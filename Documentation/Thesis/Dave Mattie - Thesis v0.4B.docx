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58B8C6" w14:textId="77777777" w:rsidR="00932176" w:rsidRDefault="001D37B0">
      <w:pPr>
        <w:pStyle w:val="ThesisTitle"/>
      </w:pPr>
      <w:r>
        <w:t>A generalized tool for deriving connectomes in support of computational neuroscience</w:t>
      </w:r>
    </w:p>
    <w:p w14:paraId="7FB56F00" w14:textId="77777777" w:rsidR="00932176" w:rsidRDefault="001D37B0">
      <w:pPr>
        <w:pStyle w:val="Author"/>
      </w:pPr>
      <w:r>
        <w:t>By</w:t>
      </w:r>
    </w:p>
    <w:p w14:paraId="6E704291" w14:textId="77777777" w:rsidR="00932176" w:rsidRDefault="001D37B0">
      <w:pPr>
        <w:pStyle w:val="Author"/>
      </w:pPr>
      <w:r>
        <w:t>David Mattie</w:t>
      </w:r>
    </w:p>
    <w:p w14:paraId="63B6A059" w14:textId="77777777" w:rsidR="00932176" w:rsidRDefault="001D37B0">
      <w:pPr>
        <w:pStyle w:val="Submit"/>
      </w:pPr>
      <w:r>
        <w:t>Submitted in partial fulfillment of the</w:t>
      </w:r>
    </w:p>
    <w:p w14:paraId="703250EB" w14:textId="77777777" w:rsidR="00932176" w:rsidRDefault="001D37B0">
      <w:pPr>
        <w:pStyle w:val="Submit"/>
      </w:pPr>
      <w:r>
        <w:t>requirements for the degree of</w:t>
      </w:r>
    </w:p>
    <w:p w14:paraId="5557385D" w14:textId="77777777" w:rsidR="00932176" w:rsidRDefault="001D37B0">
      <w:pPr>
        <w:pStyle w:val="Submit"/>
      </w:pPr>
      <w:proofErr w:type="gramStart"/>
      <w:r>
        <w:t>Masters of Science</w:t>
      </w:r>
      <w:proofErr w:type="gramEnd"/>
      <w:r>
        <w:t xml:space="preserve"> in Computer Science</w:t>
      </w:r>
    </w:p>
    <w:p w14:paraId="0E1A1E55" w14:textId="77777777" w:rsidR="00932176" w:rsidRDefault="001D37B0">
      <w:pPr>
        <w:pStyle w:val="Submit"/>
      </w:pPr>
      <w:r>
        <w:t>at</w:t>
      </w:r>
    </w:p>
    <w:p w14:paraId="1B0A4E7D" w14:textId="77777777" w:rsidR="00932176" w:rsidRDefault="001D37B0">
      <w:pPr>
        <w:pStyle w:val="Submit"/>
      </w:pPr>
      <w:r>
        <w:t>Saint Francis Xavier University</w:t>
      </w:r>
    </w:p>
    <w:p w14:paraId="7571E04F" w14:textId="77777777" w:rsidR="00932176" w:rsidRDefault="001D37B0">
      <w:pPr>
        <w:pStyle w:val="Submit"/>
      </w:pPr>
      <w:r>
        <w:t>Antigonish, Nova Scotia</w:t>
      </w:r>
    </w:p>
    <w:p w14:paraId="2CB71ACE" w14:textId="77777777" w:rsidR="00932176" w:rsidRDefault="001D37B0">
      <w:pPr>
        <w:pStyle w:val="Submit"/>
      </w:pPr>
      <w:r>
        <w:t>May 2019</w:t>
      </w:r>
    </w:p>
    <w:p w14:paraId="078C1E17" w14:textId="77777777" w:rsidR="00932176" w:rsidRDefault="001D37B0">
      <w:pPr>
        <w:pStyle w:val="Copyright"/>
        <w:sectPr w:rsidR="00932176">
          <w:pgSz w:w="12240" w:h="15840"/>
          <w:pgMar w:top="1440" w:right="1440" w:bottom="1440" w:left="2160" w:header="0" w:footer="0" w:gutter="0"/>
          <w:cols w:space="720"/>
          <w:formProt w:val="0"/>
          <w:docGrid w:linePitch="360"/>
        </w:sectPr>
      </w:pPr>
      <w:r>
        <w:t>© Copyright by David Mattie, 2019</w:t>
      </w:r>
    </w:p>
    <w:p w14:paraId="256B1640" w14:textId="77777777" w:rsidR="00932176" w:rsidRDefault="001D37B0">
      <w:pPr>
        <w:pStyle w:val="SignatureTop"/>
      </w:pPr>
      <w:r>
        <w:lastRenderedPageBreak/>
        <w:t>Saint Francis Xavier University</w:t>
      </w:r>
    </w:p>
    <w:p w14:paraId="18414A14" w14:textId="77777777" w:rsidR="00932176" w:rsidRDefault="001D37B0">
      <w:pPr>
        <w:pStyle w:val="SignatureTop"/>
      </w:pPr>
      <w:r>
        <w:t>Department of</w:t>
      </w:r>
    </w:p>
    <w:p w14:paraId="1BC396EB" w14:textId="77777777" w:rsidR="00932176" w:rsidRDefault="001D37B0">
      <w:pPr>
        <w:pStyle w:val="SignatureTop"/>
      </w:pPr>
      <w:r>
        <w:t>Mathematics, Statistics and Computer Science</w:t>
      </w:r>
    </w:p>
    <w:p w14:paraId="39816AF2" w14:textId="77777777" w:rsidR="00932176" w:rsidRDefault="001D37B0">
      <w:pPr>
        <w:pStyle w:val="FrontText"/>
      </w:pPr>
      <w:r>
        <w:t xml:space="preserve">The undersigned hereby certify that they have read a thesis entitled “A Generalized Tool for Deriving Connectomes in Support of Computational Neuroscience” by David Mattie in partial fulfillment of the requirements for the degree of </w:t>
      </w:r>
      <w:proofErr w:type="gramStart"/>
      <w:r>
        <w:t>Masters of Science</w:t>
      </w:r>
      <w:proofErr w:type="gramEnd"/>
      <w:r>
        <w:t xml:space="preserve"> in Computer Science.</w:t>
      </w:r>
    </w:p>
    <w:p w14:paraId="34F09AE2" w14:textId="77777777" w:rsidR="00932176" w:rsidRDefault="00932176">
      <w:pPr>
        <w:pStyle w:val="FrontText"/>
      </w:pPr>
    </w:p>
    <w:p w14:paraId="0D72A932" w14:textId="77777777" w:rsidR="00932176" w:rsidRDefault="00932176"/>
    <w:p w14:paraId="02D19585" w14:textId="77777777" w:rsidR="00932176" w:rsidRDefault="00932176"/>
    <w:p w14:paraId="3D61C531" w14:textId="77777777" w:rsidR="00932176" w:rsidRDefault="00932176"/>
    <w:p w14:paraId="6AD6B348" w14:textId="77777777" w:rsidR="00932176" w:rsidRDefault="00932176"/>
    <w:p w14:paraId="49A8B0C4" w14:textId="77777777" w:rsidR="00932176" w:rsidRDefault="00932176"/>
    <w:p w14:paraId="67922059" w14:textId="77777777" w:rsidR="00932176" w:rsidRDefault="00932176"/>
    <w:p w14:paraId="6BEFEBAB" w14:textId="77777777" w:rsidR="00932176" w:rsidRDefault="001D37B0">
      <w:pPr>
        <w:ind w:left="2160"/>
      </w:pPr>
      <w:r>
        <w:t xml:space="preserve">Dated: </w:t>
      </w:r>
    </w:p>
    <w:p w14:paraId="6E30EA31" w14:textId="77777777" w:rsidR="00932176" w:rsidRDefault="001D37B0">
      <w:pPr>
        <w:ind w:left="2160"/>
      </w:pPr>
      <w:r>
        <w:rPr>
          <w:noProof/>
        </w:rPr>
        <mc:AlternateContent>
          <mc:Choice Requires="wps">
            <w:drawing>
              <wp:anchor distT="0" distB="0" distL="113665" distR="113665" simplePos="0" relativeHeight="2" behindDoc="0" locked="0" layoutInCell="1" allowOverlap="1" wp14:anchorId="4F50B989" wp14:editId="66EA8B84">
                <wp:simplePos x="0" y="0"/>
                <wp:positionH relativeFrom="column">
                  <wp:posOffset>2514600</wp:posOffset>
                </wp:positionH>
                <wp:positionV relativeFrom="paragraph">
                  <wp:posOffset>3810</wp:posOffset>
                </wp:positionV>
                <wp:extent cx="2858135" cy="1270"/>
                <wp:effectExtent l="9525" t="13335" r="9525" b="5715"/>
                <wp:wrapNone/>
                <wp:docPr id="1" name="Line 2"/>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8pt,0.3pt" to="422.95pt,0.3pt" ID="Line 2" stroked="t" style="position:absolute" wp14:anchorId="577F033F">
                <v:stroke color="black" weight="9360" joinstyle="round" endcap="flat"/>
                <v:fill o:detectmouseclick="t" on="false"/>
              </v:line>
            </w:pict>
          </mc:Fallback>
        </mc:AlternateContent>
      </w:r>
    </w:p>
    <w:p w14:paraId="6595495E" w14:textId="77777777" w:rsidR="00932176" w:rsidRDefault="00932176">
      <w:pPr>
        <w:ind w:left="2160"/>
      </w:pPr>
    </w:p>
    <w:p w14:paraId="2B2C86D2" w14:textId="77777777" w:rsidR="00932176" w:rsidRDefault="00932176">
      <w:pPr>
        <w:ind w:left="2160"/>
      </w:pPr>
    </w:p>
    <w:p w14:paraId="663D00CD" w14:textId="77777777" w:rsidR="00932176" w:rsidRDefault="001D37B0">
      <w:pPr>
        <w:ind w:left="2160"/>
      </w:pPr>
      <w:r>
        <w:rPr>
          <w:noProof/>
        </w:rPr>
        <mc:AlternateContent>
          <mc:Choice Requires="wps">
            <w:drawing>
              <wp:anchor distT="0" distB="0" distL="113665" distR="113665" simplePos="0" relativeHeight="3" behindDoc="0" locked="0" layoutInCell="1" allowOverlap="1" wp14:anchorId="4EF7437C" wp14:editId="7EE4C189">
                <wp:simplePos x="0" y="0"/>
                <wp:positionH relativeFrom="column">
                  <wp:posOffset>2514600</wp:posOffset>
                </wp:positionH>
                <wp:positionV relativeFrom="paragraph">
                  <wp:posOffset>163830</wp:posOffset>
                </wp:positionV>
                <wp:extent cx="2858135" cy="1270"/>
                <wp:effectExtent l="9525" t="11430" r="9525" b="7620"/>
                <wp:wrapNone/>
                <wp:docPr id="2" name="Line 3"/>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8pt,12.9pt" to="422.95pt,12.9pt" ID="Line 3" stroked="t" style="position:absolute" wp14:anchorId="29DAC411">
                <v:stroke color="black" weight="9360" joinstyle="round" endcap="flat"/>
                <v:fill o:detectmouseclick="t" on="false"/>
              </v:line>
            </w:pict>
          </mc:Fallback>
        </mc:AlternateContent>
      </w:r>
      <w:r>
        <w:t>Supervisor:</w:t>
      </w:r>
    </w:p>
    <w:p w14:paraId="4D54A27F" w14:textId="77777777" w:rsidR="00932176" w:rsidRDefault="001D37B0">
      <w:pPr>
        <w:ind w:left="2160"/>
        <w:rPr>
          <w:sz w:val="20"/>
          <w:szCs w:val="20"/>
        </w:rPr>
      </w:pPr>
      <w:r>
        <w:tab/>
      </w:r>
      <w:r>
        <w:tab/>
      </w:r>
      <w:r>
        <w:tab/>
      </w:r>
      <w:r>
        <w:tab/>
      </w:r>
      <w:r>
        <w:rPr>
          <w:sz w:val="20"/>
          <w:szCs w:val="20"/>
        </w:rPr>
        <w:t>Dr. Jacob Levman</w:t>
      </w:r>
    </w:p>
    <w:p w14:paraId="42EABCCD" w14:textId="77777777" w:rsidR="00932176" w:rsidRDefault="00932176">
      <w:pPr>
        <w:ind w:left="2160"/>
      </w:pPr>
    </w:p>
    <w:p w14:paraId="4259D612" w14:textId="77777777" w:rsidR="00932176" w:rsidRDefault="00932176">
      <w:pPr>
        <w:ind w:left="2160"/>
      </w:pPr>
    </w:p>
    <w:p w14:paraId="0B7642F7" w14:textId="77777777" w:rsidR="00932176" w:rsidRDefault="001D37B0">
      <w:pPr>
        <w:ind w:left="2160"/>
      </w:pPr>
      <w:r>
        <w:rPr>
          <w:noProof/>
        </w:rPr>
        <mc:AlternateContent>
          <mc:Choice Requires="wps">
            <w:drawing>
              <wp:anchor distT="0" distB="0" distL="113665" distR="113665" simplePos="0" relativeHeight="4" behindDoc="0" locked="0" layoutInCell="1" allowOverlap="1" wp14:anchorId="28E1AEA4" wp14:editId="74F58571">
                <wp:simplePos x="0" y="0"/>
                <wp:positionH relativeFrom="column">
                  <wp:posOffset>2514600</wp:posOffset>
                </wp:positionH>
                <wp:positionV relativeFrom="paragraph">
                  <wp:posOffset>149225</wp:posOffset>
                </wp:positionV>
                <wp:extent cx="2858135" cy="1270"/>
                <wp:effectExtent l="9525" t="6350" r="9525" b="12700"/>
                <wp:wrapNone/>
                <wp:docPr id="3" name="Line 4"/>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8pt,11.75pt" to="422.95pt,11.75pt" ID="Line 4" stroked="t" style="position:absolute" wp14:anchorId="69B94302">
                <v:stroke color="black" weight="9360" joinstyle="round" endcap="flat"/>
                <v:fill o:detectmouseclick="t" on="false"/>
              </v:line>
            </w:pict>
          </mc:Fallback>
        </mc:AlternateContent>
      </w:r>
      <w:r>
        <w:t>Second Reader:</w:t>
      </w:r>
    </w:p>
    <w:p w14:paraId="52F3A9B6" w14:textId="77777777" w:rsidR="00932176" w:rsidRDefault="001D37B0">
      <w:pPr>
        <w:ind w:left="2160"/>
        <w:rPr>
          <w:sz w:val="20"/>
          <w:szCs w:val="20"/>
        </w:rPr>
      </w:pPr>
      <w:r>
        <w:tab/>
      </w:r>
      <w:r>
        <w:tab/>
      </w:r>
      <w:r>
        <w:tab/>
      </w:r>
      <w:r>
        <w:tab/>
      </w:r>
      <w:r>
        <w:rPr>
          <w:sz w:val="20"/>
          <w:szCs w:val="20"/>
        </w:rPr>
        <w:t>Dr. TBD</w:t>
      </w:r>
    </w:p>
    <w:p w14:paraId="68C29CDB" w14:textId="77777777" w:rsidR="00932176" w:rsidRDefault="001D37B0">
      <w:pPr>
        <w:pStyle w:val="FrontText"/>
      </w:pPr>
      <w:r>
        <w:br w:type="page"/>
      </w:r>
    </w:p>
    <w:p w14:paraId="0D08736D" w14:textId="77777777" w:rsidR="00932176" w:rsidRDefault="001D37B0">
      <w:pPr>
        <w:pStyle w:val="PermissionTop"/>
      </w:pPr>
      <w:r>
        <w:lastRenderedPageBreak/>
        <w:t>St. Francis Xavier University</w:t>
      </w:r>
    </w:p>
    <w:p w14:paraId="1840C55D" w14:textId="77777777" w:rsidR="00932176" w:rsidRDefault="001D37B0">
      <w:pPr>
        <w:pStyle w:val="PermissionDate"/>
      </w:pPr>
      <w:r>
        <w:t>May 2019</w:t>
      </w:r>
    </w:p>
    <w:p w14:paraId="07E02D12" w14:textId="77777777" w:rsidR="00932176" w:rsidRDefault="001D37B0">
      <w:pPr>
        <w:pStyle w:val="PermissionList"/>
      </w:pPr>
      <w:r>
        <w:t>Author:</w:t>
      </w:r>
      <w:r>
        <w:tab/>
        <w:t>David Mattie</w:t>
      </w:r>
    </w:p>
    <w:p w14:paraId="3E2DCC6D" w14:textId="77777777" w:rsidR="00932176" w:rsidRDefault="001D37B0">
      <w:pPr>
        <w:pStyle w:val="PermissionList"/>
        <w:ind w:left="2160" w:hanging="2160"/>
      </w:pPr>
      <w:r>
        <w:t>Title:</w:t>
      </w:r>
      <w:r>
        <w:tab/>
        <w:t>A Generalized Tool for Deriving Connectomes in Support of Computational Neuroscience</w:t>
      </w:r>
    </w:p>
    <w:p w14:paraId="7E0856F9" w14:textId="77777777" w:rsidR="00932176" w:rsidRDefault="001D37B0">
      <w:pPr>
        <w:pStyle w:val="PermissionList"/>
      </w:pPr>
      <w:r>
        <w:t>Department:</w:t>
      </w:r>
      <w:r>
        <w:tab/>
        <w:t>Mathematics, Statistics and Computer Science</w:t>
      </w:r>
    </w:p>
    <w:p w14:paraId="20FD8572" w14:textId="77777777" w:rsidR="00932176" w:rsidRDefault="001D37B0">
      <w:pPr>
        <w:pStyle w:val="PermissionList"/>
      </w:pPr>
      <w:r>
        <w:t>Faculty:</w:t>
      </w:r>
      <w:r>
        <w:tab/>
        <w:t>Science</w:t>
      </w:r>
    </w:p>
    <w:p w14:paraId="38F52AF9" w14:textId="77777777" w:rsidR="00932176" w:rsidRDefault="001D37B0">
      <w:pPr>
        <w:pStyle w:val="PermissionList"/>
      </w:pPr>
      <w:r>
        <w:t>Convocation:</w:t>
      </w:r>
      <w:r>
        <w:tab/>
        <w:t>May 2019</w:t>
      </w:r>
    </w:p>
    <w:p w14:paraId="307E7404" w14:textId="77777777" w:rsidR="00932176" w:rsidRDefault="001D37B0">
      <w:pPr>
        <w:pStyle w:val="FrontText"/>
      </w:pPr>
      <w:r>
        <w:t>Permission is herewith granted to Saint Francis Xavier University to circulate and to have copied for non-commercial purposes, at its direction, the above title upon request of individuals or institutions.</w:t>
      </w:r>
    </w:p>
    <w:p w14:paraId="7E3583F5" w14:textId="77777777" w:rsidR="00932176" w:rsidRDefault="00932176"/>
    <w:p w14:paraId="66144B48" w14:textId="77777777" w:rsidR="00932176" w:rsidRDefault="00932176"/>
    <w:p w14:paraId="3398FDF8" w14:textId="77777777" w:rsidR="00932176" w:rsidRDefault="00932176"/>
    <w:p w14:paraId="0F53F3C1" w14:textId="77777777" w:rsidR="00932176" w:rsidRDefault="001D37B0">
      <w:r>
        <w:rPr>
          <w:noProof/>
        </w:rPr>
        <mc:AlternateContent>
          <mc:Choice Requires="wps">
            <w:drawing>
              <wp:anchor distT="0" distB="0" distL="113665" distR="113665" simplePos="0" relativeHeight="5" behindDoc="0" locked="0" layoutInCell="1" allowOverlap="1" wp14:anchorId="0A0D4547" wp14:editId="3A2766C5">
                <wp:simplePos x="0" y="0"/>
                <wp:positionH relativeFrom="column">
                  <wp:posOffset>2743200</wp:posOffset>
                </wp:positionH>
                <wp:positionV relativeFrom="paragraph">
                  <wp:posOffset>124460</wp:posOffset>
                </wp:positionV>
                <wp:extent cx="2743835" cy="1270"/>
                <wp:effectExtent l="9525" t="10160" r="9525" b="8890"/>
                <wp:wrapNone/>
                <wp:docPr id="4" name="Line 5"/>
                <wp:cNvGraphicFramePr/>
                <a:graphic xmlns:a="http://schemas.openxmlformats.org/drawingml/2006/main">
                  <a:graphicData uri="http://schemas.microsoft.com/office/word/2010/wordprocessingShape">
                    <wps:wsp>
                      <wps:cNvCnPr/>
                      <wps:spPr>
                        <a:xfrm>
                          <a:off x="0" y="0"/>
                          <a:ext cx="274320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16pt,9.8pt" to="431.95pt,9.8pt" ID="Line 5" stroked="t" style="position:absolute" wp14:anchorId="2C113FCE">
                <v:stroke color="black" weight="9360" joinstyle="round" endcap="flat"/>
                <v:fill o:detectmouseclick="t" on="false"/>
              </v:line>
            </w:pict>
          </mc:Fallback>
        </mc:AlternateContent>
      </w:r>
    </w:p>
    <w:p w14:paraId="22BAF2BB" w14:textId="77777777" w:rsidR="00932176" w:rsidRDefault="001D37B0">
      <w:pPr>
        <w:ind w:firstLine="4320"/>
        <w:jc w:val="center"/>
      </w:pPr>
      <w:r>
        <w:t>David Mattie</w:t>
      </w:r>
    </w:p>
    <w:p w14:paraId="78FEAB93" w14:textId="77777777" w:rsidR="00932176" w:rsidRDefault="00932176"/>
    <w:p w14:paraId="5D0916B8" w14:textId="77777777" w:rsidR="00932176" w:rsidRDefault="00932176"/>
    <w:p w14:paraId="40B97579" w14:textId="77777777" w:rsidR="00932176" w:rsidRDefault="00932176"/>
    <w:p w14:paraId="25DC7AA0" w14:textId="77777777" w:rsidR="00932176" w:rsidRDefault="00932176"/>
    <w:p w14:paraId="16591389" w14:textId="77777777" w:rsidR="00932176" w:rsidRDefault="00932176"/>
    <w:p w14:paraId="724F2637" w14:textId="77777777" w:rsidR="00932176" w:rsidRDefault="00932176"/>
    <w:p w14:paraId="6179F5B4" w14:textId="77777777" w:rsidR="00932176" w:rsidRDefault="001D37B0">
      <w:pPr>
        <w:pStyle w:val="PermissionBottom"/>
      </w:pPr>
      <w:r>
        <w:t>The author reserves other publication rights, and neither the thesis nor extensive extractions from it may be printed or otherwise reproduced without the author's written permission.</w:t>
      </w:r>
    </w:p>
    <w:p w14:paraId="1ED3DF9F" w14:textId="77777777" w:rsidR="00932176" w:rsidRDefault="001D37B0">
      <w:pPr>
        <w:pStyle w:val="PermissionBottom"/>
      </w:pPr>
      <w:r>
        <w:t>The Author attests that permissions has been obtained for the use any copyrighted material appearing in this thesis (other then of brief excerpts requiring only proper acknowledgement in scholarly writing) and that all such use is clearly acknowledged.</w:t>
      </w:r>
      <w:r>
        <w:br w:type="page"/>
      </w:r>
    </w:p>
    <w:p w14:paraId="41369973" w14:textId="77777777" w:rsidR="00932176" w:rsidRDefault="001D37B0">
      <w:pPr>
        <w:pStyle w:val="Dedication"/>
      </w:pPr>
      <w:r>
        <w:lastRenderedPageBreak/>
        <w:t>to Dad</w:t>
      </w:r>
      <w:r>
        <w:br w:type="page"/>
      </w:r>
    </w:p>
    <w:p w14:paraId="66A99D94" w14:textId="77777777" w:rsidR="00932176" w:rsidRDefault="001D37B0">
      <w:pPr>
        <w:pStyle w:val="FrontHeading"/>
      </w:pPr>
      <w:r>
        <w:lastRenderedPageBreak/>
        <w:t>Abstract</w:t>
      </w:r>
    </w:p>
    <w:p w14:paraId="140F1793" w14:textId="77777777" w:rsidR="00932176" w:rsidRDefault="001D37B0">
      <w:pPr>
        <w:pStyle w:val="BodyFirst"/>
      </w:pPr>
      <w:r>
        <w:t xml:space="preserve">This research establishes a framework in which to perform connectomic measurements of 927,472 data points across 182 major brain regions. A user shell was developed to derive these connectomes and provides mechanisms to report on and analyze the calculated data of interest. </w:t>
      </w:r>
      <w:ins w:id="0" w:author="Jacob Levman" w:date="2019-07-30T09:43:00Z">
        <w:r w:rsidR="00C0000E">
          <w:t>Large scale univariate statistical analyses were performed to assess characteristics of the connectomi</w:t>
        </w:r>
      </w:ins>
      <w:ins w:id="1" w:author="Jacob Levman" w:date="2019-07-30T09:44:00Z">
        <w:r w:rsidR="00C0000E">
          <w:t>c biomarkers extracted and m</w:t>
        </w:r>
      </w:ins>
      <w:del w:id="2" w:author="Jacob Levman" w:date="2019-07-30T09:44:00Z">
        <w:r w:rsidDel="00C0000E">
          <w:delText>M</w:delText>
        </w:r>
      </w:del>
      <w:r>
        <w:t xml:space="preserve">achine learning </w:t>
      </w:r>
      <w:ins w:id="3" w:author="Jacob Levman" w:date="2019-07-30T09:44:00Z">
        <w:r w:rsidR="00C0000E">
          <w:t xml:space="preserve">models were constructed </w:t>
        </w:r>
      </w:ins>
      <w:del w:id="4" w:author="Jacob Levman" w:date="2019-07-30T09:44:00Z">
        <w:r w:rsidDel="00C0000E">
          <w:delText xml:space="preserve">algorithms have </w:delText>
        </w:r>
      </w:del>
      <w:r>
        <w:t>demonstrat</w:t>
      </w:r>
      <w:ins w:id="5" w:author="Jacob Levman" w:date="2019-07-30T09:44:00Z">
        <w:r w:rsidR="00C0000E">
          <w:t>ing</w:t>
        </w:r>
      </w:ins>
      <w:del w:id="6" w:author="Jacob Levman" w:date="2019-07-30T09:44:00Z">
        <w:r w:rsidDel="00C0000E">
          <w:delText>e</w:delText>
        </w:r>
      </w:del>
      <w:r>
        <w:t xml:space="preserve"> the</w:t>
      </w:r>
      <w:ins w:id="7" w:author="Jacob Levman" w:date="2019-07-30T09:44:00Z">
        <w:r w:rsidR="00C0000E">
          <w:t>ir</w:t>
        </w:r>
      </w:ins>
      <w:r>
        <w:t xml:space="preserve"> application </w:t>
      </w:r>
      <w:ins w:id="8" w:author="Jacob Levman" w:date="2019-07-30T09:44:00Z">
        <w:r w:rsidR="00C0000E">
          <w:t>in</w:t>
        </w:r>
      </w:ins>
      <w:del w:id="9" w:author="Jacob Levman" w:date="2019-07-30T09:44:00Z">
        <w:r w:rsidDel="00C0000E">
          <w:delText>of</w:delText>
        </w:r>
      </w:del>
      <w:r>
        <w:t xml:space="preserve"> computational neuroscience through pattern discovery. The tool supports the extraction of data for multiple use </w:t>
      </w:r>
      <w:proofErr w:type="gramStart"/>
      <w:r>
        <w:t>cases, and</w:t>
      </w:r>
      <w:proofErr w:type="gramEnd"/>
      <w:r>
        <w:t xml:space="preserve"> provides mechanisms to integrate per patient data into the results.  To demonstrate analysis capabilities, the </w:t>
      </w:r>
      <w:del w:id="10" w:author="Jacob Levman" w:date="2019-07-30T09:45:00Z">
        <w:r w:rsidDel="00C0000E">
          <w:delText xml:space="preserve">instrument </w:delText>
        </w:r>
      </w:del>
      <w:ins w:id="11" w:author="Jacob Levman" w:date="2019-07-30T09:45:00Z">
        <w:r w:rsidR="00C0000E">
          <w:t>software deve</w:t>
        </w:r>
      </w:ins>
      <w:ins w:id="12" w:author="Jacob Levman" w:date="2019-07-30T09:46:00Z">
        <w:r w:rsidR="00C0000E">
          <w:t>loped assesses</w:t>
        </w:r>
      </w:ins>
      <w:del w:id="13" w:author="Jacob Levman" w:date="2019-07-30T09:46:00Z">
        <w:r w:rsidDel="00C0000E">
          <w:delText>identified</w:delText>
        </w:r>
      </w:del>
      <w:r>
        <w:t xml:space="preserve"> the largest effect size</w:t>
      </w:r>
      <w:ins w:id="14" w:author="Jacob Levman" w:date="2019-07-30T09:46:00Z">
        <w:r w:rsidR="00C0000E">
          <w:t>s</w:t>
        </w:r>
      </w:ins>
      <w:r>
        <w:t xml:space="preserve"> between gender</w:t>
      </w:r>
      <w:ins w:id="15" w:author="Jacob Levman" w:date="2019-07-30T09:46:00Z">
        <w:r w:rsidR="00C0000E">
          <w:t>/sex</w:t>
        </w:r>
      </w:ins>
      <w:r>
        <w:t xml:space="preserve"> in each of the measures</w:t>
      </w:r>
      <w:ins w:id="16" w:author="Jacob Levman" w:date="2019-07-30T09:47:00Z">
        <w:r w:rsidR="00C0000E">
          <w:t xml:space="preserve"> and</w:t>
        </w:r>
      </w:ins>
      <w:ins w:id="17" w:author="Jacob Levman" w:date="2019-07-30T09:46:00Z">
        <w:r w:rsidR="00C0000E">
          <w:t xml:space="preserve"> the biomarkers most correlated with patient age (and thus may act as measures of </w:t>
        </w:r>
      </w:ins>
      <w:ins w:id="18" w:author="Jacob Levman" w:date="2019-07-30T09:48:00Z">
        <w:r w:rsidR="00C0000E">
          <w:t xml:space="preserve">neural </w:t>
        </w:r>
      </w:ins>
      <w:ins w:id="19" w:author="Jacob Levman" w:date="2019-07-30T09:46:00Z">
        <w:r w:rsidR="00C0000E">
          <w:t>matur</w:t>
        </w:r>
      </w:ins>
      <w:ins w:id="20" w:author="Jacob Levman" w:date="2019-07-30T09:48:00Z">
        <w:r w:rsidR="00C0000E">
          <w:t>ation</w:t>
        </w:r>
      </w:ins>
      <w:ins w:id="21" w:author="Jacob Levman" w:date="2019-07-30T09:46:00Z">
        <w:r w:rsidR="00C0000E">
          <w:t>)</w:t>
        </w:r>
      </w:ins>
      <w:ins w:id="22" w:author="Jacob Levman" w:date="2019-07-30T09:48:00Z">
        <w:r w:rsidR="00C0000E">
          <w:t xml:space="preserve">. </w:t>
        </w:r>
      </w:ins>
      <w:ins w:id="23" w:author="Jacob Levman" w:date="2019-07-30T09:49:00Z">
        <w:r w:rsidR="00C0000E">
          <w:t xml:space="preserve">Findings have identified regional neural pathways with diffusion characteristics that </w:t>
        </w:r>
      </w:ins>
      <w:ins w:id="24" w:author="Jacob Levman" w:date="2019-07-30T09:50:00Z">
        <w:r w:rsidR="00C0000E">
          <w:t>may be indicative of pruning based fiber tract maturation.</w:t>
        </w:r>
        <w:r w:rsidR="00C0000E" w:rsidDel="00C0000E">
          <w:t xml:space="preserve"> </w:t>
        </w:r>
      </w:ins>
      <w:del w:id="25" w:author="Jacob Levman" w:date="2019-07-30T09:50:00Z">
        <w:r w:rsidDel="00C0000E">
          <w:delText>, as well as the identification of regions with increased diffusion directed tracts suggesting brain development has occurred from refined learning.</w:delText>
        </w:r>
      </w:del>
      <w:r>
        <w:br w:type="page"/>
      </w:r>
    </w:p>
    <w:p w14:paraId="22082FF5" w14:textId="77777777" w:rsidR="00932176" w:rsidRDefault="001D37B0">
      <w:pPr>
        <w:pStyle w:val="FrontHeading"/>
      </w:pPr>
      <w:r>
        <w:lastRenderedPageBreak/>
        <w:t>Acknowledgements</w:t>
      </w:r>
    </w:p>
    <w:p w14:paraId="2F247D68" w14:textId="77777777" w:rsidR="00932176" w:rsidRDefault="001D37B0">
      <w:pPr>
        <w:pStyle w:val="FrontHeading"/>
        <w:spacing w:before="0" w:after="0" w:line="480" w:lineRule="auto"/>
        <w:jc w:val="both"/>
      </w:pPr>
      <w:r>
        <w:rPr>
          <w:sz w:val="24"/>
        </w:rPr>
        <w:t>I would like to express my gratitude to my advisor Dr. Jacob Levman PhD, for giving me the opportunity for this thesis. His sharing of knowledge across many facets of the material has been helpful and encouraging. I would also like to thank Dr. James Hughes for his knowledge of machine learning and data mining. Finally, Dr. Iker Gondra for his broad experience with image parcellation and artificial intelligence.</w:t>
      </w:r>
      <w:r>
        <w:br w:type="page"/>
      </w:r>
    </w:p>
    <w:p w14:paraId="25EBC97D" w14:textId="77777777" w:rsidR="00932176" w:rsidRDefault="001D37B0">
      <w:pPr>
        <w:spacing w:line="480" w:lineRule="auto"/>
        <w:jc w:val="both"/>
      </w:pPr>
      <w:r>
        <w:lastRenderedPageBreak/>
        <w:t>Contents</w:t>
      </w:r>
    </w:p>
    <w:p w14:paraId="619D778E" w14:textId="77777777" w:rsidR="005B1186" w:rsidRDefault="001D37B0">
      <w:pPr>
        <w:pStyle w:val="TOC1"/>
        <w:tabs>
          <w:tab w:val="right" w:leader="dot" w:pos="8630"/>
        </w:tabs>
        <w:rPr>
          <w:rFonts w:asciiTheme="minorHAnsi" w:eastAsiaTheme="minorEastAsia" w:hAnsiTheme="minorHAnsi" w:cstheme="minorBidi"/>
          <w:b w:val="0"/>
          <w:noProof/>
          <w:sz w:val="22"/>
          <w:szCs w:val="22"/>
        </w:rPr>
      </w:pPr>
      <w:r>
        <w:fldChar w:fldCharType="begin"/>
      </w:r>
      <w:r>
        <w:rPr>
          <w:rStyle w:val="IndexLink"/>
          <w:webHidden/>
        </w:rPr>
        <w:instrText>TOC \z \o "1-4" \u \h</w:instrText>
      </w:r>
      <w:r>
        <w:rPr>
          <w:rStyle w:val="IndexLink"/>
        </w:rPr>
        <w:fldChar w:fldCharType="separate"/>
      </w:r>
      <w:hyperlink w:anchor="_Toc15248736" w:history="1">
        <w:r w:rsidR="005B1186" w:rsidRPr="004E340D">
          <w:rPr>
            <w:rStyle w:val="Hyperlink"/>
            <w:noProof/>
          </w:rPr>
          <w:t>Introduction</w:t>
        </w:r>
        <w:r w:rsidR="005B1186">
          <w:rPr>
            <w:noProof/>
            <w:webHidden/>
          </w:rPr>
          <w:tab/>
        </w:r>
        <w:r w:rsidR="005B1186">
          <w:rPr>
            <w:noProof/>
            <w:webHidden/>
          </w:rPr>
          <w:fldChar w:fldCharType="begin"/>
        </w:r>
        <w:r w:rsidR="005B1186">
          <w:rPr>
            <w:noProof/>
            <w:webHidden/>
          </w:rPr>
          <w:instrText xml:space="preserve"> PAGEREF _Toc15248736 \h </w:instrText>
        </w:r>
        <w:r w:rsidR="005B1186">
          <w:rPr>
            <w:noProof/>
            <w:webHidden/>
          </w:rPr>
        </w:r>
        <w:r w:rsidR="005B1186">
          <w:rPr>
            <w:noProof/>
            <w:webHidden/>
          </w:rPr>
          <w:fldChar w:fldCharType="separate"/>
        </w:r>
        <w:r w:rsidR="005B1186">
          <w:rPr>
            <w:noProof/>
            <w:webHidden/>
          </w:rPr>
          <w:t>1</w:t>
        </w:r>
        <w:r w:rsidR="005B1186">
          <w:rPr>
            <w:noProof/>
            <w:webHidden/>
          </w:rPr>
          <w:fldChar w:fldCharType="end"/>
        </w:r>
      </w:hyperlink>
    </w:p>
    <w:p w14:paraId="710076CC"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737" w:history="1">
        <w:r w:rsidR="005B1186" w:rsidRPr="004E340D">
          <w:rPr>
            <w:rStyle w:val="Hyperlink"/>
            <w:noProof/>
          </w:rPr>
          <w:t>Hyopthesis</w:t>
        </w:r>
        <w:r w:rsidR="005B1186">
          <w:rPr>
            <w:noProof/>
            <w:webHidden/>
          </w:rPr>
          <w:tab/>
        </w:r>
        <w:r w:rsidR="005B1186">
          <w:rPr>
            <w:noProof/>
            <w:webHidden/>
          </w:rPr>
          <w:fldChar w:fldCharType="begin"/>
        </w:r>
        <w:r w:rsidR="005B1186">
          <w:rPr>
            <w:noProof/>
            <w:webHidden/>
          </w:rPr>
          <w:instrText xml:space="preserve"> PAGEREF _Toc15248737 \h </w:instrText>
        </w:r>
        <w:r w:rsidR="005B1186">
          <w:rPr>
            <w:noProof/>
            <w:webHidden/>
          </w:rPr>
        </w:r>
        <w:r w:rsidR="005B1186">
          <w:rPr>
            <w:noProof/>
            <w:webHidden/>
          </w:rPr>
          <w:fldChar w:fldCharType="separate"/>
        </w:r>
        <w:r w:rsidR="005B1186">
          <w:rPr>
            <w:noProof/>
            <w:webHidden/>
          </w:rPr>
          <w:t>2</w:t>
        </w:r>
        <w:r w:rsidR="005B1186">
          <w:rPr>
            <w:noProof/>
            <w:webHidden/>
          </w:rPr>
          <w:fldChar w:fldCharType="end"/>
        </w:r>
      </w:hyperlink>
    </w:p>
    <w:p w14:paraId="39DA65BF"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738" w:history="1">
        <w:r w:rsidR="005B1186" w:rsidRPr="004E340D">
          <w:rPr>
            <w:rStyle w:val="Hyperlink"/>
            <w:noProof/>
          </w:rPr>
          <w:t>Relevance</w:t>
        </w:r>
        <w:r w:rsidR="005B1186">
          <w:rPr>
            <w:noProof/>
            <w:webHidden/>
          </w:rPr>
          <w:tab/>
        </w:r>
        <w:r w:rsidR="005B1186">
          <w:rPr>
            <w:noProof/>
            <w:webHidden/>
          </w:rPr>
          <w:fldChar w:fldCharType="begin"/>
        </w:r>
        <w:r w:rsidR="005B1186">
          <w:rPr>
            <w:noProof/>
            <w:webHidden/>
          </w:rPr>
          <w:instrText xml:space="preserve"> PAGEREF _Toc15248738 \h </w:instrText>
        </w:r>
        <w:r w:rsidR="005B1186">
          <w:rPr>
            <w:noProof/>
            <w:webHidden/>
          </w:rPr>
        </w:r>
        <w:r w:rsidR="005B1186">
          <w:rPr>
            <w:noProof/>
            <w:webHidden/>
          </w:rPr>
          <w:fldChar w:fldCharType="separate"/>
        </w:r>
        <w:r w:rsidR="005B1186">
          <w:rPr>
            <w:noProof/>
            <w:webHidden/>
          </w:rPr>
          <w:t>2</w:t>
        </w:r>
        <w:r w:rsidR="005B1186">
          <w:rPr>
            <w:noProof/>
            <w:webHidden/>
          </w:rPr>
          <w:fldChar w:fldCharType="end"/>
        </w:r>
      </w:hyperlink>
    </w:p>
    <w:p w14:paraId="0A7E311F"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739" w:history="1">
        <w:r w:rsidR="005B1186" w:rsidRPr="004E340D">
          <w:rPr>
            <w:rStyle w:val="Hyperlink"/>
            <w:noProof/>
          </w:rPr>
          <w:t>Tractography</w:t>
        </w:r>
        <w:r w:rsidR="005B1186">
          <w:rPr>
            <w:noProof/>
            <w:webHidden/>
          </w:rPr>
          <w:tab/>
        </w:r>
        <w:r w:rsidR="005B1186">
          <w:rPr>
            <w:noProof/>
            <w:webHidden/>
          </w:rPr>
          <w:fldChar w:fldCharType="begin"/>
        </w:r>
        <w:r w:rsidR="005B1186">
          <w:rPr>
            <w:noProof/>
            <w:webHidden/>
          </w:rPr>
          <w:instrText xml:space="preserve"> PAGEREF _Toc15248739 \h </w:instrText>
        </w:r>
        <w:r w:rsidR="005B1186">
          <w:rPr>
            <w:noProof/>
            <w:webHidden/>
          </w:rPr>
        </w:r>
        <w:r w:rsidR="005B1186">
          <w:rPr>
            <w:noProof/>
            <w:webHidden/>
          </w:rPr>
          <w:fldChar w:fldCharType="separate"/>
        </w:r>
        <w:r w:rsidR="005B1186">
          <w:rPr>
            <w:noProof/>
            <w:webHidden/>
          </w:rPr>
          <w:t>2</w:t>
        </w:r>
        <w:r w:rsidR="005B1186">
          <w:rPr>
            <w:noProof/>
            <w:webHidden/>
          </w:rPr>
          <w:fldChar w:fldCharType="end"/>
        </w:r>
      </w:hyperlink>
    </w:p>
    <w:p w14:paraId="262F38D9"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40" w:history="1">
        <w:r w:rsidR="005B1186" w:rsidRPr="004E340D">
          <w:rPr>
            <w:rStyle w:val="Hyperlink"/>
            <w:noProof/>
          </w:rPr>
          <w:t>Current technology landscape</w:t>
        </w:r>
        <w:r w:rsidR="005B1186">
          <w:rPr>
            <w:noProof/>
            <w:webHidden/>
          </w:rPr>
          <w:tab/>
        </w:r>
        <w:r w:rsidR="005B1186">
          <w:rPr>
            <w:noProof/>
            <w:webHidden/>
          </w:rPr>
          <w:fldChar w:fldCharType="begin"/>
        </w:r>
        <w:r w:rsidR="005B1186">
          <w:rPr>
            <w:noProof/>
            <w:webHidden/>
          </w:rPr>
          <w:instrText xml:space="preserve"> PAGEREF _Toc15248740 \h </w:instrText>
        </w:r>
        <w:r w:rsidR="005B1186">
          <w:rPr>
            <w:noProof/>
            <w:webHidden/>
          </w:rPr>
        </w:r>
        <w:r w:rsidR="005B1186">
          <w:rPr>
            <w:noProof/>
            <w:webHidden/>
          </w:rPr>
          <w:fldChar w:fldCharType="separate"/>
        </w:r>
        <w:r w:rsidR="005B1186">
          <w:rPr>
            <w:noProof/>
            <w:webHidden/>
          </w:rPr>
          <w:t>4</w:t>
        </w:r>
        <w:r w:rsidR="005B1186">
          <w:rPr>
            <w:noProof/>
            <w:webHidden/>
          </w:rPr>
          <w:fldChar w:fldCharType="end"/>
        </w:r>
      </w:hyperlink>
    </w:p>
    <w:p w14:paraId="7CA4945A"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41" w:history="1">
        <w:r w:rsidR="005B1186" w:rsidRPr="004E340D">
          <w:rPr>
            <w:rStyle w:val="Hyperlink"/>
            <w:noProof/>
          </w:rPr>
          <w:t>Technology Roadmap</w:t>
        </w:r>
        <w:r w:rsidR="005B1186">
          <w:rPr>
            <w:noProof/>
            <w:webHidden/>
          </w:rPr>
          <w:tab/>
        </w:r>
        <w:r w:rsidR="005B1186">
          <w:rPr>
            <w:noProof/>
            <w:webHidden/>
          </w:rPr>
          <w:fldChar w:fldCharType="begin"/>
        </w:r>
        <w:r w:rsidR="005B1186">
          <w:rPr>
            <w:noProof/>
            <w:webHidden/>
          </w:rPr>
          <w:instrText xml:space="preserve"> PAGEREF _Toc15248741 \h </w:instrText>
        </w:r>
        <w:r w:rsidR="005B1186">
          <w:rPr>
            <w:noProof/>
            <w:webHidden/>
          </w:rPr>
        </w:r>
        <w:r w:rsidR="005B1186">
          <w:rPr>
            <w:noProof/>
            <w:webHidden/>
          </w:rPr>
          <w:fldChar w:fldCharType="separate"/>
        </w:r>
        <w:r w:rsidR="005B1186">
          <w:rPr>
            <w:noProof/>
            <w:webHidden/>
          </w:rPr>
          <w:t>7</w:t>
        </w:r>
        <w:r w:rsidR="005B1186">
          <w:rPr>
            <w:noProof/>
            <w:webHidden/>
          </w:rPr>
          <w:fldChar w:fldCharType="end"/>
        </w:r>
      </w:hyperlink>
    </w:p>
    <w:p w14:paraId="50DC3163"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42" w:history="1">
        <w:r w:rsidR="005B1186" w:rsidRPr="004E340D">
          <w:rPr>
            <w:rStyle w:val="Hyperlink"/>
            <w:noProof/>
          </w:rPr>
          <w:t>Current Landscape of Connectomics</w:t>
        </w:r>
        <w:r w:rsidR="005B1186">
          <w:rPr>
            <w:noProof/>
            <w:webHidden/>
          </w:rPr>
          <w:tab/>
        </w:r>
        <w:r w:rsidR="005B1186">
          <w:rPr>
            <w:noProof/>
            <w:webHidden/>
          </w:rPr>
          <w:fldChar w:fldCharType="begin"/>
        </w:r>
        <w:r w:rsidR="005B1186">
          <w:rPr>
            <w:noProof/>
            <w:webHidden/>
          </w:rPr>
          <w:instrText xml:space="preserve"> PAGEREF _Toc15248742 \h </w:instrText>
        </w:r>
        <w:r w:rsidR="005B1186">
          <w:rPr>
            <w:noProof/>
            <w:webHidden/>
          </w:rPr>
        </w:r>
        <w:r w:rsidR="005B1186">
          <w:rPr>
            <w:noProof/>
            <w:webHidden/>
          </w:rPr>
          <w:fldChar w:fldCharType="separate"/>
        </w:r>
        <w:r w:rsidR="005B1186">
          <w:rPr>
            <w:noProof/>
            <w:webHidden/>
          </w:rPr>
          <w:t>8</w:t>
        </w:r>
        <w:r w:rsidR="005B1186">
          <w:rPr>
            <w:noProof/>
            <w:webHidden/>
          </w:rPr>
          <w:fldChar w:fldCharType="end"/>
        </w:r>
      </w:hyperlink>
    </w:p>
    <w:p w14:paraId="2A5F8400"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743" w:history="1">
        <w:r w:rsidR="005B1186" w:rsidRPr="004E340D">
          <w:rPr>
            <w:rStyle w:val="Hyperlink"/>
            <w:noProof/>
          </w:rPr>
          <w:t>Machine Learning Applications</w:t>
        </w:r>
        <w:r w:rsidR="005B1186">
          <w:rPr>
            <w:noProof/>
            <w:webHidden/>
          </w:rPr>
          <w:tab/>
        </w:r>
        <w:r w:rsidR="005B1186">
          <w:rPr>
            <w:noProof/>
            <w:webHidden/>
          </w:rPr>
          <w:fldChar w:fldCharType="begin"/>
        </w:r>
        <w:r w:rsidR="005B1186">
          <w:rPr>
            <w:noProof/>
            <w:webHidden/>
          </w:rPr>
          <w:instrText xml:space="preserve"> PAGEREF _Toc15248743 \h </w:instrText>
        </w:r>
        <w:r w:rsidR="005B1186">
          <w:rPr>
            <w:noProof/>
            <w:webHidden/>
          </w:rPr>
        </w:r>
        <w:r w:rsidR="005B1186">
          <w:rPr>
            <w:noProof/>
            <w:webHidden/>
          </w:rPr>
          <w:fldChar w:fldCharType="separate"/>
        </w:r>
        <w:r w:rsidR="005B1186">
          <w:rPr>
            <w:noProof/>
            <w:webHidden/>
          </w:rPr>
          <w:t>10</w:t>
        </w:r>
        <w:r w:rsidR="005B1186">
          <w:rPr>
            <w:noProof/>
            <w:webHidden/>
          </w:rPr>
          <w:fldChar w:fldCharType="end"/>
        </w:r>
      </w:hyperlink>
    </w:p>
    <w:p w14:paraId="2D57B018"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44" w:history="1">
        <w:r w:rsidR="005B1186" w:rsidRPr="004E340D">
          <w:rPr>
            <w:rStyle w:val="Hyperlink"/>
            <w:noProof/>
          </w:rPr>
          <w:t>Technology Landscape</w:t>
        </w:r>
        <w:r w:rsidR="005B1186">
          <w:rPr>
            <w:noProof/>
            <w:webHidden/>
          </w:rPr>
          <w:tab/>
        </w:r>
        <w:r w:rsidR="005B1186">
          <w:rPr>
            <w:noProof/>
            <w:webHidden/>
          </w:rPr>
          <w:fldChar w:fldCharType="begin"/>
        </w:r>
        <w:r w:rsidR="005B1186">
          <w:rPr>
            <w:noProof/>
            <w:webHidden/>
          </w:rPr>
          <w:instrText xml:space="preserve"> PAGEREF _Toc15248744 \h </w:instrText>
        </w:r>
        <w:r w:rsidR="005B1186">
          <w:rPr>
            <w:noProof/>
            <w:webHidden/>
          </w:rPr>
        </w:r>
        <w:r w:rsidR="005B1186">
          <w:rPr>
            <w:noProof/>
            <w:webHidden/>
          </w:rPr>
          <w:fldChar w:fldCharType="separate"/>
        </w:r>
        <w:r w:rsidR="005B1186">
          <w:rPr>
            <w:noProof/>
            <w:webHidden/>
          </w:rPr>
          <w:t>11</w:t>
        </w:r>
        <w:r w:rsidR="005B1186">
          <w:rPr>
            <w:noProof/>
            <w:webHidden/>
          </w:rPr>
          <w:fldChar w:fldCharType="end"/>
        </w:r>
      </w:hyperlink>
    </w:p>
    <w:p w14:paraId="180B561F"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745" w:history="1">
        <w:r w:rsidR="005B1186" w:rsidRPr="004E340D">
          <w:rPr>
            <w:rStyle w:val="Hyperlink"/>
            <w:noProof/>
          </w:rPr>
          <w:t>Preliminary Discussion and Results</w:t>
        </w:r>
        <w:r w:rsidR="005B1186">
          <w:rPr>
            <w:noProof/>
            <w:webHidden/>
          </w:rPr>
          <w:tab/>
        </w:r>
        <w:r w:rsidR="005B1186">
          <w:rPr>
            <w:noProof/>
            <w:webHidden/>
          </w:rPr>
          <w:fldChar w:fldCharType="begin"/>
        </w:r>
        <w:r w:rsidR="005B1186">
          <w:rPr>
            <w:noProof/>
            <w:webHidden/>
          </w:rPr>
          <w:instrText xml:space="preserve"> PAGEREF _Toc15248745 \h </w:instrText>
        </w:r>
        <w:r w:rsidR="005B1186">
          <w:rPr>
            <w:noProof/>
            <w:webHidden/>
          </w:rPr>
        </w:r>
        <w:r w:rsidR="005B1186">
          <w:rPr>
            <w:noProof/>
            <w:webHidden/>
          </w:rPr>
          <w:fldChar w:fldCharType="separate"/>
        </w:r>
        <w:r w:rsidR="005B1186">
          <w:rPr>
            <w:noProof/>
            <w:webHidden/>
          </w:rPr>
          <w:t>12</w:t>
        </w:r>
        <w:r w:rsidR="005B1186">
          <w:rPr>
            <w:noProof/>
            <w:webHidden/>
          </w:rPr>
          <w:fldChar w:fldCharType="end"/>
        </w:r>
      </w:hyperlink>
    </w:p>
    <w:p w14:paraId="05F3AF18" w14:textId="77777777" w:rsidR="005B1186" w:rsidRDefault="00E32EA6">
      <w:pPr>
        <w:pStyle w:val="TOC1"/>
        <w:tabs>
          <w:tab w:val="right" w:leader="dot" w:pos="8630"/>
        </w:tabs>
        <w:rPr>
          <w:rFonts w:asciiTheme="minorHAnsi" w:eastAsiaTheme="minorEastAsia" w:hAnsiTheme="minorHAnsi" w:cstheme="minorBidi"/>
          <w:b w:val="0"/>
          <w:noProof/>
          <w:sz w:val="22"/>
          <w:szCs w:val="22"/>
        </w:rPr>
      </w:pPr>
      <w:hyperlink w:anchor="_Toc15248746" w:history="1">
        <w:r w:rsidR="005B1186" w:rsidRPr="004E340D">
          <w:rPr>
            <w:rStyle w:val="Hyperlink"/>
            <w:noProof/>
          </w:rPr>
          <w:t>Implementation</w:t>
        </w:r>
        <w:r w:rsidR="005B1186">
          <w:rPr>
            <w:noProof/>
            <w:webHidden/>
          </w:rPr>
          <w:tab/>
        </w:r>
        <w:r w:rsidR="005B1186">
          <w:rPr>
            <w:noProof/>
            <w:webHidden/>
          </w:rPr>
          <w:fldChar w:fldCharType="begin"/>
        </w:r>
        <w:r w:rsidR="005B1186">
          <w:rPr>
            <w:noProof/>
            <w:webHidden/>
          </w:rPr>
          <w:instrText xml:space="preserve"> PAGEREF _Toc15248746 \h </w:instrText>
        </w:r>
        <w:r w:rsidR="005B1186">
          <w:rPr>
            <w:noProof/>
            <w:webHidden/>
          </w:rPr>
        </w:r>
        <w:r w:rsidR="005B1186">
          <w:rPr>
            <w:noProof/>
            <w:webHidden/>
          </w:rPr>
          <w:fldChar w:fldCharType="separate"/>
        </w:r>
        <w:r w:rsidR="005B1186">
          <w:rPr>
            <w:noProof/>
            <w:webHidden/>
          </w:rPr>
          <w:t>13</w:t>
        </w:r>
        <w:r w:rsidR="005B1186">
          <w:rPr>
            <w:noProof/>
            <w:webHidden/>
          </w:rPr>
          <w:fldChar w:fldCharType="end"/>
        </w:r>
      </w:hyperlink>
    </w:p>
    <w:p w14:paraId="7090D84C"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747" w:history="1">
        <w:r w:rsidR="005B1186" w:rsidRPr="004E340D">
          <w:rPr>
            <w:rStyle w:val="Hyperlink"/>
            <w:noProof/>
          </w:rPr>
          <w:t>Technology and Tools</w:t>
        </w:r>
        <w:r w:rsidR="005B1186">
          <w:rPr>
            <w:noProof/>
            <w:webHidden/>
          </w:rPr>
          <w:tab/>
        </w:r>
        <w:r w:rsidR="005B1186">
          <w:rPr>
            <w:noProof/>
            <w:webHidden/>
          </w:rPr>
          <w:fldChar w:fldCharType="begin"/>
        </w:r>
        <w:r w:rsidR="005B1186">
          <w:rPr>
            <w:noProof/>
            <w:webHidden/>
          </w:rPr>
          <w:instrText xml:space="preserve"> PAGEREF _Toc15248747 \h </w:instrText>
        </w:r>
        <w:r w:rsidR="005B1186">
          <w:rPr>
            <w:noProof/>
            <w:webHidden/>
          </w:rPr>
        </w:r>
        <w:r w:rsidR="005B1186">
          <w:rPr>
            <w:noProof/>
            <w:webHidden/>
          </w:rPr>
          <w:fldChar w:fldCharType="separate"/>
        </w:r>
        <w:r w:rsidR="005B1186">
          <w:rPr>
            <w:noProof/>
            <w:webHidden/>
          </w:rPr>
          <w:t>13</w:t>
        </w:r>
        <w:r w:rsidR="005B1186">
          <w:rPr>
            <w:noProof/>
            <w:webHidden/>
          </w:rPr>
          <w:fldChar w:fldCharType="end"/>
        </w:r>
      </w:hyperlink>
    </w:p>
    <w:p w14:paraId="7FC6DEBB"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748" w:history="1">
        <w:r w:rsidR="005B1186" w:rsidRPr="004E340D">
          <w:rPr>
            <w:rStyle w:val="Hyperlink"/>
            <w:noProof/>
          </w:rPr>
          <w:t>CRUSH</w:t>
        </w:r>
        <w:r w:rsidR="005B1186">
          <w:rPr>
            <w:noProof/>
            <w:webHidden/>
          </w:rPr>
          <w:tab/>
        </w:r>
        <w:r w:rsidR="005B1186">
          <w:rPr>
            <w:noProof/>
            <w:webHidden/>
          </w:rPr>
          <w:fldChar w:fldCharType="begin"/>
        </w:r>
        <w:r w:rsidR="005B1186">
          <w:rPr>
            <w:noProof/>
            <w:webHidden/>
          </w:rPr>
          <w:instrText xml:space="preserve"> PAGEREF _Toc15248748 \h </w:instrText>
        </w:r>
        <w:r w:rsidR="005B1186">
          <w:rPr>
            <w:noProof/>
            <w:webHidden/>
          </w:rPr>
        </w:r>
        <w:r w:rsidR="005B1186">
          <w:rPr>
            <w:noProof/>
            <w:webHidden/>
          </w:rPr>
          <w:fldChar w:fldCharType="separate"/>
        </w:r>
        <w:r w:rsidR="005B1186">
          <w:rPr>
            <w:noProof/>
            <w:webHidden/>
          </w:rPr>
          <w:t>13</w:t>
        </w:r>
        <w:r w:rsidR="005B1186">
          <w:rPr>
            <w:noProof/>
            <w:webHidden/>
          </w:rPr>
          <w:fldChar w:fldCharType="end"/>
        </w:r>
      </w:hyperlink>
    </w:p>
    <w:p w14:paraId="0B5BA758"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49" w:history="1">
        <w:r w:rsidR="005B1186" w:rsidRPr="004E340D">
          <w:rPr>
            <w:rStyle w:val="Hyperlink"/>
            <w:noProof/>
          </w:rPr>
          <w:t>User Interface</w:t>
        </w:r>
        <w:r w:rsidR="005B1186">
          <w:rPr>
            <w:noProof/>
            <w:webHidden/>
          </w:rPr>
          <w:tab/>
        </w:r>
        <w:r w:rsidR="005B1186">
          <w:rPr>
            <w:noProof/>
            <w:webHidden/>
          </w:rPr>
          <w:fldChar w:fldCharType="begin"/>
        </w:r>
        <w:r w:rsidR="005B1186">
          <w:rPr>
            <w:noProof/>
            <w:webHidden/>
          </w:rPr>
          <w:instrText xml:space="preserve"> PAGEREF _Toc15248749 \h </w:instrText>
        </w:r>
        <w:r w:rsidR="005B1186">
          <w:rPr>
            <w:noProof/>
            <w:webHidden/>
          </w:rPr>
        </w:r>
        <w:r w:rsidR="005B1186">
          <w:rPr>
            <w:noProof/>
            <w:webHidden/>
          </w:rPr>
          <w:fldChar w:fldCharType="separate"/>
        </w:r>
        <w:r w:rsidR="005B1186">
          <w:rPr>
            <w:noProof/>
            <w:webHidden/>
          </w:rPr>
          <w:t>14</w:t>
        </w:r>
        <w:r w:rsidR="005B1186">
          <w:rPr>
            <w:noProof/>
            <w:webHidden/>
          </w:rPr>
          <w:fldChar w:fldCharType="end"/>
        </w:r>
      </w:hyperlink>
    </w:p>
    <w:p w14:paraId="562F94BD"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750" w:history="1">
        <w:r w:rsidR="005B1186" w:rsidRPr="004E340D">
          <w:rPr>
            <w:rStyle w:val="Hyperlink"/>
            <w:noProof/>
          </w:rPr>
          <w:t>Measurement Extraction Pipeline</w:t>
        </w:r>
        <w:r w:rsidR="005B1186">
          <w:rPr>
            <w:noProof/>
            <w:webHidden/>
          </w:rPr>
          <w:tab/>
        </w:r>
        <w:r w:rsidR="005B1186">
          <w:rPr>
            <w:noProof/>
            <w:webHidden/>
          </w:rPr>
          <w:fldChar w:fldCharType="begin"/>
        </w:r>
        <w:r w:rsidR="005B1186">
          <w:rPr>
            <w:noProof/>
            <w:webHidden/>
          </w:rPr>
          <w:instrText xml:space="preserve"> PAGEREF _Toc15248750 \h </w:instrText>
        </w:r>
        <w:r w:rsidR="005B1186">
          <w:rPr>
            <w:noProof/>
            <w:webHidden/>
          </w:rPr>
        </w:r>
        <w:r w:rsidR="005B1186">
          <w:rPr>
            <w:noProof/>
            <w:webHidden/>
          </w:rPr>
          <w:fldChar w:fldCharType="separate"/>
        </w:r>
        <w:r w:rsidR="005B1186">
          <w:rPr>
            <w:noProof/>
            <w:webHidden/>
          </w:rPr>
          <w:t>16</w:t>
        </w:r>
        <w:r w:rsidR="005B1186">
          <w:rPr>
            <w:noProof/>
            <w:webHidden/>
          </w:rPr>
          <w:fldChar w:fldCharType="end"/>
        </w:r>
      </w:hyperlink>
    </w:p>
    <w:p w14:paraId="7A69F238"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751" w:history="1">
        <w:r w:rsidR="005B1186" w:rsidRPr="004E340D">
          <w:rPr>
            <w:rStyle w:val="Hyperlink"/>
            <w:noProof/>
          </w:rPr>
          <w:t>System Architecture</w:t>
        </w:r>
        <w:r w:rsidR="005B1186">
          <w:rPr>
            <w:noProof/>
            <w:webHidden/>
          </w:rPr>
          <w:tab/>
        </w:r>
        <w:r w:rsidR="005B1186">
          <w:rPr>
            <w:noProof/>
            <w:webHidden/>
          </w:rPr>
          <w:fldChar w:fldCharType="begin"/>
        </w:r>
        <w:r w:rsidR="005B1186">
          <w:rPr>
            <w:noProof/>
            <w:webHidden/>
          </w:rPr>
          <w:instrText xml:space="preserve"> PAGEREF _Toc15248751 \h </w:instrText>
        </w:r>
        <w:r w:rsidR="005B1186">
          <w:rPr>
            <w:noProof/>
            <w:webHidden/>
          </w:rPr>
        </w:r>
        <w:r w:rsidR="005B1186">
          <w:rPr>
            <w:noProof/>
            <w:webHidden/>
          </w:rPr>
          <w:fldChar w:fldCharType="separate"/>
        </w:r>
        <w:r w:rsidR="005B1186">
          <w:rPr>
            <w:noProof/>
            <w:webHidden/>
          </w:rPr>
          <w:t>20</w:t>
        </w:r>
        <w:r w:rsidR="005B1186">
          <w:rPr>
            <w:noProof/>
            <w:webHidden/>
          </w:rPr>
          <w:fldChar w:fldCharType="end"/>
        </w:r>
      </w:hyperlink>
    </w:p>
    <w:p w14:paraId="4D7E4D32"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752" w:history="1">
        <w:r w:rsidR="005B1186" w:rsidRPr="004E340D">
          <w:rPr>
            <w:rStyle w:val="Hyperlink"/>
            <w:noProof/>
          </w:rPr>
          <w:t>Data</w:t>
        </w:r>
        <w:r w:rsidR="005B1186">
          <w:rPr>
            <w:noProof/>
            <w:webHidden/>
          </w:rPr>
          <w:tab/>
        </w:r>
        <w:r w:rsidR="005B1186">
          <w:rPr>
            <w:noProof/>
            <w:webHidden/>
          </w:rPr>
          <w:fldChar w:fldCharType="begin"/>
        </w:r>
        <w:r w:rsidR="005B1186">
          <w:rPr>
            <w:noProof/>
            <w:webHidden/>
          </w:rPr>
          <w:instrText xml:space="preserve"> PAGEREF _Toc15248752 \h </w:instrText>
        </w:r>
        <w:r w:rsidR="005B1186">
          <w:rPr>
            <w:noProof/>
            <w:webHidden/>
          </w:rPr>
        </w:r>
        <w:r w:rsidR="005B1186">
          <w:rPr>
            <w:noProof/>
            <w:webHidden/>
          </w:rPr>
          <w:fldChar w:fldCharType="separate"/>
        </w:r>
        <w:r w:rsidR="005B1186">
          <w:rPr>
            <w:noProof/>
            <w:webHidden/>
          </w:rPr>
          <w:t>21</w:t>
        </w:r>
        <w:r w:rsidR="005B1186">
          <w:rPr>
            <w:noProof/>
            <w:webHidden/>
          </w:rPr>
          <w:fldChar w:fldCharType="end"/>
        </w:r>
      </w:hyperlink>
    </w:p>
    <w:p w14:paraId="016464F0"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753" w:history="1">
        <w:r w:rsidR="005B1186" w:rsidRPr="004E340D">
          <w:rPr>
            <w:rStyle w:val="Hyperlink"/>
            <w:noProof/>
          </w:rPr>
          <w:t>Patient Data</w:t>
        </w:r>
        <w:r w:rsidR="005B1186">
          <w:rPr>
            <w:noProof/>
            <w:webHidden/>
          </w:rPr>
          <w:tab/>
        </w:r>
        <w:r w:rsidR="005B1186">
          <w:rPr>
            <w:noProof/>
            <w:webHidden/>
          </w:rPr>
          <w:fldChar w:fldCharType="begin"/>
        </w:r>
        <w:r w:rsidR="005B1186">
          <w:rPr>
            <w:noProof/>
            <w:webHidden/>
          </w:rPr>
          <w:instrText xml:space="preserve"> PAGEREF _Toc15248753 \h </w:instrText>
        </w:r>
        <w:r w:rsidR="005B1186">
          <w:rPr>
            <w:noProof/>
            <w:webHidden/>
          </w:rPr>
        </w:r>
        <w:r w:rsidR="005B1186">
          <w:rPr>
            <w:noProof/>
            <w:webHidden/>
          </w:rPr>
          <w:fldChar w:fldCharType="separate"/>
        </w:r>
        <w:r w:rsidR="005B1186">
          <w:rPr>
            <w:noProof/>
            <w:webHidden/>
          </w:rPr>
          <w:t>21</w:t>
        </w:r>
        <w:r w:rsidR="005B1186">
          <w:rPr>
            <w:noProof/>
            <w:webHidden/>
          </w:rPr>
          <w:fldChar w:fldCharType="end"/>
        </w:r>
      </w:hyperlink>
    </w:p>
    <w:p w14:paraId="038102A3"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754" w:history="1">
        <w:r w:rsidR="005B1186" w:rsidRPr="004E340D">
          <w:rPr>
            <w:rStyle w:val="Hyperlink"/>
            <w:noProof/>
          </w:rPr>
          <w:t>Capture Hardware</w:t>
        </w:r>
        <w:r w:rsidR="005B1186">
          <w:rPr>
            <w:noProof/>
            <w:webHidden/>
          </w:rPr>
          <w:tab/>
        </w:r>
        <w:r w:rsidR="005B1186">
          <w:rPr>
            <w:noProof/>
            <w:webHidden/>
          </w:rPr>
          <w:fldChar w:fldCharType="begin"/>
        </w:r>
        <w:r w:rsidR="005B1186">
          <w:rPr>
            <w:noProof/>
            <w:webHidden/>
          </w:rPr>
          <w:instrText xml:space="preserve"> PAGEREF _Toc15248754 \h </w:instrText>
        </w:r>
        <w:r w:rsidR="005B1186">
          <w:rPr>
            <w:noProof/>
            <w:webHidden/>
          </w:rPr>
        </w:r>
        <w:r w:rsidR="005B1186">
          <w:rPr>
            <w:noProof/>
            <w:webHidden/>
          </w:rPr>
          <w:fldChar w:fldCharType="separate"/>
        </w:r>
        <w:r w:rsidR="005B1186">
          <w:rPr>
            <w:noProof/>
            <w:webHidden/>
          </w:rPr>
          <w:t>21</w:t>
        </w:r>
        <w:r w:rsidR="005B1186">
          <w:rPr>
            <w:noProof/>
            <w:webHidden/>
          </w:rPr>
          <w:fldChar w:fldCharType="end"/>
        </w:r>
      </w:hyperlink>
    </w:p>
    <w:p w14:paraId="074EEA95"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755" w:history="1">
        <w:r w:rsidR="005B1186" w:rsidRPr="004E340D">
          <w:rPr>
            <w:rStyle w:val="Hyperlink"/>
            <w:noProof/>
          </w:rPr>
          <w:t>Measurement Data</w:t>
        </w:r>
        <w:r w:rsidR="005B1186">
          <w:rPr>
            <w:noProof/>
            <w:webHidden/>
          </w:rPr>
          <w:tab/>
        </w:r>
        <w:r w:rsidR="005B1186">
          <w:rPr>
            <w:noProof/>
            <w:webHidden/>
          </w:rPr>
          <w:fldChar w:fldCharType="begin"/>
        </w:r>
        <w:r w:rsidR="005B1186">
          <w:rPr>
            <w:noProof/>
            <w:webHidden/>
          </w:rPr>
          <w:instrText xml:space="preserve"> PAGEREF _Toc15248755 \h </w:instrText>
        </w:r>
        <w:r w:rsidR="005B1186">
          <w:rPr>
            <w:noProof/>
            <w:webHidden/>
          </w:rPr>
        </w:r>
        <w:r w:rsidR="005B1186">
          <w:rPr>
            <w:noProof/>
            <w:webHidden/>
          </w:rPr>
          <w:fldChar w:fldCharType="separate"/>
        </w:r>
        <w:r w:rsidR="005B1186">
          <w:rPr>
            <w:noProof/>
            <w:webHidden/>
          </w:rPr>
          <w:t>22</w:t>
        </w:r>
        <w:r w:rsidR="005B1186">
          <w:rPr>
            <w:noProof/>
            <w:webHidden/>
          </w:rPr>
          <w:fldChar w:fldCharType="end"/>
        </w:r>
      </w:hyperlink>
    </w:p>
    <w:p w14:paraId="7989FA0D"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56" w:history="1">
        <w:r w:rsidR="005B1186" w:rsidRPr="004E340D">
          <w:rPr>
            <w:rStyle w:val="Hyperlink"/>
            <w:noProof/>
          </w:rPr>
          <w:t>Extraction</w:t>
        </w:r>
        <w:r w:rsidR="005B1186">
          <w:rPr>
            <w:noProof/>
            <w:webHidden/>
          </w:rPr>
          <w:tab/>
        </w:r>
        <w:r w:rsidR="005B1186">
          <w:rPr>
            <w:noProof/>
            <w:webHidden/>
          </w:rPr>
          <w:fldChar w:fldCharType="begin"/>
        </w:r>
        <w:r w:rsidR="005B1186">
          <w:rPr>
            <w:noProof/>
            <w:webHidden/>
          </w:rPr>
          <w:instrText xml:space="preserve"> PAGEREF _Toc15248756 \h </w:instrText>
        </w:r>
        <w:r w:rsidR="005B1186">
          <w:rPr>
            <w:noProof/>
            <w:webHidden/>
          </w:rPr>
        </w:r>
        <w:r w:rsidR="005B1186">
          <w:rPr>
            <w:noProof/>
            <w:webHidden/>
          </w:rPr>
          <w:fldChar w:fldCharType="separate"/>
        </w:r>
        <w:r w:rsidR="005B1186">
          <w:rPr>
            <w:noProof/>
            <w:webHidden/>
          </w:rPr>
          <w:t>23</w:t>
        </w:r>
        <w:r w:rsidR="005B1186">
          <w:rPr>
            <w:noProof/>
            <w:webHidden/>
          </w:rPr>
          <w:fldChar w:fldCharType="end"/>
        </w:r>
      </w:hyperlink>
    </w:p>
    <w:p w14:paraId="3D4AADD4"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57" w:history="1">
        <w:r w:rsidR="005B1186" w:rsidRPr="004E340D">
          <w:rPr>
            <w:rStyle w:val="Hyperlink"/>
            <w:noProof/>
          </w:rPr>
          <w:t>SQL Access</w:t>
        </w:r>
        <w:r w:rsidR="005B1186">
          <w:rPr>
            <w:noProof/>
            <w:webHidden/>
          </w:rPr>
          <w:tab/>
        </w:r>
        <w:r w:rsidR="005B1186">
          <w:rPr>
            <w:noProof/>
            <w:webHidden/>
          </w:rPr>
          <w:fldChar w:fldCharType="begin"/>
        </w:r>
        <w:r w:rsidR="005B1186">
          <w:rPr>
            <w:noProof/>
            <w:webHidden/>
          </w:rPr>
          <w:instrText xml:space="preserve"> PAGEREF _Toc15248757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14:paraId="74FB79A6" w14:textId="77777777" w:rsidR="005B1186" w:rsidRDefault="00E32EA6">
      <w:pPr>
        <w:pStyle w:val="TOC1"/>
        <w:tabs>
          <w:tab w:val="right" w:leader="dot" w:pos="8630"/>
        </w:tabs>
        <w:rPr>
          <w:rFonts w:asciiTheme="minorHAnsi" w:eastAsiaTheme="minorEastAsia" w:hAnsiTheme="minorHAnsi" w:cstheme="minorBidi"/>
          <w:b w:val="0"/>
          <w:noProof/>
          <w:sz w:val="22"/>
          <w:szCs w:val="22"/>
        </w:rPr>
      </w:pPr>
      <w:hyperlink w:anchor="_Toc15248758" w:history="1">
        <w:r w:rsidR="005B1186" w:rsidRPr="004E340D">
          <w:rPr>
            <w:rStyle w:val="Hyperlink"/>
            <w:noProof/>
          </w:rPr>
          <w:t>Demonstration of Analysis</w:t>
        </w:r>
        <w:r w:rsidR="005B1186">
          <w:rPr>
            <w:noProof/>
            <w:webHidden/>
          </w:rPr>
          <w:tab/>
        </w:r>
        <w:r w:rsidR="005B1186">
          <w:rPr>
            <w:noProof/>
            <w:webHidden/>
          </w:rPr>
          <w:fldChar w:fldCharType="begin"/>
        </w:r>
        <w:r w:rsidR="005B1186">
          <w:rPr>
            <w:noProof/>
            <w:webHidden/>
          </w:rPr>
          <w:instrText xml:space="preserve"> PAGEREF _Toc15248758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14:paraId="6E76DB20"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759" w:history="1">
        <w:r w:rsidR="005B1186" w:rsidRPr="004E340D">
          <w:rPr>
            <w:rStyle w:val="Hyperlink"/>
            <w:noProof/>
          </w:rPr>
          <w:t>Summary Statistics</w:t>
        </w:r>
        <w:r w:rsidR="005B1186">
          <w:rPr>
            <w:noProof/>
            <w:webHidden/>
          </w:rPr>
          <w:tab/>
        </w:r>
        <w:r w:rsidR="005B1186">
          <w:rPr>
            <w:noProof/>
            <w:webHidden/>
          </w:rPr>
          <w:fldChar w:fldCharType="begin"/>
        </w:r>
        <w:r w:rsidR="005B1186">
          <w:rPr>
            <w:noProof/>
            <w:webHidden/>
          </w:rPr>
          <w:instrText xml:space="preserve"> PAGEREF _Toc15248759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14:paraId="60C14459"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760" w:history="1">
        <w:r w:rsidR="005B1186" w:rsidRPr="004E340D">
          <w:rPr>
            <w:rStyle w:val="Hyperlink"/>
            <w:noProof/>
          </w:rPr>
          <w:t>Effect Size</w:t>
        </w:r>
        <w:r w:rsidR="005B1186">
          <w:rPr>
            <w:noProof/>
            <w:webHidden/>
          </w:rPr>
          <w:tab/>
        </w:r>
        <w:r w:rsidR="005B1186">
          <w:rPr>
            <w:noProof/>
            <w:webHidden/>
          </w:rPr>
          <w:fldChar w:fldCharType="begin"/>
        </w:r>
        <w:r w:rsidR="005B1186">
          <w:rPr>
            <w:noProof/>
            <w:webHidden/>
          </w:rPr>
          <w:instrText xml:space="preserve"> PAGEREF _Toc15248760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14:paraId="7167EF8F"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61" w:history="1">
        <w:r w:rsidR="005B1186" w:rsidRPr="004E340D">
          <w:rPr>
            <w:rStyle w:val="Hyperlink"/>
            <w:noProof/>
          </w:rPr>
          <w:t>Mean FA</w:t>
        </w:r>
        <w:r w:rsidR="005B1186">
          <w:rPr>
            <w:noProof/>
            <w:webHidden/>
          </w:rPr>
          <w:tab/>
        </w:r>
        <w:r w:rsidR="005B1186">
          <w:rPr>
            <w:noProof/>
            <w:webHidden/>
          </w:rPr>
          <w:fldChar w:fldCharType="begin"/>
        </w:r>
        <w:r w:rsidR="005B1186">
          <w:rPr>
            <w:noProof/>
            <w:webHidden/>
          </w:rPr>
          <w:instrText xml:space="preserve"> PAGEREF _Toc15248761 \h </w:instrText>
        </w:r>
        <w:r w:rsidR="005B1186">
          <w:rPr>
            <w:noProof/>
            <w:webHidden/>
          </w:rPr>
        </w:r>
        <w:r w:rsidR="005B1186">
          <w:rPr>
            <w:noProof/>
            <w:webHidden/>
          </w:rPr>
          <w:fldChar w:fldCharType="separate"/>
        </w:r>
        <w:r w:rsidR="005B1186">
          <w:rPr>
            <w:noProof/>
            <w:webHidden/>
          </w:rPr>
          <w:t>25</w:t>
        </w:r>
        <w:r w:rsidR="005B1186">
          <w:rPr>
            <w:noProof/>
            <w:webHidden/>
          </w:rPr>
          <w:fldChar w:fldCharType="end"/>
        </w:r>
      </w:hyperlink>
    </w:p>
    <w:p w14:paraId="3B5E2A00"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62" w:history="1">
        <w:r w:rsidR="005B1186" w:rsidRPr="004E340D">
          <w:rPr>
            <w:rStyle w:val="Hyperlink"/>
            <w:noProof/>
          </w:rPr>
          <w:t>Findings</w:t>
        </w:r>
        <w:r w:rsidR="005B1186">
          <w:rPr>
            <w:noProof/>
            <w:webHidden/>
          </w:rPr>
          <w:tab/>
        </w:r>
        <w:r w:rsidR="005B1186">
          <w:rPr>
            <w:noProof/>
            <w:webHidden/>
          </w:rPr>
          <w:fldChar w:fldCharType="begin"/>
        </w:r>
        <w:r w:rsidR="005B1186">
          <w:rPr>
            <w:noProof/>
            <w:webHidden/>
          </w:rPr>
          <w:instrText xml:space="preserve"> PAGEREF _Toc15248762 \h </w:instrText>
        </w:r>
        <w:r w:rsidR="005B1186">
          <w:rPr>
            <w:noProof/>
            <w:webHidden/>
          </w:rPr>
        </w:r>
        <w:r w:rsidR="005B1186">
          <w:rPr>
            <w:noProof/>
            <w:webHidden/>
          </w:rPr>
          <w:fldChar w:fldCharType="separate"/>
        </w:r>
        <w:r w:rsidR="005B1186">
          <w:rPr>
            <w:noProof/>
            <w:webHidden/>
          </w:rPr>
          <w:t>25</w:t>
        </w:r>
        <w:r w:rsidR="005B1186">
          <w:rPr>
            <w:noProof/>
            <w:webHidden/>
          </w:rPr>
          <w:fldChar w:fldCharType="end"/>
        </w:r>
      </w:hyperlink>
    </w:p>
    <w:p w14:paraId="267E0EF4"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63" w:history="1">
        <w:r w:rsidR="005B1186" w:rsidRPr="004E340D">
          <w:rPr>
            <w:rStyle w:val="Hyperlink"/>
            <w:noProof/>
          </w:rPr>
          <w:t>Mean ADC</w:t>
        </w:r>
        <w:r w:rsidR="005B1186">
          <w:rPr>
            <w:noProof/>
            <w:webHidden/>
          </w:rPr>
          <w:tab/>
        </w:r>
        <w:r w:rsidR="005B1186">
          <w:rPr>
            <w:noProof/>
            <w:webHidden/>
          </w:rPr>
          <w:fldChar w:fldCharType="begin"/>
        </w:r>
        <w:r w:rsidR="005B1186">
          <w:rPr>
            <w:noProof/>
            <w:webHidden/>
          </w:rPr>
          <w:instrText xml:space="preserve"> PAGEREF _Toc15248763 \h </w:instrText>
        </w:r>
        <w:r w:rsidR="005B1186">
          <w:rPr>
            <w:noProof/>
            <w:webHidden/>
          </w:rPr>
        </w:r>
        <w:r w:rsidR="005B1186">
          <w:rPr>
            <w:noProof/>
            <w:webHidden/>
          </w:rPr>
          <w:fldChar w:fldCharType="separate"/>
        </w:r>
        <w:r w:rsidR="005B1186">
          <w:rPr>
            <w:noProof/>
            <w:webHidden/>
          </w:rPr>
          <w:t>26</w:t>
        </w:r>
        <w:r w:rsidR="005B1186">
          <w:rPr>
            <w:noProof/>
            <w:webHidden/>
          </w:rPr>
          <w:fldChar w:fldCharType="end"/>
        </w:r>
      </w:hyperlink>
    </w:p>
    <w:p w14:paraId="4D106F05"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64" w:history="1">
        <w:r w:rsidR="005B1186" w:rsidRPr="004E340D">
          <w:rPr>
            <w:rStyle w:val="Hyperlink"/>
            <w:noProof/>
          </w:rPr>
          <w:t>Number of Tracts</w:t>
        </w:r>
        <w:r w:rsidR="005B1186">
          <w:rPr>
            <w:noProof/>
            <w:webHidden/>
          </w:rPr>
          <w:tab/>
        </w:r>
        <w:r w:rsidR="005B1186">
          <w:rPr>
            <w:noProof/>
            <w:webHidden/>
          </w:rPr>
          <w:fldChar w:fldCharType="begin"/>
        </w:r>
        <w:r w:rsidR="005B1186">
          <w:rPr>
            <w:noProof/>
            <w:webHidden/>
          </w:rPr>
          <w:instrText xml:space="preserve"> PAGEREF _Toc15248764 \h </w:instrText>
        </w:r>
        <w:r w:rsidR="005B1186">
          <w:rPr>
            <w:noProof/>
            <w:webHidden/>
          </w:rPr>
        </w:r>
        <w:r w:rsidR="005B1186">
          <w:rPr>
            <w:noProof/>
            <w:webHidden/>
          </w:rPr>
          <w:fldChar w:fldCharType="separate"/>
        </w:r>
        <w:r w:rsidR="005B1186">
          <w:rPr>
            <w:noProof/>
            <w:webHidden/>
          </w:rPr>
          <w:t>28</w:t>
        </w:r>
        <w:r w:rsidR="005B1186">
          <w:rPr>
            <w:noProof/>
            <w:webHidden/>
          </w:rPr>
          <w:fldChar w:fldCharType="end"/>
        </w:r>
      </w:hyperlink>
    </w:p>
    <w:p w14:paraId="0A7FFE7E"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65" w:history="1">
        <w:r w:rsidR="005B1186" w:rsidRPr="004E340D">
          <w:rPr>
            <w:rStyle w:val="Hyperlink"/>
            <w:noProof/>
          </w:rPr>
          <w:t>Lines to Render</w:t>
        </w:r>
        <w:r w:rsidR="005B1186">
          <w:rPr>
            <w:noProof/>
            <w:webHidden/>
          </w:rPr>
          <w:tab/>
        </w:r>
        <w:r w:rsidR="005B1186">
          <w:rPr>
            <w:noProof/>
            <w:webHidden/>
          </w:rPr>
          <w:fldChar w:fldCharType="begin"/>
        </w:r>
        <w:r w:rsidR="005B1186">
          <w:rPr>
            <w:noProof/>
            <w:webHidden/>
          </w:rPr>
          <w:instrText xml:space="preserve"> PAGEREF _Toc15248765 \h </w:instrText>
        </w:r>
        <w:r w:rsidR="005B1186">
          <w:rPr>
            <w:noProof/>
            <w:webHidden/>
          </w:rPr>
        </w:r>
        <w:r w:rsidR="005B1186">
          <w:rPr>
            <w:noProof/>
            <w:webHidden/>
          </w:rPr>
          <w:fldChar w:fldCharType="separate"/>
        </w:r>
        <w:r w:rsidR="005B1186">
          <w:rPr>
            <w:noProof/>
            <w:webHidden/>
          </w:rPr>
          <w:t>30</w:t>
        </w:r>
        <w:r w:rsidR="005B1186">
          <w:rPr>
            <w:noProof/>
            <w:webHidden/>
          </w:rPr>
          <w:fldChar w:fldCharType="end"/>
        </w:r>
      </w:hyperlink>
    </w:p>
    <w:p w14:paraId="6B52DBEC"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66" w:history="1">
        <w:r w:rsidR="005B1186" w:rsidRPr="004E340D">
          <w:rPr>
            <w:rStyle w:val="Hyperlink"/>
            <w:noProof/>
          </w:rPr>
          <w:t>Tracts to Render</w:t>
        </w:r>
        <w:r w:rsidR="005B1186">
          <w:rPr>
            <w:noProof/>
            <w:webHidden/>
          </w:rPr>
          <w:tab/>
        </w:r>
        <w:r w:rsidR="005B1186">
          <w:rPr>
            <w:noProof/>
            <w:webHidden/>
          </w:rPr>
          <w:fldChar w:fldCharType="begin"/>
        </w:r>
        <w:r w:rsidR="005B1186">
          <w:rPr>
            <w:noProof/>
            <w:webHidden/>
          </w:rPr>
          <w:instrText xml:space="preserve"> PAGEREF _Toc15248766 \h </w:instrText>
        </w:r>
        <w:r w:rsidR="005B1186">
          <w:rPr>
            <w:noProof/>
            <w:webHidden/>
          </w:rPr>
        </w:r>
        <w:r w:rsidR="005B1186">
          <w:rPr>
            <w:noProof/>
            <w:webHidden/>
          </w:rPr>
          <w:fldChar w:fldCharType="separate"/>
        </w:r>
        <w:r w:rsidR="005B1186">
          <w:rPr>
            <w:noProof/>
            <w:webHidden/>
          </w:rPr>
          <w:t>32</w:t>
        </w:r>
        <w:r w:rsidR="005B1186">
          <w:rPr>
            <w:noProof/>
            <w:webHidden/>
          </w:rPr>
          <w:fldChar w:fldCharType="end"/>
        </w:r>
      </w:hyperlink>
    </w:p>
    <w:p w14:paraId="64CBD6C2"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67" w:history="1">
        <w:r w:rsidR="005B1186" w:rsidRPr="004E340D">
          <w:rPr>
            <w:rStyle w:val="Hyperlink"/>
            <w:noProof/>
          </w:rPr>
          <w:t>Standard Deviation ADC</w:t>
        </w:r>
        <w:r w:rsidR="005B1186">
          <w:rPr>
            <w:noProof/>
            <w:webHidden/>
          </w:rPr>
          <w:tab/>
        </w:r>
        <w:r w:rsidR="005B1186">
          <w:rPr>
            <w:noProof/>
            <w:webHidden/>
          </w:rPr>
          <w:fldChar w:fldCharType="begin"/>
        </w:r>
        <w:r w:rsidR="005B1186">
          <w:rPr>
            <w:noProof/>
            <w:webHidden/>
          </w:rPr>
          <w:instrText xml:space="preserve"> PAGEREF _Toc15248767 \h </w:instrText>
        </w:r>
        <w:r w:rsidR="005B1186">
          <w:rPr>
            <w:noProof/>
            <w:webHidden/>
          </w:rPr>
        </w:r>
        <w:r w:rsidR="005B1186">
          <w:rPr>
            <w:noProof/>
            <w:webHidden/>
          </w:rPr>
          <w:fldChar w:fldCharType="separate"/>
        </w:r>
        <w:r w:rsidR="005B1186">
          <w:rPr>
            <w:noProof/>
            <w:webHidden/>
          </w:rPr>
          <w:t>34</w:t>
        </w:r>
        <w:r w:rsidR="005B1186">
          <w:rPr>
            <w:noProof/>
            <w:webHidden/>
          </w:rPr>
          <w:fldChar w:fldCharType="end"/>
        </w:r>
      </w:hyperlink>
    </w:p>
    <w:p w14:paraId="7AFAAB36"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68" w:history="1">
        <w:r w:rsidR="005B1186" w:rsidRPr="004E340D">
          <w:rPr>
            <w:rStyle w:val="Hyperlink"/>
            <w:noProof/>
          </w:rPr>
          <w:t>Mean Standard Deviation FA</w:t>
        </w:r>
        <w:r w:rsidR="005B1186">
          <w:rPr>
            <w:noProof/>
            <w:webHidden/>
          </w:rPr>
          <w:tab/>
        </w:r>
        <w:r w:rsidR="005B1186">
          <w:rPr>
            <w:noProof/>
            <w:webHidden/>
          </w:rPr>
          <w:fldChar w:fldCharType="begin"/>
        </w:r>
        <w:r w:rsidR="005B1186">
          <w:rPr>
            <w:noProof/>
            <w:webHidden/>
          </w:rPr>
          <w:instrText xml:space="preserve"> PAGEREF _Toc15248768 \h </w:instrText>
        </w:r>
        <w:r w:rsidR="005B1186">
          <w:rPr>
            <w:noProof/>
            <w:webHidden/>
          </w:rPr>
        </w:r>
        <w:r w:rsidR="005B1186">
          <w:rPr>
            <w:noProof/>
            <w:webHidden/>
          </w:rPr>
          <w:fldChar w:fldCharType="separate"/>
        </w:r>
        <w:r w:rsidR="005B1186">
          <w:rPr>
            <w:noProof/>
            <w:webHidden/>
          </w:rPr>
          <w:t>36</w:t>
        </w:r>
        <w:r w:rsidR="005B1186">
          <w:rPr>
            <w:noProof/>
            <w:webHidden/>
          </w:rPr>
          <w:fldChar w:fldCharType="end"/>
        </w:r>
      </w:hyperlink>
    </w:p>
    <w:p w14:paraId="7D87358B"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69" w:history="1">
        <w:r w:rsidR="005B1186" w:rsidRPr="004E340D">
          <w:rPr>
            <w:rStyle w:val="Hyperlink"/>
            <w:noProof/>
          </w:rPr>
          <w:t>Mean FA – Asymmetry Index</w:t>
        </w:r>
        <w:r w:rsidR="005B1186">
          <w:rPr>
            <w:noProof/>
            <w:webHidden/>
          </w:rPr>
          <w:tab/>
        </w:r>
        <w:r w:rsidR="005B1186">
          <w:rPr>
            <w:noProof/>
            <w:webHidden/>
          </w:rPr>
          <w:fldChar w:fldCharType="begin"/>
        </w:r>
        <w:r w:rsidR="005B1186">
          <w:rPr>
            <w:noProof/>
            <w:webHidden/>
          </w:rPr>
          <w:instrText xml:space="preserve"> PAGEREF _Toc15248769 \h </w:instrText>
        </w:r>
        <w:r w:rsidR="005B1186">
          <w:rPr>
            <w:noProof/>
            <w:webHidden/>
          </w:rPr>
        </w:r>
        <w:r w:rsidR="005B1186">
          <w:rPr>
            <w:noProof/>
            <w:webHidden/>
          </w:rPr>
          <w:fldChar w:fldCharType="separate"/>
        </w:r>
        <w:r w:rsidR="005B1186">
          <w:rPr>
            <w:noProof/>
            <w:webHidden/>
          </w:rPr>
          <w:t>39</w:t>
        </w:r>
        <w:r w:rsidR="005B1186">
          <w:rPr>
            <w:noProof/>
            <w:webHidden/>
          </w:rPr>
          <w:fldChar w:fldCharType="end"/>
        </w:r>
      </w:hyperlink>
    </w:p>
    <w:p w14:paraId="471E0A4F"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70" w:history="1">
        <w:r w:rsidR="005B1186" w:rsidRPr="004E340D">
          <w:rPr>
            <w:rStyle w:val="Hyperlink"/>
            <w:noProof/>
          </w:rPr>
          <w:t>Mean ADC – Asymmetry Index</w:t>
        </w:r>
        <w:r w:rsidR="005B1186">
          <w:rPr>
            <w:noProof/>
            <w:webHidden/>
          </w:rPr>
          <w:tab/>
        </w:r>
        <w:r w:rsidR="005B1186">
          <w:rPr>
            <w:noProof/>
            <w:webHidden/>
          </w:rPr>
          <w:fldChar w:fldCharType="begin"/>
        </w:r>
        <w:r w:rsidR="005B1186">
          <w:rPr>
            <w:noProof/>
            <w:webHidden/>
          </w:rPr>
          <w:instrText xml:space="preserve"> PAGEREF _Toc15248770 \h </w:instrText>
        </w:r>
        <w:r w:rsidR="005B1186">
          <w:rPr>
            <w:noProof/>
            <w:webHidden/>
          </w:rPr>
        </w:r>
        <w:r w:rsidR="005B1186">
          <w:rPr>
            <w:noProof/>
            <w:webHidden/>
          </w:rPr>
          <w:fldChar w:fldCharType="separate"/>
        </w:r>
        <w:r w:rsidR="005B1186">
          <w:rPr>
            <w:noProof/>
            <w:webHidden/>
          </w:rPr>
          <w:t>40</w:t>
        </w:r>
        <w:r w:rsidR="005B1186">
          <w:rPr>
            <w:noProof/>
            <w:webHidden/>
          </w:rPr>
          <w:fldChar w:fldCharType="end"/>
        </w:r>
      </w:hyperlink>
    </w:p>
    <w:p w14:paraId="667E596E"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71" w:history="1">
        <w:r w:rsidR="005B1186" w:rsidRPr="004E340D">
          <w:rPr>
            <w:rStyle w:val="Hyperlink"/>
            <w:noProof/>
          </w:rPr>
          <w:t>Number of Tracts – Asymmetry Index</w:t>
        </w:r>
        <w:r w:rsidR="005B1186">
          <w:rPr>
            <w:noProof/>
            <w:webHidden/>
          </w:rPr>
          <w:tab/>
        </w:r>
        <w:r w:rsidR="005B1186">
          <w:rPr>
            <w:noProof/>
            <w:webHidden/>
          </w:rPr>
          <w:fldChar w:fldCharType="begin"/>
        </w:r>
        <w:r w:rsidR="005B1186">
          <w:rPr>
            <w:noProof/>
            <w:webHidden/>
          </w:rPr>
          <w:instrText xml:space="preserve"> PAGEREF _Toc15248771 \h </w:instrText>
        </w:r>
        <w:r w:rsidR="005B1186">
          <w:rPr>
            <w:noProof/>
            <w:webHidden/>
          </w:rPr>
        </w:r>
        <w:r w:rsidR="005B1186">
          <w:rPr>
            <w:noProof/>
            <w:webHidden/>
          </w:rPr>
          <w:fldChar w:fldCharType="separate"/>
        </w:r>
        <w:r w:rsidR="005B1186">
          <w:rPr>
            <w:noProof/>
            <w:webHidden/>
          </w:rPr>
          <w:t>42</w:t>
        </w:r>
        <w:r w:rsidR="005B1186">
          <w:rPr>
            <w:noProof/>
            <w:webHidden/>
          </w:rPr>
          <w:fldChar w:fldCharType="end"/>
        </w:r>
      </w:hyperlink>
    </w:p>
    <w:p w14:paraId="1839BDE9"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72" w:history="1">
        <w:r w:rsidR="005B1186" w:rsidRPr="004E340D">
          <w:rPr>
            <w:rStyle w:val="Hyperlink"/>
            <w:noProof/>
          </w:rPr>
          <w:t>Lines to Render – Asymmetry Index</w:t>
        </w:r>
        <w:r w:rsidR="005B1186">
          <w:rPr>
            <w:noProof/>
            <w:webHidden/>
          </w:rPr>
          <w:tab/>
        </w:r>
        <w:r w:rsidR="005B1186">
          <w:rPr>
            <w:noProof/>
            <w:webHidden/>
          </w:rPr>
          <w:fldChar w:fldCharType="begin"/>
        </w:r>
        <w:r w:rsidR="005B1186">
          <w:rPr>
            <w:noProof/>
            <w:webHidden/>
          </w:rPr>
          <w:instrText xml:space="preserve"> PAGEREF _Toc15248772 \h </w:instrText>
        </w:r>
        <w:r w:rsidR="005B1186">
          <w:rPr>
            <w:noProof/>
            <w:webHidden/>
          </w:rPr>
        </w:r>
        <w:r w:rsidR="005B1186">
          <w:rPr>
            <w:noProof/>
            <w:webHidden/>
          </w:rPr>
          <w:fldChar w:fldCharType="separate"/>
        </w:r>
        <w:r w:rsidR="005B1186">
          <w:rPr>
            <w:noProof/>
            <w:webHidden/>
          </w:rPr>
          <w:t>44</w:t>
        </w:r>
        <w:r w:rsidR="005B1186">
          <w:rPr>
            <w:noProof/>
            <w:webHidden/>
          </w:rPr>
          <w:fldChar w:fldCharType="end"/>
        </w:r>
      </w:hyperlink>
    </w:p>
    <w:p w14:paraId="7A374B2A"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73" w:history="1">
        <w:r w:rsidR="005B1186" w:rsidRPr="004E340D">
          <w:rPr>
            <w:rStyle w:val="Hyperlink"/>
            <w:noProof/>
          </w:rPr>
          <w:t>Tracts to Render – Asymmetry Index</w:t>
        </w:r>
        <w:r w:rsidR="005B1186">
          <w:rPr>
            <w:noProof/>
            <w:webHidden/>
          </w:rPr>
          <w:tab/>
        </w:r>
        <w:r w:rsidR="005B1186">
          <w:rPr>
            <w:noProof/>
            <w:webHidden/>
          </w:rPr>
          <w:fldChar w:fldCharType="begin"/>
        </w:r>
        <w:r w:rsidR="005B1186">
          <w:rPr>
            <w:noProof/>
            <w:webHidden/>
          </w:rPr>
          <w:instrText xml:space="preserve"> PAGEREF _Toc15248773 \h </w:instrText>
        </w:r>
        <w:r w:rsidR="005B1186">
          <w:rPr>
            <w:noProof/>
            <w:webHidden/>
          </w:rPr>
        </w:r>
        <w:r w:rsidR="005B1186">
          <w:rPr>
            <w:noProof/>
            <w:webHidden/>
          </w:rPr>
          <w:fldChar w:fldCharType="separate"/>
        </w:r>
        <w:r w:rsidR="005B1186">
          <w:rPr>
            <w:noProof/>
            <w:webHidden/>
          </w:rPr>
          <w:t>46</w:t>
        </w:r>
        <w:r w:rsidR="005B1186">
          <w:rPr>
            <w:noProof/>
            <w:webHidden/>
          </w:rPr>
          <w:fldChar w:fldCharType="end"/>
        </w:r>
      </w:hyperlink>
    </w:p>
    <w:p w14:paraId="364B7AF3"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74" w:history="1">
        <w:r w:rsidR="005B1186" w:rsidRPr="004E340D">
          <w:rPr>
            <w:rStyle w:val="Hyperlink"/>
            <w:noProof/>
          </w:rPr>
          <w:t>Standard Deviation ADC – Asymmetry Index</w:t>
        </w:r>
        <w:r w:rsidR="005B1186">
          <w:rPr>
            <w:noProof/>
            <w:webHidden/>
          </w:rPr>
          <w:tab/>
        </w:r>
        <w:r w:rsidR="005B1186">
          <w:rPr>
            <w:noProof/>
            <w:webHidden/>
          </w:rPr>
          <w:fldChar w:fldCharType="begin"/>
        </w:r>
        <w:r w:rsidR="005B1186">
          <w:rPr>
            <w:noProof/>
            <w:webHidden/>
          </w:rPr>
          <w:instrText xml:space="preserve"> PAGEREF _Toc15248774 \h </w:instrText>
        </w:r>
        <w:r w:rsidR="005B1186">
          <w:rPr>
            <w:noProof/>
            <w:webHidden/>
          </w:rPr>
        </w:r>
        <w:r w:rsidR="005B1186">
          <w:rPr>
            <w:noProof/>
            <w:webHidden/>
          </w:rPr>
          <w:fldChar w:fldCharType="separate"/>
        </w:r>
        <w:r w:rsidR="005B1186">
          <w:rPr>
            <w:noProof/>
            <w:webHidden/>
          </w:rPr>
          <w:t>48</w:t>
        </w:r>
        <w:r w:rsidR="005B1186">
          <w:rPr>
            <w:noProof/>
            <w:webHidden/>
          </w:rPr>
          <w:fldChar w:fldCharType="end"/>
        </w:r>
      </w:hyperlink>
    </w:p>
    <w:p w14:paraId="08B89D50"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75" w:history="1">
        <w:r w:rsidR="005B1186" w:rsidRPr="004E340D">
          <w:rPr>
            <w:rStyle w:val="Hyperlink"/>
            <w:noProof/>
          </w:rPr>
          <w:t>Mean Standard Deviation FA – Asymmetry Index</w:t>
        </w:r>
        <w:r w:rsidR="005B1186">
          <w:rPr>
            <w:noProof/>
            <w:webHidden/>
          </w:rPr>
          <w:tab/>
        </w:r>
        <w:r w:rsidR="005B1186">
          <w:rPr>
            <w:noProof/>
            <w:webHidden/>
          </w:rPr>
          <w:fldChar w:fldCharType="begin"/>
        </w:r>
        <w:r w:rsidR="005B1186">
          <w:rPr>
            <w:noProof/>
            <w:webHidden/>
          </w:rPr>
          <w:instrText xml:space="preserve"> PAGEREF _Toc15248775 \h </w:instrText>
        </w:r>
        <w:r w:rsidR="005B1186">
          <w:rPr>
            <w:noProof/>
            <w:webHidden/>
          </w:rPr>
        </w:r>
        <w:r w:rsidR="005B1186">
          <w:rPr>
            <w:noProof/>
            <w:webHidden/>
          </w:rPr>
          <w:fldChar w:fldCharType="separate"/>
        </w:r>
        <w:r w:rsidR="005B1186">
          <w:rPr>
            <w:noProof/>
            <w:webHidden/>
          </w:rPr>
          <w:t>49</w:t>
        </w:r>
        <w:r w:rsidR="005B1186">
          <w:rPr>
            <w:noProof/>
            <w:webHidden/>
          </w:rPr>
          <w:fldChar w:fldCharType="end"/>
        </w:r>
      </w:hyperlink>
    </w:p>
    <w:p w14:paraId="2D77C228"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776" w:history="1">
        <w:r w:rsidR="005B1186" w:rsidRPr="004E340D">
          <w:rPr>
            <w:rStyle w:val="Hyperlink"/>
            <w:noProof/>
          </w:rPr>
          <w:t>Correlation</w:t>
        </w:r>
        <w:r w:rsidR="005B1186">
          <w:rPr>
            <w:noProof/>
            <w:webHidden/>
          </w:rPr>
          <w:tab/>
        </w:r>
        <w:r w:rsidR="005B1186">
          <w:rPr>
            <w:noProof/>
            <w:webHidden/>
          </w:rPr>
          <w:fldChar w:fldCharType="begin"/>
        </w:r>
        <w:r w:rsidR="005B1186">
          <w:rPr>
            <w:noProof/>
            <w:webHidden/>
          </w:rPr>
          <w:instrText xml:space="preserve"> PAGEREF _Toc15248776 \h </w:instrText>
        </w:r>
        <w:r w:rsidR="005B1186">
          <w:rPr>
            <w:noProof/>
            <w:webHidden/>
          </w:rPr>
        </w:r>
        <w:r w:rsidR="005B1186">
          <w:rPr>
            <w:noProof/>
            <w:webHidden/>
          </w:rPr>
          <w:fldChar w:fldCharType="separate"/>
        </w:r>
        <w:r w:rsidR="005B1186">
          <w:rPr>
            <w:noProof/>
            <w:webHidden/>
          </w:rPr>
          <w:t>50</w:t>
        </w:r>
        <w:r w:rsidR="005B1186">
          <w:rPr>
            <w:noProof/>
            <w:webHidden/>
          </w:rPr>
          <w:fldChar w:fldCharType="end"/>
        </w:r>
      </w:hyperlink>
    </w:p>
    <w:p w14:paraId="666045EE"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77" w:history="1">
        <w:r w:rsidR="005B1186" w:rsidRPr="004E340D">
          <w:rPr>
            <w:rStyle w:val="Hyperlink"/>
            <w:noProof/>
          </w:rPr>
          <w:t>Brain-Stem to wm-lh-insua</w:t>
        </w:r>
        <w:r w:rsidR="005B1186">
          <w:rPr>
            <w:noProof/>
            <w:webHidden/>
          </w:rPr>
          <w:tab/>
        </w:r>
        <w:r w:rsidR="005B1186">
          <w:rPr>
            <w:noProof/>
            <w:webHidden/>
          </w:rPr>
          <w:fldChar w:fldCharType="begin"/>
        </w:r>
        <w:r w:rsidR="005B1186">
          <w:rPr>
            <w:noProof/>
            <w:webHidden/>
          </w:rPr>
          <w:instrText xml:space="preserve"> PAGEREF _Toc15248777 \h </w:instrText>
        </w:r>
        <w:r w:rsidR="005B1186">
          <w:rPr>
            <w:noProof/>
            <w:webHidden/>
          </w:rPr>
        </w:r>
        <w:r w:rsidR="005B1186">
          <w:rPr>
            <w:noProof/>
            <w:webHidden/>
          </w:rPr>
          <w:fldChar w:fldCharType="separate"/>
        </w:r>
        <w:r w:rsidR="005B1186">
          <w:rPr>
            <w:noProof/>
            <w:webHidden/>
          </w:rPr>
          <w:t>51</w:t>
        </w:r>
        <w:r w:rsidR="005B1186">
          <w:rPr>
            <w:noProof/>
            <w:webHidden/>
          </w:rPr>
          <w:fldChar w:fldCharType="end"/>
        </w:r>
      </w:hyperlink>
    </w:p>
    <w:p w14:paraId="1667ADA8"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78" w:history="1">
        <w:r w:rsidR="005B1186" w:rsidRPr="004E340D">
          <w:rPr>
            <w:rStyle w:val="Hyperlink"/>
            <w:noProof/>
          </w:rPr>
          <w:t>ctx-lh-precentral to wm-lh-precentral</w:t>
        </w:r>
        <w:r w:rsidR="005B1186">
          <w:rPr>
            <w:noProof/>
            <w:webHidden/>
          </w:rPr>
          <w:tab/>
        </w:r>
        <w:r w:rsidR="005B1186">
          <w:rPr>
            <w:noProof/>
            <w:webHidden/>
          </w:rPr>
          <w:fldChar w:fldCharType="begin"/>
        </w:r>
        <w:r w:rsidR="005B1186">
          <w:rPr>
            <w:noProof/>
            <w:webHidden/>
          </w:rPr>
          <w:instrText xml:space="preserve"> PAGEREF _Toc15248778 \h </w:instrText>
        </w:r>
        <w:r w:rsidR="005B1186">
          <w:rPr>
            <w:noProof/>
            <w:webHidden/>
          </w:rPr>
        </w:r>
        <w:r w:rsidR="005B1186">
          <w:rPr>
            <w:noProof/>
            <w:webHidden/>
          </w:rPr>
          <w:fldChar w:fldCharType="separate"/>
        </w:r>
        <w:r w:rsidR="005B1186">
          <w:rPr>
            <w:noProof/>
            <w:webHidden/>
          </w:rPr>
          <w:t>51</w:t>
        </w:r>
        <w:r w:rsidR="005B1186">
          <w:rPr>
            <w:noProof/>
            <w:webHidden/>
          </w:rPr>
          <w:fldChar w:fldCharType="end"/>
        </w:r>
      </w:hyperlink>
    </w:p>
    <w:p w14:paraId="227DB29E"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79" w:history="1">
        <w:r w:rsidR="005B1186" w:rsidRPr="004E340D">
          <w:rPr>
            <w:rStyle w:val="Hyperlink"/>
            <w:noProof/>
          </w:rPr>
          <w:t>ctx-rh-precentral to wm-rh-precentral</w:t>
        </w:r>
        <w:r w:rsidR="005B1186">
          <w:rPr>
            <w:noProof/>
            <w:webHidden/>
          </w:rPr>
          <w:tab/>
        </w:r>
        <w:r w:rsidR="005B1186">
          <w:rPr>
            <w:noProof/>
            <w:webHidden/>
          </w:rPr>
          <w:fldChar w:fldCharType="begin"/>
        </w:r>
        <w:r w:rsidR="005B1186">
          <w:rPr>
            <w:noProof/>
            <w:webHidden/>
          </w:rPr>
          <w:instrText xml:space="preserve"> PAGEREF _Toc15248779 \h </w:instrText>
        </w:r>
        <w:r w:rsidR="005B1186">
          <w:rPr>
            <w:noProof/>
            <w:webHidden/>
          </w:rPr>
        </w:r>
        <w:r w:rsidR="005B1186">
          <w:rPr>
            <w:noProof/>
            <w:webHidden/>
          </w:rPr>
          <w:fldChar w:fldCharType="separate"/>
        </w:r>
        <w:r w:rsidR="005B1186">
          <w:rPr>
            <w:noProof/>
            <w:webHidden/>
          </w:rPr>
          <w:t>52</w:t>
        </w:r>
        <w:r w:rsidR="005B1186">
          <w:rPr>
            <w:noProof/>
            <w:webHidden/>
          </w:rPr>
          <w:fldChar w:fldCharType="end"/>
        </w:r>
      </w:hyperlink>
    </w:p>
    <w:p w14:paraId="4B3A0DCC"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80" w:history="1">
        <w:r w:rsidR="005B1186" w:rsidRPr="004E340D">
          <w:rPr>
            <w:rStyle w:val="Hyperlink"/>
            <w:noProof/>
          </w:rPr>
          <w:t>Brain-Stem to ctx-lh-superiorfrontal</w:t>
        </w:r>
        <w:r w:rsidR="005B1186">
          <w:rPr>
            <w:noProof/>
            <w:webHidden/>
          </w:rPr>
          <w:tab/>
        </w:r>
        <w:r w:rsidR="005B1186">
          <w:rPr>
            <w:noProof/>
            <w:webHidden/>
          </w:rPr>
          <w:fldChar w:fldCharType="begin"/>
        </w:r>
        <w:r w:rsidR="005B1186">
          <w:rPr>
            <w:noProof/>
            <w:webHidden/>
          </w:rPr>
          <w:instrText xml:space="preserve"> PAGEREF _Toc15248780 \h </w:instrText>
        </w:r>
        <w:r w:rsidR="005B1186">
          <w:rPr>
            <w:noProof/>
            <w:webHidden/>
          </w:rPr>
        </w:r>
        <w:r w:rsidR="005B1186">
          <w:rPr>
            <w:noProof/>
            <w:webHidden/>
          </w:rPr>
          <w:fldChar w:fldCharType="separate"/>
        </w:r>
        <w:r w:rsidR="005B1186">
          <w:rPr>
            <w:noProof/>
            <w:webHidden/>
          </w:rPr>
          <w:t>53</w:t>
        </w:r>
        <w:r w:rsidR="005B1186">
          <w:rPr>
            <w:noProof/>
            <w:webHidden/>
          </w:rPr>
          <w:fldChar w:fldCharType="end"/>
        </w:r>
      </w:hyperlink>
    </w:p>
    <w:p w14:paraId="0D302002"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81" w:history="1">
        <w:r w:rsidR="005B1186" w:rsidRPr="004E340D">
          <w:rPr>
            <w:rStyle w:val="Hyperlink"/>
            <w:noProof/>
          </w:rPr>
          <w:t>Brain-Stem to wm-lh-superiorfrontal</w:t>
        </w:r>
        <w:r w:rsidR="005B1186">
          <w:rPr>
            <w:noProof/>
            <w:webHidden/>
          </w:rPr>
          <w:tab/>
        </w:r>
        <w:r w:rsidR="005B1186">
          <w:rPr>
            <w:noProof/>
            <w:webHidden/>
          </w:rPr>
          <w:fldChar w:fldCharType="begin"/>
        </w:r>
        <w:r w:rsidR="005B1186">
          <w:rPr>
            <w:noProof/>
            <w:webHidden/>
          </w:rPr>
          <w:instrText xml:space="preserve"> PAGEREF _Toc15248781 \h </w:instrText>
        </w:r>
        <w:r w:rsidR="005B1186">
          <w:rPr>
            <w:noProof/>
            <w:webHidden/>
          </w:rPr>
        </w:r>
        <w:r w:rsidR="005B1186">
          <w:rPr>
            <w:noProof/>
            <w:webHidden/>
          </w:rPr>
          <w:fldChar w:fldCharType="separate"/>
        </w:r>
        <w:r w:rsidR="005B1186">
          <w:rPr>
            <w:noProof/>
            <w:webHidden/>
          </w:rPr>
          <w:t>54</w:t>
        </w:r>
        <w:r w:rsidR="005B1186">
          <w:rPr>
            <w:noProof/>
            <w:webHidden/>
          </w:rPr>
          <w:fldChar w:fldCharType="end"/>
        </w:r>
      </w:hyperlink>
    </w:p>
    <w:p w14:paraId="0A48987D"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82" w:history="1">
        <w:r w:rsidR="005B1186" w:rsidRPr="004E340D">
          <w:rPr>
            <w:rStyle w:val="Hyperlink"/>
            <w:noProof/>
          </w:rPr>
          <w:t>Brain-Stem to Left-VentralDC</w:t>
        </w:r>
        <w:r w:rsidR="005B1186">
          <w:rPr>
            <w:noProof/>
            <w:webHidden/>
          </w:rPr>
          <w:tab/>
        </w:r>
        <w:r w:rsidR="005B1186">
          <w:rPr>
            <w:noProof/>
            <w:webHidden/>
          </w:rPr>
          <w:fldChar w:fldCharType="begin"/>
        </w:r>
        <w:r w:rsidR="005B1186">
          <w:rPr>
            <w:noProof/>
            <w:webHidden/>
          </w:rPr>
          <w:instrText xml:space="preserve"> PAGEREF _Toc15248782 \h </w:instrText>
        </w:r>
        <w:r w:rsidR="005B1186">
          <w:rPr>
            <w:noProof/>
            <w:webHidden/>
          </w:rPr>
        </w:r>
        <w:r w:rsidR="005B1186">
          <w:rPr>
            <w:noProof/>
            <w:webHidden/>
          </w:rPr>
          <w:fldChar w:fldCharType="separate"/>
        </w:r>
        <w:r w:rsidR="005B1186">
          <w:rPr>
            <w:noProof/>
            <w:webHidden/>
          </w:rPr>
          <w:t>55</w:t>
        </w:r>
        <w:r w:rsidR="005B1186">
          <w:rPr>
            <w:noProof/>
            <w:webHidden/>
          </w:rPr>
          <w:fldChar w:fldCharType="end"/>
        </w:r>
      </w:hyperlink>
    </w:p>
    <w:p w14:paraId="1E0EA9E3"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83" w:history="1">
        <w:r w:rsidR="005B1186" w:rsidRPr="004E340D">
          <w:rPr>
            <w:rStyle w:val="Hyperlink"/>
            <w:noProof/>
          </w:rPr>
          <w:t>Left-VentralDC to wm-lh-insula</w:t>
        </w:r>
        <w:r w:rsidR="005B1186">
          <w:rPr>
            <w:noProof/>
            <w:webHidden/>
          </w:rPr>
          <w:tab/>
        </w:r>
        <w:r w:rsidR="005B1186">
          <w:rPr>
            <w:noProof/>
            <w:webHidden/>
          </w:rPr>
          <w:fldChar w:fldCharType="begin"/>
        </w:r>
        <w:r w:rsidR="005B1186">
          <w:rPr>
            <w:noProof/>
            <w:webHidden/>
          </w:rPr>
          <w:instrText xml:space="preserve"> PAGEREF _Toc15248783 \h </w:instrText>
        </w:r>
        <w:r w:rsidR="005B1186">
          <w:rPr>
            <w:noProof/>
            <w:webHidden/>
          </w:rPr>
        </w:r>
        <w:r w:rsidR="005B1186">
          <w:rPr>
            <w:noProof/>
            <w:webHidden/>
          </w:rPr>
          <w:fldChar w:fldCharType="separate"/>
        </w:r>
        <w:r w:rsidR="005B1186">
          <w:rPr>
            <w:noProof/>
            <w:webHidden/>
          </w:rPr>
          <w:t>56</w:t>
        </w:r>
        <w:r w:rsidR="005B1186">
          <w:rPr>
            <w:noProof/>
            <w:webHidden/>
          </w:rPr>
          <w:fldChar w:fldCharType="end"/>
        </w:r>
      </w:hyperlink>
    </w:p>
    <w:p w14:paraId="33981EF7"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84" w:history="1">
        <w:r w:rsidR="005B1186" w:rsidRPr="004E340D">
          <w:rPr>
            <w:rStyle w:val="Hyperlink"/>
            <w:noProof/>
          </w:rPr>
          <w:t>Brain-Stem to wm-lh-precentral</w:t>
        </w:r>
        <w:r w:rsidR="005B1186">
          <w:rPr>
            <w:noProof/>
            <w:webHidden/>
          </w:rPr>
          <w:tab/>
        </w:r>
        <w:r w:rsidR="005B1186">
          <w:rPr>
            <w:noProof/>
            <w:webHidden/>
          </w:rPr>
          <w:fldChar w:fldCharType="begin"/>
        </w:r>
        <w:r w:rsidR="005B1186">
          <w:rPr>
            <w:noProof/>
            <w:webHidden/>
          </w:rPr>
          <w:instrText xml:space="preserve"> PAGEREF _Toc15248784 \h </w:instrText>
        </w:r>
        <w:r w:rsidR="005B1186">
          <w:rPr>
            <w:noProof/>
            <w:webHidden/>
          </w:rPr>
        </w:r>
        <w:r w:rsidR="005B1186">
          <w:rPr>
            <w:noProof/>
            <w:webHidden/>
          </w:rPr>
          <w:fldChar w:fldCharType="separate"/>
        </w:r>
        <w:r w:rsidR="005B1186">
          <w:rPr>
            <w:noProof/>
            <w:webHidden/>
          </w:rPr>
          <w:t>57</w:t>
        </w:r>
        <w:r w:rsidR="005B1186">
          <w:rPr>
            <w:noProof/>
            <w:webHidden/>
          </w:rPr>
          <w:fldChar w:fldCharType="end"/>
        </w:r>
      </w:hyperlink>
    </w:p>
    <w:p w14:paraId="6DE8B7BA"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85" w:history="1">
        <w:r w:rsidR="005B1186" w:rsidRPr="004E340D">
          <w:rPr>
            <w:rStyle w:val="Hyperlink"/>
            <w:noProof/>
          </w:rPr>
          <w:t>Left-VentralDC to wm-lh-precentral</w:t>
        </w:r>
        <w:r w:rsidR="005B1186">
          <w:rPr>
            <w:noProof/>
            <w:webHidden/>
          </w:rPr>
          <w:tab/>
        </w:r>
        <w:r w:rsidR="005B1186">
          <w:rPr>
            <w:noProof/>
            <w:webHidden/>
          </w:rPr>
          <w:fldChar w:fldCharType="begin"/>
        </w:r>
        <w:r w:rsidR="005B1186">
          <w:rPr>
            <w:noProof/>
            <w:webHidden/>
          </w:rPr>
          <w:instrText xml:space="preserve"> PAGEREF _Toc15248785 \h </w:instrText>
        </w:r>
        <w:r w:rsidR="005B1186">
          <w:rPr>
            <w:noProof/>
            <w:webHidden/>
          </w:rPr>
        </w:r>
        <w:r w:rsidR="005B1186">
          <w:rPr>
            <w:noProof/>
            <w:webHidden/>
          </w:rPr>
          <w:fldChar w:fldCharType="separate"/>
        </w:r>
        <w:r w:rsidR="005B1186">
          <w:rPr>
            <w:noProof/>
            <w:webHidden/>
          </w:rPr>
          <w:t>58</w:t>
        </w:r>
        <w:r w:rsidR="005B1186">
          <w:rPr>
            <w:noProof/>
            <w:webHidden/>
          </w:rPr>
          <w:fldChar w:fldCharType="end"/>
        </w:r>
      </w:hyperlink>
    </w:p>
    <w:p w14:paraId="13DD5E26"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86" w:history="1">
        <w:r w:rsidR="005B1186" w:rsidRPr="004E340D">
          <w:rPr>
            <w:rStyle w:val="Hyperlink"/>
            <w:noProof/>
          </w:rPr>
          <w:t>Brain-Stem to Right-Pallidum</w:t>
        </w:r>
        <w:r w:rsidR="005B1186">
          <w:rPr>
            <w:noProof/>
            <w:webHidden/>
          </w:rPr>
          <w:tab/>
        </w:r>
        <w:r w:rsidR="005B1186">
          <w:rPr>
            <w:noProof/>
            <w:webHidden/>
          </w:rPr>
          <w:fldChar w:fldCharType="begin"/>
        </w:r>
        <w:r w:rsidR="005B1186">
          <w:rPr>
            <w:noProof/>
            <w:webHidden/>
          </w:rPr>
          <w:instrText xml:space="preserve"> PAGEREF _Toc15248786 \h </w:instrText>
        </w:r>
        <w:r w:rsidR="005B1186">
          <w:rPr>
            <w:noProof/>
            <w:webHidden/>
          </w:rPr>
        </w:r>
        <w:r w:rsidR="005B1186">
          <w:rPr>
            <w:noProof/>
            <w:webHidden/>
          </w:rPr>
          <w:fldChar w:fldCharType="separate"/>
        </w:r>
        <w:r w:rsidR="005B1186">
          <w:rPr>
            <w:noProof/>
            <w:webHidden/>
          </w:rPr>
          <w:t>59</w:t>
        </w:r>
        <w:r w:rsidR="005B1186">
          <w:rPr>
            <w:noProof/>
            <w:webHidden/>
          </w:rPr>
          <w:fldChar w:fldCharType="end"/>
        </w:r>
      </w:hyperlink>
    </w:p>
    <w:p w14:paraId="2E7189C9"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87" w:history="1">
        <w:r w:rsidR="005B1186" w:rsidRPr="004E340D">
          <w:rPr>
            <w:rStyle w:val="Hyperlink"/>
            <w:noProof/>
          </w:rPr>
          <w:t>ctx-lh-rostralmiddlefrontal to wm-lh-rostralmiddlefrontal</w:t>
        </w:r>
        <w:r w:rsidR="005B1186">
          <w:rPr>
            <w:noProof/>
            <w:webHidden/>
          </w:rPr>
          <w:tab/>
        </w:r>
        <w:r w:rsidR="005B1186">
          <w:rPr>
            <w:noProof/>
            <w:webHidden/>
          </w:rPr>
          <w:fldChar w:fldCharType="begin"/>
        </w:r>
        <w:r w:rsidR="005B1186">
          <w:rPr>
            <w:noProof/>
            <w:webHidden/>
          </w:rPr>
          <w:instrText xml:space="preserve"> PAGEREF _Toc15248787 \h </w:instrText>
        </w:r>
        <w:r w:rsidR="005B1186">
          <w:rPr>
            <w:noProof/>
            <w:webHidden/>
          </w:rPr>
        </w:r>
        <w:r w:rsidR="005B1186">
          <w:rPr>
            <w:noProof/>
            <w:webHidden/>
          </w:rPr>
          <w:fldChar w:fldCharType="separate"/>
        </w:r>
        <w:r w:rsidR="005B1186">
          <w:rPr>
            <w:noProof/>
            <w:webHidden/>
          </w:rPr>
          <w:t>60</w:t>
        </w:r>
        <w:r w:rsidR="005B1186">
          <w:rPr>
            <w:noProof/>
            <w:webHidden/>
          </w:rPr>
          <w:fldChar w:fldCharType="end"/>
        </w:r>
      </w:hyperlink>
    </w:p>
    <w:p w14:paraId="54BF9D6A"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88" w:history="1">
        <w:r w:rsidR="005B1186" w:rsidRPr="004E340D">
          <w:rPr>
            <w:rStyle w:val="Hyperlink"/>
            <w:noProof/>
          </w:rPr>
          <w:t>Left-Thalamus-Proper to Brain-Stem</w:t>
        </w:r>
        <w:r w:rsidR="005B1186">
          <w:rPr>
            <w:noProof/>
            <w:webHidden/>
          </w:rPr>
          <w:tab/>
        </w:r>
        <w:r w:rsidR="005B1186">
          <w:rPr>
            <w:noProof/>
            <w:webHidden/>
          </w:rPr>
          <w:fldChar w:fldCharType="begin"/>
        </w:r>
        <w:r w:rsidR="005B1186">
          <w:rPr>
            <w:noProof/>
            <w:webHidden/>
          </w:rPr>
          <w:instrText xml:space="preserve"> PAGEREF _Toc15248788 \h </w:instrText>
        </w:r>
        <w:r w:rsidR="005B1186">
          <w:rPr>
            <w:noProof/>
            <w:webHidden/>
          </w:rPr>
        </w:r>
        <w:r w:rsidR="005B1186">
          <w:rPr>
            <w:noProof/>
            <w:webHidden/>
          </w:rPr>
          <w:fldChar w:fldCharType="separate"/>
        </w:r>
        <w:r w:rsidR="005B1186">
          <w:rPr>
            <w:noProof/>
            <w:webHidden/>
          </w:rPr>
          <w:t>61</w:t>
        </w:r>
        <w:r w:rsidR="005B1186">
          <w:rPr>
            <w:noProof/>
            <w:webHidden/>
          </w:rPr>
          <w:fldChar w:fldCharType="end"/>
        </w:r>
      </w:hyperlink>
    </w:p>
    <w:p w14:paraId="5606CA97"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89" w:history="1">
        <w:r w:rsidR="005B1186" w:rsidRPr="004E340D">
          <w:rPr>
            <w:rStyle w:val="Hyperlink"/>
            <w:noProof/>
          </w:rPr>
          <w:t>ctx-lh-postcentral to wm-lh-postcentral</w:t>
        </w:r>
        <w:r w:rsidR="005B1186">
          <w:rPr>
            <w:noProof/>
            <w:webHidden/>
          </w:rPr>
          <w:tab/>
        </w:r>
        <w:r w:rsidR="005B1186">
          <w:rPr>
            <w:noProof/>
            <w:webHidden/>
          </w:rPr>
          <w:fldChar w:fldCharType="begin"/>
        </w:r>
        <w:r w:rsidR="005B1186">
          <w:rPr>
            <w:noProof/>
            <w:webHidden/>
          </w:rPr>
          <w:instrText xml:space="preserve"> PAGEREF _Toc15248789 \h </w:instrText>
        </w:r>
        <w:r w:rsidR="005B1186">
          <w:rPr>
            <w:noProof/>
            <w:webHidden/>
          </w:rPr>
        </w:r>
        <w:r w:rsidR="005B1186">
          <w:rPr>
            <w:noProof/>
            <w:webHidden/>
          </w:rPr>
          <w:fldChar w:fldCharType="separate"/>
        </w:r>
        <w:r w:rsidR="005B1186">
          <w:rPr>
            <w:noProof/>
            <w:webHidden/>
          </w:rPr>
          <w:t>62</w:t>
        </w:r>
        <w:r w:rsidR="005B1186">
          <w:rPr>
            <w:noProof/>
            <w:webHidden/>
          </w:rPr>
          <w:fldChar w:fldCharType="end"/>
        </w:r>
      </w:hyperlink>
    </w:p>
    <w:p w14:paraId="5D96EFF3"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90" w:history="1">
        <w:r w:rsidR="005B1186" w:rsidRPr="004E340D">
          <w:rPr>
            <w:rStyle w:val="Hyperlink"/>
            <w:noProof/>
          </w:rPr>
          <w:t>Right-Putamen to wm-rh-insula</w:t>
        </w:r>
        <w:r w:rsidR="005B1186">
          <w:rPr>
            <w:noProof/>
            <w:webHidden/>
          </w:rPr>
          <w:tab/>
        </w:r>
        <w:r w:rsidR="005B1186">
          <w:rPr>
            <w:noProof/>
            <w:webHidden/>
          </w:rPr>
          <w:fldChar w:fldCharType="begin"/>
        </w:r>
        <w:r w:rsidR="005B1186">
          <w:rPr>
            <w:noProof/>
            <w:webHidden/>
          </w:rPr>
          <w:instrText xml:space="preserve"> PAGEREF _Toc15248790 \h </w:instrText>
        </w:r>
        <w:r w:rsidR="005B1186">
          <w:rPr>
            <w:noProof/>
            <w:webHidden/>
          </w:rPr>
        </w:r>
        <w:r w:rsidR="005B1186">
          <w:rPr>
            <w:noProof/>
            <w:webHidden/>
          </w:rPr>
          <w:fldChar w:fldCharType="separate"/>
        </w:r>
        <w:r w:rsidR="005B1186">
          <w:rPr>
            <w:noProof/>
            <w:webHidden/>
          </w:rPr>
          <w:t>63</w:t>
        </w:r>
        <w:r w:rsidR="005B1186">
          <w:rPr>
            <w:noProof/>
            <w:webHidden/>
          </w:rPr>
          <w:fldChar w:fldCharType="end"/>
        </w:r>
      </w:hyperlink>
    </w:p>
    <w:p w14:paraId="0280291A"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791" w:history="1">
        <w:r w:rsidR="005B1186" w:rsidRPr="004E340D">
          <w:rPr>
            <w:rStyle w:val="Hyperlink"/>
            <w:noProof/>
          </w:rPr>
          <w:t>Machine Learning</w:t>
        </w:r>
        <w:r w:rsidR="005B1186">
          <w:rPr>
            <w:noProof/>
            <w:webHidden/>
          </w:rPr>
          <w:tab/>
        </w:r>
        <w:r w:rsidR="005B1186">
          <w:rPr>
            <w:noProof/>
            <w:webHidden/>
          </w:rPr>
          <w:fldChar w:fldCharType="begin"/>
        </w:r>
        <w:r w:rsidR="005B1186">
          <w:rPr>
            <w:noProof/>
            <w:webHidden/>
          </w:rPr>
          <w:instrText xml:space="preserve"> PAGEREF _Toc15248791 \h </w:instrText>
        </w:r>
        <w:r w:rsidR="005B1186">
          <w:rPr>
            <w:noProof/>
            <w:webHidden/>
          </w:rPr>
        </w:r>
        <w:r w:rsidR="005B1186">
          <w:rPr>
            <w:noProof/>
            <w:webHidden/>
          </w:rPr>
          <w:fldChar w:fldCharType="separate"/>
        </w:r>
        <w:r w:rsidR="005B1186">
          <w:rPr>
            <w:noProof/>
            <w:webHidden/>
          </w:rPr>
          <w:t>64</w:t>
        </w:r>
        <w:r w:rsidR="005B1186">
          <w:rPr>
            <w:noProof/>
            <w:webHidden/>
          </w:rPr>
          <w:fldChar w:fldCharType="end"/>
        </w:r>
      </w:hyperlink>
    </w:p>
    <w:p w14:paraId="09B58C89" w14:textId="77777777" w:rsidR="005B1186" w:rsidRDefault="00E32EA6">
      <w:pPr>
        <w:pStyle w:val="TOC1"/>
        <w:tabs>
          <w:tab w:val="right" w:leader="dot" w:pos="8630"/>
        </w:tabs>
        <w:rPr>
          <w:rFonts w:asciiTheme="minorHAnsi" w:eastAsiaTheme="minorEastAsia" w:hAnsiTheme="minorHAnsi" w:cstheme="minorBidi"/>
          <w:b w:val="0"/>
          <w:noProof/>
          <w:sz w:val="22"/>
          <w:szCs w:val="22"/>
        </w:rPr>
      </w:pPr>
      <w:hyperlink w:anchor="_Toc15248792" w:history="1">
        <w:r w:rsidR="005B1186" w:rsidRPr="004E340D">
          <w:rPr>
            <w:rStyle w:val="Hyperlink"/>
            <w:noProof/>
          </w:rPr>
          <w:t>Conclusion</w:t>
        </w:r>
        <w:r w:rsidR="005B1186">
          <w:rPr>
            <w:noProof/>
            <w:webHidden/>
          </w:rPr>
          <w:tab/>
        </w:r>
        <w:r w:rsidR="005B1186">
          <w:rPr>
            <w:noProof/>
            <w:webHidden/>
          </w:rPr>
          <w:fldChar w:fldCharType="begin"/>
        </w:r>
        <w:r w:rsidR="005B1186">
          <w:rPr>
            <w:noProof/>
            <w:webHidden/>
          </w:rPr>
          <w:instrText xml:space="preserve"> PAGEREF _Toc15248792 \h </w:instrText>
        </w:r>
        <w:r w:rsidR="005B1186">
          <w:rPr>
            <w:noProof/>
            <w:webHidden/>
          </w:rPr>
        </w:r>
        <w:r w:rsidR="005B1186">
          <w:rPr>
            <w:noProof/>
            <w:webHidden/>
          </w:rPr>
          <w:fldChar w:fldCharType="separate"/>
        </w:r>
        <w:r w:rsidR="005B1186">
          <w:rPr>
            <w:noProof/>
            <w:webHidden/>
          </w:rPr>
          <w:t>65</w:t>
        </w:r>
        <w:r w:rsidR="005B1186">
          <w:rPr>
            <w:noProof/>
            <w:webHidden/>
          </w:rPr>
          <w:fldChar w:fldCharType="end"/>
        </w:r>
      </w:hyperlink>
    </w:p>
    <w:p w14:paraId="14DD1F31"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793" w:history="1">
        <w:r w:rsidR="005B1186" w:rsidRPr="004E340D">
          <w:rPr>
            <w:rStyle w:val="Hyperlink"/>
            <w:noProof/>
          </w:rPr>
          <w:t>Insights from the data</w:t>
        </w:r>
        <w:r w:rsidR="005B1186">
          <w:rPr>
            <w:noProof/>
            <w:webHidden/>
          </w:rPr>
          <w:tab/>
        </w:r>
        <w:r w:rsidR="005B1186">
          <w:rPr>
            <w:noProof/>
            <w:webHidden/>
          </w:rPr>
          <w:fldChar w:fldCharType="begin"/>
        </w:r>
        <w:r w:rsidR="005B1186">
          <w:rPr>
            <w:noProof/>
            <w:webHidden/>
          </w:rPr>
          <w:instrText xml:space="preserve"> PAGEREF _Toc15248793 \h </w:instrText>
        </w:r>
        <w:r w:rsidR="005B1186">
          <w:rPr>
            <w:noProof/>
            <w:webHidden/>
          </w:rPr>
        </w:r>
        <w:r w:rsidR="005B1186">
          <w:rPr>
            <w:noProof/>
            <w:webHidden/>
          </w:rPr>
          <w:fldChar w:fldCharType="separate"/>
        </w:r>
        <w:r w:rsidR="005B1186">
          <w:rPr>
            <w:noProof/>
            <w:webHidden/>
          </w:rPr>
          <w:t>65</w:t>
        </w:r>
        <w:r w:rsidR="005B1186">
          <w:rPr>
            <w:noProof/>
            <w:webHidden/>
          </w:rPr>
          <w:fldChar w:fldCharType="end"/>
        </w:r>
      </w:hyperlink>
    </w:p>
    <w:p w14:paraId="020266D9"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794" w:history="1">
        <w:r w:rsidR="005B1186" w:rsidRPr="004E340D">
          <w:rPr>
            <w:rStyle w:val="Hyperlink"/>
            <w:noProof/>
          </w:rPr>
          <w:t>Reliability</w:t>
        </w:r>
        <w:r w:rsidR="005B1186">
          <w:rPr>
            <w:noProof/>
            <w:webHidden/>
          </w:rPr>
          <w:tab/>
        </w:r>
        <w:r w:rsidR="005B1186">
          <w:rPr>
            <w:noProof/>
            <w:webHidden/>
          </w:rPr>
          <w:fldChar w:fldCharType="begin"/>
        </w:r>
        <w:r w:rsidR="005B1186">
          <w:rPr>
            <w:noProof/>
            <w:webHidden/>
          </w:rPr>
          <w:instrText xml:space="preserve"> PAGEREF _Toc15248794 \h </w:instrText>
        </w:r>
        <w:r w:rsidR="005B1186">
          <w:rPr>
            <w:noProof/>
            <w:webHidden/>
          </w:rPr>
        </w:r>
        <w:r w:rsidR="005B1186">
          <w:rPr>
            <w:noProof/>
            <w:webHidden/>
          </w:rPr>
          <w:fldChar w:fldCharType="separate"/>
        </w:r>
        <w:r w:rsidR="005B1186">
          <w:rPr>
            <w:noProof/>
            <w:webHidden/>
          </w:rPr>
          <w:t>66</w:t>
        </w:r>
        <w:r w:rsidR="005B1186">
          <w:rPr>
            <w:noProof/>
            <w:webHidden/>
          </w:rPr>
          <w:fldChar w:fldCharType="end"/>
        </w:r>
      </w:hyperlink>
    </w:p>
    <w:p w14:paraId="31304513"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795" w:history="1">
        <w:r w:rsidR="005B1186" w:rsidRPr="004E340D">
          <w:rPr>
            <w:rStyle w:val="Hyperlink"/>
            <w:noProof/>
          </w:rPr>
          <w:t>Challenges and Issues Encountered</w:t>
        </w:r>
        <w:r w:rsidR="005B1186">
          <w:rPr>
            <w:noProof/>
            <w:webHidden/>
          </w:rPr>
          <w:tab/>
        </w:r>
        <w:r w:rsidR="005B1186">
          <w:rPr>
            <w:noProof/>
            <w:webHidden/>
          </w:rPr>
          <w:fldChar w:fldCharType="begin"/>
        </w:r>
        <w:r w:rsidR="005B1186">
          <w:rPr>
            <w:noProof/>
            <w:webHidden/>
          </w:rPr>
          <w:instrText xml:space="preserve"> PAGEREF _Toc15248795 \h </w:instrText>
        </w:r>
        <w:r w:rsidR="005B1186">
          <w:rPr>
            <w:noProof/>
            <w:webHidden/>
          </w:rPr>
        </w:r>
        <w:r w:rsidR="005B1186">
          <w:rPr>
            <w:noProof/>
            <w:webHidden/>
          </w:rPr>
          <w:fldChar w:fldCharType="separate"/>
        </w:r>
        <w:r w:rsidR="005B1186">
          <w:rPr>
            <w:noProof/>
            <w:webHidden/>
          </w:rPr>
          <w:t>68</w:t>
        </w:r>
        <w:r w:rsidR="005B1186">
          <w:rPr>
            <w:noProof/>
            <w:webHidden/>
          </w:rPr>
          <w:fldChar w:fldCharType="end"/>
        </w:r>
      </w:hyperlink>
    </w:p>
    <w:p w14:paraId="23D6A882"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796" w:history="1">
        <w:r w:rsidR="005B1186" w:rsidRPr="004E340D">
          <w:rPr>
            <w:rStyle w:val="Hyperlink"/>
            <w:noProof/>
          </w:rPr>
          <w:t>Resource Limitations</w:t>
        </w:r>
        <w:r w:rsidR="005B1186">
          <w:rPr>
            <w:noProof/>
            <w:webHidden/>
          </w:rPr>
          <w:tab/>
        </w:r>
        <w:r w:rsidR="005B1186">
          <w:rPr>
            <w:noProof/>
            <w:webHidden/>
          </w:rPr>
          <w:fldChar w:fldCharType="begin"/>
        </w:r>
        <w:r w:rsidR="005B1186">
          <w:rPr>
            <w:noProof/>
            <w:webHidden/>
          </w:rPr>
          <w:instrText xml:space="preserve"> PAGEREF _Toc15248796 \h </w:instrText>
        </w:r>
        <w:r w:rsidR="005B1186">
          <w:rPr>
            <w:noProof/>
            <w:webHidden/>
          </w:rPr>
        </w:r>
        <w:r w:rsidR="005B1186">
          <w:rPr>
            <w:noProof/>
            <w:webHidden/>
          </w:rPr>
          <w:fldChar w:fldCharType="separate"/>
        </w:r>
        <w:r w:rsidR="005B1186">
          <w:rPr>
            <w:noProof/>
            <w:webHidden/>
          </w:rPr>
          <w:t>68</w:t>
        </w:r>
        <w:r w:rsidR="005B1186">
          <w:rPr>
            <w:noProof/>
            <w:webHidden/>
          </w:rPr>
          <w:fldChar w:fldCharType="end"/>
        </w:r>
      </w:hyperlink>
    </w:p>
    <w:p w14:paraId="7D0B57B4"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97" w:history="1">
        <w:r w:rsidR="005B1186" w:rsidRPr="004E340D">
          <w:rPr>
            <w:rStyle w:val="Hyperlink"/>
            <w:noProof/>
          </w:rPr>
          <w:t>CEDAR</w:t>
        </w:r>
        <w:r w:rsidR="005B1186">
          <w:rPr>
            <w:noProof/>
            <w:webHidden/>
          </w:rPr>
          <w:tab/>
        </w:r>
        <w:r w:rsidR="005B1186">
          <w:rPr>
            <w:noProof/>
            <w:webHidden/>
          </w:rPr>
          <w:fldChar w:fldCharType="begin"/>
        </w:r>
        <w:r w:rsidR="005B1186">
          <w:rPr>
            <w:noProof/>
            <w:webHidden/>
          </w:rPr>
          <w:instrText xml:space="preserve"> PAGEREF _Toc15248797 \h </w:instrText>
        </w:r>
        <w:r w:rsidR="005B1186">
          <w:rPr>
            <w:noProof/>
            <w:webHidden/>
          </w:rPr>
        </w:r>
        <w:r w:rsidR="005B1186">
          <w:rPr>
            <w:noProof/>
            <w:webHidden/>
          </w:rPr>
          <w:fldChar w:fldCharType="separate"/>
        </w:r>
        <w:r w:rsidR="005B1186">
          <w:rPr>
            <w:noProof/>
            <w:webHidden/>
          </w:rPr>
          <w:t>70</w:t>
        </w:r>
        <w:r w:rsidR="005B1186">
          <w:rPr>
            <w:noProof/>
            <w:webHidden/>
          </w:rPr>
          <w:fldChar w:fldCharType="end"/>
        </w:r>
      </w:hyperlink>
    </w:p>
    <w:p w14:paraId="3730A018"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98" w:history="1">
        <w:r w:rsidR="005B1186" w:rsidRPr="004E340D">
          <w:rPr>
            <w:rStyle w:val="Hyperlink"/>
            <w:noProof/>
          </w:rPr>
          <w:t>GRAHAM</w:t>
        </w:r>
        <w:r w:rsidR="005B1186">
          <w:rPr>
            <w:noProof/>
            <w:webHidden/>
          </w:rPr>
          <w:tab/>
        </w:r>
        <w:r w:rsidR="005B1186">
          <w:rPr>
            <w:noProof/>
            <w:webHidden/>
          </w:rPr>
          <w:fldChar w:fldCharType="begin"/>
        </w:r>
        <w:r w:rsidR="005B1186">
          <w:rPr>
            <w:noProof/>
            <w:webHidden/>
          </w:rPr>
          <w:instrText xml:space="preserve"> PAGEREF _Toc15248798 \h </w:instrText>
        </w:r>
        <w:r w:rsidR="005B1186">
          <w:rPr>
            <w:noProof/>
            <w:webHidden/>
          </w:rPr>
        </w:r>
        <w:r w:rsidR="005B1186">
          <w:rPr>
            <w:noProof/>
            <w:webHidden/>
          </w:rPr>
          <w:fldChar w:fldCharType="separate"/>
        </w:r>
        <w:r w:rsidR="005B1186">
          <w:rPr>
            <w:noProof/>
            <w:webHidden/>
          </w:rPr>
          <w:t>71</w:t>
        </w:r>
        <w:r w:rsidR="005B1186">
          <w:rPr>
            <w:noProof/>
            <w:webHidden/>
          </w:rPr>
          <w:fldChar w:fldCharType="end"/>
        </w:r>
      </w:hyperlink>
    </w:p>
    <w:p w14:paraId="5F7A9926"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799" w:history="1">
        <w:r w:rsidR="005B1186" w:rsidRPr="004E340D">
          <w:rPr>
            <w:rStyle w:val="Hyperlink"/>
            <w:noProof/>
          </w:rPr>
          <w:t>Alienware</w:t>
        </w:r>
        <w:r w:rsidR="005B1186">
          <w:rPr>
            <w:noProof/>
            <w:webHidden/>
          </w:rPr>
          <w:tab/>
        </w:r>
        <w:r w:rsidR="005B1186">
          <w:rPr>
            <w:noProof/>
            <w:webHidden/>
          </w:rPr>
          <w:fldChar w:fldCharType="begin"/>
        </w:r>
        <w:r w:rsidR="005B1186">
          <w:rPr>
            <w:noProof/>
            <w:webHidden/>
          </w:rPr>
          <w:instrText xml:space="preserve"> PAGEREF _Toc15248799 \h </w:instrText>
        </w:r>
        <w:r w:rsidR="005B1186">
          <w:rPr>
            <w:noProof/>
            <w:webHidden/>
          </w:rPr>
        </w:r>
        <w:r w:rsidR="005B1186">
          <w:rPr>
            <w:noProof/>
            <w:webHidden/>
          </w:rPr>
          <w:fldChar w:fldCharType="separate"/>
        </w:r>
        <w:r w:rsidR="005B1186">
          <w:rPr>
            <w:noProof/>
            <w:webHidden/>
          </w:rPr>
          <w:t>71</w:t>
        </w:r>
        <w:r w:rsidR="005B1186">
          <w:rPr>
            <w:noProof/>
            <w:webHidden/>
          </w:rPr>
          <w:fldChar w:fldCharType="end"/>
        </w:r>
      </w:hyperlink>
    </w:p>
    <w:p w14:paraId="7D523E3D" w14:textId="77777777" w:rsidR="005B1186" w:rsidRDefault="00E32EA6">
      <w:pPr>
        <w:pStyle w:val="TOC4"/>
        <w:tabs>
          <w:tab w:val="right" w:leader="dot" w:pos="8630"/>
        </w:tabs>
        <w:rPr>
          <w:rFonts w:asciiTheme="minorHAnsi" w:eastAsiaTheme="minorEastAsia" w:hAnsiTheme="minorHAnsi" w:cstheme="minorBidi"/>
          <w:noProof/>
          <w:sz w:val="22"/>
          <w:szCs w:val="22"/>
        </w:rPr>
      </w:pPr>
      <w:hyperlink w:anchor="_Toc15248800" w:history="1">
        <w:r w:rsidR="005B1186" w:rsidRPr="004E340D">
          <w:rPr>
            <w:rStyle w:val="Hyperlink"/>
            <w:noProof/>
          </w:rPr>
          <w:t>Dell Precision Tower (40 core)</w:t>
        </w:r>
        <w:r w:rsidR="005B1186">
          <w:rPr>
            <w:noProof/>
            <w:webHidden/>
          </w:rPr>
          <w:tab/>
        </w:r>
        <w:r w:rsidR="005B1186">
          <w:rPr>
            <w:noProof/>
            <w:webHidden/>
          </w:rPr>
          <w:fldChar w:fldCharType="begin"/>
        </w:r>
        <w:r w:rsidR="005B1186">
          <w:rPr>
            <w:noProof/>
            <w:webHidden/>
          </w:rPr>
          <w:instrText xml:space="preserve"> PAGEREF _Toc15248800 \h </w:instrText>
        </w:r>
        <w:r w:rsidR="005B1186">
          <w:rPr>
            <w:noProof/>
            <w:webHidden/>
          </w:rPr>
        </w:r>
        <w:r w:rsidR="005B1186">
          <w:rPr>
            <w:noProof/>
            <w:webHidden/>
          </w:rPr>
          <w:fldChar w:fldCharType="separate"/>
        </w:r>
        <w:r w:rsidR="005B1186">
          <w:rPr>
            <w:noProof/>
            <w:webHidden/>
          </w:rPr>
          <w:t>72</w:t>
        </w:r>
        <w:r w:rsidR="005B1186">
          <w:rPr>
            <w:noProof/>
            <w:webHidden/>
          </w:rPr>
          <w:fldChar w:fldCharType="end"/>
        </w:r>
      </w:hyperlink>
    </w:p>
    <w:p w14:paraId="572A9887"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801" w:history="1">
        <w:r w:rsidR="005B1186" w:rsidRPr="004E340D">
          <w:rPr>
            <w:rStyle w:val="Hyperlink"/>
            <w:noProof/>
          </w:rPr>
          <w:t>Disk Contention</w:t>
        </w:r>
        <w:r w:rsidR="005B1186">
          <w:rPr>
            <w:noProof/>
            <w:webHidden/>
          </w:rPr>
          <w:tab/>
        </w:r>
        <w:r w:rsidR="005B1186">
          <w:rPr>
            <w:noProof/>
            <w:webHidden/>
          </w:rPr>
          <w:fldChar w:fldCharType="begin"/>
        </w:r>
        <w:r w:rsidR="005B1186">
          <w:rPr>
            <w:noProof/>
            <w:webHidden/>
          </w:rPr>
          <w:instrText xml:space="preserve"> PAGEREF _Toc15248801 \h </w:instrText>
        </w:r>
        <w:r w:rsidR="005B1186">
          <w:rPr>
            <w:noProof/>
            <w:webHidden/>
          </w:rPr>
        </w:r>
        <w:r w:rsidR="005B1186">
          <w:rPr>
            <w:noProof/>
            <w:webHidden/>
          </w:rPr>
          <w:fldChar w:fldCharType="separate"/>
        </w:r>
        <w:r w:rsidR="005B1186">
          <w:rPr>
            <w:noProof/>
            <w:webHidden/>
          </w:rPr>
          <w:t>72</w:t>
        </w:r>
        <w:r w:rsidR="005B1186">
          <w:rPr>
            <w:noProof/>
            <w:webHidden/>
          </w:rPr>
          <w:fldChar w:fldCharType="end"/>
        </w:r>
      </w:hyperlink>
    </w:p>
    <w:p w14:paraId="182A6250"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802" w:history="1">
        <w:r w:rsidR="005B1186" w:rsidRPr="004E340D">
          <w:rPr>
            <w:rStyle w:val="Hyperlink"/>
            <w:noProof/>
          </w:rPr>
          <w:t>Proposed Enhancements</w:t>
        </w:r>
        <w:r w:rsidR="005B1186">
          <w:rPr>
            <w:noProof/>
            <w:webHidden/>
          </w:rPr>
          <w:tab/>
        </w:r>
        <w:r w:rsidR="005B1186">
          <w:rPr>
            <w:noProof/>
            <w:webHidden/>
          </w:rPr>
          <w:fldChar w:fldCharType="begin"/>
        </w:r>
        <w:r w:rsidR="005B1186">
          <w:rPr>
            <w:noProof/>
            <w:webHidden/>
          </w:rPr>
          <w:instrText xml:space="preserve"> PAGEREF _Toc15248802 \h </w:instrText>
        </w:r>
        <w:r w:rsidR="005B1186">
          <w:rPr>
            <w:noProof/>
            <w:webHidden/>
          </w:rPr>
        </w:r>
        <w:r w:rsidR="005B1186">
          <w:rPr>
            <w:noProof/>
            <w:webHidden/>
          </w:rPr>
          <w:fldChar w:fldCharType="separate"/>
        </w:r>
        <w:r w:rsidR="005B1186">
          <w:rPr>
            <w:noProof/>
            <w:webHidden/>
          </w:rPr>
          <w:t>73</w:t>
        </w:r>
        <w:r w:rsidR="005B1186">
          <w:rPr>
            <w:noProof/>
            <w:webHidden/>
          </w:rPr>
          <w:fldChar w:fldCharType="end"/>
        </w:r>
      </w:hyperlink>
    </w:p>
    <w:p w14:paraId="2D0A66CA"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803" w:history="1">
        <w:r w:rsidR="005B1186" w:rsidRPr="004E340D">
          <w:rPr>
            <w:rStyle w:val="Hyperlink"/>
            <w:noProof/>
          </w:rPr>
          <w:t>Improved Parallelism on Data Recall</w:t>
        </w:r>
        <w:r w:rsidR="005B1186">
          <w:rPr>
            <w:noProof/>
            <w:webHidden/>
          </w:rPr>
          <w:tab/>
        </w:r>
        <w:r w:rsidR="005B1186">
          <w:rPr>
            <w:noProof/>
            <w:webHidden/>
          </w:rPr>
          <w:fldChar w:fldCharType="begin"/>
        </w:r>
        <w:r w:rsidR="005B1186">
          <w:rPr>
            <w:noProof/>
            <w:webHidden/>
          </w:rPr>
          <w:instrText xml:space="preserve"> PAGEREF _Toc15248803 \h </w:instrText>
        </w:r>
        <w:r w:rsidR="005B1186">
          <w:rPr>
            <w:noProof/>
            <w:webHidden/>
          </w:rPr>
        </w:r>
        <w:r w:rsidR="005B1186">
          <w:rPr>
            <w:noProof/>
            <w:webHidden/>
          </w:rPr>
          <w:fldChar w:fldCharType="separate"/>
        </w:r>
        <w:r w:rsidR="005B1186">
          <w:rPr>
            <w:noProof/>
            <w:webHidden/>
          </w:rPr>
          <w:t>73</w:t>
        </w:r>
        <w:r w:rsidR="005B1186">
          <w:rPr>
            <w:noProof/>
            <w:webHidden/>
          </w:rPr>
          <w:fldChar w:fldCharType="end"/>
        </w:r>
      </w:hyperlink>
    </w:p>
    <w:p w14:paraId="0316110E"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804" w:history="1">
        <w:r w:rsidR="005B1186" w:rsidRPr="004E340D">
          <w:rPr>
            <w:rStyle w:val="Hyperlink"/>
            <w:noProof/>
          </w:rPr>
          <w:t>REDIS</w:t>
        </w:r>
        <w:r w:rsidR="005B1186">
          <w:rPr>
            <w:noProof/>
            <w:webHidden/>
          </w:rPr>
          <w:tab/>
        </w:r>
        <w:r w:rsidR="005B1186">
          <w:rPr>
            <w:noProof/>
            <w:webHidden/>
          </w:rPr>
          <w:fldChar w:fldCharType="begin"/>
        </w:r>
        <w:r w:rsidR="005B1186">
          <w:rPr>
            <w:noProof/>
            <w:webHidden/>
          </w:rPr>
          <w:instrText xml:space="preserve"> PAGEREF _Toc15248804 \h </w:instrText>
        </w:r>
        <w:r w:rsidR="005B1186">
          <w:rPr>
            <w:noProof/>
            <w:webHidden/>
          </w:rPr>
        </w:r>
        <w:r w:rsidR="005B1186">
          <w:rPr>
            <w:noProof/>
            <w:webHidden/>
          </w:rPr>
          <w:fldChar w:fldCharType="separate"/>
        </w:r>
        <w:r w:rsidR="005B1186">
          <w:rPr>
            <w:noProof/>
            <w:webHidden/>
          </w:rPr>
          <w:t>73</w:t>
        </w:r>
        <w:r w:rsidR="005B1186">
          <w:rPr>
            <w:noProof/>
            <w:webHidden/>
          </w:rPr>
          <w:fldChar w:fldCharType="end"/>
        </w:r>
      </w:hyperlink>
    </w:p>
    <w:p w14:paraId="0098E602"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805" w:history="1">
        <w:r w:rsidR="005B1186" w:rsidRPr="004E340D">
          <w:rPr>
            <w:rStyle w:val="Hyperlink"/>
            <w:noProof/>
          </w:rPr>
          <w:t>Improved Fault Detection</w:t>
        </w:r>
        <w:r w:rsidR="005B1186">
          <w:rPr>
            <w:noProof/>
            <w:webHidden/>
          </w:rPr>
          <w:tab/>
        </w:r>
        <w:r w:rsidR="005B1186">
          <w:rPr>
            <w:noProof/>
            <w:webHidden/>
          </w:rPr>
          <w:fldChar w:fldCharType="begin"/>
        </w:r>
        <w:r w:rsidR="005B1186">
          <w:rPr>
            <w:noProof/>
            <w:webHidden/>
          </w:rPr>
          <w:instrText xml:space="preserve"> PAGEREF _Toc15248805 \h </w:instrText>
        </w:r>
        <w:r w:rsidR="005B1186">
          <w:rPr>
            <w:noProof/>
            <w:webHidden/>
          </w:rPr>
        </w:r>
        <w:r w:rsidR="005B1186">
          <w:rPr>
            <w:noProof/>
            <w:webHidden/>
          </w:rPr>
          <w:fldChar w:fldCharType="separate"/>
        </w:r>
        <w:r w:rsidR="005B1186">
          <w:rPr>
            <w:noProof/>
            <w:webHidden/>
          </w:rPr>
          <w:t>74</w:t>
        </w:r>
        <w:r w:rsidR="005B1186">
          <w:rPr>
            <w:noProof/>
            <w:webHidden/>
          </w:rPr>
          <w:fldChar w:fldCharType="end"/>
        </w:r>
      </w:hyperlink>
    </w:p>
    <w:p w14:paraId="04BC9CBF"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806" w:history="1">
        <w:r w:rsidR="005B1186" w:rsidRPr="004E340D">
          <w:rPr>
            <w:rStyle w:val="Hyperlink"/>
            <w:noProof/>
          </w:rPr>
          <w:t>Add Pre-Pipeline Phase</w:t>
        </w:r>
        <w:r w:rsidR="005B1186">
          <w:rPr>
            <w:noProof/>
            <w:webHidden/>
          </w:rPr>
          <w:tab/>
        </w:r>
        <w:r w:rsidR="005B1186">
          <w:rPr>
            <w:noProof/>
            <w:webHidden/>
          </w:rPr>
          <w:fldChar w:fldCharType="begin"/>
        </w:r>
        <w:r w:rsidR="005B1186">
          <w:rPr>
            <w:noProof/>
            <w:webHidden/>
          </w:rPr>
          <w:instrText xml:space="preserve"> PAGEREF _Toc15248806 \h </w:instrText>
        </w:r>
        <w:r w:rsidR="005B1186">
          <w:rPr>
            <w:noProof/>
            <w:webHidden/>
          </w:rPr>
        </w:r>
        <w:r w:rsidR="005B1186">
          <w:rPr>
            <w:noProof/>
            <w:webHidden/>
          </w:rPr>
          <w:fldChar w:fldCharType="separate"/>
        </w:r>
        <w:r w:rsidR="005B1186">
          <w:rPr>
            <w:noProof/>
            <w:webHidden/>
          </w:rPr>
          <w:t>74</w:t>
        </w:r>
        <w:r w:rsidR="005B1186">
          <w:rPr>
            <w:noProof/>
            <w:webHidden/>
          </w:rPr>
          <w:fldChar w:fldCharType="end"/>
        </w:r>
      </w:hyperlink>
    </w:p>
    <w:p w14:paraId="52D5F078" w14:textId="77777777" w:rsidR="005B1186" w:rsidRDefault="00E32EA6">
      <w:pPr>
        <w:pStyle w:val="TOC3"/>
        <w:tabs>
          <w:tab w:val="right" w:leader="dot" w:pos="8630"/>
        </w:tabs>
        <w:rPr>
          <w:rFonts w:asciiTheme="minorHAnsi" w:eastAsiaTheme="minorEastAsia" w:hAnsiTheme="minorHAnsi" w:cstheme="minorBidi"/>
          <w:noProof/>
          <w:sz w:val="22"/>
          <w:szCs w:val="22"/>
        </w:rPr>
      </w:pPr>
      <w:hyperlink w:anchor="_Toc15248807" w:history="1">
        <w:r w:rsidR="005B1186" w:rsidRPr="004E340D">
          <w:rPr>
            <w:rStyle w:val="Hyperlink"/>
            <w:noProof/>
          </w:rPr>
          <w:t>Service based execution on commodity hardware</w:t>
        </w:r>
        <w:r w:rsidR="005B1186">
          <w:rPr>
            <w:noProof/>
            <w:webHidden/>
          </w:rPr>
          <w:tab/>
        </w:r>
        <w:r w:rsidR="005B1186">
          <w:rPr>
            <w:noProof/>
            <w:webHidden/>
          </w:rPr>
          <w:fldChar w:fldCharType="begin"/>
        </w:r>
        <w:r w:rsidR="005B1186">
          <w:rPr>
            <w:noProof/>
            <w:webHidden/>
          </w:rPr>
          <w:instrText xml:space="preserve"> PAGEREF _Toc15248807 \h </w:instrText>
        </w:r>
        <w:r w:rsidR="005B1186">
          <w:rPr>
            <w:noProof/>
            <w:webHidden/>
          </w:rPr>
        </w:r>
        <w:r w:rsidR="005B1186">
          <w:rPr>
            <w:noProof/>
            <w:webHidden/>
          </w:rPr>
          <w:fldChar w:fldCharType="separate"/>
        </w:r>
        <w:r w:rsidR="005B1186">
          <w:rPr>
            <w:noProof/>
            <w:webHidden/>
          </w:rPr>
          <w:t>75</w:t>
        </w:r>
        <w:r w:rsidR="005B1186">
          <w:rPr>
            <w:noProof/>
            <w:webHidden/>
          </w:rPr>
          <w:fldChar w:fldCharType="end"/>
        </w:r>
      </w:hyperlink>
    </w:p>
    <w:p w14:paraId="7477154C"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808" w:history="1">
        <w:r w:rsidR="005B1186" w:rsidRPr="004E340D">
          <w:rPr>
            <w:rStyle w:val="Hyperlink"/>
            <w:noProof/>
          </w:rPr>
          <w:t>Final Remarks</w:t>
        </w:r>
        <w:r w:rsidR="005B1186">
          <w:rPr>
            <w:noProof/>
            <w:webHidden/>
          </w:rPr>
          <w:tab/>
        </w:r>
        <w:r w:rsidR="005B1186">
          <w:rPr>
            <w:noProof/>
            <w:webHidden/>
          </w:rPr>
          <w:fldChar w:fldCharType="begin"/>
        </w:r>
        <w:r w:rsidR="005B1186">
          <w:rPr>
            <w:noProof/>
            <w:webHidden/>
          </w:rPr>
          <w:instrText xml:space="preserve"> PAGEREF _Toc15248808 \h </w:instrText>
        </w:r>
        <w:r w:rsidR="005B1186">
          <w:rPr>
            <w:noProof/>
            <w:webHidden/>
          </w:rPr>
        </w:r>
        <w:r w:rsidR="005B1186">
          <w:rPr>
            <w:noProof/>
            <w:webHidden/>
          </w:rPr>
          <w:fldChar w:fldCharType="separate"/>
        </w:r>
        <w:r w:rsidR="005B1186">
          <w:rPr>
            <w:noProof/>
            <w:webHidden/>
          </w:rPr>
          <w:t>75</w:t>
        </w:r>
        <w:r w:rsidR="005B1186">
          <w:rPr>
            <w:noProof/>
            <w:webHidden/>
          </w:rPr>
          <w:fldChar w:fldCharType="end"/>
        </w:r>
      </w:hyperlink>
    </w:p>
    <w:p w14:paraId="1778F1A2" w14:textId="77777777" w:rsidR="005B1186" w:rsidRDefault="00E32EA6">
      <w:pPr>
        <w:pStyle w:val="TOC1"/>
        <w:tabs>
          <w:tab w:val="right" w:leader="dot" w:pos="8630"/>
        </w:tabs>
        <w:rPr>
          <w:rFonts w:asciiTheme="minorHAnsi" w:eastAsiaTheme="minorEastAsia" w:hAnsiTheme="minorHAnsi" w:cstheme="minorBidi"/>
          <w:b w:val="0"/>
          <w:noProof/>
          <w:sz w:val="22"/>
          <w:szCs w:val="22"/>
        </w:rPr>
      </w:pPr>
      <w:hyperlink w:anchor="_Toc15248809" w:history="1">
        <w:r w:rsidR="005B1186" w:rsidRPr="004E340D">
          <w:rPr>
            <w:rStyle w:val="Hyperlink"/>
            <w:noProof/>
          </w:rPr>
          <w:t>Appendix 1</w:t>
        </w:r>
        <w:r w:rsidR="005B1186">
          <w:rPr>
            <w:noProof/>
            <w:webHidden/>
          </w:rPr>
          <w:tab/>
        </w:r>
        <w:r w:rsidR="005B1186">
          <w:rPr>
            <w:noProof/>
            <w:webHidden/>
          </w:rPr>
          <w:fldChar w:fldCharType="begin"/>
        </w:r>
        <w:r w:rsidR="005B1186">
          <w:rPr>
            <w:noProof/>
            <w:webHidden/>
          </w:rPr>
          <w:instrText xml:space="preserve"> PAGEREF _Toc15248809 \h </w:instrText>
        </w:r>
        <w:r w:rsidR="005B1186">
          <w:rPr>
            <w:noProof/>
            <w:webHidden/>
          </w:rPr>
        </w:r>
        <w:r w:rsidR="005B1186">
          <w:rPr>
            <w:noProof/>
            <w:webHidden/>
          </w:rPr>
          <w:fldChar w:fldCharType="separate"/>
        </w:r>
        <w:r w:rsidR="005B1186">
          <w:rPr>
            <w:noProof/>
            <w:webHidden/>
          </w:rPr>
          <w:t>76</w:t>
        </w:r>
        <w:r w:rsidR="005B1186">
          <w:rPr>
            <w:noProof/>
            <w:webHidden/>
          </w:rPr>
          <w:fldChar w:fldCharType="end"/>
        </w:r>
      </w:hyperlink>
    </w:p>
    <w:p w14:paraId="15DA926B"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810" w:history="1">
        <w:r w:rsidR="005B1186" w:rsidRPr="004E340D">
          <w:rPr>
            <w:rStyle w:val="Hyperlink"/>
            <w:noProof/>
          </w:rPr>
          <w:t>crush.py</w:t>
        </w:r>
        <w:r w:rsidR="005B1186">
          <w:rPr>
            <w:noProof/>
            <w:webHidden/>
          </w:rPr>
          <w:tab/>
        </w:r>
        <w:r w:rsidR="005B1186">
          <w:rPr>
            <w:noProof/>
            <w:webHidden/>
          </w:rPr>
          <w:fldChar w:fldCharType="begin"/>
        </w:r>
        <w:r w:rsidR="005B1186">
          <w:rPr>
            <w:noProof/>
            <w:webHidden/>
          </w:rPr>
          <w:instrText xml:space="preserve"> PAGEREF _Toc15248810 \h </w:instrText>
        </w:r>
        <w:r w:rsidR="005B1186">
          <w:rPr>
            <w:noProof/>
            <w:webHidden/>
          </w:rPr>
        </w:r>
        <w:r w:rsidR="005B1186">
          <w:rPr>
            <w:noProof/>
            <w:webHidden/>
          </w:rPr>
          <w:fldChar w:fldCharType="separate"/>
        </w:r>
        <w:r w:rsidR="005B1186">
          <w:rPr>
            <w:noProof/>
            <w:webHidden/>
          </w:rPr>
          <w:t>76</w:t>
        </w:r>
        <w:r w:rsidR="005B1186">
          <w:rPr>
            <w:noProof/>
            <w:webHidden/>
          </w:rPr>
          <w:fldChar w:fldCharType="end"/>
        </w:r>
      </w:hyperlink>
    </w:p>
    <w:p w14:paraId="7D2FE00B"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811" w:history="1">
        <w:r w:rsidR="005B1186" w:rsidRPr="004E340D">
          <w:rPr>
            <w:rStyle w:val="Hyperlink"/>
            <w:noProof/>
          </w:rPr>
          <w:t>Patient.py</w:t>
        </w:r>
        <w:r w:rsidR="005B1186">
          <w:rPr>
            <w:noProof/>
            <w:webHidden/>
          </w:rPr>
          <w:tab/>
        </w:r>
        <w:r w:rsidR="005B1186">
          <w:rPr>
            <w:noProof/>
            <w:webHidden/>
          </w:rPr>
          <w:fldChar w:fldCharType="begin"/>
        </w:r>
        <w:r w:rsidR="005B1186">
          <w:rPr>
            <w:noProof/>
            <w:webHidden/>
          </w:rPr>
          <w:instrText xml:space="preserve"> PAGEREF _Toc15248811 \h </w:instrText>
        </w:r>
        <w:r w:rsidR="005B1186">
          <w:rPr>
            <w:noProof/>
            <w:webHidden/>
          </w:rPr>
        </w:r>
        <w:r w:rsidR="005B1186">
          <w:rPr>
            <w:noProof/>
            <w:webHidden/>
          </w:rPr>
          <w:fldChar w:fldCharType="separate"/>
        </w:r>
        <w:r w:rsidR="005B1186">
          <w:rPr>
            <w:noProof/>
            <w:webHidden/>
          </w:rPr>
          <w:t>80</w:t>
        </w:r>
        <w:r w:rsidR="005B1186">
          <w:rPr>
            <w:noProof/>
            <w:webHidden/>
          </w:rPr>
          <w:fldChar w:fldCharType="end"/>
        </w:r>
      </w:hyperlink>
    </w:p>
    <w:p w14:paraId="30B309A5"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812" w:history="1">
        <w:r w:rsidR="005B1186" w:rsidRPr="004E340D">
          <w:rPr>
            <w:rStyle w:val="Hyperlink"/>
            <w:noProof/>
          </w:rPr>
          <w:t>Visit.py</w:t>
        </w:r>
        <w:r w:rsidR="005B1186">
          <w:rPr>
            <w:noProof/>
            <w:webHidden/>
          </w:rPr>
          <w:tab/>
        </w:r>
        <w:r w:rsidR="005B1186">
          <w:rPr>
            <w:noProof/>
            <w:webHidden/>
          </w:rPr>
          <w:fldChar w:fldCharType="begin"/>
        </w:r>
        <w:r w:rsidR="005B1186">
          <w:rPr>
            <w:noProof/>
            <w:webHidden/>
          </w:rPr>
          <w:instrText xml:space="preserve"> PAGEREF _Toc15248812 \h </w:instrText>
        </w:r>
        <w:r w:rsidR="005B1186">
          <w:rPr>
            <w:noProof/>
            <w:webHidden/>
          </w:rPr>
        </w:r>
        <w:r w:rsidR="005B1186">
          <w:rPr>
            <w:noProof/>
            <w:webHidden/>
          </w:rPr>
          <w:fldChar w:fldCharType="separate"/>
        </w:r>
        <w:r w:rsidR="005B1186">
          <w:rPr>
            <w:noProof/>
            <w:webHidden/>
          </w:rPr>
          <w:t>81</w:t>
        </w:r>
        <w:r w:rsidR="005B1186">
          <w:rPr>
            <w:noProof/>
            <w:webHidden/>
          </w:rPr>
          <w:fldChar w:fldCharType="end"/>
        </w:r>
      </w:hyperlink>
    </w:p>
    <w:p w14:paraId="5F85DE53" w14:textId="77777777" w:rsidR="005B1186" w:rsidRDefault="00E32EA6">
      <w:pPr>
        <w:pStyle w:val="TOC2"/>
        <w:tabs>
          <w:tab w:val="right" w:leader="dot" w:pos="8630"/>
        </w:tabs>
        <w:rPr>
          <w:rFonts w:asciiTheme="minorHAnsi" w:eastAsiaTheme="minorEastAsia" w:hAnsiTheme="minorHAnsi" w:cstheme="minorBidi"/>
          <w:noProof/>
          <w:sz w:val="22"/>
          <w:szCs w:val="22"/>
        </w:rPr>
      </w:pPr>
      <w:hyperlink w:anchor="_Toc15248813" w:history="1">
        <w:r w:rsidR="005B1186" w:rsidRPr="004E340D">
          <w:rPr>
            <w:rStyle w:val="Hyperlink"/>
            <w:noProof/>
          </w:rPr>
          <w:t>segmentMap.txt</w:t>
        </w:r>
        <w:r w:rsidR="005B1186">
          <w:rPr>
            <w:noProof/>
            <w:webHidden/>
          </w:rPr>
          <w:tab/>
        </w:r>
        <w:r w:rsidR="005B1186">
          <w:rPr>
            <w:noProof/>
            <w:webHidden/>
          </w:rPr>
          <w:fldChar w:fldCharType="begin"/>
        </w:r>
        <w:r w:rsidR="005B1186">
          <w:rPr>
            <w:noProof/>
            <w:webHidden/>
          </w:rPr>
          <w:instrText xml:space="preserve"> PAGEREF _Toc15248813 \h </w:instrText>
        </w:r>
        <w:r w:rsidR="005B1186">
          <w:rPr>
            <w:noProof/>
            <w:webHidden/>
          </w:rPr>
        </w:r>
        <w:r w:rsidR="005B1186">
          <w:rPr>
            <w:noProof/>
            <w:webHidden/>
          </w:rPr>
          <w:fldChar w:fldCharType="separate"/>
        </w:r>
        <w:r w:rsidR="005B1186">
          <w:rPr>
            <w:noProof/>
            <w:webHidden/>
          </w:rPr>
          <w:t>104</w:t>
        </w:r>
        <w:r w:rsidR="005B1186">
          <w:rPr>
            <w:noProof/>
            <w:webHidden/>
          </w:rPr>
          <w:fldChar w:fldCharType="end"/>
        </w:r>
      </w:hyperlink>
    </w:p>
    <w:p w14:paraId="2DAEF8C2" w14:textId="77777777" w:rsidR="00932176" w:rsidRDefault="001D37B0">
      <w:pPr>
        <w:pStyle w:val="BodyFirst"/>
      </w:pPr>
      <w:r>
        <w:fldChar w:fldCharType="end"/>
      </w:r>
    </w:p>
    <w:p w14:paraId="2C8A05D1" w14:textId="77777777" w:rsidR="00932176" w:rsidRDefault="00932176">
      <w:pPr>
        <w:pStyle w:val="Body"/>
        <w:sectPr w:rsidR="00932176">
          <w:headerReference w:type="default" r:id="rId8"/>
          <w:footerReference w:type="default" r:id="rId9"/>
          <w:pgSz w:w="12240" w:h="15840"/>
          <w:pgMar w:top="1440" w:right="1440" w:bottom="1440" w:left="2160" w:header="720" w:footer="720" w:gutter="0"/>
          <w:pgNumType w:fmt="lowerRoman" w:start="1"/>
          <w:cols w:space="720"/>
          <w:formProt w:val="0"/>
          <w:docGrid w:linePitch="360"/>
        </w:sectPr>
      </w:pPr>
    </w:p>
    <w:p w14:paraId="460DE683" w14:textId="77777777" w:rsidR="00932176" w:rsidRDefault="001D37B0">
      <w:pPr>
        <w:pStyle w:val="Heading1"/>
        <w:numPr>
          <w:ilvl w:val="0"/>
          <w:numId w:val="2"/>
        </w:numPr>
      </w:pPr>
      <w:r>
        <w:lastRenderedPageBreak/>
        <w:br/>
      </w:r>
      <w:bookmarkStart w:id="26" w:name="_Ref190755241"/>
      <w:bookmarkStart w:id="27" w:name="_Toc15248736"/>
      <w:r>
        <w:t>Introduction</w:t>
      </w:r>
      <w:bookmarkEnd w:id="26"/>
      <w:bookmarkEnd w:id="27"/>
    </w:p>
    <w:p w14:paraId="1E51034A" w14:textId="77777777" w:rsidR="00932176" w:rsidRDefault="001D37B0">
      <w:pPr>
        <w:pStyle w:val="BodyFirst"/>
      </w:pPr>
      <w:r>
        <w:t xml:space="preserve">The structure of the human brain is extraordinarily complicated, in part because of how interconnected neurons extend between brain regions. Patterns of neural development and neuronal migration make the assessment of fiber tracts in the developing brain particularly challenging. Studying the structure and synaptic connections within the brain has been in practice since the 1970s, however it has only recently become possible to acquire and process the unprecedented quantity of data and measurements produced at a macro level in the brains of real-world clinical patients. Analysis of the entire connectome (a representation of the physical connections apparent in a patient's brain) </w:t>
      </w:r>
      <w:ins w:id="28" w:author="Jacob Levman" w:date="2019-07-30T09:52:00Z">
        <w:r w:rsidR="00E32EA6">
          <w:t xml:space="preserve">clinically </w:t>
        </w:r>
      </w:ins>
      <w:r>
        <w:t>is within reach as computational power, acquisition technologies and storage capabilities mature.</w:t>
      </w:r>
    </w:p>
    <w:p w14:paraId="24F7DD3D" w14:textId="77777777" w:rsidR="00932176" w:rsidRDefault="001D37B0">
      <w:pPr>
        <w:pStyle w:val="BodyFirst"/>
      </w:pPr>
      <w:commentRangeStart w:id="29"/>
      <w:r>
        <w:t>In</w:t>
      </w:r>
      <w:commentRangeEnd w:id="29"/>
      <w:r w:rsidR="00F210A6">
        <w:rPr>
          <w:rStyle w:val="CommentReference"/>
        </w:rPr>
        <w:commentReference w:id="29"/>
      </w:r>
      <w:r>
        <w:t xml:space="preserve"> recent years, there have been dozens of tools developed to extract measures from magnetic resonance imaging (MRI) data, such as FSL and TrackVis for conducting functional MRI (fMRI), MRI, diffusion tensor imaging (DTI), and fiber tract analyses.  While diverse in functionality, these tools tend to be focused on specific functional capabilities, such as eddy_correct, a tool for correcting eddy currents from diffusion data. When combined with other tools to form a work</w:t>
      </w:r>
      <w:ins w:id="30" w:author="Jacob Levman" w:date="2019-07-30T09:54:00Z">
        <w:r w:rsidR="00F210A6">
          <w:t>fl</w:t>
        </w:r>
      </w:ins>
      <w:r>
        <w:t xml:space="preserve">ow pipeline, it becomes possible to achieve complex renderings of imaging data that may play a key role in improving our </w:t>
      </w:r>
      <w:r>
        <w:lastRenderedPageBreak/>
        <w:t>understanding of healthy brain development, abnormal brain development</w:t>
      </w:r>
      <w:ins w:id="31" w:author="Jacob Levman" w:date="2019-07-30T09:54:00Z">
        <w:r w:rsidR="00F210A6">
          <w:t>,</w:t>
        </w:r>
      </w:ins>
      <w:del w:id="32" w:author="Jacob Levman" w:date="2019-07-30T09:54:00Z">
        <w:r w:rsidDel="00F210A6">
          <w:delText xml:space="preserve"> and</w:delText>
        </w:r>
      </w:del>
      <w:r>
        <w:t xml:space="preserve"> to measure the brain's physical connections</w:t>
      </w:r>
      <w:ins w:id="33" w:author="Jacob Levman" w:date="2019-07-30T09:54:00Z">
        <w:r w:rsidR="00F210A6">
          <w:t xml:space="preserve">, and to potentially create the next generation of diagnostic </w:t>
        </w:r>
      </w:ins>
      <w:ins w:id="34" w:author="Jacob Levman" w:date="2019-07-30T09:55:00Z">
        <w:r w:rsidR="00F210A6">
          <w:t>technologies used clinically, which in turn can contribute to improving the standard of patient care.</w:t>
        </w:r>
      </w:ins>
      <w:del w:id="35" w:author="Jacob Levman" w:date="2019-07-30T09:54:00Z">
        <w:r w:rsidDel="00F210A6">
          <w:delText>.</w:delText>
        </w:r>
      </w:del>
    </w:p>
    <w:p w14:paraId="53EF3F35" w14:textId="36E64C0D" w:rsidR="00932176" w:rsidRDefault="001D37B0">
      <w:pPr>
        <w:pStyle w:val="BodyFirst"/>
      </w:pPr>
      <w:r>
        <w:t>This research leverages existing tools while implementing novel pipelines to accomplish two objectives: First, provide the capability to conduct a cartesian product fiber tract analysis among a wide range of regions of interest (ROIs). Second, to provide a mechanism for conducting a</w:t>
      </w:r>
      <w:ins w:id="36" w:author="Jacob Levman" w:date="2019-07-30T09:55:00Z">
        <w:r w:rsidR="00800971">
          <w:t>n</w:t>
        </w:r>
      </w:ins>
      <w:r>
        <w:t xml:space="preserve"> efficient extract of inter-ROI measurements from all sample </w:t>
      </w:r>
      <w:commentRangeStart w:id="37"/>
      <w:r>
        <w:t>data</w:t>
      </w:r>
      <w:commentRangeEnd w:id="37"/>
      <w:r w:rsidR="00800971">
        <w:rPr>
          <w:rStyle w:val="CommentReference"/>
        </w:rPr>
        <w:commentReference w:id="37"/>
      </w:r>
      <w:r>
        <w:t xml:space="preserve">.  This tool enables future research into understanding relationships among </w:t>
      </w:r>
      <w:del w:id="38" w:author="Jacob Levman" w:date="2019-07-30T09:56:00Z">
        <w:r w:rsidDel="00800971">
          <w:delText>ROIs</w:delText>
        </w:r>
      </w:del>
      <w:ins w:id="39" w:author="Jacob Levman" w:date="2019-07-30T09:56:00Z">
        <w:r w:rsidR="00800971">
          <w:t>brain regions</w:t>
        </w:r>
      </w:ins>
      <w:r>
        <w:t xml:space="preserve">, the degree of connectivity associated with any two region </w:t>
      </w:r>
      <w:proofErr w:type="gramStart"/>
      <w:r>
        <w:t>pairs, and</w:t>
      </w:r>
      <w:proofErr w:type="gramEnd"/>
      <w:r>
        <w:t xml:space="preserve"> determining any possible correlation with physiological conditions such as gender, age</w:t>
      </w:r>
      <w:ins w:id="40" w:author="Jacob Levman" w:date="2019-07-30T10:00:00Z">
        <w:r w:rsidR="000A04ED">
          <w:t>. Eventually this work will be extended to the analysis of a variety of pathological</w:t>
        </w:r>
      </w:ins>
      <w:del w:id="41" w:author="Jacob Levman" w:date="2019-07-30T10:00:00Z">
        <w:r w:rsidDel="000A04ED">
          <w:delText>, or</w:delText>
        </w:r>
      </w:del>
      <w:r>
        <w:t xml:space="preserve"> disorders such as autism, multiple sclerosis, or any other conditions potentially related to </w:t>
      </w:r>
      <w:ins w:id="42" w:author="Jacob Levman" w:date="2019-07-30T09:57:00Z">
        <w:r w:rsidR="00800971">
          <w:t>fiber tract development.</w:t>
        </w:r>
      </w:ins>
      <w:ins w:id="43" w:author="Jacob Levman" w:date="2019-07-30T09:58:00Z">
        <w:r w:rsidR="00800971" w:rsidDel="00800971">
          <w:t xml:space="preserve"> </w:t>
        </w:r>
      </w:ins>
      <w:commentRangeStart w:id="44"/>
      <w:del w:id="45" w:author="Jacob Levman" w:date="2019-07-30T09:58:00Z">
        <w:r w:rsidDel="00800971">
          <w:delText>white matter connectivity.</w:delText>
        </w:r>
      </w:del>
      <w:commentRangeEnd w:id="44"/>
      <w:r w:rsidR="00800971">
        <w:rPr>
          <w:rStyle w:val="CommentReference"/>
        </w:rPr>
        <w:commentReference w:id="44"/>
      </w:r>
    </w:p>
    <w:p w14:paraId="1C58AA20" w14:textId="3112AA89" w:rsidR="00932176" w:rsidRDefault="001D37B0">
      <w:pPr>
        <w:pStyle w:val="Heading2"/>
        <w:numPr>
          <w:ilvl w:val="1"/>
          <w:numId w:val="2"/>
        </w:numPr>
      </w:pPr>
      <w:bookmarkStart w:id="46" w:name="_Toc15248737"/>
      <w:r>
        <w:t>Hy</w:t>
      </w:r>
      <w:ins w:id="47" w:author="Jacob Levman" w:date="2019-07-30T09:58:00Z">
        <w:r w:rsidR="00800971">
          <w:t>p</w:t>
        </w:r>
      </w:ins>
      <w:r>
        <w:t>o</w:t>
      </w:r>
      <w:del w:id="48" w:author="Jacob Levman" w:date="2019-07-30T09:58:00Z">
        <w:r w:rsidDel="00800971">
          <w:delText>p</w:delText>
        </w:r>
      </w:del>
      <w:r>
        <w:t>thesis</w:t>
      </w:r>
      <w:bookmarkEnd w:id="46"/>
    </w:p>
    <w:p w14:paraId="10834740" w14:textId="74BCDED1" w:rsidR="00932176" w:rsidRDefault="001D37B0">
      <w:pPr>
        <w:spacing w:line="480" w:lineRule="auto"/>
        <w:jc w:val="both"/>
        <w:rPr>
          <w:color w:val="000000"/>
        </w:rPr>
      </w:pPr>
      <w:r>
        <w:rPr>
          <w:color w:val="000000"/>
        </w:rPr>
        <w:t>It is possible to derive thousands of measures such as fiber tract</w:t>
      </w:r>
      <w:ins w:id="49" w:author="Jacob Levman" w:date="2019-07-30T09:58:00Z">
        <w:r w:rsidR="00844FF6">
          <w:rPr>
            <w:color w:val="000000"/>
          </w:rPr>
          <w:t>ography statistics</w:t>
        </w:r>
      </w:ins>
      <w:del w:id="50" w:author="Jacob Levman" w:date="2019-07-30T09:58:00Z">
        <w:r w:rsidDel="00844FF6">
          <w:rPr>
            <w:color w:val="000000"/>
          </w:rPr>
          <w:delText xml:space="preserve"> length</w:delText>
        </w:r>
      </w:del>
      <w:r>
        <w:rPr>
          <w:color w:val="000000"/>
        </w:rPr>
        <w:t>, fractional</w:t>
      </w:r>
    </w:p>
    <w:p w14:paraId="17510984" w14:textId="0CBCFB22" w:rsidR="00932176" w:rsidRDefault="001D37B0">
      <w:pPr>
        <w:spacing w:line="480" w:lineRule="auto"/>
        <w:jc w:val="both"/>
        <w:rPr>
          <w:color w:val="000000"/>
        </w:rPr>
      </w:pPr>
      <w:r>
        <w:rPr>
          <w:color w:val="000000"/>
        </w:rPr>
        <w:t>anisotrop</w:t>
      </w:r>
      <w:del w:id="51" w:author="Jacob Levman" w:date="2019-07-30T09:58:00Z">
        <w:r w:rsidDel="00844FF6">
          <w:rPr>
            <w:color w:val="000000"/>
          </w:rPr>
          <w:delText>h</w:delText>
        </w:r>
      </w:del>
      <w:r>
        <w:rPr>
          <w:color w:val="000000"/>
        </w:rPr>
        <w:t>y</w:t>
      </w:r>
      <w:del w:id="52" w:author="Jacob Levman" w:date="2019-07-30T09:59:00Z">
        <w:r w:rsidDel="00844FF6">
          <w:rPr>
            <w:color w:val="000000"/>
          </w:rPr>
          <w:delText>,</w:delText>
        </w:r>
      </w:del>
      <w:r>
        <w:rPr>
          <w:color w:val="000000"/>
        </w:rPr>
        <w:t xml:space="preserve"> </w:t>
      </w:r>
      <w:del w:id="53" w:author="Jacob Levman" w:date="2019-07-30T09:59:00Z">
        <w:r w:rsidDel="00844FF6">
          <w:rPr>
            <w:color w:val="000000"/>
          </w:rPr>
          <w:delText xml:space="preserve">fiber tract count </w:delText>
        </w:r>
      </w:del>
      <w:r>
        <w:rPr>
          <w:color w:val="000000"/>
        </w:rPr>
        <w:t>and apparent diffusion coefficient across an exhaustive</w:t>
      </w:r>
    </w:p>
    <w:p w14:paraId="1AE6C753" w14:textId="6F0518A4" w:rsidR="00932176" w:rsidDel="00844FF6" w:rsidRDefault="001D37B0" w:rsidP="00844FF6">
      <w:pPr>
        <w:spacing w:line="480" w:lineRule="auto"/>
        <w:jc w:val="both"/>
        <w:rPr>
          <w:del w:id="54" w:author="Jacob Levman" w:date="2019-07-30T10:00:00Z"/>
          <w:color w:val="000000"/>
        </w:rPr>
        <w:pPrChange w:id="55" w:author="Jacob Levman" w:date="2019-07-30T10:00:00Z">
          <w:pPr>
            <w:spacing w:line="480" w:lineRule="auto"/>
            <w:jc w:val="both"/>
          </w:pPr>
        </w:pPrChange>
      </w:pPr>
      <w:r>
        <w:rPr>
          <w:color w:val="000000"/>
        </w:rPr>
        <w:t xml:space="preserve">list of </w:t>
      </w:r>
      <w:ins w:id="56" w:author="Jacob Levman" w:date="2019-07-30T09:59:00Z">
        <w:r w:rsidR="00844FF6">
          <w:rPr>
            <w:color w:val="000000"/>
          </w:rPr>
          <w:t xml:space="preserve">fiber tracts connecting brain region </w:t>
        </w:r>
      </w:ins>
      <w:del w:id="57" w:author="Jacob Levman" w:date="2019-07-30T09:59:00Z">
        <w:r w:rsidDel="00844FF6">
          <w:rPr>
            <w:color w:val="000000"/>
          </w:rPr>
          <w:delText xml:space="preserve">ROI </w:delText>
        </w:r>
      </w:del>
      <w:r>
        <w:rPr>
          <w:color w:val="000000"/>
        </w:rPr>
        <w:t xml:space="preserve">pairs to support the neuroscientific analysis of brain development </w:t>
      </w:r>
      <w:ins w:id="58" w:author="Jacob Levman" w:date="2019-07-30T09:59:00Z">
        <w:r w:rsidR="00844FF6">
          <w:rPr>
            <w:color w:val="000000"/>
          </w:rPr>
          <w:t xml:space="preserve">and towards the establishment of </w:t>
        </w:r>
      </w:ins>
      <w:del w:id="59" w:author="Jacob Levman" w:date="2019-07-30T10:00:00Z">
        <w:r w:rsidDel="00844FF6">
          <w:rPr>
            <w:color w:val="000000"/>
          </w:rPr>
          <w:delText>as well as</w:delText>
        </w:r>
      </w:del>
    </w:p>
    <w:p w14:paraId="227981BD" w14:textId="318F3228" w:rsidR="00932176" w:rsidRDefault="001D37B0" w:rsidP="00844FF6">
      <w:pPr>
        <w:spacing w:line="480" w:lineRule="auto"/>
        <w:jc w:val="both"/>
        <w:rPr>
          <w:color w:val="000000"/>
        </w:rPr>
      </w:pPr>
      <w:del w:id="60" w:author="Jacob Levman" w:date="2019-07-30T10:00:00Z">
        <w:r w:rsidDel="00844FF6">
          <w:rPr>
            <w:color w:val="000000"/>
          </w:rPr>
          <w:delText xml:space="preserve">to create </w:delText>
        </w:r>
      </w:del>
      <w:r>
        <w:rPr>
          <w:color w:val="000000"/>
        </w:rPr>
        <w:t>the next generation of diagnostic and disease characterization technologies.</w:t>
      </w:r>
    </w:p>
    <w:p w14:paraId="2A72E72F" w14:textId="77777777" w:rsidR="00932176" w:rsidRDefault="001D37B0">
      <w:pPr>
        <w:pStyle w:val="Heading2"/>
        <w:numPr>
          <w:ilvl w:val="1"/>
          <w:numId w:val="2"/>
        </w:numPr>
      </w:pPr>
      <w:bookmarkStart w:id="61" w:name="_Toc15248738"/>
      <w:r>
        <w:lastRenderedPageBreak/>
        <w:t>Relevance</w:t>
      </w:r>
      <w:bookmarkEnd w:id="61"/>
    </w:p>
    <w:p w14:paraId="151BC068" w14:textId="77777777" w:rsidR="00932176" w:rsidRDefault="001D37B0">
      <w:pPr>
        <w:pStyle w:val="Heading3"/>
        <w:numPr>
          <w:ilvl w:val="2"/>
          <w:numId w:val="2"/>
        </w:numPr>
      </w:pPr>
      <w:bookmarkStart w:id="62" w:name="_Toc15248739"/>
      <w:r>
        <w:t>Tractography</w:t>
      </w:r>
      <w:bookmarkEnd w:id="62"/>
    </w:p>
    <w:p w14:paraId="64B11073" w14:textId="41A7E2F8" w:rsidR="00932176" w:rsidRDefault="001D37B0">
      <w:pPr>
        <w:spacing w:line="480" w:lineRule="auto"/>
        <w:rPr>
          <w:color w:val="000000"/>
        </w:rPr>
      </w:pPr>
      <w:commentRangeStart w:id="63"/>
      <w:r>
        <w:rPr>
          <w:color w:val="000000"/>
        </w:rPr>
        <w:t>Tractography</w:t>
      </w:r>
      <w:commentRangeEnd w:id="63"/>
      <w:r w:rsidR="003846B1">
        <w:rPr>
          <w:rStyle w:val="CommentReference"/>
        </w:rPr>
        <w:commentReference w:id="63"/>
      </w:r>
      <w:r>
        <w:rPr>
          <w:color w:val="000000"/>
        </w:rPr>
        <w:t xml:space="preserve"> is the only tool we have today that allows us to noninvasively model </w:t>
      </w:r>
      <w:ins w:id="64" w:author="Jacob Levman" w:date="2019-07-30T10:20:00Z">
        <w:r w:rsidR="001559C4">
          <w:rPr>
            <w:color w:val="000000"/>
          </w:rPr>
          <w:t>fiber tracts</w:t>
        </w:r>
      </w:ins>
      <w:ins w:id="65" w:author="Jacob Levman" w:date="2019-07-30T10:21:00Z">
        <w:r w:rsidR="005E74FD">
          <w:rPr>
            <w:color w:val="000000"/>
          </w:rPr>
          <w:t xml:space="preserve"> </w:t>
        </w:r>
        <w:proofErr w:type="gramStart"/>
        <w:r w:rsidR="005E74FD">
          <w:rPr>
            <w:color w:val="000000"/>
          </w:rPr>
          <w:t>and  their</w:t>
        </w:r>
        <w:proofErr w:type="gramEnd"/>
        <w:r w:rsidR="005E74FD">
          <w:rPr>
            <w:color w:val="000000"/>
          </w:rPr>
          <w:t xml:space="preserve"> development exhaustively </w:t>
        </w:r>
      </w:ins>
      <w:del w:id="66" w:author="Jacob Levman" w:date="2019-07-30T10:21:00Z">
        <w:r w:rsidDel="005E74FD">
          <w:rPr>
            <w:color w:val="000000"/>
          </w:rPr>
          <w:delText xml:space="preserve">white matter trajectories </w:delText>
        </w:r>
      </w:del>
      <w:r>
        <w:rPr>
          <w:color w:val="000000"/>
        </w:rPr>
        <w:t xml:space="preserve">throughout the brain [4]. Tractography imaging has demonstrated itself to have considerable potential in neuroscientific analyses [5] [13] [6], </w:t>
      </w:r>
      <w:proofErr w:type="gramStart"/>
      <w:r>
        <w:rPr>
          <w:color w:val="000000"/>
        </w:rPr>
        <w:t>however,  tractography</w:t>
      </w:r>
      <w:proofErr w:type="gramEnd"/>
      <w:r>
        <w:rPr>
          <w:color w:val="000000"/>
        </w:rPr>
        <w:t xml:space="preserve"> has yet to become a gold standard imaging technique relied upon clinically for the management of any given medical condition.</w:t>
      </w:r>
    </w:p>
    <w:p w14:paraId="77D0EE3B" w14:textId="274DD729" w:rsidR="00932176" w:rsidRDefault="001D37B0">
      <w:pPr>
        <w:spacing w:line="480" w:lineRule="auto"/>
        <w:rPr>
          <w:color w:val="000000"/>
        </w:rPr>
      </w:pPr>
      <w:r>
        <w:rPr>
          <w:color w:val="000000"/>
        </w:rPr>
        <w:t xml:space="preserve">Although current tractography methods do not track axons directly (fiber tracking is based on inferring the tract's presence based on neighboring voxel diffusion profiles) and have varying accuracy by technique, there is clear potential value from mapping fiber  bundles </w:t>
      </w:r>
      <w:del w:id="67" w:author="Jacob Levman" w:date="2019-07-30T10:22:00Z">
        <w:r w:rsidDel="001F4D30">
          <w:rPr>
            <w:color w:val="000000"/>
          </w:rPr>
          <w:delText xml:space="preserve">in white matter </w:delText>
        </w:r>
      </w:del>
      <w:r>
        <w:rPr>
          <w:color w:val="000000"/>
        </w:rPr>
        <w:t xml:space="preserve">towards better understanding the structural organization of </w:t>
      </w:r>
      <w:ins w:id="68" w:author="Jacob Levman" w:date="2019-07-30T10:22:00Z">
        <w:r w:rsidR="001F4D30">
          <w:rPr>
            <w:color w:val="000000"/>
          </w:rPr>
          <w:t>the brain</w:t>
        </w:r>
      </w:ins>
      <w:del w:id="69" w:author="Jacob Levman" w:date="2019-07-30T10:22:00Z">
        <w:r w:rsidDel="001F4D30">
          <w:rPr>
            <w:color w:val="000000"/>
          </w:rPr>
          <w:delText>white matter</w:delText>
        </w:r>
      </w:del>
      <w:r>
        <w:rPr>
          <w:color w:val="000000"/>
        </w:rPr>
        <w:t xml:space="preserve"> [3] [8]. These analytic technologies can allow neuroscientists to test hypotheses</w:t>
      </w:r>
      <w:del w:id="70" w:author="Jacob Levman" w:date="2019-07-30T10:22:00Z">
        <w:r w:rsidDel="001F4D30">
          <w:rPr>
            <w:color w:val="000000"/>
          </w:rPr>
          <w:delText xml:space="preserve"> </w:delText>
        </w:r>
      </w:del>
      <w:r>
        <w:rPr>
          <w:color w:val="000000"/>
        </w:rPr>
        <w:t>, such as whether the autistic exhibit abnormally reduced or increased fiber tract connecti</w:t>
      </w:r>
      <w:ins w:id="71" w:author="Jacob Levman" w:date="2019-07-30T10:23:00Z">
        <w:r w:rsidR="001F4D30">
          <w:rPr>
            <w:color w:val="000000"/>
          </w:rPr>
          <w:t>vity</w:t>
        </w:r>
      </w:ins>
      <w:del w:id="72" w:author="Jacob Levman" w:date="2019-07-30T10:23:00Z">
        <w:r w:rsidDel="001F4D30">
          <w:rPr>
            <w:color w:val="000000"/>
          </w:rPr>
          <w:delText>ons</w:delText>
        </w:r>
      </w:del>
      <w:r>
        <w:rPr>
          <w:color w:val="000000"/>
        </w:rPr>
        <w:t xml:space="preserve"> between key brain regions relative to neurotypical controls.  Until recently, this analysis could not previously have been accomplished in a living human</w:t>
      </w:r>
      <w:ins w:id="73" w:author="Jacob Levman" w:date="2019-07-30T10:23:00Z">
        <w:r w:rsidR="001F4D30">
          <w:rPr>
            <w:color w:val="000000"/>
          </w:rPr>
          <w:t>, and only very recently has the emergence of clinical data of suf</w:t>
        </w:r>
      </w:ins>
      <w:ins w:id="74" w:author="Jacob Levman" w:date="2019-07-30T10:24:00Z">
        <w:r w:rsidR="001F4D30">
          <w:rPr>
            <w:color w:val="000000"/>
          </w:rPr>
          <w:t xml:space="preserve">ficient quality become available for mapping out fiber tract development </w:t>
        </w:r>
      </w:ins>
      <w:ins w:id="75" w:author="Jacob Levman" w:date="2019-07-30T10:25:00Z">
        <w:r w:rsidR="001F4D30">
          <w:rPr>
            <w:color w:val="000000"/>
          </w:rPr>
          <w:t>as part of the delivery of patient care</w:t>
        </w:r>
      </w:ins>
      <w:r>
        <w:rPr>
          <w:color w:val="000000"/>
        </w:rPr>
        <w:t>.</w:t>
      </w:r>
    </w:p>
    <w:p w14:paraId="25504133" w14:textId="0A8F41CD" w:rsidR="00932176" w:rsidRDefault="001D37B0">
      <w:pPr>
        <w:spacing w:line="480" w:lineRule="auto"/>
        <w:rPr>
          <w:color w:val="000000"/>
        </w:rPr>
      </w:pPr>
      <w:r>
        <w:rPr>
          <w:color w:val="000000"/>
        </w:rPr>
        <w:t>Common approaches to tractography involve tracking fiber tracts based on adjacent water diffusion profiles with the least angular deviations between voxels. This voxel</w:t>
      </w:r>
      <w:ins w:id="76" w:author="Jacob Levman" w:date="2019-07-30T10:25:00Z">
        <w:r w:rsidR="008E29B0">
          <w:rPr>
            <w:color w:val="000000"/>
          </w:rPr>
          <w:t>-</w:t>
        </w:r>
      </w:ins>
      <w:del w:id="77" w:author="Jacob Levman" w:date="2019-07-30T10:25:00Z">
        <w:r w:rsidDel="008E29B0">
          <w:rPr>
            <w:color w:val="000000"/>
          </w:rPr>
          <w:delText xml:space="preserve"> </w:delText>
        </w:r>
      </w:del>
      <w:r>
        <w:rPr>
          <w:color w:val="000000"/>
        </w:rPr>
        <w:t xml:space="preserve">based imaging method is typically performed within a single volume that measures a few cubic millimeters, which can, in turn, involve many </w:t>
      </w:r>
      <w:commentRangeStart w:id="78"/>
      <w:r>
        <w:rPr>
          <w:color w:val="000000"/>
        </w:rPr>
        <w:t>thousands of axons</w:t>
      </w:r>
      <w:commentRangeEnd w:id="78"/>
      <w:r w:rsidR="008E29B0">
        <w:rPr>
          <w:rStyle w:val="CommentReference"/>
        </w:rPr>
        <w:commentReference w:id="78"/>
      </w:r>
      <w:r>
        <w:rPr>
          <w:color w:val="000000"/>
        </w:rPr>
        <w:t xml:space="preserve">. The scale disparity between our cubic millimeter macro-scale </w:t>
      </w:r>
      <w:proofErr w:type="gramStart"/>
      <w:r>
        <w:rPr>
          <w:color w:val="000000"/>
        </w:rPr>
        <w:t>voxel based</w:t>
      </w:r>
      <w:proofErr w:type="gramEnd"/>
      <w:r>
        <w:rPr>
          <w:color w:val="000000"/>
        </w:rPr>
        <w:t xml:space="preserve"> measurements and the number of axons involved in the MRI signals acquired results in assumptions and</w:t>
      </w:r>
      <w:del w:id="79" w:author="Jacob Levman" w:date="2019-07-30T10:27:00Z">
        <w:r w:rsidDel="00C2697B">
          <w:rPr>
            <w:color w:val="000000"/>
          </w:rPr>
          <w:delText xml:space="preserve"> </w:delText>
        </w:r>
      </w:del>
      <w:r>
        <w:rPr>
          <w:color w:val="000000"/>
        </w:rPr>
        <w:t xml:space="preserve"> approximations being made when researchers correlate structural connectivity and function.</w:t>
      </w:r>
    </w:p>
    <w:p w14:paraId="12E20D6F" w14:textId="45D40579" w:rsidR="00932176" w:rsidDel="00C2697B" w:rsidRDefault="001D37B0">
      <w:pPr>
        <w:spacing w:line="480" w:lineRule="auto"/>
        <w:rPr>
          <w:del w:id="80" w:author="Jacob Levman" w:date="2019-07-30T10:29:00Z"/>
          <w:color w:val="000000"/>
        </w:rPr>
      </w:pPr>
      <w:r>
        <w:rPr>
          <w:color w:val="000000"/>
        </w:rPr>
        <w:lastRenderedPageBreak/>
        <w:t xml:space="preserve">Previous research has validated these assumptions by demonstrating reasonable agreement among structural, functional, and </w:t>
      </w:r>
      <w:commentRangeStart w:id="81"/>
      <w:r>
        <w:rPr>
          <w:color w:val="000000"/>
        </w:rPr>
        <w:t>historical</w:t>
      </w:r>
      <w:commentRangeEnd w:id="81"/>
      <w:r w:rsidR="00C2697B">
        <w:rPr>
          <w:rStyle w:val="CommentReference"/>
        </w:rPr>
        <w:commentReference w:id="81"/>
      </w:r>
      <w:r>
        <w:rPr>
          <w:color w:val="000000"/>
        </w:rPr>
        <w:t xml:space="preserve"> fiber tracking results.  This research suggests that a simple model of direct anatomical connectivity between regions of interest in the brain </w:t>
      </w:r>
      <w:del w:id="82" w:author="Jacob Levman" w:date="2019-07-30T10:28:00Z">
        <w:r w:rsidDel="00C2697B">
          <w:rPr>
            <w:color w:val="000000"/>
          </w:rPr>
          <w:delText>i</w:delText>
        </w:r>
      </w:del>
      <w:ins w:id="83" w:author="Jacob Levman" w:date="2019-07-30T10:28:00Z">
        <w:r w:rsidR="00C2697B">
          <w:rPr>
            <w:color w:val="000000"/>
          </w:rPr>
          <w:t xml:space="preserve">can be </w:t>
        </w:r>
      </w:ins>
      <w:del w:id="84" w:author="Jacob Levman" w:date="2019-07-30T10:28:00Z">
        <w:r w:rsidDel="00C2697B">
          <w:rPr>
            <w:color w:val="000000"/>
          </w:rPr>
          <w:delText xml:space="preserve">s </w:delText>
        </w:r>
      </w:del>
      <w:r>
        <w:rPr>
          <w:color w:val="000000"/>
        </w:rPr>
        <w:t xml:space="preserve">capable of explaining much of the observed correlations in neural </w:t>
      </w:r>
      <w:proofErr w:type="gramStart"/>
      <w:r>
        <w:rPr>
          <w:color w:val="000000"/>
        </w:rPr>
        <w:t>activity[</w:t>
      </w:r>
      <w:proofErr w:type="gramEnd"/>
      <w:r>
        <w:rPr>
          <w:color w:val="000000"/>
        </w:rPr>
        <w:t>17], however, traditional diffusion tensor imaging based analyses have also been reported to be unreliable[9][4]. Unfortunately, there is no ability to detect the presence of synapses or to determine whether a pathway is functional</w:t>
      </w:r>
      <w:ins w:id="85" w:author="Jacob Levman" w:date="2019-07-30T10:29:00Z">
        <w:r w:rsidR="00C2697B">
          <w:rPr>
            <w:color w:val="000000"/>
          </w:rPr>
          <w:t xml:space="preserve"> when relying on diffusion MRI</w:t>
        </w:r>
      </w:ins>
      <w:r>
        <w:rPr>
          <w:color w:val="000000"/>
        </w:rPr>
        <w:t>.</w:t>
      </w:r>
      <w:ins w:id="86" w:author="Jacob Levman" w:date="2019-07-30T10:29:00Z">
        <w:r w:rsidR="00C2697B">
          <w:rPr>
            <w:color w:val="000000"/>
          </w:rPr>
          <w:t xml:space="preserve"> </w:t>
        </w:r>
      </w:ins>
    </w:p>
    <w:p w14:paraId="052A0EE1" w14:textId="5478A088" w:rsidR="00932176" w:rsidRDefault="001D37B0">
      <w:pPr>
        <w:spacing w:line="480" w:lineRule="auto"/>
        <w:rPr>
          <w:color w:val="000000"/>
        </w:rPr>
      </w:pPr>
      <w:r>
        <w:rPr>
          <w:color w:val="000000"/>
        </w:rPr>
        <w:t xml:space="preserve">False positives and negatives are inevitable given the spatial resolution, especially in regions of heavy fiber crossing or </w:t>
      </w:r>
      <w:ins w:id="87" w:author="Jacob Levman" w:date="2019-07-30T10:29:00Z">
        <w:r w:rsidR="00C2697B">
          <w:rPr>
            <w:color w:val="000000"/>
          </w:rPr>
          <w:t xml:space="preserve">structural </w:t>
        </w:r>
      </w:ins>
      <w:r>
        <w:rPr>
          <w:color w:val="000000"/>
        </w:rPr>
        <w:t>complexity [5].</w:t>
      </w:r>
    </w:p>
    <w:p w14:paraId="39898004" w14:textId="77777777" w:rsidR="00932176" w:rsidRDefault="001D37B0">
      <w:pPr>
        <w:pStyle w:val="Heading4"/>
        <w:numPr>
          <w:ilvl w:val="3"/>
          <w:numId w:val="2"/>
        </w:numPr>
      </w:pPr>
      <w:bookmarkStart w:id="88" w:name="_Toc15248740"/>
      <w:r>
        <w:t>Current technology landscape</w:t>
      </w:r>
      <w:bookmarkEnd w:id="88"/>
    </w:p>
    <w:p w14:paraId="6B00EEB8" w14:textId="77777777" w:rsidR="00932176" w:rsidRDefault="001D37B0">
      <w:pPr>
        <w:spacing w:line="480" w:lineRule="auto"/>
        <w:rPr>
          <w:color w:val="000000"/>
        </w:rPr>
      </w:pPr>
      <w:r>
        <w:rPr>
          <w:color w:val="000000"/>
        </w:rPr>
        <w:t>There are a number of technologies actively used to perform tractography. There are</w:t>
      </w:r>
    </w:p>
    <w:p w14:paraId="1DD2FDCF" w14:textId="77777777" w:rsidR="00932176" w:rsidRDefault="001D37B0">
      <w:pPr>
        <w:spacing w:line="480" w:lineRule="auto"/>
        <w:rPr>
          <w:color w:val="000000"/>
        </w:rPr>
      </w:pPr>
      <w:r>
        <w:rPr>
          <w:color w:val="000000"/>
        </w:rPr>
        <w:t>currently three categories of automated tract segmentation:</w:t>
      </w:r>
    </w:p>
    <w:p w14:paraId="425FB681" w14:textId="0EF2889B" w:rsidR="00932176" w:rsidRDefault="001D37B0">
      <w:pPr>
        <w:numPr>
          <w:ilvl w:val="0"/>
          <w:numId w:val="3"/>
        </w:numPr>
        <w:spacing w:line="480" w:lineRule="auto"/>
        <w:rPr>
          <w:color w:val="000000"/>
        </w:rPr>
      </w:pPr>
      <w:r>
        <w:rPr>
          <w:color w:val="000000"/>
        </w:rPr>
        <w:t>ROI based approach</w:t>
      </w:r>
      <w:ins w:id="89" w:author="Jacob Levman" w:date="2019-07-30T10:29:00Z">
        <w:r w:rsidR="00D958BF">
          <w:rPr>
            <w:color w:val="000000"/>
          </w:rPr>
          <w:t>es</w:t>
        </w:r>
      </w:ins>
      <w:r>
        <w:rPr>
          <w:color w:val="000000"/>
        </w:rPr>
        <w:t xml:space="preserve"> use</w:t>
      </w:r>
      <w:del w:id="90" w:author="Jacob Levman" w:date="2019-07-30T10:29:00Z">
        <w:r w:rsidDel="00D958BF">
          <w:rPr>
            <w:color w:val="000000"/>
          </w:rPr>
          <w:delText>s</w:delText>
        </w:r>
      </w:del>
      <w:r>
        <w:rPr>
          <w:color w:val="000000"/>
        </w:rPr>
        <w:t xml:space="preserve"> information from a common atlas space that is registered to the subject in order to perform ROI extraction. Streamlines can then be altered according to their spatial relation to the ROI using white matter atlases</w:t>
      </w:r>
      <w:ins w:id="91" w:author="Jacob Levman" w:date="2019-07-30T10:30:00Z">
        <w:r w:rsidR="00D958BF">
          <w:rPr>
            <w:color w:val="000000"/>
          </w:rPr>
          <w:t xml:space="preserve"> </w:t>
        </w:r>
      </w:ins>
      <w:commentRangeStart w:id="92"/>
      <w:r>
        <w:rPr>
          <w:color w:val="000000"/>
        </w:rPr>
        <w:t>[15]</w:t>
      </w:r>
      <w:commentRangeEnd w:id="92"/>
      <w:r w:rsidR="00D958BF">
        <w:rPr>
          <w:rStyle w:val="CommentReference"/>
        </w:rPr>
        <w:commentReference w:id="92"/>
      </w:r>
      <w:r>
        <w:rPr>
          <w:color w:val="000000"/>
        </w:rPr>
        <w:t>.</w:t>
      </w:r>
    </w:p>
    <w:p w14:paraId="6CE95791" w14:textId="77777777" w:rsidR="00932176" w:rsidRDefault="001D37B0">
      <w:pPr>
        <w:numPr>
          <w:ilvl w:val="0"/>
          <w:numId w:val="3"/>
        </w:numPr>
        <w:spacing w:line="480" w:lineRule="auto"/>
        <w:rPr>
          <w:color w:val="000000"/>
        </w:rPr>
      </w:pPr>
      <w:r>
        <w:rPr>
          <w:color w:val="000000"/>
        </w:rPr>
        <w:t>Clustering-based segmentation groups streamline</w:t>
      </w:r>
      <w:del w:id="93" w:author="Jacob Levman" w:date="2019-07-30T10:31:00Z">
        <w:r w:rsidDel="003B7FF7">
          <w:rPr>
            <w:color w:val="000000"/>
          </w:rPr>
          <w:delText>s</w:delText>
        </w:r>
      </w:del>
      <w:r>
        <w:rPr>
          <w:color w:val="000000"/>
        </w:rPr>
        <w:t xml:space="preserve"> into spatially coherent clusters.  These clusters are then either manually or automatically assigned to anatomically meaningful fiber </w:t>
      </w:r>
      <w:proofErr w:type="gramStart"/>
      <w:r>
        <w:rPr>
          <w:color w:val="000000"/>
        </w:rPr>
        <w:t>tracts[</w:t>
      </w:r>
      <w:proofErr w:type="gramEnd"/>
      <w:r>
        <w:rPr>
          <w:color w:val="000000"/>
        </w:rPr>
        <w:t>3].</w:t>
      </w:r>
    </w:p>
    <w:p w14:paraId="4ED1344F" w14:textId="77777777" w:rsidR="00932176" w:rsidRDefault="001D37B0">
      <w:pPr>
        <w:numPr>
          <w:ilvl w:val="0"/>
          <w:numId w:val="3"/>
        </w:numPr>
        <w:spacing w:line="480" w:lineRule="auto"/>
        <w:rPr>
          <w:color w:val="000000"/>
        </w:rPr>
      </w:pPr>
      <w:r>
        <w:rPr>
          <w:color w:val="000000"/>
        </w:rPr>
        <w:t xml:space="preserve">Direct segmentation attempts to improve the efficiency and simplicity of tract segmentation by producing complete tract segmentation from the input images. While novel, the quality currently achieved by these approaches has been limited until recently. TractSeg has produced very accurate and efficient results using a Convolutional Neural Network to directly segment white matter </w:t>
      </w:r>
      <w:proofErr w:type="gramStart"/>
      <w:r>
        <w:rPr>
          <w:color w:val="000000"/>
        </w:rPr>
        <w:t>tracts[</w:t>
      </w:r>
      <w:proofErr w:type="gramEnd"/>
      <w:r>
        <w:rPr>
          <w:color w:val="000000"/>
        </w:rPr>
        <w:t>16].</w:t>
      </w:r>
    </w:p>
    <w:p w14:paraId="4AD0A46C" w14:textId="77777777" w:rsidR="00932176" w:rsidRDefault="00932176">
      <w:pPr>
        <w:spacing w:line="480" w:lineRule="auto"/>
        <w:rPr>
          <w:color w:val="000000"/>
        </w:rPr>
      </w:pPr>
    </w:p>
    <w:p w14:paraId="4140A863" w14:textId="77777777" w:rsidR="00932176" w:rsidRDefault="001D37B0">
      <w:pPr>
        <w:spacing w:line="480" w:lineRule="auto"/>
        <w:rPr>
          <w:color w:val="000000"/>
        </w:rPr>
      </w:pPr>
      <w:r>
        <w:rPr>
          <w:color w:val="000000"/>
        </w:rPr>
        <w:lastRenderedPageBreak/>
        <w:t>Each method approaches the problem differently, and so comparisons are challenging, however, an efficient way to assess segmentation performance is to use a D</w:t>
      </w:r>
      <w:commentRangeStart w:id="94"/>
      <w:r>
        <w:rPr>
          <w:color w:val="000000"/>
        </w:rPr>
        <w:t xml:space="preserve">ice </w:t>
      </w:r>
      <w:proofErr w:type="gramStart"/>
      <w:r>
        <w:rPr>
          <w:color w:val="000000"/>
        </w:rPr>
        <w:t>Score[</w:t>
      </w:r>
      <w:proofErr w:type="gramEnd"/>
      <w:r>
        <w:rPr>
          <w:color w:val="000000"/>
        </w:rPr>
        <w:t xml:space="preserve">13] </w:t>
      </w:r>
      <w:commentRangeEnd w:id="94"/>
      <w:r w:rsidR="00E57765">
        <w:rPr>
          <w:rStyle w:val="CommentReference"/>
        </w:rPr>
        <w:commentReference w:id="94"/>
      </w:r>
      <w:r>
        <w:rPr>
          <w:color w:val="000000"/>
        </w:rPr>
        <w:t>as shown in Figure 1.1 . While it may make sense to choose the technology with the highest Dice Score and move on, there are advantages and disadvantages to each.</w:t>
      </w:r>
    </w:p>
    <w:p w14:paraId="6888C00B" w14:textId="77777777" w:rsidR="00932176" w:rsidRDefault="00932176"/>
    <w:p w14:paraId="613C5D48" w14:textId="77777777" w:rsidR="00C7070A" w:rsidRDefault="001D37B0" w:rsidP="00C7070A">
      <w:pPr>
        <w:keepNext/>
      </w:pPr>
      <w:r>
        <w:rPr>
          <w:noProof/>
        </w:rPr>
        <w:drawing>
          <wp:inline distT="0" distB="0" distL="0" distR="0" wp14:anchorId="149E7354" wp14:editId="1DBB163D">
            <wp:extent cx="5485765" cy="3230880"/>
            <wp:effectExtent l="0" t="0" r="0" b="0"/>
            <wp:docPr id="5" name="Picture 2" descr="dice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icescore"/>
                    <pic:cNvPicPr>
                      <a:picLocks noChangeAspect="1" noChangeArrowheads="1"/>
                    </pic:cNvPicPr>
                  </pic:nvPicPr>
                  <pic:blipFill>
                    <a:blip r:embed="rId13"/>
                    <a:stretch>
                      <a:fillRect/>
                    </a:stretch>
                  </pic:blipFill>
                  <pic:spPr bwMode="auto">
                    <a:xfrm>
                      <a:off x="0" y="0"/>
                      <a:ext cx="5485765" cy="3230880"/>
                    </a:xfrm>
                    <a:prstGeom prst="rect">
                      <a:avLst/>
                    </a:prstGeom>
                  </pic:spPr>
                </pic:pic>
              </a:graphicData>
            </a:graphic>
          </wp:inline>
        </w:drawing>
      </w:r>
    </w:p>
    <w:p w14:paraId="63D37396" w14:textId="77777777" w:rsidR="00932176" w:rsidRDefault="00C7070A" w:rsidP="00C7070A">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1</w:t>
      </w:r>
      <w:r w:rsidR="00E32EA6">
        <w:rPr>
          <w:noProof/>
        </w:rPr>
        <w:fldChar w:fldCharType="end"/>
      </w:r>
      <w:r>
        <w:t xml:space="preserve"> Dice Score using Human Connectome Project Data</w:t>
      </w:r>
    </w:p>
    <w:p w14:paraId="420638EE" w14:textId="77777777" w:rsidR="00932176" w:rsidRDefault="00932176">
      <w:pPr>
        <w:pStyle w:val="Body"/>
      </w:pPr>
    </w:p>
    <w:p w14:paraId="03C2CA79" w14:textId="77777777" w:rsidR="00932176" w:rsidRDefault="001D37B0">
      <w:pPr>
        <w:spacing w:line="480" w:lineRule="auto"/>
        <w:rPr>
          <w:color w:val="000000"/>
        </w:rPr>
      </w:pPr>
      <w:r>
        <w:rPr>
          <w:b/>
          <w:color w:val="000000"/>
        </w:rPr>
        <w:t>TRACULA</w:t>
      </w:r>
      <w:r>
        <w:rPr>
          <w:color w:val="000000"/>
        </w:rPr>
        <w:t xml:space="preserve"> </w:t>
      </w:r>
    </w:p>
    <w:p w14:paraId="62DE266C" w14:textId="77777777" w:rsidR="00932176" w:rsidRDefault="001D37B0">
      <w:pPr>
        <w:spacing w:line="480" w:lineRule="auto"/>
      </w:pPr>
      <w:r>
        <w:rPr>
          <w:color w:val="000000"/>
        </w:rPr>
        <w:t xml:space="preserve">TRActs Constrained by Underlying Anatomy (TRACULA) uses probabilistic tracking and a predefined atlas of the underlying anatomy to segment tracts. This tool offers the opportunity to automatically reconstruct white matter bundles without requiring expert manual parcellation. This is valuable for its ability to derive white matter segments that deviate from standard atlases. For example, patients with brain injury such as hippocampal sclerosis where differences between the injured brain and healthy tract tissue characteristics can be </w:t>
      </w:r>
      <w:proofErr w:type="gramStart"/>
      <w:r>
        <w:rPr>
          <w:color w:val="000000"/>
        </w:rPr>
        <w:t>studied[</w:t>
      </w:r>
      <w:proofErr w:type="gramEnd"/>
      <w:r>
        <w:rPr>
          <w:color w:val="000000"/>
        </w:rPr>
        <w:t>6]. Not</w:t>
      </w:r>
      <w:del w:id="95" w:author="Jacob Levman" w:date="2019-07-30T10:34:00Z">
        <w:r w:rsidDel="00042A59">
          <w:rPr>
            <w:color w:val="000000"/>
          </w:rPr>
          <w:delText>ice</w:delText>
        </w:r>
      </w:del>
      <w:r>
        <w:rPr>
          <w:color w:val="000000"/>
        </w:rPr>
        <w:t xml:space="preserve">ably, TRACULA provides the weakest Dice Score of comparable tractography technologies. The weaknesses could stem from the probabilistic approach to </w:t>
      </w:r>
      <w:commentRangeStart w:id="96"/>
      <w:r>
        <w:rPr>
          <w:color w:val="000000"/>
        </w:rPr>
        <w:t>par</w:t>
      </w:r>
      <w:del w:id="97" w:author="Jacob Levman" w:date="2019-07-30T10:34:00Z">
        <w:r w:rsidDel="00042A59">
          <w:rPr>
            <w:color w:val="000000"/>
          </w:rPr>
          <w:delText>e</w:delText>
        </w:r>
      </w:del>
      <w:r>
        <w:rPr>
          <w:color w:val="000000"/>
        </w:rPr>
        <w:t>cellation</w:t>
      </w:r>
      <w:commentRangeEnd w:id="96"/>
      <w:r w:rsidR="00042A59">
        <w:rPr>
          <w:rStyle w:val="CommentReference"/>
        </w:rPr>
        <w:commentReference w:id="96"/>
      </w:r>
      <w:r>
        <w:rPr>
          <w:color w:val="000000"/>
        </w:rPr>
        <w:t>.</w:t>
      </w:r>
    </w:p>
    <w:p w14:paraId="7F74EC59" w14:textId="77777777" w:rsidR="00932176" w:rsidRDefault="001D37B0">
      <w:pPr>
        <w:spacing w:line="480" w:lineRule="auto"/>
        <w:rPr>
          <w:color w:val="000000"/>
        </w:rPr>
      </w:pPr>
      <w:r>
        <w:rPr>
          <w:b/>
          <w:color w:val="000000"/>
        </w:rPr>
        <w:lastRenderedPageBreak/>
        <w:t>TractQuerier</w:t>
      </w:r>
      <w:r>
        <w:rPr>
          <w:color w:val="000000"/>
        </w:rPr>
        <w:t xml:space="preserve"> </w:t>
      </w:r>
    </w:p>
    <w:p w14:paraId="439C20D9" w14:textId="77777777" w:rsidR="00932176" w:rsidRDefault="001D37B0">
      <w:pPr>
        <w:spacing w:line="480" w:lineRule="auto"/>
        <w:rPr>
          <w:color w:val="000000"/>
        </w:rPr>
      </w:pPr>
      <w:r>
        <w:rPr>
          <w:color w:val="000000"/>
        </w:rPr>
        <w:t>TractQuerier provides a White Matter Query Language</w:t>
      </w:r>
    </w:p>
    <w:p w14:paraId="57A4EAE4" w14:textId="77777777" w:rsidR="00932176" w:rsidRDefault="001D37B0">
      <w:pPr>
        <w:spacing w:line="480" w:lineRule="auto"/>
        <w:rPr>
          <w:color w:val="000000"/>
        </w:rPr>
      </w:pPr>
      <w:r>
        <w:rPr>
          <w:color w:val="000000"/>
        </w:rPr>
        <w:t>(WMQL) designed to extract tracts based on where streamlines start, end, and pass through. This method makes it possible to anatomically label white matter anatomy across patients. A key differentiator of this technology is found in its ability to textually</w:t>
      </w:r>
    </w:p>
    <w:p w14:paraId="6CD4004C" w14:textId="77777777" w:rsidR="00932176" w:rsidRDefault="001D37B0">
      <w:pPr>
        <w:spacing w:line="480" w:lineRule="auto"/>
        <w:rPr>
          <w:color w:val="000000"/>
        </w:rPr>
      </w:pPr>
      <w:r>
        <w:rPr>
          <w:color w:val="000000"/>
        </w:rPr>
        <w:t>label anatomical structures that have not been catalogued. This is different from other</w:t>
      </w:r>
    </w:p>
    <w:p w14:paraId="1C1C4ACA" w14:textId="77777777" w:rsidR="00932176" w:rsidRDefault="001D37B0">
      <w:pPr>
        <w:spacing w:line="480" w:lineRule="auto"/>
        <w:rPr>
          <w:color w:val="000000"/>
        </w:rPr>
      </w:pPr>
      <w:r>
        <w:rPr>
          <w:color w:val="000000"/>
        </w:rPr>
        <w:t>common approaches to automatic extraction of white matter tracts because it does not</w:t>
      </w:r>
    </w:p>
    <w:p w14:paraId="046DDF82" w14:textId="77777777" w:rsidR="00932176" w:rsidRDefault="001D37B0">
      <w:pPr>
        <w:spacing w:line="480" w:lineRule="auto"/>
        <w:rPr>
          <w:color w:val="000000"/>
        </w:rPr>
      </w:pPr>
      <w:r>
        <w:rPr>
          <w:color w:val="000000"/>
        </w:rPr>
        <w:t>rely on fixed sets of anatomical definitions [15].</w:t>
      </w:r>
    </w:p>
    <w:p w14:paraId="06243394" w14:textId="77777777" w:rsidR="00932176" w:rsidRDefault="001D37B0">
      <w:pPr>
        <w:spacing w:line="480" w:lineRule="auto"/>
        <w:rPr>
          <w:color w:val="000000"/>
        </w:rPr>
      </w:pPr>
      <w:r>
        <w:rPr>
          <w:b/>
          <w:color w:val="000000"/>
        </w:rPr>
        <w:t>WhiteMatterAnalysis (WMA)</w:t>
      </w:r>
      <w:r>
        <w:rPr>
          <w:color w:val="000000"/>
        </w:rPr>
        <w:t xml:space="preserve"> </w:t>
      </w:r>
    </w:p>
    <w:p w14:paraId="35DB74D5" w14:textId="77777777" w:rsidR="00932176" w:rsidRDefault="001D37B0">
      <w:pPr>
        <w:spacing w:line="480" w:lineRule="auto"/>
        <w:rPr>
          <w:color w:val="000000"/>
        </w:rPr>
      </w:pPr>
      <w:r>
        <w:rPr>
          <w:color w:val="000000"/>
        </w:rPr>
        <w:t>WhiteMatterAnalysis clusters streamlines across subjects and generates a cluster atlas. Clusters are assigned to anatomical tracts manually, and future anatomical tract delineation is made by registering new subjects to the atlas. A pre-trained cluster atlas is provided by the tool, however there is only a small number of tracts (10) within the atlas. There are two weaknesses in this tool: The low tract count (and significant manual effort required to expand the atlas), as well as the computational resources required to identify new clusters [8].</w:t>
      </w:r>
    </w:p>
    <w:p w14:paraId="3F1DCE78" w14:textId="77777777" w:rsidR="00932176" w:rsidRDefault="001D37B0">
      <w:pPr>
        <w:spacing w:line="480" w:lineRule="auto"/>
        <w:rPr>
          <w:color w:val="000000"/>
        </w:rPr>
      </w:pPr>
      <w:r>
        <w:rPr>
          <w:b/>
          <w:color w:val="000000"/>
        </w:rPr>
        <w:t>RecoBundles</w:t>
      </w:r>
      <w:r>
        <w:rPr>
          <w:color w:val="000000"/>
        </w:rPr>
        <w:t xml:space="preserve"> </w:t>
      </w:r>
    </w:p>
    <w:p w14:paraId="7586A92F" w14:textId="77777777" w:rsidR="00932176" w:rsidRDefault="001D37B0">
      <w:pPr>
        <w:spacing w:line="480" w:lineRule="auto"/>
        <w:rPr>
          <w:color w:val="000000"/>
        </w:rPr>
      </w:pPr>
      <w:r>
        <w:rPr>
          <w:color w:val="000000"/>
        </w:rPr>
        <w:t xml:space="preserve">RecoBundles can be used to find streamlines in a subject based on tracts from a strong anatomical reference subject. One of the objectives of this tool is to reduce the number of invalid streamlines and white matter bundles to defend against biases in </w:t>
      </w:r>
      <w:commentRangeStart w:id="98"/>
      <w:r>
        <w:rPr>
          <w:color w:val="000000"/>
        </w:rPr>
        <w:t xml:space="preserve">tractometry </w:t>
      </w:r>
      <w:commentRangeEnd w:id="98"/>
      <w:r w:rsidR="00D33EFA">
        <w:rPr>
          <w:rStyle w:val="CommentReference"/>
        </w:rPr>
        <w:commentReference w:id="98"/>
      </w:r>
      <w:r>
        <w:rPr>
          <w:color w:val="000000"/>
        </w:rPr>
        <w:t xml:space="preserve">analysis [3]. RecoBundles is useful for detecting deformed and interrupted bundles going through or around tumor areas due to its ability to adapt to sharp changes or incomplete data. RecoBundles uses supervised machine </w:t>
      </w:r>
      <w:proofErr w:type="gramStart"/>
      <w:r>
        <w:rPr>
          <w:color w:val="000000"/>
        </w:rPr>
        <w:t>learning, and</w:t>
      </w:r>
      <w:proofErr w:type="gramEnd"/>
      <w:r>
        <w:rPr>
          <w:color w:val="000000"/>
        </w:rPr>
        <w:t xml:space="preserve"> relies on a reliable bundle model as input to detect relevant bundles.</w:t>
      </w:r>
    </w:p>
    <w:p w14:paraId="4A1556E0" w14:textId="77777777" w:rsidR="00932176" w:rsidRDefault="00932176">
      <w:pPr>
        <w:spacing w:line="480" w:lineRule="auto"/>
        <w:rPr>
          <w:b/>
          <w:color w:val="000000"/>
        </w:rPr>
      </w:pPr>
    </w:p>
    <w:p w14:paraId="2FB2B14F" w14:textId="77777777" w:rsidR="00932176" w:rsidRDefault="001D37B0">
      <w:pPr>
        <w:spacing w:line="480" w:lineRule="auto"/>
        <w:rPr>
          <w:b/>
          <w:color w:val="000000"/>
        </w:rPr>
      </w:pPr>
      <w:r>
        <w:rPr>
          <w:b/>
          <w:color w:val="000000"/>
        </w:rPr>
        <w:t xml:space="preserve">Atlas Registration </w:t>
      </w:r>
    </w:p>
    <w:p w14:paraId="7548E6AF" w14:textId="77777777" w:rsidR="00932176" w:rsidRDefault="001D37B0">
      <w:pPr>
        <w:spacing w:line="480" w:lineRule="auto"/>
        <w:rPr>
          <w:color w:val="000000"/>
        </w:rPr>
      </w:pPr>
      <w:r>
        <w:rPr>
          <w:color w:val="000000"/>
        </w:rPr>
        <w:lastRenderedPageBreak/>
        <w:t xml:space="preserve">Fractional Anisotropy maps of several subjects can be averaged to an atlas to produce a probability map in which to base future subject segmentation. The pipeline steps needed to produce this atlas is complex, computationally intensive, and tedious to tune, however, it will produce a strong result if skilled anatomists are relied upon for quality checking to avoid propagation of subtle </w:t>
      </w:r>
      <w:proofErr w:type="gramStart"/>
      <w:r>
        <w:rPr>
          <w:color w:val="000000"/>
        </w:rPr>
        <w:t>errors[</w:t>
      </w:r>
      <w:proofErr w:type="gramEnd"/>
      <w:r>
        <w:rPr>
          <w:color w:val="000000"/>
        </w:rPr>
        <w:t>16].</w:t>
      </w:r>
    </w:p>
    <w:p w14:paraId="08C6B041" w14:textId="77777777" w:rsidR="00932176" w:rsidRDefault="001D37B0">
      <w:pPr>
        <w:spacing w:line="480" w:lineRule="auto"/>
        <w:rPr>
          <w:color w:val="000000"/>
        </w:rPr>
      </w:pPr>
      <w:r>
        <w:rPr>
          <w:b/>
          <w:color w:val="000000"/>
        </w:rPr>
        <w:t>Multi-Mask</w:t>
      </w:r>
      <w:r>
        <w:rPr>
          <w:color w:val="000000"/>
        </w:rPr>
        <w:t xml:space="preserve"> </w:t>
      </w:r>
    </w:p>
    <w:p w14:paraId="496457A6" w14:textId="18F16D6A" w:rsidR="00932176" w:rsidRDefault="001D37B0">
      <w:pPr>
        <w:spacing w:line="480" w:lineRule="auto"/>
        <w:rPr>
          <w:color w:val="000000"/>
        </w:rPr>
      </w:pPr>
      <w:r>
        <w:rPr>
          <w:color w:val="000000"/>
        </w:rPr>
        <w:t xml:space="preserve">An alternative approach to atlas registration is to register the masks of single training subjects to a test subject instead of against an averaged atlas. This can reduce the blurring of details to some extent. While this may improve the blurring effect that can occur when registering to an atlas based on group averages, the complexity and tuning required to achieve a reliable outcome still </w:t>
      </w:r>
      <w:del w:id="99" w:author="Jacob Levman" w:date="2019-07-31T10:43:00Z">
        <w:r w:rsidDel="00686878">
          <w:rPr>
            <w:color w:val="000000"/>
          </w:rPr>
          <w:delText xml:space="preserve">demands </w:delText>
        </w:r>
      </w:del>
      <w:ins w:id="100" w:author="Jacob Levman" w:date="2019-07-31T10:43:00Z">
        <w:r w:rsidR="00686878">
          <w:rPr>
            <w:color w:val="000000"/>
          </w:rPr>
          <w:t>requires</w:t>
        </w:r>
        <w:r w:rsidR="00686878">
          <w:rPr>
            <w:color w:val="000000"/>
          </w:rPr>
          <w:t xml:space="preserve"> </w:t>
        </w:r>
      </w:ins>
      <w:r>
        <w:rPr>
          <w:color w:val="000000"/>
        </w:rPr>
        <w:t xml:space="preserve">a complex pipeline and </w:t>
      </w:r>
      <w:commentRangeStart w:id="101"/>
      <w:r>
        <w:rPr>
          <w:color w:val="000000"/>
        </w:rPr>
        <w:t>diligence</w:t>
      </w:r>
      <w:commentRangeEnd w:id="101"/>
      <w:r w:rsidR="00686878">
        <w:rPr>
          <w:rStyle w:val="CommentReference"/>
        </w:rPr>
        <w:commentReference w:id="101"/>
      </w:r>
      <w:r>
        <w:rPr>
          <w:color w:val="000000"/>
        </w:rPr>
        <w:t>[16].</w:t>
      </w:r>
    </w:p>
    <w:p w14:paraId="29835153" w14:textId="77777777" w:rsidR="00932176" w:rsidRDefault="001D37B0">
      <w:pPr>
        <w:spacing w:line="480" w:lineRule="auto"/>
        <w:rPr>
          <w:color w:val="000000"/>
        </w:rPr>
      </w:pPr>
      <w:r>
        <w:rPr>
          <w:b/>
          <w:color w:val="000000"/>
        </w:rPr>
        <w:t>TractSeg</w:t>
      </w:r>
      <w:r>
        <w:rPr>
          <w:color w:val="000000"/>
        </w:rPr>
        <w:t xml:space="preserve"> </w:t>
      </w:r>
    </w:p>
    <w:p w14:paraId="2DD3A4B6" w14:textId="3A3A1684" w:rsidR="00932176" w:rsidRDefault="001D37B0">
      <w:pPr>
        <w:spacing w:line="480" w:lineRule="auto"/>
        <w:rPr>
          <w:color w:val="000000"/>
        </w:rPr>
      </w:pPr>
      <w:r>
        <w:rPr>
          <w:color w:val="000000"/>
        </w:rPr>
        <w:t xml:space="preserve">TractSeg is the newest and most promising technology depicted in Figure 1. TractSeg has been used to provide complete and accurate segmentations using fully convolutional neural networks to directly segment </w:t>
      </w:r>
      <w:commentRangeStart w:id="102"/>
      <w:r>
        <w:rPr>
          <w:color w:val="000000"/>
        </w:rPr>
        <w:t>white matter tracts</w:t>
      </w:r>
      <w:commentRangeEnd w:id="102"/>
      <w:r w:rsidR="00096808">
        <w:rPr>
          <w:rStyle w:val="CommentReference"/>
        </w:rPr>
        <w:commentReference w:id="102"/>
      </w:r>
      <w:r>
        <w:rPr>
          <w:color w:val="000000"/>
        </w:rPr>
        <w:t xml:space="preserve">. Not only is this method efficient, it is also less affected by the reduction in resolution seen in ROI and clustering based </w:t>
      </w:r>
      <w:del w:id="103" w:author="Jacob Levman" w:date="2019-07-31T10:47:00Z">
        <w:r w:rsidDel="00691477">
          <w:rPr>
            <w:color w:val="000000"/>
          </w:rPr>
          <w:delText>analysis</w:delText>
        </w:r>
      </w:del>
      <w:proofErr w:type="gramStart"/>
      <w:ins w:id="104" w:author="Jacob Levman" w:date="2019-07-31T10:47:00Z">
        <w:r w:rsidR="00691477">
          <w:rPr>
            <w:color w:val="000000"/>
          </w:rPr>
          <w:t>analys</w:t>
        </w:r>
        <w:r w:rsidR="00691477">
          <w:rPr>
            <w:color w:val="000000"/>
          </w:rPr>
          <w:t>e</w:t>
        </w:r>
        <w:r w:rsidR="00691477">
          <w:rPr>
            <w:color w:val="000000"/>
          </w:rPr>
          <w:t>s</w:t>
        </w:r>
      </w:ins>
      <w:r>
        <w:rPr>
          <w:color w:val="000000"/>
        </w:rPr>
        <w:t>[</w:t>
      </w:r>
      <w:proofErr w:type="gramEnd"/>
      <w:r>
        <w:rPr>
          <w:color w:val="000000"/>
        </w:rPr>
        <w:t>16].</w:t>
      </w:r>
    </w:p>
    <w:p w14:paraId="2B629F81" w14:textId="77777777" w:rsidR="00932176" w:rsidRDefault="001D37B0">
      <w:pPr>
        <w:pStyle w:val="Heading4"/>
        <w:numPr>
          <w:ilvl w:val="3"/>
          <w:numId w:val="2"/>
        </w:numPr>
      </w:pPr>
      <w:bookmarkStart w:id="105" w:name="_Toc15248741"/>
      <w:r>
        <w:t>Technology Roadmap</w:t>
      </w:r>
      <w:bookmarkEnd w:id="105"/>
    </w:p>
    <w:p w14:paraId="018DD2FC" w14:textId="65465968" w:rsidR="00932176" w:rsidRDefault="001D37B0">
      <w:pPr>
        <w:spacing w:line="480" w:lineRule="auto"/>
        <w:rPr>
          <w:color w:val="000000"/>
        </w:rPr>
      </w:pPr>
      <w:r>
        <w:rPr>
          <w:color w:val="000000"/>
        </w:rPr>
        <w:t>While today's tractography methods are continually developing, they hold enormous potential value to neuroscience, even though we are still unable to</w:t>
      </w:r>
      <w:ins w:id="106" w:author="Jacob Levman" w:date="2019-07-31T10:50:00Z">
        <w:r w:rsidR="00691477">
          <w:rPr>
            <w:color w:val="000000"/>
          </w:rPr>
          <w:t xml:space="preserve"> directly</w:t>
        </w:r>
      </w:ins>
      <w:r>
        <w:rPr>
          <w:color w:val="000000"/>
        </w:rPr>
        <w:t xml:space="preserve"> identify and </w:t>
      </w:r>
      <w:del w:id="107" w:author="Jacob Levman" w:date="2019-07-31T10:51:00Z">
        <w:r w:rsidDel="00691477">
          <w:rPr>
            <w:color w:val="000000"/>
          </w:rPr>
          <w:delText xml:space="preserve">directly </w:delText>
        </w:r>
      </w:del>
      <w:r>
        <w:rPr>
          <w:color w:val="000000"/>
        </w:rPr>
        <w:t>measure axon connections within the brain. This lack of fidelity certainly does not mean fiber tract discovery should be abandoned, rather it is expected to improve with ever-evolving techniques. As techniques improve, the data collected will play an important role in the assessment of neurological pathways</w:t>
      </w:r>
      <w:ins w:id="108" w:author="Jacob Levman" w:date="2019-07-31T10:51:00Z">
        <w:r w:rsidR="00691477">
          <w:rPr>
            <w:color w:val="000000"/>
          </w:rPr>
          <w:t xml:space="preserve"> and their development</w:t>
        </w:r>
      </w:ins>
      <w:r>
        <w:rPr>
          <w:color w:val="000000"/>
        </w:rPr>
        <w:t xml:space="preserve"> in the brain.</w:t>
      </w:r>
    </w:p>
    <w:p w14:paraId="38E3CD16" w14:textId="77777777" w:rsidR="00932176" w:rsidRDefault="001D37B0">
      <w:pPr>
        <w:spacing w:line="480" w:lineRule="auto"/>
        <w:rPr>
          <w:color w:val="000000"/>
        </w:rPr>
      </w:pPr>
      <w:r>
        <w:rPr>
          <w:color w:val="000000"/>
        </w:rPr>
        <w:lastRenderedPageBreak/>
        <w:t>The fundamental weaknesses in today's technology lies in both the processing time required to uncover individual patient fiber tracts, the resolution and accuracy of those tracts and a lack of gold-standard connectomics analytic techniques to extract, process and analyze the many neural fiber tracts detectable in a patient imaged with MRI. As the neuroscience community works to achieve these goals, we are seeing novel approaches to image parcellation as advances using machine-learning (ML) techniques mature into this field. An important dynamic with regards to ML approaches lies in the ability to reduce the complexity of tractography pipelines. It is possible the strength of ML algorithms' ability to process and model diffusion data may one day result in performance levels that negate our need for a traditional tractographic-processing pipeline, possibly through future deep-learning architectures.</w:t>
      </w:r>
    </w:p>
    <w:p w14:paraId="163FA009" w14:textId="1A29CCC1" w:rsidR="00932176" w:rsidRDefault="001D37B0">
      <w:pPr>
        <w:spacing w:line="480" w:lineRule="auto"/>
        <w:rPr>
          <w:color w:val="000000"/>
        </w:rPr>
      </w:pPr>
      <w:r>
        <w:rPr>
          <w:color w:val="000000"/>
        </w:rPr>
        <w:t>Tractography techniques may mature to the point where reliable and efficient performance can be obtained at high-resolution. Ideally, neuroscientists can simply run a computational program to retrieve a data rich array of tracts in which to interrogate for possible abnormalities associated with a pathology under investigation. This could not only involve a reduction of complexity of tractography, but could also enhance</w:t>
      </w:r>
      <w:del w:id="109" w:author="Jacob Levman" w:date="2019-07-31T10:53:00Z">
        <w:r w:rsidDel="00177E46">
          <w:rPr>
            <w:color w:val="000000"/>
          </w:rPr>
          <w:delText>s</w:delText>
        </w:r>
      </w:del>
      <w:r>
        <w:rPr>
          <w:color w:val="000000"/>
        </w:rPr>
        <w:t xml:space="preserve"> interoperability of solutions, improves flexibility, and provides a foundation in which to implement new uses of tractographic data. At some point, it may be possible to consolidate solutions that exist globally into a single library of computer programs</w:t>
      </w:r>
      <w:ins w:id="110" w:author="Jacob Levman" w:date="2019-07-31T10:53:00Z">
        <w:r w:rsidR="00177E46">
          <w:rPr>
            <w:color w:val="000000"/>
          </w:rPr>
          <w:t>,</w:t>
        </w:r>
      </w:ins>
      <w:r>
        <w:rPr>
          <w:color w:val="000000"/>
        </w:rPr>
        <w:t xml:space="preserve"> </w:t>
      </w:r>
      <w:del w:id="111" w:author="Jacob Levman" w:date="2019-07-31T10:53:00Z">
        <w:r w:rsidDel="00177E46">
          <w:rPr>
            <w:color w:val="000000"/>
          </w:rPr>
          <w:delText xml:space="preserve"> </w:delText>
        </w:r>
      </w:del>
      <w:r>
        <w:rPr>
          <w:color w:val="000000"/>
        </w:rPr>
        <w:t>depending on the requirement. As solutions continue to evolve, a shared library or specific computer program will hopefully benefit the research community by encapsulating the internal complexity of the brain.</w:t>
      </w:r>
    </w:p>
    <w:p w14:paraId="21EB2C73" w14:textId="77777777" w:rsidR="00932176" w:rsidRDefault="001D37B0">
      <w:pPr>
        <w:pStyle w:val="Heading4"/>
        <w:numPr>
          <w:ilvl w:val="3"/>
          <w:numId w:val="2"/>
        </w:numPr>
      </w:pPr>
      <w:bookmarkStart w:id="112" w:name="_Toc15248742"/>
      <w:r>
        <w:t>Current Landscape of Connectomics</w:t>
      </w:r>
      <w:bookmarkEnd w:id="112"/>
    </w:p>
    <w:p w14:paraId="5614ED93" w14:textId="77777777" w:rsidR="00932176" w:rsidRDefault="001D37B0">
      <w:pPr>
        <w:rPr>
          <w:b/>
          <w:color w:val="000000"/>
        </w:rPr>
      </w:pPr>
      <w:r>
        <w:rPr>
          <w:b/>
          <w:color w:val="000000"/>
        </w:rPr>
        <w:t>Human Connectome Project</w:t>
      </w:r>
    </w:p>
    <w:p w14:paraId="7BEB0A46" w14:textId="77777777" w:rsidR="00932176" w:rsidRDefault="00932176">
      <w:pPr>
        <w:rPr>
          <w:color w:val="000000"/>
        </w:rPr>
      </w:pPr>
    </w:p>
    <w:p w14:paraId="02F61286" w14:textId="50A0B9F1" w:rsidR="00932176" w:rsidRDefault="001D37B0">
      <w:pPr>
        <w:spacing w:line="480" w:lineRule="auto"/>
        <w:rPr>
          <w:color w:val="000000"/>
        </w:rPr>
      </w:pPr>
      <w:r>
        <w:rPr>
          <w:color w:val="000000"/>
        </w:rPr>
        <w:lastRenderedPageBreak/>
        <w:t>The Human Connectome Project's (HCP) stated goal is to build a “network map" that will shed light on the anatomical and functional connectivity within the heathy human brain, as well as produce a body of data that will facilitate research into brain disorders such as dyslexia, autism, Alzheimer's Disease, and schizophrenia [14] [12]. This is a 5</w:t>
      </w:r>
      <w:ins w:id="113" w:author="Jacob Levman" w:date="2019-07-31T10:54:00Z">
        <w:r w:rsidR="00177E46">
          <w:rPr>
            <w:color w:val="000000"/>
          </w:rPr>
          <w:t>-</w:t>
        </w:r>
      </w:ins>
      <w:del w:id="114" w:author="Jacob Levman" w:date="2019-07-31T10:54:00Z">
        <w:r w:rsidDel="00177E46">
          <w:rPr>
            <w:color w:val="000000"/>
          </w:rPr>
          <w:delText xml:space="preserve"> </w:delText>
        </w:r>
      </w:del>
      <w:r>
        <w:rPr>
          <w:color w:val="000000"/>
        </w:rPr>
        <w:t xml:space="preserve">year project sponsored by sixteen components of the National Institutes of </w:t>
      </w:r>
      <w:proofErr w:type="gramStart"/>
      <w:r>
        <w:rPr>
          <w:color w:val="000000"/>
        </w:rPr>
        <w:t>Health, and</w:t>
      </w:r>
      <w:proofErr w:type="gramEnd"/>
      <w:r>
        <w:rPr>
          <w:color w:val="000000"/>
        </w:rPr>
        <w:t xml:space="preserve"> split in</w:t>
      </w:r>
      <w:del w:id="115" w:author="Jacob Levman" w:date="2019-07-31T10:54:00Z">
        <w:r w:rsidDel="00177E46">
          <w:rPr>
            <w:color w:val="000000"/>
          </w:rPr>
          <w:delText xml:space="preserve"> </w:delText>
        </w:r>
      </w:del>
      <w:r>
        <w:rPr>
          <w:color w:val="000000"/>
        </w:rPr>
        <w:t>to two consortia of research institutes. This consortium aims to characterize human brain connectivity and function in a population of 1200 healthy adults and to enable detailed comparison between brain circuits, behavior, and genetics at the level of individual subjects. The imaging data acquired for this project include four data modalities and is being made open access.</w:t>
      </w:r>
    </w:p>
    <w:p w14:paraId="35315228" w14:textId="77777777" w:rsidR="00932176" w:rsidRDefault="001D37B0">
      <w:pPr>
        <w:numPr>
          <w:ilvl w:val="0"/>
          <w:numId w:val="4"/>
        </w:numPr>
        <w:spacing w:line="480" w:lineRule="auto"/>
        <w:rPr>
          <w:color w:val="000000"/>
        </w:rPr>
      </w:pPr>
      <w:r>
        <w:rPr>
          <w:color w:val="000000"/>
        </w:rPr>
        <w:t>rfMRI, resting state functional magnetic resonance imaging</w:t>
      </w:r>
    </w:p>
    <w:p w14:paraId="40299A35" w14:textId="77777777" w:rsidR="00932176" w:rsidRDefault="001D37B0">
      <w:pPr>
        <w:numPr>
          <w:ilvl w:val="0"/>
          <w:numId w:val="4"/>
        </w:numPr>
        <w:spacing w:line="480" w:lineRule="auto"/>
        <w:rPr>
          <w:color w:val="000000"/>
        </w:rPr>
      </w:pPr>
      <w:r>
        <w:rPr>
          <w:color w:val="000000"/>
        </w:rPr>
        <w:t>tfMRI, task-based functional magnetic resonance imaging</w:t>
      </w:r>
    </w:p>
    <w:p w14:paraId="170DAD49" w14:textId="77777777" w:rsidR="00932176" w:rsidRDefault="001D37B0">
      <w:pPr>
        <w:numPr>
          <w:ilvl w:val="0"/>
          <w:numId w:val="4"/>
        </w:numPr>
        <w:spacing w:line="480" w:lineRule="auto"/>
        <w:rPr>
          <w:color w:val="000000"/>
        </w:rPr>
      </w:pPr>
      <w:r>
        <w:rPr>
          <w:color w:val="000000"/>
        </w:rPr>
        <w:t>dMRI, diffusion magnetic resonance imaging, and</w:t>
      </w:r>
    </w:p>
    <w:p w14:paraId="02BD8EAF" w14:textId="77777777" w:rsidR="00932176" w:rsidRDefault="001D37B0">
      <w:pPr>
        <w:numPr>
          <w:ilvl w:val="0"/>
          <w:numId w:val="4"/>
        </w:numPr>
        <w:spacing w:line="480" w:lineRule="auto"/>
        <w:rPr>
          <w:color w:val="000000"/>
        </w:rPr>
      </w:pPr>
      <w:r>
        <w:rPr>
          <w:color w:val="000000"/>
        </w:rPr>
        <w:t>sMRI, structural magnetic resonance imaging</w:t>
      </w:r>
    </w:p>
    <w:p w14:paraId="3D1775CA" w14:textId="77777777" w:rsidR="00932176" w:rsidRDefault="001D37B0">
      <w:pPr>
        <w:spacing w:line="480" w:lineRule="auto"/>
        <w:rPr>
          <w:color w:val="000000"/>
        </w:rPr>
      </w:pPr>
      <w:r>
        <w:rPr>
          <w:color w:val="000000"/>
        </w:rPr>
        <w:t>This data can be used with standard fiber reconstruction techniques to map individual</w:t>
      </w:r>
    </w:p>
    <w:p w14:paraId="480E924A" w14:textId="77777777" w:rsidR="00932176" w:rsidRDefault="001D37B0">
      <w:pPr>
        <w:spacing w:line="480" w:lineRule="auto"/>
        <w:rPr>
          <w:color w:val="000000"/>
        </w:rPr>
      </w:pPr>
      <w:r>
        <w:rPr>
          <w:color w:val="000000"/>
        </w:rPr>
        <w:t xml:space="preserve">tractograms from patient samples. For example, probabilistic tractography has been applied to some of these datasets using FSL's existing probabilistic tractography approaches to generated </w:t>
      </w:r>
      <w:proofErr w:type="gramStart"/>
      <w:r>
        <w:rPr>
          <w:color w:val="000000"/>
        </w:rPr>
        <w:t>connectomes[</w:t>
      </w:r>
      <w:proofErr w:type="gramEnd"/>
      <w:r>
        <w:rPr>
          <w:color w:val="000000"/>
        </w:rPr>
        <w:t>11].</w:t>
      </w:r>
    </w:p>
    <w:p w14:paraId="720EEB6F" w14:textId="77777777" w:rsidR="00932176" w:rsidRDefault="001D37B0">
      <w:pPr>
        <w:spacing w:line="480" w:lineRule="auto"/>
        <w:rPr>
          <w:b/>
          <w:color w:val="000000"/>
        </w:rPr>
      </w:pPr>
      <w:r>
        <w:rPr>
          <w:b/>
          <w:color w:val="000000"/>
        </w:rPr>
        <w:t>Thousand Functional Connectome Project</w:t>
      </w:r>
    </w:p>
    <w:p w14:paraId="416AF743" w14:textId="77777777" w:rsidR="00932176" w:rsidRDefault="001D37B0">
      <w:pPr>
        <w:spacing w:line="480" w:lineRule="auto"/>
        <w:rPr>
          <w:color w:val="000000"/>
        </w:rPr>
      </w:pPr>
      <w:r>
        <w:rPr>
          <w:color w:val="000000"/>
        </w:rPr>
        <w:t>There are a number of projects carrying out large scale brain MRI mapping on different populations, though none with the same aspirations as the Human Connectome</w:t>
      </w:r>
    </w:p>
    <w:p w14:paraId="3F9C9B95" w14:textId="3B5D1281" w:rsidR="00932176" w:rsidRDefault="001D37B0">
      <w:pPr>
        <w:spacing w:line="480" w:lineRule="auto"/>
        <w:rPr>
          <w:color w:val="000000"/>
        </w:rPr>
      </w:pPr>
      <w:r>
        <w:rPr>
          <w:color w:val="000000"/>
        </w:rPr>
        <w:t xml:space="preserve">Project. The Thousand Functional Connectome project has published their dataset after gathering </w:t>
      </w:r>
      <w:del w:id="116" w:author="Jacob Levman" w:date="2019-07-31T10:55:00Z">
        <w:r w:rsidDel="009F0C06">
          <w:rPr>
            <w:color w:val="000000"/>
          </w:rPr>
          <w:delText>R-</w:delText>
        </w:r>
      </w:del>
      <w:ins w:id="117" w:author="Jacob Levman" w:date="2019-07-31T10:55:00Z">
        <w:r w:rsidR="009F0C06">
          <w:rPr>
            <w:color w:val="000000"/>
          </w:rPr>
          <w:t>r</w:t>
        </w:r>
      </w:ins>
      <w:r>
        <w:rPr>
          <w:color w:val="000000"/>
        </w:rPr>
        <w:t>fMRI images of 1</w:t>
      </w:r>
      <w:ins w:id="118" w:author="Jacob Levman" w:date="2019-07-31T10:55:00Z">
        <w:r w:rsidR="009F0C06">
          <w:rPr>
            <w:color w:val="000000"/>
          </w:rPr>
          <w:t>,</w:t>
        </w:r>
      </w:ins>
      <w:r>
        <w:rPr>
          <w:color w:val="000000"/>
        </w:rPr>
        <w:t>414 volunteers demonstrating a universal architecture of positive and negative functional connections [1]. The Alzheimer's Disease Neuroimaging</w:t>
      </w:r>
    </w:p>
    <w:p w14:paraId="76097F96" w14:textId="2BCD78D3" w:rsidR="00932176" w:rsidRDefault="001D37B0">
      <w:pPr>
        <w:spacing w:line="480" w:lineRule="auto"/>
        <w:rPr>
          <w:color w:val="000000"/>
        </w:rPr>
      </w:pPr>
      <w:r>
        <w:rPr>
          <w:color w:val="000000"/>
        </w:rPr>
        <w:lastRenderedPageBreak/>
        <w:t>Initiative was initiated with the aim of advancing Alzheimer's Disease research with the distinct goals of studying each phase o</w:t>
      </w:r>
      <w:ins w:id="119" w:author="Jacob Levman" w:date="2019-07-31T10:56:00Z">
        <w:r w:rsidR="009F0C06">
          <w:rPr>
            <w:color w:val="000000"/>
          </w:rPr>
          <w:t>f the condition’s development</w:t>
        </w:r>
      </w:ins>
      <w:del w:id="120" w:author="Jacob Levman" w:date="2019-07-31T10:56:00Z">
        <w:r w:rsidDel="009F0C06">
          <w:rPr>
            <w:color w:val="000000"/>
          </w:rPr>
          <w:delText>f Alzheimer's</w:delText>
        </w:r>
      </w:del>
      <w:r>
        <w:rPr>
          <w:color w:val="000000"/>
        </w:rPr>
        <w:t>. Depending on the sub-study, there are between 600 and 2000 participant samples that have been imaged. In comparison, the HCP is unique in terms of the diversity of imaging modalities and the richness of the behavioral and genetic information being collected.</w:t>
      </w:r>
    </w:p>
    <w:p w14:paraId="6570A33D" w14:textId="77777777" w:rsidR="00932176" w:rsidRDefault="001D37B0">
      <w:pPr>
        <w:spacing w:line="480" w:lineRule="auto"/>
        <w:rPr>
          <w:b/>
          <w:color w:val="000000"/>
        </w:rPr>
      </w:pPr>
      <w:r>
        <w:rPr>
          <w:b/>
          <w:color w:val="000000"/>
        </w:rPr>
        <w:t>Clinical</w:t>
      </w:r>
    </w:p>
    <w:p w14:paraId="2D333DD8" w14:textId="77777777" w:rsidR="00932176" w:rsidRDefault="001D37B0">
      <w:pPr>
        <w:spacing w:line="480" w:lineRule="auto"/>
        <w:rPr>
          <w:color w:val="000000"/>
        </w:rPr>
      </w:pPr>
      <w:r>
        <w:rPr>
          <w:color w:val="000000"/>
        </w:rPr>
        <w:t>Since 2007, Boston Children's Hospital (BCH) has been collecting high angular resolution diffusion data clinically with a consistent set of 3 Tesla MRI magnets. This data provides a unique opportunity to investigate the potential for studying the use of connectomics technologies in the context of what can be accomplished with clinical data. Existing connectomics projects target healthy brain development (as in the</w:t>
      </w:r>
    </w:p>
    <w:p w14:paraId="21D8436A" w14:textId="77777777" w:rsidR="00932176" w:rsidRDefault="001D37B0">
      <w:pPr>
        <w:spacing w:line="480" w:lineRule="auto"/>
        <w:rPr>
          <w:color w:val="000000"/>
        </w:rPr>
      </w:pPr>
      <w:r>
        <w:rPr>
          <w:color w:val="000000"/>
        </w:rPr>
        <w:t>Human Connectome Project) or Alzheimer's Disease (as in the Thousand Functional</w:t>
      </w:r>
    </w:p>
    <w:p w14:paraId="009EF8FA" w14:textId="5FD58ECF" w:rsidR="00932176" w:rsidRDefault="001D37B0">
      <w:pPr>
        <w:spacing w:line="480" w:lineRule="auto"/>
        <w:rPr>
          <w:color w:val="000000"/>
        </w:rPr>
      </w:pPr>
      <w:r>
        <w:rPr>
          <w:color w:val="000000"/>
        </w:rPr>
        <w:t>Connectome project), however, clinical data provides unique opportunities for further analysis. Clinical data has been acquired at BCH for patients with a wide variety of medical conditions, including autism, attention-deficit hyperactivity disorder, cerebral palsy, multiple sclerosis etc. as well as including imaging of neurotypical patients. Thus</w:t>
      </w:r>
      <w:ins w:id="121" w:author="Jacob Levman" w:date="2019-07-31T10:57:00Z">
        <w:r w:rsidR="002229D7">
          <w:rPr>
            <w:color w:val="000000"/>
          </w:rPr>
          <w:t>,</w:t>
        </w:r>
      </w:ins>
      <w:r>
        <w:rPr>
          <w:color w:val="000000"/>
        </w:rPr>
        <w:t xml:space="preserve"> creating connectomics technologies that can be applied to real-world BCH data will facilitate the investigation of possible fiber tract-based structural abnormalities associated</w:t>
      </w:r>
    </w:p>
    <w:p w14:paraId="6DC23C86" w14:textId="77777777" w:rsidR="00932176" w:rsidRDefault="001D37B0">
      <w:pPr>
        <w:spacing w:line="480" w:lineRule="auto"/>
        <w:rPr>
          <w:color w:val="000000"/>
        </w:rPr>
      </w:pPr>
      <w:r>
        <w:rPr>
          <w:color w:val="000000"/>
        </w:rPr>
        <w:t>with a variety of medical conditions and may represent a key component playing a role</w:t>
      </w:r>
    </w:p>
    <w:p w14:paraId="4F98D93D" w14:textId="77777777" w:rsidR="00932176" w:rsidRDefault="001D37B0">
      <w:pPr>
        <w:spacing w:line="480" w:lineRule="auto"/>
        <w:rPr>
          <w:color w:val="000000"/>
        </w:rPr>
      </w:pPr>
      <w:r>
        <w:rPr>
          <w:color w:val="000000"/>
        </w:rPr>
        <w:t>in the next generation of diagnostic clinical technologies.</w:t>
      </w:r>
    </w:p>
    <w:p w14:paraId="35D2E894" w14:textId="77777777" w:rsidR="00932176" w:rsidRDefault="001D37B0">
      <w:pPr>
        <w:pStyle w:val="Heading3"/>
        <w:numPr>
          <w:ilvl w:val="2"/>
          <w:numId w:val="2"/>
        </w:numPr>
        <w:spacing w:line="480" w:lineRule="auto"/>
        <w:rPr>
          <w:sz w:val="24"/>
          <w:szCs w:val="24"/>
        </w:rPr>
      </w:pPr>
      <w:bookmarkStart w:id="122" w:name="_Toc15248743"/>
      <w:r>
        <w:t>Machine Learning Applications</w:t>
      </w:r>
      <w:bookmarkEnd w:id="122"/>
    </w:p>
    <w:p w14:paraId="7731536C" w14:textId="77777777" w:rsidR="00932176" w:rsidRDefault="001D37B0">
      <w:pPr>
        <w:spacing w:line="480" w:lineRule="auto"/>
        <w:rPr>
          <w:color w:val="000000"/>
        </w:rPr>
      </w:pPr>
      <w:r>
        <w:rPr>
          <w:color w:val="000000"/>
        </w:rPr>
        <w:t xml:space="preserve">Machine learning (ML) is a branch of artificial intelligence based on the idea that systems can learn from data by identifying patterns, making classifications, predictions, and ultimately making decisions about the data with minimal human involvement. ML </w:t>
      </w:r>
      <w:r>
        <w:rPr>
          <w:color w:val="000000"/>
        </w:rPr>
        <w:lastRenderedPageBreak/>
        <w:t>solutions are typically organized into two categories: supervised and unsupervised learning.</w:t>
      </w:r>
    </w:p>
    <w:p w14:paraId="3A5A5863" w14:textId="77777777" w:rsidR="00932176" w:rsidRDefault="001D37B0">
      <w:pPr>
        <w:spacing w:line="480" w:lineRule="auto"/>
        <w:rPr>
          <w:color w:val="000000"/>
        </w:rPr>
      </w:pPr>
      <w:r>
        <w:rPr>
          <w:color w:val="000000"/>
        </w:rPr>
        <w:t>The core objective of a ML algorithm is to generalize from data (learn) a model that can be reapplied to future data. Applications are wide reaching, especially in data rich research fields such as neuroscience or bioinformatics in general.</w:t>
      </w:r>
    </w:p>
    <w:p w14:paraId="36FD9513" w14:textId="77777777" w:rsidR="00932176" w:rsidRDefault="001D37B0">
      <w:pPr>
        <w:spacing w:line="480" w:lineRule="auto"/>
        <w:rPr>
          <w:color w:val="000000"/>
        </w:rPr>
      </w:pPr>
      <w:r>
        <w:rPr>
          <w:color w:val="000000"/>
        </w:rPr>
        <w:t xml:space="preserve">There are a number of ways in which machine learning can be leveraged from a neuroscience perspective. With respect tractography, TractSeg (previously discussed) has shown exciting promise both with speed of execution and accuracy. TractSeg uses a form of supervised machine learning called neural networks to uncover fiber bundles and tracts in the </w:t>
      </w:r>
      <w:proofErr w:type="gramStart"/>
      <w:r>
        <w:rPr>
          <w:color w:val="000000"/>
        </w:rPr>
        <w:t>brain[</w:t>
      </w:r>
      <w:proofErr w:type="gramEnd"/>
      <w:r>
        <w:rPr>
          <w:color w:val="000000"/>
        </w:rPr>
        <w:t xml:space="preserve">16]. </w:t>
      </w:r>
      <w:commentRangeStart w:id="123"/>
      <w:r>
        <w:rPr>
          <w:color w:val="000000"/>
        </w:rPr>
        <w:t>Machine Learning has been leveraged to diagnose Parkinson's disease based on supervised learning to detect s</w:t>
      </w:r>
      <w:commentRangeEnd w:id="123"/>
      <w:r w:rsidR="002229D7">
        <w:rPr>
          <w:rStyle w:val="CommentReference"/>
        </w:rPr>
        <w:commentReference w:id="123"/>
      </w:r>
      <w:r>
        <w:rPr>
          <w:color w:val="000000"/>
        </w:rPr>
        <w:t xml:space="preserve">ensitive biomarkers based on MR </w:t>
      </w:r>
      <w:proofErr w:type="gramStart"/>
      <w:r>
        <w:rPr>
          <w:color w:val="000000"/>
        </w:rPr>
        <w:t>images[</w:t>
      </w:r>
      <w:proofErr w:type="gramEnd"/>
      <w:r>
        <w:rPr>
          <w:color w:val="000000"/>
        </w:rPr>
        <w:t xml:space="preserve">10]. </w:t>
      </w:r>
    </w:p>
    <w:p w14:paraId="394CBBD7" w14:textId="77777777" w:rsidR="00932176" w:rsidRDefault="001D37B0">
      <w:pPr>
        <w:pStyle w:val="Heading4"/>
        <w:numPr>
          <w:ilvl w:val="3"/>
          <w:numId w:val="2"/>
        </w:numPr>
        <w:spacing w:line="480" w:lineRule="auto"/>
      </w:pPr>
      <w:bookmarkStart w:id="124" w:name="_Toc15248744"/>
      <w:r>
        <w:t>Technology Landscape</w:t>
      </w:r>
      <w:bookmarkEnd w:id="124"/>
    </w:p>
    <w:p w14:paraId="4FCEFAF3" w14:textId="64395D1B" w:rsidR="00932176" w:rsidRDefault="001D37B0">
      <w:pPr>
        <w:spacing w:line="480" w:lineRule="auto"/>
        <w:rPr>
          <w:color w:val="000000"/>
        </w:rPr>
      </w:pPr>
      <w:r>
        <w:rPr>
          <w:color w:val="000000"/>
        </w:rPr>
        <w:t xml:space="preserve">There are currently two approaches to understanding the axonal connections found within the human brain. Anatomical studies (such as dissection or diffusion tensor imaging) and electrostimulation mapping investigations are used to map subcortical pathways as a way to model the human brain. Understanding this axonal connectivity is crucial to build models of cognition, behavior, and even </w:t>
      </w:r>
      <w:proofErr w:type="gramStart"/>
      <w:r>
        <w:rPr>
          <w:color w:val="000000"/>
        </w:rPr>
        <w:t>consciousness[</w:t>
      </w:r>
      <w:proofErr w:type="gramEnd"/>
      <w:r>
        <w:rPr>
          <w:color w:val="000000"/>
        </w:rPr>
        <w:t xml:space="preserve">2]. Once connectomes are produced, it is the study of the data that is most valuable. This research is based on the theory that connectomic data can drive innovation, find opportunities for detection and diagnosis and provide insights into </w:t>
      </w:r>
      <w:ins w:id="125" w:author="Jacob Levman" w:date="2019-07-31T11:01:00Z">
        <w:r w:rsidR="005B6E73">
          <w:rPr>
            <w:color w:val="000000"/>
          </w:rPr>
          <w:t xml:space="preserve">healthy brain development as well as </w:t>
        </w:r>
      </w:ins>
      <w:ins w:id="126" w:author="Jacob Levman" w:date="2019-07-31T11:02:00Z">
        <w:r w:rsidR="005B6E73">
          <w:rPr>
            <w:color w:val="000000"/>
          </w:rPr>
          <w:t xml:space="preserve">developmental </w:t>
        </w:r>
      </w:ins>
      <w:del w:id="127" w:author="Jacob Levman" w:date="2019-07-31T11:02:00Z">
        <w:r w:rsidDel="005B6E73">
          <w:rPr>
            <w:color w:val="000000"/>
          </w:rPr>
          <w:delText xml:space="preserve">brain </w:delText>
        </w:r>
      </w:del>
      <w:r>
        <w:rPr>
          <w:color w:val="000000"/>
        </w:rPr>
        <w:t>disorders</w:t>
      </w:r>
      <w:del w:id="128" w:author="Jacob Levman" w:date="2019-07-31T11:02:00Z">
        <w:r w:rsidDel="005B6E73">
          <w:rPr>
            <w:color w:val="000000"/>
          </w:rPr>
          <w:delText xml:space="preserve"> or brain disease</w:delText>
        </w:r>
      </w:del>
      <w:r>
        <w:rPr>
          <w:color w:val="000000"/>
        </w:rPr>
        <w:t>.</w:t>
      </w:r>
    </w:p>
    <w:p w14:paraId="527E1FEE" w14:textId="77777777" w:rsidR="00932176" w:rsidRDefault="001D37B0">
      <w:pPr>
        <w:spacing w:line="480" w:lineRule="auto"/>
        <w:rPr>
          <w:color w:val="000000"/>
        </w:rPr>
      </w:pPr>
      <w:r>
        <w:rPr>
          <w:color w:val="000000"/>
        </w:rPr>
        <w:t>There are a number of problems with the current state of related technology. Reliability,</w:t>
      </w:r>
    </w:p>
    <w:p w14:paraId="4B9BDDA1" w14:textId="77777777" w:rsidR="00932176" w:rsidRDefault="001D37B0">
      <w:pPr>
        <w:spacing w:line="480" w:lineRule="auto"/>
        <w:rPr>
          <w:color w:val="000000"/>
        </w:rPr>
      </w:pPr>
      <w:r>
        <w:rPr>
          <w:color w:val="000000"/>
        </w:rPr>
        <w:t>computational requirements and utility of the resultant technologies are a reflection of the broad and diverse expectations of neuroscience as we seek to learn new methods to improve accuracy and consistency of the known fiber tracts within the human brain.</w:t>
      </w:r>
    </w:p>
    <w:p w14:paraId="3592401B" w14:textId="77777777" w:rsidR="00932176" w:rsidRDefault="001D37B0">
      <w:pPr>
        <w:spacing w:line="480" w:lineRule="auto"/>
        <w:rPr>
          <w:color w:val="000000"/>
        </w:rPr>
      </w:pPr>
      <w:r>
        <w:rPr>
          <w:color w:val="000000"/>
        </w:rPr>
        <w:lastRenderedPageBreak/>
        <w:t>This research seeks to provide a connectome reporting user shell that offers a layer of abstraction from a number of technologies employed in biomarker extraction, including</w:t>
      </w:r>
    </w:p>
    <w:p w14:paraId="46B224C0" w14:textId="77777777" w:rsidR="00932176" w:rsidRDefault="001D37B0">
      <w:pPr>
        <w:spacing w:line="480" w:lineRule="auto"/>
        <w:rPr>
          <w:color w:val="000000"/>
        </w:rPr>
      </w:pPr>
      <w:r>
        <w:rPr>
          <w:color w:val="000000"/>
        </w:rPr>
        <w:t>MRI scanners, data processing techniques and brain atlases. The goal of this work is to provide the framework for a computational interface in which data can be quickly extracted and manipulated in data science tools such as Matlab, R, Python, and SPSS regardless of the state of evolution of underlying tractography techniques and connectomic data available. This research goal also involves the development of connectomic processing and analysis software tools that work on real-world clinical data from BCH.</w:t>
      </w:r>
    </w:p>
    <w:p w14:paraId="3B38A487" w14:textId="77777777" w:rsidR="00932176" w:rsidRDefault="001D37B0">
      <w:pPr>
        <w:pStyle w:val="Heading3"/>
        <w:numPr>
          <w:ilvl w:val="2"/>
          <w:numId w:val="2"/>
        </w:numPr>
        <w:spacing w:line="480" w:lineRule="auto"/>
      </w:pPr>
      <w:bookmarkStart w:id="129" w:name="_Toc15248745"/>
      <w:r>
        <w:t>Preliminary Discussion and Results</w:t>
      </w:r>
      <w:bookmarkEnd w:id="129"/>
    </w:p>
    <w:p w14:paraId="070CB387" w14:textId="1124BDE1" w:rsidR="00932176" w:rsidRDefault="001D37B0">
      <w:pPr>
        <w:spacing w:line="480" w:lineRule="auto"/>
        <w:rPr>
          <w:color w:val="000000"/>
        </w:rPr>
      </w:pPr>
      <w:r>
        <w:rPr>
          <w:color w:val="000000"/>
        </w:rPr>
        <w:t xml:space="preserve">In January 2018, </w:t>
      </w:r>
      <w:ins w:id="130" w:author="Jacob Levman" w:date="2019-07-31T11:03:00Z">
        <w:r w:rsidR="00ED36EE">
          <w:rPr>
            <w:color w:val="000000"/>
          </w:rPr>
          <w:t>research upon which this thesis is ba</w:t>
        </w:r>
      </w:ins>
      <w:ins w:id="131" w:author="Jacob Levman" w:date="2019-07-31T11:04:00Z">
        <w:r w:rsidR="00ED36EE">
          <w:rPr>
            <w:color w:val="000000"/>
          </w:rPr>
          <w:t xml:space="preserve">sed </w:t>
        </w:r>
      </w:ins>
      <w:commentRangeStart w:id="132"/>
      <w:r>
        <w:rPr>
          <w:color w:val="000000"/>
        </w:rPr>
        <w:t>[7]</w:t>
      </w:r>
      <w:commentRangeEnd w:id="132"/>
      <w:r w:rsidR="00ED36EE">
        <w:rPr>
          <w:rStyle w:val="CommentReference"/>
        </w:rPr>
        <w:commentReference w:id="132"/>
      </w:r>
      <w:r>
        <w:rPr>
          <w:color w:val="000000"/>
        </w:rPr>
        <w:t xml:space="preserve"> illustrated the investigative potential of performing connectomics style analysis and demonstrated the feasibility of creating novel pipelines that use current technologies to perform regionally focused clinical connectivity studies</w:t>
      </w:r>
      <w:ins w:id="133" w:author="Jacob Levman" w:date="2019-07-31T11:04:00Z">
        <w:r w:rsidR="00524C65">
          <w:rPr>
            <w:color w:val="000000"/>
          </w:rPr>
          <w:t xml:space="preserve"> targeting the insula’s relationship with the rest of the brain</w:t>
        </w:r>
      </w:ins>
      <w:r>
        <w:rPr>
          <w:color w:val="000000"/>
        </w:rPr>
        <w:t>. This research encouraged future functionality whereby clinical analysis of other major neural fiber tracts throughout the brain could become possible. This capability</w:t>
      </w:r>
      <w:ins w:id="134" w:author="Jacob Levman" w:date="2019-07-31T11:05:00Z">
        <w:r w:rsidR="00524C65">
          <w:rPr>
            <w:color w:val="000000"/>
          </w:rPr>
          <w:t>,</w:t>
        </w:r>
      </w:ins>
      <w:r>
        <w:rPr>
          <w:color w:val="000000"/>
        </w:rPr>
        <w:t xml:space="preserve"> when executed at scale would enable analysis across hundreds or thousands of patient samples as we seek to understand correlations and patterns among ROIs in the entire connectome. This will provide a mechanism to discover insights, make predictions, and ultimately may create new diagnostic and disease characterization technologies for patients with autism, attention deficit hyperactivity disorder, cerebral palsy and more.</w:t>
      </w:r>
    </w:p>
    <w:p w14:paraId="0D4FE56A" w14:textId="77777777" w:rsidR="00932176" w:rsidRDefault="001D37B0">
      <w:pPr>
        <w:pStyle w:val="Heading1"/>
        <w:numPr>
          <w:ilvl w:val="0"/>
          <w:numId w:val="2"/>
        </w:numPr>
      </w:pPr>
      <w:bookmarkStart w:id="135" w:name="_Toc15248746"/>
      <w:r>
        <w:lastRenderedPageBreak/>
        <w:t>Implementation</w:t>
      </w:r>
      <w:bookmarkEnd w:id="135"/>
    </w:p>
    <w:p w14:paraId="4D20BCCB" w14:textId="77777777" w:rsidR="00932176" w:rsidRDefault="001D37B0">
      <w:pPr>
        <w:pStyle w:val="Heading2"/>
        <w:numPr>
          <w:ilvl w:val="1"/>
          <w:numId w:val="2"/>
        </w:numPr>
      </w:pPr>
      <w:bookmarkStart w:id="136" w:name="_Toc15248747"/>
      <w:r>
        <w:t>Technology and Tools</w:t>
      </w:r>
      <w:bookmarkEnd w:id="136"/>
    </w:p>
    <w:p w14:paraId="7BF794CE" w14:textId="2DD59C95" w:rsidR="00932176" w:rsidRDefault="001D37B0">
      <w:pPr>
        <w:pStyle w:val="BodyFirst"/>
      </w:pPr>
      <w:r>
        <w:rPr>
          <w:color w:val="000000"/>
        </w:rPr>
        <w:t>This is a linux based solution, with a high dependency on existing computational neuroscience technology</w:t>
      </w:r>
      <w:ins w:id="137" w:author="Jacob Levman" w:date="2019-07-31T11:06:00Z">
        <w:r w:rsidR="00BF016A">
          <w:rPr>
            <w:color w:val="000000"/>
          </w:rPr>
          <w:t>, named CRUSH</w:t>
        </w:r>
      </w:ins>
      <w:r>
        <w:rPr>
          <w:color w:val="000000"/>
        </w:rPr>
        <w:t xml:space="preserve">.  </w:t>
      </w:r>
      <w:commentRangeStart w:id="138"/>
      <w:r>
        <w:rPr>
          <w:color w:val="000000"/>
        </w:rPr>
        <w:t xml:space="preserve">To implement the </w:t>
      </w:r>
      <w:ins w:id="139" w:author="Jacob Levman" w:date="2019-07-31T11:07:00Z">
        <w:r w:rsidR="000230EC">
          <w:rPr>
            <w:color w:val="000000"/>
          </w:rPr>
          <w:t xml:space="preserve">developed connectomics </w:t>
        </w:r>
      </w:ins>
      <w:del w:id="140" w:author="Jacob Levman" w:date="2019-07-31T11:07:00Z">
        <w:r w:rsidDel="000230EC">
          <w:rPr>
            <w:color w:val="000000"/>
          </w:rPr>
          <w:delText xml:space="preserve">demonstrated Levman </w:delText>
        </w:r>
      </w:del>
      <w:r>
        <w:rPr>
          <w:color w:val="000000"/>
        </w:rPr>
        <w:t>computation</w:t>
      </w:r>
      <w:commentRangeEnd w:id="138"/>
      <w:r w:rsidR="000230EC">
        <w:rPr>
          <w:rStyle w:val="CommentReference"/>
        </w:rPr>
        <w:commentReference w:id="138"/>
      </w:r>
      <w:r>
        <w:rPr>
          <w:color w:val="000000"/>
        </w:rPr>
        <w:t xml:space="preserve"> pipeline, CRUSH depends on a set of freely available tools including </w:t>
      </w:r>
      <w:proofErr w:type="gramStart"/>
      <w:r>
        <w:rPr>
          <w:color w:val="000000"/>
        </w:rPr>
        <w:t>FSL(</w:t>
      </w:r>
      <w:proofErr w:type="gramEnd"/>
      <w:r>
        <w:t>Smith, 2004)</w:t>
      </w:r>
      <w:r>
        <w:rPr>
          <w:color w:val="000000"/>
        </w:rPr>
        <w:t>, Freesurfer</w:t>
      </w:r>
      <w:del w:id="141" w:author="Jacob Levman" w:date="2019-07-31T11:06:00Z">
        <w:r w:rsidDel="00BF016A">
          <w:rPr>
            <w:color w:val="000000"/>
          </w:rPr>
          <w:delText xml:space="preserve">(###), </w:delText>
        </w:r>
      </w:del>
      <w:ins w:id="142" w:author="Jacob Levman" w:date="2019-07-31T11:06:00Z">
        <w:r w:rsidR="00BF016A">
          <w:rPr>
            <w:color w:val="000000"/>
          </w:rPr>
          <w:t>(</w:t>
        </w:r>
        <w:r w:rsidR="00BF016A">
          <w:rPr>
            <w:color w:val="000000"/>
          </w:rPr>
          <w:t>Fischl, 2012</w:t>
        </w:r>
        <w:r w:rsidR="00BF016A">
          <w:rPr>
            <w:color w:val="000000"/>
          </w:rPr>
          <w:t xml:space="preserve">), </w:t>
        </w:r>
      </w:ins>
      <w:r>
        <w:rPr>
          <w:color w:val="000000"/>
        </w:rPr>
        <w:t xml:space="preserve">and TrackVis (Wedeen, 2008).  </w:t>
      </w:r>
    </w:p>
    <w:p w14:paraId="6414939A" w14:textId="77777777" w:rsidR="00932176" w:rsidRDefault="001D37B0">
      <w:pPr>
        <w:pStyle w:val="Heading3"/>
        <w:numPr>
          <w:ilvl w:val="2"/>
          <w:numId w:val="2"/>
        </w:numPr>
      </w:pPr>
      <w:bookmarkStart w:id="143" w:name="_Toc15248748"/>
      <w:r>
        <w:t>CRUSH</w:t>
      </w:r>
      <w:bookmarkEnd w:id="143"/>
    </w:p>
    <w:p w14:paraId="046F6306" w14:textId="77777777" w:rsidR="00932176" w:rsidRDefault="001D37B0">
      <w:pPr>
        <w:pStyle w:val="BodyFirst"/>
      </w:pPr>
      <w:r>
        <w:rPr>
          <w:u w:val="single"/>
        </w:rPr>
        <w:t>C</w:t>
      </w:r>
      <w:r>
        <w:t xml:space="preserve">onnectome </w:t>
      </w:r>
      <w:r>
        <w:rPr>
          <w:u w:val="single"/>
        </w:rPr>
        <w:t>R</w:t>
      </w:r>
      <w:r>
        <w:t xml:space="preserve">eporting </w:t>
      </w:r>
      <w:r>
        <w:rPr>
          <w:u w:val="single"/>
        </w:rPr>
        <w:t>U</w:t>
      </w:r>
      <w:r>
        <w:t xml:space="preserve">ser </w:t>
      </w:r>
      <w:r>
        <w:rPr>
          <w:u w:val="single"/>
        </w:rPr>
        <w:t>SH</w:t>
      </w:r>
      <w:r>
        <w:t xml:space="preserve">ell is a </w:t>
      </w:r>
      <w:proofErr w:type="gramStart"/>
      <w:r>
        <w:t>console based</w:t>
      </w:r>
      <w:proofErr w:type="gramEnd"/>
      <w:r>
        <w:t xml:space="preserve"> command line utility, developed in Python3.  The objective was to combine and integrate utilities from multiple freely available tools in order to orchestrate a data processing pipeline </w:t>
      </w:r>
      <w:r>
        <w:rPr>
          <w:color w:val="000000"/>
        </w:rPr>
        <w:t>designed to collect a combined structural (T1) and high angular resolution diffusion imaging (HARDI) analysis of all major neural fiber tracts throughout the brain.</w:t>
      </w:r>
    </w:p>
    <w:p w14:paraId="40369C1F" w14:textId="77777777" w:rsidR="00932176" w:rsidRDefault="001D37B0">
      <w:pPr>
        <w:pStyle w:val="BodyFirst"/>
      </w:pPr>
      <w:r>
        <w:t>Python was chosen for its flexibility to interoperate at the OS level, and its wide developer adoption.  The software was developed on Linux Mint 19 (Tara) using a Dell XPS13.  Production code has been tested and executed on Ubuntu 18.04 standalone OS as well as Ubuntu 18.04 deployed via the Windows 10 Linux Subsystem.  The ComputeCanada superclusters GRAHAM and CEDAR running CentoOS7 were also used for production execution.</w:t>
      </w:r>
    </w:p>
    <w:p w14:paraId="0A101AEB" w14:textId="00413070" w:rsidR="00932176" w:rsidRDefault="001D37B0">
      <w:pPr>
        <w:pStyle w:val="Body"/>
        <w:ind w:firstLine="0"/>
        <w:rPr>
          <w:color w:val="000000"/>
        </w:rPr>
      </w:pPr>
      <w:r>
        <w:rPr>
          <w:color w:val="000000"/>
        </w:rPr>
        <w:t xml:space="preserve">The data processing pipeline </w:t>
      </w:r>
      <w:ins w:id="144" w:author="Jacob Levman" w:date="2019-07-31T11:09:00Z">
        <w:r w:rsidR="009936C5">
          <w:rPr>
            <w:color w:val="000000"/>
          </w:rPr>
          <w:t xml:space="preserve">used builds upon that developed for </w:t>
        </w:r>
      </w:ins>
      <w:del w:id="145" w:author="Jacob Levman" w:date="2019-07-31T11:10:00Z">
        <w:r w:rsidDel="009936C5">
          <w:rPr>
            <w:color w:val="000000"/>
          </w:rPr>
          <w:delText xml:space="preserve">was based on </w:delText>
        </w:r>
      </w:del>
      <w:r>
        <w:rPr>
          <w:color w:val="000000"/>
        </w:rPr>
        <w:t xml:space="preserve">a previous study by Levman [###].  CRUSH is designed to be </w:t>
      </w:r>
      <w:proofErr w:type="gramStart"/>
      <w:r>
        <w:rPr>
          <w:color w:val="000000"/>
        </w:rPr>
        <w:t>recoverable, and</w:t>
      </w:r>
      <w:proofErr w:type="gramEnd"/>
      <w:r>
        <w:rPr>
          <w:color w:val="000000"/>
        </w:rPr>
        <w:t xml:space="preserve"> can </w:t>
      </w:r>
      <w:ins w:id="146" w:author="Jacob Levman" w:date="2019-07-31T11:10:00Z">
        <w:r w:rsidR="009936C5">
          <w:rPr>
            <w:color w:val="000000"/>
          </w:rPr>
          <w:t xml:space="preserve">the </w:t>
        </w:r>
      </w:ins>
      <w:r>
        <w:rPr>
          <w:color w:val="000000"/>
        </w:rPr>
        <w:t xml:space="preserve">detect current state of pipeline execution.  The command-line is relatively simple, leaving no command-line </w:t>
      </w:r>
      <w:r>
        <w:rPr>
          <w:color w:val="000000"/>
        </w:rPr>
        <w:lastRenderedPageBreak/>
        <w:t xml:space="preserve">difference between an untouched set of T1 images and a partially </w:t>
      </w:r>
      <w:ins w:id="147" w:author="Jacob Levman" w:date="2019-07-31T11:10:00Z">
        <w:r w:rsidR="009936C5">
          <w:rPr>
            <w:color w:val="000000"/>
          </w:rPr>
          <w:t xml:space="preserve">processed set of </w:t>
        </w:r>
      </w:ins>
      <w:del w:id="148" w:author="Jacob Levman" w:date="2019-07-31T11:10:00Z">
        <w:r w:rsidDel="009936C5">
          <w:rPr>
            <w:color w:val="000000"/>
          </w:rPr>
          <w:delText xml:space="preserve">complete </w:delText>
        </w:r>
      </w:del>
      <w:r>
        <w:rPr>
          <w:color w:val="000000"/>
        </w:rPr>
        <w:t>patient data.</w:t>
      </w:r>
    </w:p>
    <w:p w14:paraId="26E5720E" w14:textId="25E0827B" w:rsidR="00932176" w:rsidRDefault="001D37B0">
      <w:pPr>
        <w:pStyle w:val="Body"/>
        <w:ind w:firstLine="0"/>
        <w:rPr>
          <w:color w:val="000000"/>
        </w:rPr>
      </w:pPr>
      <w:r>
        <w:t>The extraction pipeline results in over 900,000 measurements (per patient</w:t>
      </w:r>
      <w:ins w:id="149" w:author="Jacob Levman" w:date="2019-07-31T11:10:00Z">
        <w:r w:rsidR="009936C5">
          <w:t xml:space="preserve"> </w:t>
        </w:r>
      </w:ins>
      <w:ins w:id="150" w:author="Jacob Levman" w:date="2019-07-31T11:11:00Z">
        <w:r w:rsidR="009936C5">
          <w:t>MRI examination</w:t>
        </w:r>
      </w:ins>
      <w:r>
        <w:t xml:space="preserve">) in two passes (the </w:t>
      </w:r>
      <w:ins w:id="151" w:author="Jacob Levman" w:date="2019-07-31T11:11:00Z">
        <w:r w:rsidR="009936C5">
          <w:t xml:space="preserve">first pass computes a variety of tractography statistics localized to specific pathways and the </w:t>
        </w:r>
      </w:ins>
      <w:r>
        <w:t xml:space="preserve">second pass </w:t>
      </w:r>
      <w:del w:id="152" w:author="Jacob Levman" w:date="2019-07-31T11:11:00Z">
        <w:r w:rsidDel="009936C5">
          <w:delText xml:space="preserve">to </w:delText>
        </w:r>
      </w:del>
      <w:r>
        <w:t>calculate</w:t>
      </w:r>
      <w:ins w:id="153" w:author="Jacob Levman" w:date="2019-07-31T11:11:00Z">
        <w:r w:rsidR="009936C5">
          <w:t>s hemispheric</w:t>
        </w:r>
      </w:ins>
      <w:r>
        <w:t xml:space="preserve"> asymmetry </w:t>
      </w:r>
      <w:del w:id="154" w:author="Jacob Levman" w:date="2019-07-31T11:12:00Z">
        <w:r w:rsidDel="009936C5">
          <w:delText>indexes</w:delText>
        </w:r>
      </w:del>
      <w:ins w:id="155" w:author="Jacob Levman" w:date="2019-07-31T11:12:00Z">
        <w:r w:rsidR="009936C5">
          <w:t>inde</w:t>
        </w:r>
        <w:r w:rsidR="009936C5">
          <w:t>c</w:t>
        </w:r>
        <w:r w:rsidR="009936C5">
          <w:t>es</w:t>
        </w:r>
      </w:ins>
      <w:proofErr w:type="gramStart"/>
      <w:r>
        <w:t>), and</w:t>
      </w:r>
      <w:proofErr w:type="gramEnd"/>
      <w:r>
        <w:t xml:space="preserve"> stores those metrics for future recall.  </w:t>
      </w:r>
    </w:p>
    <w:p w14:paraId="4B553DE7" w14:textId="77777777" w:rsidR="00932176" w:rsidRDefault="001D37B0">
      <w:pPr>
        <w:pStyle w:val="Body"/>
        <w:ind w:firstLine="0"/>
        <w:rPr>
          <w:color w:val="000000"/>
        </w:rPr>
      </w:pPr>
      <w:r>
        <w:rPr>
          <w:color w:val="000000"/>
        </w:rPr>
        <w:t xml:space="preserve">CRUSH was applied against a large dataset of </w:t>
      </w:r>
      <w:r>
        <w:rPr>
          <w:color w:val="000000"/>
          <w:highlight w:val="yellow"/>
        </w:rPr>
        <w:t>TI</w:t>
      </w:r>
      <w:r>
        <w:rPr>
          <w:color w:val="000000"/>
        </w:rPr>
        <w:t xml:space="preserve"> images spanning multiple patients and patient visits.  The folder structure containing patient data is required to adhere to the standard outlined below:</w:t>
      </w:r>
    </w:p>
    <w:p w14:paraId="2034B750"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w:t>
      </w:r>
    </w:p>
    <w:p w14:paraId="21693D39"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PatientID</w:t>
      </w:r>
    </w:p>
    <w:p w14:paraId="5D5E8048"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VisitID</w:t>
      </w:r>
    </w:p>
    <w:p w14:paraId="0D6C3C6D"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Freesurfer</w:t>
      </w:r>
    </w:p>
    <w:p w14:paraId="0C56D527"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A3BEB71"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mri</w:t>
      </w:r>
    </w:p>
    <w:p w14:paraId="67C449AE"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04B8D52"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Tractography</w:t>
      </w:r>
    </w:p>
    <w:p w14:paraId="1D797F53" w14:textId="77777777" w:rsidR="00932176" w:rsidRDefault="001D37B0" w:rsidP="00E928BD">
      <w:pPr>
        <w:pStyle w:val="Body"/>
        <w:keepNext/>
        <w:spacing w:line="240" w:lineRule="auto"/>
        <w:ind w:left="360"/>
        <w:rPr>
          <w:rFonts w:ascii="Courier New" w:hAnsi="Courier New" w:cs="Courier New"/>
          <w:color w:val="000000"/>
          <w:sz w:val="22"/>
        </w:rPr>
      </w:pPr>
      <w:r>
        <w:rPr>
          <w:rFonts w:ascii="Courier New" w:hAnsi="Courier New" w:cs="Courier New"/>
          <w:color w:val="000000"/>
          <w:sz w:val="22"/>
        </w:rPr>
        <w:t>│       │   ├── …</w:t>
      </w:r>
    </w:p>
    <w:p w14:paraId="5916426E" w14:textId="77777777" w:rsidR="00E928BD" w:rsidRDefault="00E928BD" w:rsidP="00E928BD">
      <w:pPr>
        <w:pStyle w:val="Caption"/>
        <w:jc w:val="both"/>
      </w:pPr>
    </w:p>
    <w:p w14:paraId="45FF6767" w14:textId="77777777" w:rsidR="00932176" w:rsidRDefault="00E928BD" w:rsidP="00E928B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2</w:t>
      </w:r>
      <w:r w:rsidR="00E32EA6">
        <w:rPr>
          <w:noProof/>
        </w:rPr>
        <w:fldChar w:fldCharType="end"/>
      </w:r>
      <w:r>
        <w:t xml:space="preserve"> - Required directory hierarchy</w:t>
      </w:r>
    </w:p>
    <w:p w14:paraId="722EB467" w14:textId="77777777" w:rsidR="00E928BD" w:rsidRPr="00E928BD" w:rsidRDefault="00E928BD" w:rsidP="00E928BD"/>
    <w:p w14:paraId="04CBD965" w14:textId="77777777" w:rsidR="00932176" w:rsidRDefault="001D37B0">
      <w:pPr>
        <w:pStyle w:val="Body"/>
        <w:ind w:firstLine="0"/>
        <w:rPr>
          <w:color w:val="000000"/>
        </w:rPr>
      </w:pPr>
      <w:r>
        <w:rPr>
          <w:color w:val="000000"/>
        </w:rPr>
        <w:t>Each visit has two mandatory directories for the T1 and DTI data.  These directories are Freesurfer/mri and Tractography.  CRUSH will ignore any directories that exist but don’t appear to be relevant.  The user is expected to pass the root directory containing all patient samples as a required parameter.</w:t>
      </w:r>
    </w:p>
    <w:p w14:paraId="1B5FA27A" w14:textId="77777777" w:rsidR="00932176" w:rsidRDefault="001D37B0">
      <w:pPr>
        <w:pStyle w:val="Heading4"/>
        <w:numPr>
          <w:ilvl w:val="3"/>
          <w:numId w:val="2"/>
        </w:numPr>
      </w:pPr>
      <w:bookmarkStart w:id="156" w:name="_Toc15248749"/>
      <w:r>
        <w:t>User Interface</w:t>
      </w:r>
      <w:bookmarkEnd w:id="156"/>
    </w:p>
    <w:p w14:paraId="3EE8F14C" w14:textId="77777777" w:rsidR="00932176" w:rsidRDefault="001D37B0">
      <w:pPr>
        <w:pStyle w:val="BodyFirst"/>
      </w:pPr>
      <w:r>
        <w:t xml:space="preserve">CRUSH has a command line interface intended for batch processing and scheduling.  On current hardware using a 32-core CPU with 64GB of RAM and SSD drives, a single patient renders fully in approximately 8 hours if Trackvis logging is disabled, so the expectation is this tool will traditionally be executed and left alone to process the patient data.  </w:t>
      </w:r>
    </w:p>
    <w:p w14:paraId="097DB553" w14:textId="77777777" w:rsidR="00932176" w:rsidRDefault="001D37B0">
      <w:pPr>
        <w:pStyle w:val="Body"/>
        <w:rPr>
          <w:b/>
        </w:rPr>
      </w:pPr>
      <w:r>
        <w:rPr>
          <w:b/>
        </w:rPr>
        <w:t>Command Line:</w:t>
      </w:r>
    </w:p>
    <w:p w14:paraId="36A1D3EC" w14:textId="77777777" w:rsidR="00932176" w:rsidRDefault="00932176">
      <w:pPr>
        <w:pStyle w:val="Body"/>
      </w:pPr>
    </w:p>
    <w:p w14:paraId="794BC2F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lastRenderedPageBreak/>
        <w:t>usage: crush.py [-h] [-samples SAMPLES] [-status] [-recon] [-norender]</w:t>
      </w:r>
    </w:p>
    <w:p w14:paraId="6A84AE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[-patient PATIENT] [-voi VOI] [-recrush]</w:t>
      </w:r>
    </w:p>
    <w:p w14:paraId="7F2D9DAD"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[-report] [-columnar] [-metadata METADATA]</w:t>
      </w:r>
    </w:p>
    <w:p w14:paraId="1406E19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[-disable_log]</w:t>
      </w:r>
    </w:p>
    <w:p w14:paraId="670965D9" w14:textId="77777777" w:rsidR="00932176" w:rsidRDefault="00932176">
      <w:pPr>
        <w:pStyle w:val="Body"/>
        <w:spacing w:line="240" w:lineRule="auto"/>
        <w:rPr>
          <w:rFonts w:ascii="Courier New" w:hAnsi="Courier New" w:cs="Courier New"/>
          <w:color w:val="000000"/>
          <w:sz w:val="16"/>
        </w:rPr>
      </w:pPr>
    </w:p>
    <w:p w14:paraId="6E9529A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Connectomics and Reporting User Shell is used to iterrogate samples, generate</w:t>
      </w:r>
    </w:p>
    <w:p w14:paraId="6B6C7E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or extract measurements.</w:t>
      </w:r>
    </w:p>
    <w:p w14:paraId="3C355F0E" w14:textId="77777777" w:rsidR="00932176" w:rsidRDefault="00932176">
      <w:pPr>
        <w:pStyle w:val="Body"/>
        <w:spacing w:line="240" w:lineRule="auto"/>
        <w:rPr>
          <w:rFonts w:ascii="Courier New" w:hAnsi="Courier New" w:cs="Courier New"/>
          <w:color w:val="000000"/>
          <w:sz w:val="16"/>
        </w:rPr>
      </w:pPr>
    </w:p>
    <w:p w14:paraId="668C804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optional arguments:</w:t>
      </w:r>
    </w:p>
    <w:p w14:paraId="372184E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-h, --help          show this help message and exit</w:t>
      </w:r>
    </w:p>
    <w:p w14:paraId="1BF531D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-samples SAMPLES    Path to patient samples</w:t>
      </w:r>
    </w:p>
    <w:p w14:paraId="2886ED3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-status             Report back what is out there and what needs to be done</w:t>
      </w:r>
    </w:p>
    <w:p w14:paraId="5B47091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-recon              Apply recon-all for any T1.mgz found beneath working</w:t>
      </w:r>
    </w:p>
    <w:p w14:paraId="4F353E8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folder</w:t>
      </w:r>
    </w:p>
    <w:p w14:paraId="48ABB1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-norender           If there are incomplete connectomes, ignore the</w:t>
      </w:r>
    </w:p>
    <w:p w14:paraId="7DCD343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outstanding work</w:t>
      </w:r>
    </w:p>
    <w:p w14:paraId="4459C69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Recreate any intermediary files used for establishing</w:t>
      </w:r>
    </w:p>
    <w:p w14:paraId="4323DB15"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If this not specified, any intermetiate</w:t>
      </w:r>
    </w:p>
    <w:p w14:paraId="51987AC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files found with the appriate file name will be left</w:t>
      </w:r>
    </w:p>
    <w:p w14:paraId="61AA65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untouched.</w:t>
      </w:r>
    </w:p>
    <w:p w14:paraId="60FC37D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PATIENT    Specify patient ID of interest if focusing on a single</w:t>
      </w:r>
    </w:p>
    <w:p w14:paraId="46F75E9E"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1AF5A4A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-voi VOI            Values of Interest - Path to text file that lists values</w:t>
      </w:r>
    </w:p>
    <w:p w14:paraId="5CB93D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of interest to extract. One column per line. Look at any</w:t>
      </w:r>
    </w:p>
    <w:p w14:paraId="4981095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sample tractography\crush\tracts.txt file for</w:t>
      </w:r>
    </w:p>
    <w:p w14:paraId="76503E7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measures.</w:t>
      </w:r>
    </w:p>
    <w:p w14:paraId="7F79891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-recrush            Ignore anything previosly crushed and re-extract tract</w:t>
      </w:r>
    </w:p>
    <w:p w14:paraId="748C143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w:t>
      </w:r>
    </w:p>
    <w:p w14:paraId="3CF1318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Ignore anything previosly crushed and extract only tract</w:t>
      </w:r>
    </w:p>
    <w:p w14:paraId="0C05683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 that has not been rendered yet</w:t>
      </w:r>
    </w:p>
    <w:p w14:paraId="467B3EC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-report             Extract a row-based table for analysis, 1 row per</w:t>
      </w:r>
    </w:p>
    <w:p w14:paraId="012502E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w:t>
      </w:r>
    </w:p>
    <w:p w14:paraId="03EC6BB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-columnar           Extract a column-based table for analysis, 1 row per</w:t>
      </w:r>
    </w:p>
    <w:p w14:paraId="1FED66F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7193A6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-metadata </w:t>
      </w:r>
      <w:proofErr w:type="gramStart"/>
      <w:r>
        <w:rPr>
          <w:rFonts w:ascii="Courier New" w:hAnsi="Courier New" w:cs="Courier New"/>
          <w:color w:val="000000"/>
          <w:sz w:val="16"/>
        </w:rPr>
        <w:t>METADATA  Path</w:t>
      </w:r>
      <w:proofErr w:type="gramEnd"/>
      <w:r>
        <w:rPr>
          <w:rFonts w:ascii="Courier New" w:hAnsi="Courier New" w:cs="Courier New"/>
          <w:color w:val="000000"/>
          <w:sz w:val="16"/>
        </w:rPr>
        <w:t xml:space="preserve"> to metadata file about patient. The metadata file</w:t>
      </w:r>
    </w:p>
    <w:p w14:paraId="486DCA9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should have the CSV format </w:t>
      </w:r>
      <w:proofErr w:type="gramStart"/>
      <w:r>
        <w:rPr>
          <w:rFonts w:ascii="Courier New" w:hAnsi="Courier New" w:cs="Courier New"/>
          <w:color w:val="000000"/>
          <w:sz w:val="16"/>
        </w:rPr>
        <w:t>Patient,Visit</w:t>
      </w:r>
      <w:proofErr w:type="gramEnd"/>
      <w:r>
        <w:rPr>
          <w:rFonts w:ascii="Courier New" w:hAnsi="Courier New" w:cs="Courier New"/>
          <w:color w:val="000000"/>
          <w:sz w:val="16"/>
        </w:rPr>
        <w:t>,Attr1..AttrN</w:t>
      </w:r>
    </w:p>
    <w:p w14:paraId="3703059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w:t>
      </w:r>
      <w:proofErr w:type="gramStart"/>
      <w:r>
        <w:rPr>
          <w:rFonts w:ascii="Courier New" w:hAnsi="Courier New" w:cs="Courier New"/>
          <w:color w:val="000000"/>
          <w:sz w:val="16"/>
        </w:rPr>
        <w:t>MAXCORES  Maximum</w:t>
      </w:r>
      <w:proofErr w:type="gramEnd"/>
      <w:r>
        <w:rPr>
          <w:rFonts w:ascii="Courier New" w:hAnsi="Courier New" w:cs="Courier New"/>
          <w:color w:val="000000"/>
          <w:sz w:val="16"/>
        </w:rPr>
        <w:t xml:space="preserve"> number of cores to use while deriving</w:t>
      </w:r>
    </w:p>
    <w:p w14:paraId="09F929F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Use this if you want to leave a little CPU</w:t>
      </w:r>
    </w:p>
    <w:p w14:paraId="36CB117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room left for other processing. By default, all cores</w:t>
      </w:r>
    </w:p>
    <w:p w14:paraId="2768DE7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will be used (36 cores on this machine).</w:t>
      </w:r>
    </w:p>
    <w:p w14:paraId="7D2A45FA" w14:textId="77777777" w:rsidR="00E928BD" w:rsidRDefault="001D37B0" w:rsidP="00E928BD">
      <w:pPr>
        <w:pStyle w:val="Body"/>
        <w:keepNext/>
        <w:spacing w:line="240" w:lineRule="auto"/>
        <w:ind w:firstLine="0"/>
      </w:pPr>
      <w:r>
        <w:rPr>
          <w:rFonts w:ascii="Courier New" w:hAnsi="Courier New" w:cs="Courier New"/>
          <w:color w:val="000000"/>
          <w:sz w:val="16"/>
        </w:rPr>
        <w:t xml:space="preserve">      -disable_log        If specified, disable track_vis.log</w:t>
      </w:r>
    </w:p>
    <w:p w14:paraId="59CB791C" w14:textId="77777777" w:rsidR="00E928BD" w:rsidRDefault="00E928BD" w:rsidP="00E928BD">
      <w:pPr>
        <w:pStyle w:val="Caption"/>
        <w:jc w:val="center"/>
      </w:pPr>
    </w:p>
    <w:p w14:paraId="6DF21996" w14:textId="77777777" w:rsidR="00932176" w:rsidRDefault="00E928BD" w:rsidP="00E928BD">
      <w:pPr>
        <w:pStyle w:val="Caption"/>
        <w:jc w:val="center"/>
        <w:rPr>
          <w:rFonts w:ascii="Courier New" w:hAnsi="Courier New" w:cs="Courier New"/>
          <w:color w:val="000000"/>
          <w:sz w:val="16"/>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3</w:t>
      </w:r>
      <w:r w:rsidR="00E32EA6">
        <w:rPr>
          <w:noProof/>
        </w:rPr>
        <w:fldChar w:fldCharType="end"/>
      </w:r>
      <w:r>
        <w:t xml:space="preserve"> - </w:t>
      </w:r>
      <w:r>
        <w:rPr>
          <w:i/>
        </w:rPr>
        <w:t>crush</w:t>
      </w:r>
      <w:r>
        <w:t xml:space="preserve"> command line parameters</w:t>
      </w:r>
    </w:p>
    <w:p w14:paraId="7BCC7757" w14:textId="77777777" w:rsidR="00932176" w:rsidRDefault="00932176">
      <w:pPr>
        <w:pStyle w:val="Body"/>
        <w:spacing w:line="240" w:lineRule="auto"/>
        <w:ind w:firstLine="0"/>
        <w:rPr>
          <w:rFonts w:ascii="Courier New" w:hAnsi="Courier New" w:cs="Courier New"/>
          <w:color w:val="000000"/>
          <w:sz w:val="16"/>
        </w:rPr>
      </w:pPr>
    </w:p>
    <w:p w14:paraId="6E0B3B84" w14:textId="77777777" w:rsidR="00932176" w:rsidRDefault="00932176">
      <w:pPr>
        <w:pStyle w:val="Body"/>
        <w:ind w:firstLine="0"/>
      </w:pPr>
    </w:p>
    <w:p w14:paraId="3FF71AFC" w14:textId="77777777" w:rsidR="00932176" w:rsidRDefault="001D37B0">
      <w:pPr>
        <w:pStyle w:val="Body"/>
        <w:ind w:firstLine="0"/>
      </w:pPr>
      <w:r>
        <w:t>The tool is capable of processing all patients without specifying each patient to render (-patient switch), however given the heavy processing required, it has been helpful to split patient data into work packages across multiple nodes.  For example, render all patients from 0100-0199 on a specific node or cluster.  A basic bash script can accomplish this as seen below.</w:t>
      </w:r>
    </w:p>
    <w:p w14:paraId="05D2FBE9" w14:textId="77777777" w:rsidR="00932176" w:rsidRDefault="001D37B0">
      <w:pPr>
        <w:pStyle w:val="Body"/>
        <w:spacing w:line="240" w:lineRule="auto"/>
        <w:jc w:val="left"/>
        <w:rPr>
          <w:rFonts w:ascii="Courier New" w:hAnsi="Courier New" w:cs="Courier New"/>
          <w:sz w:val="18"/>
        </w:rPr>
      </w:pPr>
      <w:proofErr w:type="gramStart"/>
      <w:r>
        <w:rPr>
          <w:rFonts w:ascii="Courier New" w:hAnsi="Courier New" w:cs="Courier New"/>
          <w:sz w:val="18"/>
        </w:rPr>
        <w:t>#!/</w:t>
      </w:r>
      <w:proofErr w:type="gramEnd"/>
      <w:r>
        <w:rPr>
          <w:rFonts w:ascii="Courier New" w:hAnsi="Courier New" w:cs="Courier New"/>
          <w:sz w:val="18"/>
        </w:rPr>
        <w:t>bin/bash</w:t>
      </w:r>
    </w:p>
    <w:p w14:paraId="0A16BC44"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PREFIX=""</w:t>
      </w:r>
    </w:p>
    <w:p w14:paraId="25412D0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for i in {</w:t>
      </w:r>
      <w:proofErr w:type="gramStart"/>
      <w:r>
        <w:rPr>
          <w:rFonts w:ascii="Courier New" w:hAnsi="Courier New" w:cs="Courier New"/>
          <w:sz w:val="18"/>
        </w:rPr>
        <w:t>621..</w:t>
      </w:r>
      <w:proofErr w:type="gramEnd"/>
      <w:r>
        <w:rPr>
          <w:rFonts w:ascii="Courier New" w:hAnsi="Courier New" w:cs="Courier New"/>
          <w:sz w:val="18"/>
        </w:rPr>
        <w:t>629}</w:t>
      </w:r>
    </w:p>
    <w:p w14:paraId="50696BD0"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do</w:t>
      </w:r>
    </w:p>
    <w:p w14:paraId="7759F795"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printf -v patientID "%04d" $i</w:t>
      </w:r>
    </w:p>
    <w:p w14:paraId="517BF3FB"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echo "echo processing $patientID"</w:t>
      </w:r>
    </w:p>
    <w:p w14:paraId="1B4BD0E8"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python3 ~/projects/crush/crush.py -maxcores 24 -samples \</w:t>
      </w:r>
    </w:p>
    <w:p w14:paraId="469A1D43"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~/projects/todo -patient ${patientID} \</w:t>
      </w:r>
    </w:p>
    <w:p w14:paraId="21616A09"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-fixmissing -disable_log &gt;~/projects/logs/${patientID}.log</w:t>
      </w:r>
    </w:p>
    <w:p w14:paraId="312D94D1" w14:textId="77777777" w:rsidR="00E928BD" w:rsidRDefault="001D37B0" w:rsidP="00E928BD">
      <w:pPr>
        <w:pStyle w:val="Body"/>
        <w:keepNext/>
        <w:spacing w:line="240" w:lineRule="auto"/>
        <w:jc w:val="left"/>
      </w:pPr>
      <w:r>
        <w:rPr>
          <w:rFonts w:ascii="Courier New" w:hAnsi="Courier New" w:cs="Courier New"/>
          <w:sz w:val="18"/>
        </w:rPr>
        <w:t>done</w:t>
      </w:r>
    </w:p>
    <w:p w14:paraId="3CB2DC95" w14:textId="77777777" w:rsidR="00932176" w:rsidRDefault="00E928BD" w:rsidP="00E928BD">
      <w:pPr>
        <w:pStyle w:val="Caption"/>
        <w:jc w:val="center"/>
        <w:rPr>
          <w:rFonts w:ascii="Courier New" w:hAnsi="Courier New" w:cs="Courier New"/>
          <w:sz w:val="18"/>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4</w:t>
      </w:r>
      <w:r w:rsidR="00E32EA6">
        <w:rPr>
          <w:noProof/>
        </w:rPr>
        <w:fldChar w:fldCharType="end"/>
      </w:r>
      <w:r>
        <w:t xml:space="preserve"> - Sample bash script to invoke </w:t>
      </w:r>
      <w:r>
        <w:rPr>
          <w:i/>
        </w:rPr>
        <w:t>crush</w:t>
      </w:r>
    </w:p>
    <w:p w14:paraId="34C524FC" w14:textId="77777777" w:rsidR="00932176" w:rsidRDefault="00932176">
      <w:pPr>
        <w:pStyle w:val="Body"/>
        <w:spacing w:line="240" w:lineRule="auto"/>
        <w:ind w:firstLine="0"/>
        <w:rPr>
          <w:rFonts w:ascii="Courier New" w:hAnsi="Courier New" w:cs="Courier New"/>
          <w:color w:val="000000"/>
          <w:sz w:val="16"/>
        </w:rPr>
      </w:pPr>
    </w:p>
    <w:p w14:paraId="0A289DC2" w14:textId="77777777" w:rsidR="00932176" w:rsidRDefault="00E928BD">
      <w:pPr>
        <w:pStyle w:val="Heading2"/>
        <w:numPr>
          <w:ilvl w:val="1"/>
          <w:numId w:val="2"/>
        </w:numPr>
      </w:pPr>
      <w:bookmarkStart w:id="157" w:name="_Toc15248750"/>
      <w:r>
        <w:rPr>
          <w:noProof/>
        </w:rPr>
        <mc:AlternateContent>
          <mc:Choice Requires="wps">
            <w:drawing>
              <wp:anchor distT="0" distB="0" distL="114300" distR="114300" simplePos="0" relativeHeight="251660288" behindDoc="0" locked="0" layoutInCell="1" allowOverlap="1" wp14:anchorId="2D50E8E5" wp14:editId="14035EA7">
                <wp:simplePos x="0" y="0"/>
                <wp:positionH relativeFrom="column">
                  <wp:posOffset>2832735</wp:posOffset>
                </wp:positionH>
                <wp:positionV relativeFrom="paragraph">
                  <wp:posOffset>7073265</wp:posOffset>
                </wp:positionV>
                <wp:extent cx="26454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DD90D6B" w14:textId="77777777" w:rsidR="00E32EA6" w:rsidRPr="002D60E2" w:rsidRDefault="00E32EA6" w:rsidP="00E928BD">
                            <w:pPr>
                              <w:pStyle w:val="Caption"/>
                              <w:jc w:val="center"/>
                              <w:rPr>
                                <w:rFonts w:cs="Arial"/>
                                <w:iCs/>
                                <w:noProof/>
                                <w:color w:val="000000"/>
                                <w:sz w:val="40"/>
                                <w:szCs w:val="28"/>
                              </w:rPr>
                            </w:pPr>
                            <w:bookmarkStart w:id="158" w:name="_Ref1523246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58"/>
                            <w:r>
                              <w:t xml:space="preserve"> - Processing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50E8E5" id="_x0000_t202" coordsize="21600,21600" o:spt="202" path="m,l,21600r21600,l21600,xe">
                <v:stroke joinstyle="miter"/>
                <v:path gradientshapeok="t" o:connecttype="rect"/>
              </v:shapetype>
              <v:shape id="Text Box 27" o:spid="_x0000_s1026" type="#_x0000_t202" style="position:absolute;left:0;text-align:left;margin-left:223.05pt;margin-top:556.95pt;width:208.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" stroked="f">
                <v:textbox style="mso-fit-shape-to-text:t" inset="0,0,0,0">
                  <w:txbxContent>
                    <w:p w14:paraId="5DD90D6B" w14:textId="77777777" w:rsidR="00E32EA6" w:rsidRPr="002D60E2" w:rsidRDefault="00E32EA6" w:rsidP="00E928BD">
                      <w:pPr>
                        <w:pStyle w:val="Caption"/>
                        <w:jc w:val="center"/>
                        <w:rPr>
                          <w:rFonts w:cs="Arial"/>
                          <w:iCs/>
                          <w:noProof/>
                          <w:color w:val="000000"/>
                          <w:sz w:val="40"/>
                          <w:szCs w:val="28"/>
                        </w:rPr>
                      </w:pPr>
                      <w:bookmarkStart w:id="159" w:name="_Ref1523246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59"/>
                      <w:r>
                        <w:t xml:space="preserve"> - Processing Pipeline</w:t>
                      </w:r>
                    </w:p>
                  </w:txbxContent>
                </v:textbox>
                <w10:wrap type="square"/>
              </v:shape>
            </w:pict>
          </mc:Fallback>
        </mc:AlternateContent>
      </w:r>
      <w:r>
        <w:rPr>
          <w:noProof/>
          <w:color w:val="000000"/>
        </w:rPr>
        <w:drawing>
          <wp:anchor distT="0" distB="0" distL="114300" distR="114300" simplePos="0" relativeHeight="251658240" behindDoc="0" locked="0" layoutInCell="1" allowOverlap="1" wp14:anchorId="6052EEC1" wp14:editId="689E43E4">
            <wp:simplePos x="0" y="0"/>
            <wp:positionH relativeFrom="margin">
              <wp:posOffset>2832735</wp:posOffset>
            </wp:positionH>
            <wp:positionV relativeFrom="paragraph">
              <wp:posOffset>904240</wp:posOffset>
            </wp:positionV>
            <wp:extent cx="2645410" cy="6111875"/>
            <wp:effectExtent l="0" t="0" r="254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peline.png"/>
                    <pic:cNvPicPr/>
                  </pic:nvPicPr>
                  <pic:blipFill>
                    <a:blip r:embed="rId14">
                      <a:extLst>
                        <a:ext uri="{28A0092B-C50C-407E-A947-70E740481C1C}">
                          <a14:useLocalDpi xmlns:a14="http://schemas.microsoft.com/office/drawing/2010/main" val="0"/>
                        </a:ext>
                      </a:extLst>
                    </a:blip>
                    <a:stretch>
                      <a:fillRect/>
                    </a:stretch>
                  </pic:blipFill>
                  <pic:spPr>
                    <a:xfrm>
                      <a:off x="0" y="0"/>
                      <a:ext cx="2645410" cy="6111875"/>
                    </a:xfrm>
                    <a:prstGeom prst="rect">
                      <a:avLst/>
                    </a:prstGeom>
                  </pic:spPr>
                </pic:pic>
              </a:graphicData>
            </a:graphic>
            <wp14:sizeRelH relativeFrom="page">
              <wp14:pctWidth>0</wp14:pctWidth>
            </wp14:sizeRelH>
            <wp14:sizeRelV relativeFrom="page">
              <wp14:pctHeight>0</wp14:pctHeight>
            </wp14:sizeRelV>
          </wp:anchor>
        </w:drawing>
      </w:r>
      <w:r w:rsidR="001D37B0">
        <w:t>Measurement Extraction Pipeline</w:t>
      </w:r>
      <w:bookmarkEnd w:id="157"/>
    </w:p>
    <w:p w14:paraId="5338D685" w14:textId="168896F9" w:rsidR="00932176" w:rsidRDefault="001D37B0">
      <w:pPr>
        <w:pStyle w:val="Body"/>
        <w:ind w:firstLine="0"/>
        <w:jc w:val="left"/>
        <w:rPr>
          <w:color w:val="000000"/>
        </w:rPr>
      </w:pPr>
      <w:r>
        <w:rPr>
          <w:noProof/>
        </w:rPr>
        <mc:AlternateContent>
          <mc:Choice Requires="wps">
            <w:drawing>
              <wp:anchor distT="0" distB="0" distL="114300" distR="114300" simplePos="0" relativeHeight="6" behindDoc="0" locked="0" layoutInCell="1" allowOverlap="1" wp14:anchorId="1A9F839B" wp14:editId="74889BDC">
                <wp:simplePos x="0" y="0"/>
                <wp:positionH relativeFrom="column">
                  <wp:posOffset>3368040</wp:posOffset>
                </wp:positionH>
                <wp:positionV relativeFrom="paragraph">
                  <wp:posOffset>5149850</wp:posOffset>
                </wp:positionV>
                <wp:extent cx="2091690" cy="146050"/>
                <wp:effectExtent l="0" t="0" r="0" b="0"/>
                <wp:wrapSquare wrapText="bothSides"/>
                <wp:docPr id="6" name="Text Box 7"/>
                <wp:cNvGraphicFramePr/>
                <a:graphic xmlns:a="http://schemas.openxmlformats.org/drawingml/2006/main">
                  <a:graphicData uri="http://schemas.microsoft.com/office/word/2010/wordprocessingShape">
                    <wps:wsp>
                      <wps:cNvSpPr/>
                      <wps:spPr>
                        <a:xfrm>
                          <a:off x="0" y="0"/>
                          <a:ext cx="2090880" cy="1454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40A6F2D" w14:textId="77777777" w:rsidR="00E32EA6" w:rsidRDefault="00E32EA6" w:rsidP="00E928BD">
                            <w:pPr>
                              <w:pStyle w:val="Caption"/>
                              <w:jc w:val="center"/>
                            </w:pPr>
                            <w:bookmarkStart w:id="160"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160"/>
                          </w:p>
                        </w:txbxContent>
                      </wps:txbx>
                      <wps:bodyPr lIns="0" tIns="0" rIns="0" bIns="0">
                        <a:spAutoFit/>
                      </wps:bodyPr>
                    </wps:wsp>
                  </a:graphicData>
                </a:graphic>
              </wp:anchor>
            </w:drawing>
          </mc:Choice>
          <mc:Fallback>
            <w:pict>
              <v:rect w14:anchorId="1A9F839B" id="Text Box 7" o:spid="_x0000_s1027" style="position:absolute;margin-left:265.2pt;margin-top:405.5pt;width:164.7pt;height:11.5pt;z-index: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" stroked="f">
                <v:textbox style="mso-fit-shape-to-text:t" inset="0,0,0,0">
                  <w:txbxContent>
                    <w:p w14:paraId="640A6F2D" w14:textId="77777777" w:rsidR="00E32EA6" w:rsidRDefault="00E32EA6" w:rsidP="00E928BD">
                      <w:pPr>
                        <w:pStyle w:val="Caption"/>
                        <w:jc w:val="center"/>
                      </w:pPr>
                      <w:bookmarkStart w:id="161"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161"/>
                    </w:p>
                  </w:txbxContent>
                </v:textbox>
                <w10:wrap type="square"/>
              </v:rect>
            </w:pict>
          </mc:Fallback>
        </mc:AlternateContent>
      </w:r>
      <w:r>
        <w:rPr>
          <w:color w:val="000000"/>
        </w:rPr>
        <w:t xml:space="preserve">The measurement extraction pipeline demonstrated in this research is a novel approach </w:t>
      </w:r>
      <w:ins w:id="162" w:author="Jacob Levman" w:date="2019-07-31T11:15:00Z">
        <w:r w:rsidR="004C447E">
          <w:rPr>
            <w:color w:val="000000"/>
          </w:rPr>
          <w:t>to expanding the previously developed regionally focused analytic procedure</w:t>
        </w:r>
      </w:ins>
      <w:del w:id="163" w:author="Jacob Levman" w:date="2019-07-31T11:15:00Z">
        <w:r w:rsidDel="004C447E">
          <w:rPr>
            <w:color w:val="000000"/>
          </w:rPr>
          <w:delText>derived and validated in</w:delText>
        </w:r>
      </w:del>
      <w:r>
        <w:rPr>
          <w:color w:val="000000"/>
        </w:rPr>
        <w:t xml:space="preserve"> </w:t>
      </w:r>
      <w:r>
        <w:rPr>
          <w:color w:val="000000"/>
          <w:highlight w:val="yellow"/>
        </w:rPr>
        <w:t>(Levman, 2017)</w:t>
      </w:r>
      <w:r>
        <w:rPr>
          <w:color w:val="000000"/>
        </w:rPr>
        <w:t xml:space="preserve">.  The sequence depicted in </w:t>
      </w:r>
      <w:r w:rsidR="00E928BD">
        <w:rPr>
          <w:color w:val="000000"/>
        </w:rPr>
        <w:fldChar w:fldCharType="begin"/>
      </w:r>
      <w:r w:rsidR="00E928BD">
        <w:rPr>
          <w:color w:val="000000"/>
        </w:rPr>
        <w:instrText xml:space="preserve"> REF _Ref15232463 \h </w:instrText>
      </w:r>
      <w:r w:rsidR="00E928BD">
        <w:rPr>
          <w:color w:val="000000"/>
        </w:rPr>
      </w:r>
      <w:r w:rsidR="00E928BD">
        <w:rPr>
          <w:color w:val="000000"/>
        </w:rPr>
        <w:fldChar w:fldCharType="separate"/>
      </w:r>
      <w:r w:rsidR="00E928BD">
        <w:t xml:space="preserve">Figure </w:t>
      </w:r>
      <w:r w:rsidR="00E928BD">
        <w:rPr>
          <w:noProof/>
        </w:rPr>
        <w:t>2</w:t>
      </w:r>
      <w:r w:rsidR="00E928BD">
        <w:rPr>
          <w:color w:val="000000"/>
        </w:rPr>
        <w:fldChar w:fldCharType="end"/>
      </w:r>
      <w:ins w:id="164" w:author="Jacob Levman" w:date="2019-07-31T11:18:00Z">
        <w:r w:rsidR="00C21C4A">
          <w:rPr>
            <w:color w:val="000000"/>
          </w:rPr>
          <w:t>5?</w:t>
        </w:r>
      </w:ins>
      <w:r w:rsidR="00E928BD">
        <w:rPr>
          <w:color w:val="000000"/>
        </w:rPr>
        <w:t xml:space="preserve"> </w:t>
      </w:r>
      <w:r>
        <w:rPr>
          <w:color w:val="000000"/>
        </w:rPr>
        <w:t>outlines the steps taken to derive tensor fib</w:t>
      </w:r>
      <w:del w:id="165" w:author="Jacob Levman" w:date="2019-07-31T11:16:00Z">
        <w:r w:rsidDel="00536724">
          <w:rPr>
            <w:color w:val="000000"/>
          </w:rPr>
          <w:delText>r</w:delText>
        </w:r>
      </w:del>
      <w:r>
        <w:rPr>
          <w:color w:val="000000"/>
        </w:rPr>
        <w:t>e</w:t>
      </w:r>
      <w:ins w:id="166" w:author="Jacob Levman" w:date="2019-07-31T11:16:00Z">
        <w:r w:rsidR="00536724">
          <w:rPr>
            <w:color w:val="000000"/>
          </w:rPr>
          <w:t>r</w:t>
        </w:r>
      </w:ins>
      <w:r>
        <w:rPr>
          <w:color w:val="000000"/>
        </w:rPr>
        <w:t xml:space="preserve"> tracts using a combination of FSL, FreeSurfer, and TrackVis command line tools.  </w:t>
      </w:r>
    </w:p>
    <w:p w14:paraId="468A8B40" w14:textId="7FBE032C" w:rsidR="00932176" w:rsidRDefault="001D37B0">
      <w:pPr>
        <w:pStyle w:val="Body"/>
        <w:ind w:firstLine="0"/>
        <w:rPr>
          <w:color w:val="000000"/>
        </w:rPr>
      </w:pPr>
      <w:r>
        <w:rPr>
          <w:color w:val="000000"/>
        </w:rPr>
        <w:t>CRUSH iterates a patient sample directory looking for opportunities to execute its pipeline.  When a viable sample is detected, the pip</w:t>
      </w:r>
      <w:ins w:id="167" w:author="Jacob Levman" w:date="2019-07-31T11:16:00Z">
        <w:r w:rsidR="00644E21">
          <w:rPr>
            <w:color w:val="000000"/>
          </w:rPr>
          <w:t>e</w:t>
        </w:r>
      </w:ins>
      <w:r>
        <w:rPr>
          <w:color w:val="000000"/>
        </w:rPr>
        <w:t xml:space="preserve">line is executed with the final goal of 100% measurement extraction.  </w:t>
      </w:r>
    </w:p>
    <w:p w14:paraId="4C0CF569" w14:textId="7CCA979E" w:rsidR="00932176" w:rsidRDefault="001D37B0">
      <w:pPr>
        <w:pStyle w:val="Body"/>
        <w:ind w:firstLine="0"/>
        <w:rPr>
          <w:color w:val="000000"/>
        </w:rPr>
      </w:pPr>
      <w:r>
        <w:rPr>
          <w:color w:val="000000"/>
        </w:rPr>
        <w:t xml:space="preserve">It is possible to extract specific ROI data if only specific ROIs or specific measurements are required.  For example, of only the </w:t>
      </w:r>
      <w:commentRangeStart w:id="168"/>
      <w:r>
        <w:rPr>
          <w:color w:val="000000"/>
        </w:rPr>
        <w:t xml:space="preserve">measuresments </w:t>
      </w:r>
      <w:r>
        <w:rPr>
          <w:b/>
          <w:color w:val="000000"/>
        </w:rPr>
        <w:t>meanADC between ROI 4018 and ROI 4035</w:t>
      </w:r>
      <w:r>
        <w:rPr>
          <w:color w:val="000000"/>
        </w:rPr>
        <w:t xml:space="preserve">, and </w:t>
      </w:r>
      <w:r>
        <w:rPr>
          <w:b/>
          <w:color w:val="000000"/>
        </w:rPr>
        <w:t>meanFA between ROI 0254 and ROI 2002</w:t>
      </w:r>
      <w:commentRangeEnd w:id="168"/>
      <w:r w:rsidR="00644E21">
        <w:rPr>
          <w:rStyle w:val="CommentReference"/>
        </w:rPr>
        <w:commentReference w:id="168"/>
      </w:r>
      <w:r>
        <w:rPr>
          <w:color w:val="000000"/>
        </w:rPr>
        <w:t xml:space="preserve"> were required for patients, the –voi switch can be used to narrow the processing time.  This switch requires a file to be passed specif</w:t>
      </w:r>
      <w:ins w:id="169" w:author="Jacob Levman" w:date="2019-07-31T11:18:00Z">
        <w:r w:rsidR="00C21C4A">
          <w:rPr>
            <w:color w:val="000000"/>
          </w:rPr>
          <w:t>y</w:t>
        </w:r>
      </w:ins>
      <w:del w:id="170" w:author="Jacob Levman" w:date="2019-07-31T11:18:00Z">
        <w:r w:rsidDel="00C21C4A">
          <w:rPr>
            <w:color w:val="000000"/>
          </w:rPr>
          <w:delText>ic</w:delText>
        </w:r>
      </w:del>
      <w:r>
        <w:rPr>
          <w:color w:val="000000"/>
        </w:rPr>
        <w:t xml:space="preserve">ing exactly which ROIs and measurements are sought.  The file might look like </w:t>
      </w:r>
      <w:r>
        <w:rPr>
          <w:color w:val="000000"/>
        </w:rPr>
        <w:fldChar w:fldCharType="begin"/>
      </w:r>
      <w:r>
        <w:instrText>REF _Ref7187117 \h</w:instrText>
      </w:r>
      <w:r>
        <w:rPr>
          <w:color w:val="000000"/>
        </w:rPr>
      </w:r>
      <w:r>
        <w:fldChar w:fldCharType="separate"/>
      </w:r>
      <w:r w:rsidR="00D8000B">
        <w:t xml:space="preserve">Figure </w:t>
      </w:r>
      <w:r w:rsidR="00D8000B">
        <w:rPr>
          <w:noProof/>
        </w:rPr>
        <w:t>3</w:t>
      </w:r>
      <w:r>
        <w:fldChar w:fldCharType="end"/>
      </w:r>
      <w:r>
        <w:rPr>
          <w:color w:val="000000"/>
        </w:rPr>
        <w:t>, in which case only those specific measures in those ROIs will be derived.</w:t>
      </w:r>
    </w:p>
    <w:p w14:paraId="282F8AD9" w14:textId="77777777" w:rsidR="00932176" w:rsidRDefault="001D37B0">
      <w:pPr>
        <w:ind w:left="720" w:firstLine="360"/>
        <w:rPr>
          <w:rFonts w:ascii="Courier New" w:hAnsi="Courier New" w:cs="Courier New"/>
          <w:sz w:val="20"/>
        </w:rPr>
      </w:pPr>
      <w:r>
        <w:rPr>
          <w:rFonts w:ascii="Courier New" w:hAnsi="Courier New" w:cs="Courier New"/>
          <w:sz w:val="20"/>
        </w:rPr>
        <w:lastRenderedPageBreak/>
        <w:t>4018-4035-roi-stddevADC</w:t>
      </w:r>
    </w:p>
    <w:p w14:paraId="42EE682B" w14:textId="77777777" w:rsidR="00932176" w:rsidRDefault="001D37B0">
      <w:pPr>
        <w:keepNext/>
        <w:ind w:left="720" w:firstLine="360"/>
        <w:rPr>
          <w:rFonts w:ascii="Courier New" w:hAnsi="Courier New" w:cs="Courier New"/>
          <w:sz w:val="20"/>
        </w:rPr>
      </w:pPr>
      <w:r>
        <w:rPr>
          <w:rFonts w:ascii="Courier New" w:hAnsi="Courier New" w:cs="Courier New"/>
          <w:sz w:val="20"/>
        </w:rPr>
        <w:t>0254-2002-roi-meanFA</w:t>
      </w:r>
    </w:p>
    <w:p w14:paraId="4F1F2272" w14:textId="77777777" w:rsidR="00932176" w:rsidRDefault="00932176">
      <w:pPr>
        <w:pStyle w:val="Caption"/>
      </w:pPr>
    </w:p>
    <w:p w14:paraId="78794DAC" w14:textId="77777777" w:rsidR="00932176" w:rsidRDefault="001D37B0">
      <w:pPr>
        <w:pStyle w:val="Caption"/>
        <w:ind w:firstLine="720"/>
        <w:rPr>
          <w:color w:val="000000"/>
        </w:rPr>
      </w:pPr>
      <w:bookmarkStart w:id="171" w:name="_Ref7187117"/>
      <w:r>
        <w:t xml:space="preserve">Figure </w:t>
      </w:r>
      <w:r>
        <w:fldChar w:fldCharType="begin"/>
      </w:r>
      <w:r>
        <w:instrText>SEQ Figure \* ARABIC</w:instrText>
      </w:r>
      <w:r>
        <w:fldChar w:fldCharType="separate"/>
      </w:r>
      <w:r w:rsidR="00A72CEF">
        <w:rPr>
          <w:noProof/>
        </w:rPr>
        <w:t>7</w:t>
      </w:r>
      <w:r>
        <w:fldChar w:fldCharType="end"/>
      </w:r>
      <w:bookmarkEnd w:id="171"/>
      <w:r>
        <w:t xml:space="preserve"> - Sample voi file</w:t>
      </w:r>
    </w:p>
    <w:p w14:paraId="60A5ACA7" w14:textId="77777777" w:rsidR="00932176" w:rsidRDefault="00932176">
      <w:pPr>
        <w:pStyle w:val="Body"/>
        <w:ind w:firstLine="0"/>
        <w:rPr>
          <w:color w:val="000000"/>
        </w:rPr>
      </w:pPr>
    </w:p>
    <w:p w14:paraId="4EDD7588" w14:textId="77777777" w:rsidR="00932176" w:rsidRDefault="001D37B0">
      <w:pPr>
        <w:pStyle w:val="Body"/>
        <w:ind w:firstLine="0"/>
        <w:jc w:val="left"/>
        <w:rPr>
          <w:color w:val="000000"/>
        </w:rPr>
      </w:pPr>
      <w:r>
        <w:rPr>
          <w:color w:val="000000"/>
        </w:rPr>
        <w:t>Once a viable input sample is detected, the images were converted to Nifti format and then corrected for eddy currents and patient movement.</w:t>
      </w:r>
    </w:p>
    <w:p w14:paraId="20F2CDB5" w14:textId="43458AD3" w:rsidR="00932176" w:rsidRDefault="001D37B0">
      <w:pPr>
        <w:pStyle w:val="Body"/>
        <w:ind w:firstLine="0"/>
        <w:jc w:val="left"/>
        <w:rPr>
          <w:color w:val="000000"/>
        </w:rPr>
      </w:pPr>
      <w:r>
        <w:rPr>
          <w:color w:val="000000"/>
        </w:rPr>
        <w:t>HARDI reconstruction was performed to create whole brain tract pathways by processing the diffusion MRI data in its native input space.  ODF data is reconstructed and then fib</w:t>
      </w:r>
      <w:del w:id="172" w:author="Jacob Levman" w:date="2019-07-31T11:19:00Z">
        <w:r w:rsidDel="001568EE">
          <w:rPr>
            <w:color w:val="000000"/>
          </w:rPr>
          <w:delText>r</w:delText>
        </w:r>
      </w:del>
      <w:r>
        <w:rPr>
          <w:color w:val="000000"/>
        </w:rPr>
        <w:t>e</w:t>
      </w:r>
      <w:ins w:id="173" w:author="Jacob Levman" w:date="2019-07-31T11:19:00Z">
        <w:r w:rsidR="001568EE">
          <w:rPr>
            <w:color w:val="000000"/>
          </w:rPr>
          <w:t>r</w:t>
        </w:r>
      </w:ins>
      <w:r>
        <w:rPr>
          <w:color w:val="000000"/>
        </w:rPr>
        <w:t xml:space="preserve"> tracking is performed to produce a track file usable by TrackVis.  </w:t>
      </w:r>
    </w:p>
    <w:p w14:paraId="1DCA506E" w14:textId="6AA14935" w:rsidR="00932176" w:rsidRDefault="001D37B0">
      <w:pPr>
        <w:pStyle w:val="Body"/>
        <w:ind w:firstLine="0"/>
        <w:jc w:val="left"/>
        <w:rPr>
          <w:color w:val="000000"/>
        </w:rPr>
      </w:pPr>
      <w:r>
        <w:rPr>
          <w:color w:val="000000"/>
        </w:rPr>
        <w:t xml:space="preserve">During the final TrackVis stage, regions of interest to be processed are defined in the segmentMap.txt file.  This file is typically not expected to be </w:t>
      </w:r>
      <w:proofErr w:type="gramStart"/>
      <w:r>
        <w:rPr>
          <w:color w:val="000000"/>
        </w:rPr>
        <w:t>changed, and</w:t>
      </w:r>
      <w:proofErr w:type="gramEnd"/>
      <w:r>
        <w:rPr>
          <w:color w:val="000000"/>
        </w:rPr>
        <w:t xml:space="preserve"> represents the atlas numbers </w:t>
      </w:r>
      <w:r>
        <w:rPr>
          <w:color w:val="000000"/>
          <w:highlight w:val="yellow"/>
        </w:rPr>
        <w:t>[TODO I need an origin of these numbers – it’s not color lut]</w:t>
      </w:r>
      <w:r>
        <w:rPr>
          <w:color w:val="000000"/>
        </w:rPr>
        <w:t>.  The TrackVis stage performs a cartesian product of all regions of interest (a 3D volume of interest</w:t>
      </w:r>
      <w:del w:id="174" w:author="Jacob Levman" w:date="2019-07-31T11:20:00Z">
        <w:r w:rsidDel="001568EE">
          <w:rPr>
            <w:color w:val="000000"/>
          </w:rPr>
          <w:delText>ed</w:delText>
        </w:r>
      </w:del>
      <w:r>
        <w:rPr>
          <w:color w:val="000000"/>
        </w:rPr>
        <w:t xml:space="preserve"> repres</w:t>
      </w:r>
      <w:ins w:id="175" w:author="Jacob Levman" w:date="2019-07-31T11:20:00Z">
        <w:r w:rsidR="001568EE">
          <w:rPr>
            <w:color w:val="000000"/>
          </w:rPr>
          <w:t>en</w:t>
        </w:r>
      </w:ins>
      <w:r>
        <w:rPr>
          <w:color w:val="000000"/>
        </w:rPr>
        <w:t xml:space="preserve">ted as </w:t>
      </w:r>
      <w:ins w:id="176" w:author="Jacob Levman" w:date="2019-07-31T11:20:00Z">
        <w:r w:rsidR="001568EE">
          <w:rPr>
            <w:color w:val="000000"/>
          </w:rPr>
          <w:t xml:space="preserve">an </w:t>
        </w:r>
      </w:ins>
      <w:r>
        <w:rPr>
          <w:color w:val="000000"/>
        </w:rPr>
        <w:t>ROI) and all TrackVis methods (roi and roi_end), resulting in approximately 65000 intesection points (180 ROIs x 180 ROIs x 2 methods).  Each intersection point has 14 measurable values.</w:t>
      </w:r>
    </w:p>
    <w:p w14:paraId="757C3DDC" w14:textId="48826453" w:rsidR="00932176" w:rsidRDefault="001D37B0">
      <w:pPr>
        <w:pStyle w:val="Body"/>
        <w:ind w:firstLine="0"/>
        <w:jc w:val="left"/>
        <w:rPr>
          <w:color w:val="000000"/>
        </w:rPr>
      </w:pPr>
      <w:r>
        <w:rPr>
          <w:color w:val="000000"/>
        </w:rPr>
        <w:t>Each ROI was assessed against every other ROI for the existence of fib</w:t>
      </w:r>
      <w:del w:id="177" w:author="Jacob Levman" w:date="2019-07-31T11:20:00Z">
        <w:r w:rsidDel="001568EE">
          <w:rPr>
            <w:color w:val="000000"/>
          </w:rPr>
          <w:delText>r</w:delText>
        </w:r>
      </w:del>
      <w:r>
        <w:rPr>
          <w:color w:val="000000"/>
        </w:rPr>
        <w:t>e</w:t>
      </w:r>
      <w:ins w:id="178" w:author="Jacob Levman" w:date="2019-07-31T11:20:00Z">
        <w:r w:rsidR="001568EE">
          <w:rPr>
            <w:color w:val="000000"/>
          </w:rPr>
          <w:t>r</w:t>
        </w:r>
      </w:ins>
      <w:r>
        <w:rPr>
          <w:color w:val="000000"/>
        </w:rPr>
        <w:t xml:space="preserve"> tracts.  If a tract was not found, null measurements were stored.  If a tract existed, the following aggregate measurement information was extracted and stored</w:t>
      </w:r>
      <w:r>
        <w:rPr>
          <w:color w:val="000000"/>
          <w:highlight w:val="yellow"/>
        </w:rPr>
        <w:t xml:space="preserve">: [TODO] For each metric, include StdDev, avg, range – </w:t>
      </w:r>
      <w:proofErr w:type="gramStart"/>
      <w:r>
        <w:rPr>
          <w:color w:val="000000"/>
          <w:highlight w:val="yellow"/>
        </w:rPr>
        <w:t>maybe  a</w:t>
      </w:r>
      <w:proofErr w:type="gramEnd"/>
      <w:r>
        <w:rPr>
          <w:color w:val="000000"/>
          <w:highlight w:val="yellow"/>
        </w:rPr>
        <w:t xml:space="preserve"> boxplot once data is complete</w:t>
      </w:r>
    </w:p>
    <w:p w14:paraId="3A5E2013" w14:textId="77777777" w:rsidR="00932176" w:rsidRDefault="001D37B0">
      <w:pPr>
        <w:pStyle w:val="Body"/>
        <w:numPr>
          <w:ilvl w:val="0"/>
          <w:numId w:val="5"/>
        </w:numPr>
        <w:jc w:val="left"/>
        <w:rPr>
          <w:color w:val="000000"/>
        </w:rPr>
      </w:pPr>
      <w:r>
        <w:rPr>
          <w:color w:val="000000"/>
        </w:rPr>
        <w:t>Mean fractional anisotropy</w:t>
      </w:r>
      <w:r w:rsidR="00E928BD">
        <w:rPr>
          <w:color w:val="000000"/>
        </w:rPr>
        <w:t xml:space="preserve"> (FA)</w:t>
      </w:r>
      <w:r>
        <w:rPr>
          <w:color w:val="000000"/>
        </w:rPr>
        <w:t xml:space="preserve"> – a measure of diffusion directionality. </w:t>
      </w:r>
    </w:p>
    <w:p w14:paraId="48015C2F" w14:textId="5C0C701E" w:rsidR="00932176" w:rsidRDefault="001D37B0">
      <w:pPr>
        <w:pStyle w:val="Body"/>
        <w:numPr>
          <w:ilvl w:val="0"/>
          <w:numId w:val="5"/>
        </w:numPr>
        <w:jc w:val="left"/>
        <w:rPr>
          <w:color w:val="000000"/>
        </w:rPr>
      </w:pPr>
      <w:r>
        <w:rPr>
          <w:color w:val="000000"/>
        </w:rPr>
        <w:t xml:space="preserve">Mean apparent diffusion </w:t>
      </w:r>
      <w:r w:rsidR="00E928BD">
        <w:rPr>
          <w:color w:val="000000"/>
        </w:rPr>
        <w:t>coefficient (ADC)</w:t>
      </w:r>
      <w:r>
        <w:rPr>
          <w:color w:val="000000"/>
        </w:rPr>
        <w:t xml:space="preserve"> – a measure </w:t>
      </w:r>
      <w:ins w:id="179" w:author="Jacob Levman" w:date="2019-07-31T11:21:00Z">
        <w:r w:rsidR="001568EE">
          <w:rPr>
            <w:color w:val="000000"/>
          </w:rPr>
          <w:t xml:space="preserve">related to </w:t>
        </w:r>
      </w:ins>
      <w:del w:id="180" w:author="Jacob Levman" w:date="2019-07-31T11:21:00Z">
        <w:r w:rsidDel="001568EE">
          <w:rPr>
            <w:color w:val="000000"/>
          </w:rPr>
          <w:delText xml:space="preserve">of </w:delText>
        </w:r>
      </w:del>
      <w:r>
        <w:rPr>
          <w:color w:val="000000"/>
        </w:rPr>
        <w:t>overall diffusion</w:t>
      </w:r>
    </w:p>
    <w:p w14:paraId="773A4466" w14:textId="77777777" w:rsidR="00932176" w:rsidRDefault="001D37B0">
      <w:pPr>
        <w:pStyle w:val="Body"/>
        <w:numPr>
          <w:ilvl w:val="0"/>
          <w:numId w:val="5"/>
        </w:numPr>
        <w:jc w:val="left"/>
        <w:rPr>
          <w:color w:val="000000"/>
        </w:rPr>
      </w:pPr>
      <w:r>
        <w:rPr>
          <w:color w:val="000000"/>
        </w:rPr>
        <w:t xml:space="preserve">Number of tracts – a measure of the number of fiber tracts found between the two ROIs </w:t>
      </w:r>
    </w:p>
    <w:p w14:paraId="115EE848" w14:textId="77777777" w:rsidR="00E928BD" w:rsidRDefault="00E928BD">
      <w:pPr>
        <w:pStyle w:val="Body"/>
        <w:numPr>
          <w:ilvl w:val="0"/>
          <w:numId w:val="5"/>
        </w:numPr>
        <w:jc w:val="left"/>
        <w:rPr>
          <w:color w:val="000000"/>
        </w:rPr>
      </w:pPr>
      <w:r>
        <w:rPr>
          <w:color w:val="000000"/>
        </w:rPr>
        <w:t>Standard Deviation of Fractional Anisotropy – a measure of the variance of FA exhibited within the tract</w:t>
      </w:r>
    </w:p>
    <w:p w14:paraId="0101C2F0" w14:textId="77777777" w:rsidR="00E928BD" w:rsidRDefault="00E928BD">
      <w:pPr>
        <w:pStyle w:val="Body"/>
        <w:numPr>
          <w:ilvl w:val="0"/>
          <w:numId w:val="5"/>
        </w:numPr>
        <w:jc w:val="left"/>
        <w:rPr>
          <w:color w:val="000000"/>
        </w:rPr>
      </w:pPr>
      <w:r>
        <w:rPr>
          <w:color w:val="000000"/>
        </w:rPr>
        <w:lastRenderedPageBreak/>
        <w:t>Standard Deviation of Apparent Diffusion Coefficient – a measure of the variance of ADC exhibited within the tract</w:t>
      </w:r>
    </w:p>
    <w:p w14:paraId="3BA02E2E" w14:textId="77777777" w:rsidR="00932176" w:rsidRDefault="001D37B0">
      <w:pPr>
        <w:pStyle w:val="Body"/>
        <w:numPr>
          <w:ilvl w:val="0"/>
          <w:numId w:val="5"/>
        </w:numPr>
        <w:jc w:val="left"/>
        <w:rPr>
          <w:color w:val="000000"/>
        </w:rPr>
      </w:pPr>
      <w:commentRangeStart w:id="181"/>
      <w:r>
        <w:rPr>
          <w:color w:val="000000"/>
        </w:rPr>
        <w:t xml:space="preserve">Voxel Size – the size of the </w:t>
      </w:r>
      <w:proofErr w:type="gramStart"/>
      <w:r>
        <w:rPr>
          <w:color w:val="000000"/>
        </w:rPr>
        <w:t>three dimensional</w:t>
      </w:r>
      <w:proofErr w:type="gramEnd"/>
      <w:r>
        <w:rPr>
          <w:color w:val="000000"/>
        </w:rPr>
        <w:t xml:space="preserve"> pixel representing the fidelity of the fibre tracking.</w:t>
      </w:r>
      <w:commentRangeEnd w:id="181"/>
      <w:r w:rsidR="001568EE">
        <w:rPr>
          <w:rStyle w:val="CommentReference"/>
        </w:rPr>
        <w:commentReference w:id="181"/>
      </w:r>
    </w:p>
    <w:p w14:paraId="0B186F03" w14:textId="7DF91F96" w:rsidR="00E928BD" w:rsidRDefault="00E928BD">
      <w:pPr>
        <w:pStyle w:val="Body"/>
        <w:numPr>
          <w:ilvl w:val="0"/>
          <w:numId w:val="5"/>
        </w:numPr>
        <w:jc w:val="left"/>
        <w:rPr>
          <w:color w:val="000000"/>
        </w:rPr>
      </w:pPr>
      <w:commentRangeStart w:id="182"/>
      <w:r>
        <w:rPr>
          <w:color w:val="000000"/>
        </w:rPr>
        <w:t xml:space="preserve">Number of Tracts to Render – the number of </w:t>
      </w:r>
      <w:proofErr w:type="gramStart"/>
      <w:r>
        <w:rPr>
          <w:color w:val="000000"/>
        </w:rPr>
        <w:t>fib</w:t>
      </w:r>
      <w:proofErr w:type="gramEnd"/>
      <w:del w:id="183" w:author="Jacob Levman" w:date="2019-07-31T11:22:00Z">
        <w:r w:rsidDel="001568EE">
          <w:rPr>
            <w:color w:val="000000"/>
          </w:rPr>
          <w:delText>r</w:delText>
        </w:r>
      </w:del>
      <w:r>
        <w:rPr>
          <w:color w:val="000000"/>
        </w:rPr>
        <w:t>e</w:t>
      </w:r>
      <w:ins w:id="184" w:author="Jacob Levman" w:date="2019-07-31T11:22:00Z">
        <w:r w:rsidR="001568EE">
          <w:rPr>
            <w:color w:val="000000"/>
          </w:rPr>
          <w:t>r</w:t>
        </w:r>
      </w:ins>
      <w:r>
        <w:rPr>
          <w:color w:val="000000"/>
        </w:rPr>
        <w:t xml:space="preserve"> tracts detected between two regions of interest</w:t>
      </w:r>
      <w:commentRangeEnd w:id="182"/>
      <w:r w:rsidR="001568EE">
        <w:rPr>
          <w:rStyle w:val="CommentReference"/>
        </w:rPr>
        <w:commentReference w:id="182"/>
      </w:r>
    </w:p>
    <w:p w14:paraId="43676BEE" w14:textId="77777777" w:rsidR="00E928BD" w:rsidRDefault="00E928BD">
      <w:pPr>
        <w:pStyle w:val="Body"/>
        <w:numPr>
          <w:ilvl w:val="0"/>
          <w:numId w:val="5"/>
        </w:numPr>
        <w:jc w:val="left"/>
        <w:rPr>
          <w:color w:val="000000"/>
        </w:rPr>
      </w:pPr>
      <w:r>
        <w:rPr>
          <w:color w:val="000000"/>
        </w:rPr>
        <w:t>Lines to Render – the number of strokes necessary to visually represent the tract</w:t>
      </w:r>
    </w:p>
    <w:p w14:paraId="71A458E2" w14:textId="77777777" w:rsidR="00E928BD" w:rsidRDefault="00E928BD">
      <w:pPr>
        <w:pStyle w:val="Body"/>
        <w:numPr>
          <w:ilvl w:val="0"/>
          <w:numId w:val="5"/>
        </w:numPr>
        <w:jc w:val="left"/>
        <w:rPr>
          <w:color w:val="000000"/>
        </w:rPr>
      </w:pPr>
      <w:commentRangeStart w:id="185"/>
      <w:r>
        <w:rPr>
          <w:color w:val="000000"/>
        </w:rPr>
        <w:t>Number of Tracts – The total number of tracts in the patient brain</w:t>
      </w:r>
      <w:commentRangeEnd w:id="185"/>
      <w:r w:rsidR="001568EE">
        <w:rPr>
          <w:rStyle w:val="CommentReference"/>
        </w:rPr>
        <w:commentReference w:id="185"/>
      </w:r>
    </w:p>
    <w:p w14:paraId="48F2C49F" w14:textId="1EA8301A" w:rsidR="00932176" w:rsidRDefault="001D37B0">
      <w:pPr>
        <w:pStyle w:val="Body"/>
        <w:ind w:firstLine="0"/>
        <w:jc w:val="left"/>
        <w:rPr>
          <w:color w:val="000000"/>
        </w:rPr>
      </w:pPr>
      <w:r>
        <w:rPr>
          <w:color w:val="000000"/>
        </w:rPr>
        <w:fldChar w:fldCharType="begin"/>
      </w:r>
      <w:r>
        <w:instrText>REF _Ref14589921 \h</w:instrText>
      </w:r>
      <w:r>
        <w:rPr>
          <w:color w:val="000000"/>
        </w:rPr>
      </w:r>
      <w:r>
        <w:fldChar w:fldCharType="separate"/>
      </w:r>
      <w:r w:rsidR="00B6120F">
        <w:t xml:space="preserve">Figure </w:t>
      </w:r>
      <w:r w:rsidR="00B6120F">
        <w:rPr>
          <w:noProof/>
        </w:rPr>
        <w:t>8</w:t>
      </w:r>
      <w:r>
        <w:fldChar w:fldCharType="end"/>
      </w:r>
      <w:r w:rsidR="00B6120F">
        <w:rPr>
          <w:color w:val="000000"/>
        </w:rPr>
        <w:t xml:space="preserve"> demonstrates a derived fib</w:t>
      </w:r>
      <w:r>
        <w:rPr>
          <w:color w:val="000000"/>
        </w:rPr>
        <w:t>e</w:t>
      </w:r>
      <w:r w:rsidR="00B6120F">
        <w:rPr>
          <w:color w:val="000000"/>
        </w:rPr>
        <w:t>r</w:t>
      </w:r>
      <w:r>
        <w:rPr>
          <w:color w:val="000000"/>
        </w:rPr>
        <w:t xml:space="preserve"> tract (teal) between the left side insula (blue) and the left side lingual (pink)</w:t>
      </w:r>
      <w:ins w:id="186" w:author="Jacob Levman" w:date="2019-07-31T11:24:00Z">
        <w:r w:rsidR="00CE14E0">
          <w:rPr>
            <w:color w:val="000000"/>
          </w:rPr>
          <w:t xml:space="preserve"> regions</w:t>
        </w:r>
      </w:ins>
      <w:r>
        <w:rPr>
          <w:color w:val="000000"/>
        </w:rPr>
        <w:t>.  This tract is measurable in each of the metrics described above.  While this does not represent direct axonal connections, the diffusion of hydrogen throughout the streamline suggests direction</w:t>
      </w:r>
      <w:ins w:id="187" w:author="Jacob Levman" w:date="2019-07-31T11:24:00Z">
        <w:r w:rsidR="00CE14E0">
          <w:rPr>
            <w:color w:val="000000"/>
          </w:rPr>
          <w:t>ality of diffusion</w:t>
        </w:r>
      </w:ins>
      <w:del w:id="188" w:author="Jacob Levman" w:date="2019-07-31T11:24:00Z">
        <w:r w:rsidDel="00CE14E0">
          <w:rPr>
            <w:color w:val="000000"/>
          </w:rPr>
          <w:delText xml:space="preserve"> of flow</w:delText>
        </w:r>
      </w:del>
      <w:r>
        <w:rPr>
          <w:color w:val="000000"/>
        </w:rPr>
        <w:t>, size of the tract, and diffusivity.</w:t>
      </w:r>
    </w:p>
    <w:p w14:paraId="246DDE9B" w14:textId="77777777" w:rsidR="00932176" w:rsidRDefault="001D37B0">
      <w:pPr>
        <w:pStyle w:val="Body"/>
        <w:keepNext/>
        <w:ind w:firstLine="0"/>
      </w:pPr>
      <w:r>
        <w:rPr>
          <w:noProof/>
        </w:rPr>
        <w:drawing>
          <wp:inline distT="0" distB="0" distL="0" distR="0" wp14:anchorId="37D03CDC" wp14:editId="4ABB9A2A">
            <wp:extent cx="5589270" cy="2858135"/>
            <wp:effectExtent l="0" t="0" r="0" b="0"/>
            <wp:docPr id="8" name="x_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_Picture 1"/>
                    <pic:cNvPicPr>
                      <a:picLocks noChangeAspect="1" noChangeArrowheads="1"/>
                    </pic:cNvPicPr>
                  </pic:nvPicPr>
                  <pic:blipFill>
                    <a:blip r:embed="rId15"/>
                    <a:stretch>
                      <a:fillRect/>
                    </a:stretch>
                  </pic:blipFill>
                  <pic:spPr bwMode="auto">
                    <a:xfrm>
                      <a:off x="0" y="0"/>
                      <a:ext cx="5589270" cy="2858135"/>
                    </a:xfrm>
                    <a:prstGeom prst="rect">
                      <a:avLst/>
                    </a:prstGeom>
                  </pic:spPr>
                </pic:pic>
              </a:graphicData>
            </a:graphic>
          </wp:inline>
        </w:drawing>
      </w:r>
    </w:p>
    <w:p w14:paraId="2601A7CB" w14:textId="77777777" w:rsidR="00932176" w:rsidRDefault="001D37B0" w:rsidP="000B63D7">
      <w:pPr>
        <w:pStyle w:val="Caption"/>
        <w:jc w:val="center"/>
      </w:pPr>
      <w:bookmarkStart w:id="189" w:name="_Ref14589921"/>
      <w:r>
        <w:t xml:space="preserve">Figure </w:t>
      </w:r>
      <w:r>
        <w:fldChar w:fldCharType="begin"/>
      </w:r>
      <w:r>
        <w:instrText>SEQ Figure \* ARABIC</w:instrText>
      </w:r>
      <w:r>
        <w:fldChar w:fldCharType="separate"/>
      </w:r>
      <w:r w:rsidR="00A72CEF">
        <w:rPr>
          <w:noProof/>
        </w:rPr>
        <w:t>8</w:t>
      </w:r>
      <w:r>
        <w:fldChar w:fldCharType="end"/>
      </w:r>
      <w:bookmarkEnd w:id="189"/>
      <w:r w:rsidR="000B63D7">
        <w:t xml:space="preserve"> An example fibre tract connecting the left side insula t the left side lingual for a single patient</w:t>
      </w:r>
    </w:p>
    <w:p w14:paraId="288ED52A" w14:textId="77777777" w:rsidR="00932176" w:rsidRDefault="00932176"/>
    <w:p w14:paraId="0A946B80" w14:textId="77777777" w:rsidR="00932176" w:rsidRDefault="001D37B0">
      <w:pPr>
        <w:pStyle w:val="Body"/>
        <w:ind w:firstLine="0"/>
        <w:rPr>
          <w:color w:val="000000"/>
        </w:rPr>
      </w:pPr>
      <w:r>
        <w:rPr>
          <w:color w:val="000000"/>
        </w:rPr>
        <w:t>For each intersection computed, track_vis produced a text output that was parsed for measurements using regular expressions.</w:t>
      </w:r>
    </w:p>
    <w:p w14:paraId="7AECCCA9"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lastRenderedPageBreak/>
        <w:t>Number of tracks: 2454806</w:t>
      </w:r>
    </w:p>
    <w:p w14:paraId="69747451"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tracks to render: 0</w:t>
      </w:r>
    </w:p>
    <w:p w14:paraId="339F2A42"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line segments to render: 0</w:t>
      </w:r>
    </w:p>
    <w:p w14:paraId="7C24EFDA"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Mean track length: 0.00 +/- 0.00 mm</w:t>
      </w:r>
    </w:p>
    <w:p w14:paraId="30128225" w14:textId="77777777" w:rsidR="00932176" w:rsidRDefault="00932176">
      <w:pPr>
        <w:pStyle w:val="Body"/>
        <w:spacing w:line="240" w:lineRule="auto"/>
        <w:ind w:left="720" w:firstLine="0"/>
        <w:rPr>
          <w:rFonts w:ascii="Courier New" w:hAnsi="Courier New" w:cs="Courier New"/>
          <w:color w:val="000000"/>
          <w:sz w:val="20"/>
        </w:rPr>
      </w:pPr>
    </w:p>
    <w:p w14:paraId="51179A56"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Volume dimension: 256 256 256</w:t>
      </w:r>
    </w:p>
    <w:p w14:paraId="1188A75E"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Voxel size: 1.000 1.000 1.000</w:t>
      </w:r>
    </w:p>
    <w:p w14:paraId="4289779F" w14:textId="77777777" w:rsidR="00932176" w:rsidRDefault="00932176">
      <w:pPr>
        <w:pStyle w:val="Body"/>
        <w:ind w:firstLine="0"/>
        <w:rPr>
          <w:color w:val="000000"/>
        </w:rPr>
      </w:pPr>
    </w:p>
    <w:p w14:paraId="2EBEEAA0" w14:textId="6B1D9BF4" w:rsidR="00932176" w:rsidRDefault="001D37B0">
      <w:pPr>
        <w:pStyle w:val="Body"/>
        <w:ind w:firstLine="0"/>
        <w:rPr>
          <w:color w:val="000000"/>
        </w:rPr>
      </w:pPr>
      <w:r>
        <w:rPr>
          <w:color w:val="000000"/>
        </w:rPr>
        <w:t>There is a reliance on this text output being consistent within future versions of TrackVis.  Due to the potential for version upgrades used by the rendering pipeline, CRUSH evaluates the version of utilities integrated in the pipeline and warns if the version of the utility is different than what was used for testing.  This is intended to warn the user in the event the search terms used during regular expression evaluation need to b</w:t>
      </w:r>
      <w:ins w:id="190" w:author="Jacob Levman" w:date="2019-07-31T11:25:00Z">
        <w:r w:rsidR="00102E9D">
          <w:rPr>
            <w:color w:val="000000"/>
          </w:rPr>
          <w:t>e</w:t>
        </w:r>
      </w:ins>
      <w:del w:id="191" w:author="Jacob Levman" w:date="2019-07-31T11:25:00Z">
        <w:r w:rsidDel="00102E9D">
          <w:rPr>
            <w:color w:val="000000"/>
          </w:rPr>
          <w:delText>ut</w:delText>
        </w:r>
      </w:del>
      <w:r>
        <w:rPr>
          <w:color w:val="000000"/>
        </w:rPr>
        <w:t xml:space="preserve"> updated.</w:t>
      </w:r>
    </w:p>
    <w:p w14:paraId="6D3BCA1F" w14:textId="77777777" w:rsidR="00A73733" w:rsidRDefault="00A73733" w:rsidP="00A73733">
      <w:pPr>
        <w:pStyle w:val="Heading2"/>
        <w:numPr>
          <w:ilvl w:val="1"/>
          <w:numId w:val="2"/>
        </w:numPr>
      </w:pPr>
      <w:bookmarkStart w:id="192" w:name="_Toc15248751"/>
      <w:r>
        <w:lastRenderedPageBreak/>
        <w:t>System Architecture</w:t>
      </w:r>
      <w:bookmarkEnd w:id="192"/>
    </w:p>
    <w:p w14:paraId="29C60AD6" w14:textId="77777777" w:rsidR="00A73733" w:rsidRDefault="00A73733" w:rsidP="00A73733">
      <w:pPr>
        <w:pStyle w:val="BodyFirst"/>
      </w:pPr>
      <w:r>
        <w:rPr>
          <w:noProof/>
        </w:rPr>
        <w:drawing>
          <wp:inline distT="0" distB="0" distL="0" distR="0" wp14:anchorId="1A1619B9" wp14:editId="5CE5873A">
            <wp:extent cx="5171440" cy="7341235"/>
            <wp:effectExtent l="0" t="0" r="0" b="0"/>
            <wp:docPr id="25" name="Picture 16" descr="En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Ent Arch"/>
                    <pic:cNvPicPr>
                      <a:picLocks noChangeAspect="1" noChangeArrowheads="1"/>
                    </pic:cNvPicPr>
                  </pic:nvPicPr>
                  <pic:blipFill>
                    <a:blip r:embed="rId16"/>
                    <a:stretch>
                      <a:fillRect/>
                    </a:stretch>
                  </pic:blipFill>
                  <pic:spPr bwMode="auto">
                    <a:xfrm>
                      <a:off x="0" y="0"/>
                      <a:ext cx="5171440" cy="7341235"/>
                    </a:xfrm>
                    <a:prstGeom prst="rect">
                      <a:avLst/>
                    </a:prstGeom>
                  </pic:spPr>
                </pic:pic>
              </a:graphicData>
            </a:graphic>
          </wp:inline>
        </w:drawing>
      </w:r>
    </w:p>
    <w:p w14:paraId="2D9A8C16" w14:textId="77777777" w:rsidR="00932176" w:rsidRDefault="001D37B0">
      <w:pPr>
        <w:pStyle w:val="Heading2"/>
        <w:numPr>
          <w:ilvl w:val="1"/>
          <w:numId w:val="2"/>
        </w:numPr>
      </w:pPr>
      <w:bookmarkStart w:id="193" w:name="_Toc15248752"/>
      <w:r>
        <w:lastRenderedPageBreak/>
        <w:t>Data</w:t>
      </w:r>
      <w:bookmarkEnd w:id="193"/>
    </w:p>
    <w:p w14:paraId="1CFCE164" w14:textId="721F4703" w:rsidR="00B6120F" w:rsidRDefault="00B6120F">
      <w:pPr>
        <w:pStyle w:val="BodyFirst"/>
      </w:pPr>
      <w:r>
        <w:t>A clinical imaging database at Boston Children’s Hospital provide</w:t>
      </w:r>
      <w:r w:rsidR="00BD15C3">
        <w:t>d</w:t>
      </w:r>
      <w:r>
        <w:t xml:space="preserve"> imaging data for </w:t>
      </w:r>
      <w:ins w:id="194" w:author="Jacob Levman" w:date="2019-08-01T11:03:00Z">
        <w:r w:rsidR="00C4412A">
          <w:t>642</w:t>
        </w:r>
      </w:ins>
      <w:del w:id="195" w:author="Jacob Levman" w:date="2019-08-01T11:03:00Z">
        <w:r w:rsidDel="00C4412A">
          <w:delText>685</w:delText>
        </w:r>
      </w:del>
      <w:r>
        <w:t xml:space="preserve"> </w:t>
      </w:r>
      <w:del w:id="196" w:author="Jacob Levman" w:date="2019-08-01T11:03:00Z">
        <w:r w:rsidDel="00EE1CA0">
          <w:delText xml:space="preserve">patient </w:delText>
        </w:r>
      </w:del>
      <w:ins w:id="197" w:author="Jacob Levman" w:date="2019-08-01T11:03:00Z">
        <w:r w:rsidR="00EE1CA0">
          <w:t>examinations that included</w:t>
        </w:r>
      </w:ins>
      <w:del w:id="198" w:author="Jacob Levman" w:date="2019-08-01T11:03:00Z">
        <w:r w:rsidDel="00EE1CA0">
          <w:delText>visits</w:delText>
        </w:r>
        <w:r w:rsidR="00BD15C3" w:rsidDel="00EE1CA0">
          <w:delText xml:space="preserve"> who received</w:delText>
        </w:r>
      </w:del>
      <w:r w:rsidR="00BD15C3">
        <w:t xml:space="preserve"> 30 directional DTI with 5 b0 fields</w:t>
      </w:r>
      <w:ins w:id="199" w:author="Jacob Levman" w:date="2019-08-01T11:03:00Z">
        <w:r w:rsidR="00C4412A">
          <w:t xml:space="preserve"> from </w:t>
        </w:r>
        <w:r w:rsidR="00EE1CA0">
          <w:t>patients retrospectively assessed as h</w:t>
        </w:r>
      </w:ins>
      <w:ins w:id="200" w:author="Jacob Levman" w:date="2019-08-01T11:04:00Z">
        <w:r w:rsidR="00EE1CA0">
          <w:t>ealthy (Levman, 2017 cite)</w:t>
        </w:r>
      </w:ins>
      <w:r>
        <w:t>. This data</w:t>
      </w:r>
      <w:ins w:id="201" w:author="Jacob Levman" w:date="2019-08-01T11:04:00Z">
        <w:r w:rsidR="00EE1CA0">
          <w:t>set was subject to exclusions based on examinations</w:t>
        </w:r>
      </w:ins>
      <w:r>
        <w:t xml:space="preserve"> </w:t>
      </w:r>
      <w:del w:id="202" w:author="Jacob Levman" w:date="2019-08-01T11:04:00Z">
        <w:r w:rsidDel="00EE1CA0">
          <w:delText xml:space="preserve">was reduced to 642 samples by removing those </w:delText>
        </w:r>
      </w:del>
      <w:r>
        <w:t>with a high degree of motion or low quality images, external artifacts (such as m</w:t>
      </w:r>
      <w:r w:rsidR="00BD15C3">
        <w:t>etal dental work), samples without a</w:t>
      </w:r>
      <w:r>
        <w:t xml:space="preserve"> useful T1 structured MRI volume, and unhealthy patients</w:t>
      </w:r>
      <w:r w:rsidR="00BD15C3">
        <w:t xml:space="preserve"> as assessed by BCH.</w:t>
      </w:r>
    </w:p>
    <w:p w14:paraId="2C5F720D" w14:textId="77777777" w:rsidR="00B6120F" w:rsidRDefault="00B6120F">
      <w:pPr>
        <w:pStyle w:val="BodyFirst"/>
      </w:pPr>
    </w:p>
    <w:p w14:paraId="64A72374" w14:textId="77777777" w:rsidR="00932176" w:rsidRDefault="001D37B0">
      <w:pPr>
        <w:pStyle w:val="Heading3"/>
        <w:numPr>
          <w:ilvl w:val="2"/>
          <w:numId w:val="2"/>
        </w:numPr>
      </w:pPr>
      <w:bookmarkStart w:id="203" w:name="_Toc15248753"/>
      <w:r>
        <w:t>Patient Data</w:t>
      </w:r>
      <w:bookmarkEnd w:id="203"/>
    </w:p>
    <w:p w14:paraId="7B0804F6" w14:textId="77777777" w:rsidR="00932176" w:rsidRDefault="00BD15C3">
      <w:pPr>
        <w:spacing w:line="480" w:lineRule="auto"/>
      </w:pPr>
      <w:r>
        <w:t>All patients were between the age of 0.7 years and 23.5 years</w:t>
      </w:r>
    </w:p>
    <w:p w14:paraId="7DB339D0" w14:textId="77777777" w:rsidR="00BD15C3" w:rsidRDefault="00BD15C3">
      <w:pPr>
        <w:spacing w:line="480" w:lineRule="auto"/>
      </w:pPr>
      <w:r w:rsidRPr="00BD15C3">
        <w:rPr>
          <w:highlight w:val="yellow"/>
        </w:rPr>
        <w:t xml:space="preserve">[TODO Distribution </w:t>
      </w:r>
      <w:proofErr w:type="gramStart"/>
      <w:r w:rsidRPr="00BD15C3">
        <w:rPr>
          <w:highlight w:val="yellow"/>
        </w:rPr>
        <w:t>histogram,gender</w:t>
      </w:r>
      <w:proofErr w:type="gramEnd"/>
      <w:r w:rsidRPr="00BD15C3">
        <w:rPr>
          <w:highlight w:val="yellow"/>
        </w:rPr>
        <w:t xml:space="preserve"> by age]</w:t>
      </w:r>
    </w:p>
    <w:p w14:paraId="5FBDE8DB" w14:textId="77777777" w:rsidR="00932176" w:rsidRDefault="00932176">
      <w:pPr>
        <w:spacing w:line="480" w:lineRule="auto"/>
      </w:pPr>
    </w:p>
    <w:p w14:paraId="139B02FC" w14:textId="77777777" w:rsidR="00932176" w:rsidRDefault="001D37B0">
      <w:pPr>
        <w:pStyle w:val="Heading3"/>
        <w:numPr>
          <w:ilvl w:val="2"/>
          <w:numId w:val="2"/>
        </w:numPr>
      </w:pPr>
      <w:bookmarkStart w:id="204" w:name="_Toc15248754"/>
      <w:r>
        <w:t>Capture Hardware</w:t>
      </w:r>
      <w:bookmarkEnd w:id="204"/>
    </w:p>
    <w:p w14:paraId="3CCE46D4" w14:textId="674F8118" w:rsidR="00932176" w:rsidRDefault="001D37B0">
      <w:pPr>
        <w:spacing w:line="480" w:lineRule="auto"/>
        <w:jc w:val="both"/>
      </w:pPr>
      <w:r>
        <w:t xml:space="preserve">The clinical T1 imaging approach used in this study has been previously presented by </w:t>
      </w:r>
      <w:r>
        <w:rPr>
          <w:highlight w:val="yellow"/>
        </w:rPr>
        <w:t>(Levman et al., 201</w:t>
      </w:r>
      <w:ins w:id="205" w:author="Jacob Levman" w:date="2019-08-01T11:06:00Z">
        <w:r w:rsidR="00DC6203">
          <w:rPr>
            <w:highlight w:val="yellow"/>
          </w:rPr>
          <w:t>8</w:t>
        </w:r>
      </w:ins>
      <w:del w:id="206" w:author="Jacob Levman" w:date="2019-08-01T11:06:00Z">
        <w:r w:rsidDel="00DC6203">
          <w:rPr>
            <w:highlight w:val="yellow"/>
          </w:rPr>
          <w:delText>7</w:delText>
        </w:r>
      </w:del>
      <w:r>
        <w:rPr>
          <w:highlight w:val="yellow"/>
        </w:rPr>
        <w:t>)</w:t>
      </w:r>
      <w:ins w:id="207" w:author="Jacob Levman" w:date="2019-08-01T11:05:00Z">
        <w:r w:rsidR="00EA0633">
          <w:rPr>
            <w:highlight w:val="yellow"/>
          </w:rPr>
          <w:t xml:space="preserve"> and </w:t>
        </w:r>
      </w:ins>
      <w:del w:id="208" w:author="Jacob Levman" w:date="2019-08-01T11:05:00Z">
        <w:r w:rsidDel="00EA0633">
          <w:rPr>
            <w:highlight w:val="yellow"/>
          </w:rPr>
          <w:delText>.</w:delText>
        </w:r>
        <w:r w:rsidDel="00EA0633">
          <w:delText xml:space="preserve">  The dataset for Levman’s study </w:delText>
        </w:r>
      </w:del>
      <w:r>
        <w:t xml:space="preserve">was carried forward </w:t>
      </w:r>
      <w:ins w:id="209" w:author="Jacob Levman" w:date="2019-08-01T11:05:00Z">
        <w:r w:rsidR="00EA0633">
          <w:t xml:space="preserve">for this thesis </w:t>
        </w:r>
      </w:ins>
      <w:r>
        <w:t xml:space="preserve">so it could be extended beyond the focus of the insula.  </w:t>
      </w:r>
      <w:del w:id="210" w:author="Jacob Levman" w:date="2019-08-01T11:05:00Z">
        <w:r w:rsidDel="00EA0633">
          <w:delText>In Levman’s study, a</w:delText>
        </w:r>
      </w:del>
      <w:ins w:id="211" w:author="Jacob Levman" w:date="2019-08-01T11:05:00Z">
        <w:r w:rsidR="00EA0633">
          <w:t>A</w:t>
        </w:r>
      </w:ins>
      <w:r>
        <w:t xml:space="preserve">ll participants were imaged with clinical 3 Tesla MRI scanners (Skyra, Siemens Medical Systems, Erlangen, Germany) at Boston Children’s Hospital yielding T1 structural volumetric images accessed through the Children’s Research and Integration System </w:t>
      </w:r>
      <w:r>
        <w:rPr>
          <w:highlight w:val="yellow"/>
        </w:rPr>
        <w:t xml:space="preserve">(Pienaar </w:t>
      </w:r>
      <w:r>
        <w:rPr>
          <w:i/>
          <w:highlight w:val="yellow"/>
        </w:rPr>
        <w:t>et al.</w:t>
      </w:r>
      <w:r>
        <w:rPr>
          <w:highlight w:val="yellow"/>
        </w:rPr>
        <w:t>, 2014).</w:t>
      </w:r>
      <w:r>
        <w:t xml:space="preserve"> Any samples with substantial motion artifacts or failure during FreeSurfer processing were previously removed.</w:t>
      </w:r>
    </w:p>
    <w:p w14:paraId="507FFF38" w14:textId="743FFE1D" w:rsidR="00932176" w:rsidRDefault="00DC6203">
      <w:pPr>
        <w:spacing w:line="480" w:lineRule="auto"/>
        <w:jc w:val="both"/>
      </w:pPr>
      <w:ins w:id="212" w:author="Jacob Levman" w:date="2019-08-01T11:06:00Z">
        <w:r>
          <w:t>The previous analysis (</w:t>
        </w:r>
      </w:ins>
      <w:r w:rsidR="001D37B0">
        <w:t>Levman</w:t>
      </w:r>
      <w:ins w:id="213" w:author="Jacob Levman" w:date="2019-08-01T11:06:00Z">
        <w:r>
          <w:t>, 2018)</w:t>
        </w:r>
      </w:ins>
      <w:del w:id="214" w:author="Jacob Levman" w:date="2019-08-01T11:07:00Z">
        <w:r w:rsidR="001D37B0" w:rsidDel="00DC6203">
          <w:delText>’s study</w:delText>
        </w:r>
      </w:del>
      <w:r w:rsidR="001D37B0">
        <w:t xml:space="preserve"> included Diffusion MRI data acquired using </w:t>
      </w:r>
      <w:del w:id="215" w:author="Jacob Levman" w:date="2019-08-01T11:07:00Z">
        <w:r w:rsidR="001D37B0" w:rsidDel="00DC6203">
          <w:delText xml:space="preserve">isotropic </w:delText>
        </w:r>
      </w:del>
      <w:r w:rsidR="001D37B0">
        <w:t>diffusion-weighted spin-echo echo-planar imaging. Thirty diffusion-weighted measurements (b = 1,000 sec/mm</w:t>
      </w:r>
      <w:r w:rsidR="001D37B0">
        <w:rPr>
          <w:vertAlign w:val="superscript"/>
        </w:rPr>
        <w:t>2</w:t>
      </w:r>
      <w:r w:rsidR="001D37B0">
        <w:t xml:space="preserve">) and five non-diffusion-weighted measurements (b= 0 </w:t>
      </w:r>
      <w:r w:rsidR="001D37B0">
        <w:lastRenderedPageBreak/>
        <w:t>sec/mm</w:t>
      </w:r>
      <w:r w:rsidR="001D37B0">
        <w:rPr>
          <w:vertAlign w:val="superscript"/>
        </w:rPr>
        <w:t>2</w:t>
      </w:r>
      <w:r w:rsidR="001D37B0">
        <w:t xml:space="preserve">) were acquired with TR= 10 sec; TE= 88 msec; δ= 12.0 msec; Δ= 24.2 msec; field of view= 22 x 22 cm; matrix size= 128 x 128, iPAT= 2, spatial resolution 1.72 x 1.72 mm. </w:t>
      </w:r>
    </w:p>
    <w:p w14:paraId="596ED6C4" w14:textId="77777777" w:rsidR="00932176" w:rsidRDefault="00932176">
      <w:pPr>
        <w:spacing w:line="480" w:lineRule="auto"/>
        <w:jc w:val="both"/>
      </w:pPr>
    </w:p>
    <w:p w14:paraId="0C320BBA" w14:textId="77777777" w:rsidR="00932176" w:rsidRDefault="001D37B0">
      <w:pPr>
        <w:pStyle w:val="Heading3"/>
        <w:numPr>
          <w:ilvl w:val="2"/>
          <w:numId w:val="2"/>
        </w:numPr>
      </w:pPr>
      <w:bookmarkStart w:id="216" w:name="_Toc15248755"/>
      <w:r>
        <w:t>Measurement Data</w:t>
      </w:r>
      <w:bookmarkEnd w:id="216"/>
    </w:p>
    <w:p w14:paraId="76F88EF9" w14:textId="184017F6" w:rsidR="00932176" w:rsidRDefault="00BD15C3">
      <w:pPr>
        <w:spacing w:line="480" w:lineRule="auto"/>
      </w:pPr>
      <w:r>
        <w:t xml:space="preserve">A new </w:t>
      </w:r>
      <w:r>
        <w:rPr>
          <w:i/>
        </w:rPr>
        <w:t>crush</w:t>
      </w:r>
      <w:r w:rsidR="001D37B0">
        <w:t xml:space="preserve"> directory was produced beneath the Tractography directory </w:t>
      </w:r>
      <w:proofErr w:type="gramStart"/>
      <w:r w:rsidR="001D37B0">
        <w:t>during  processing</w:t>
      </w:r>
      <w:proofErr w:type="gramEnd"/>
      <w:r w:rsidR="001D37B0">
        <w:t>.  This directory contains a single tracts.txt file representing each measurement derived during the pip</w:t>
      </w:r>
      <w:ins w:id="217" w:author="Jacob Levman" w:date="2019-08-01T11:07:00Z">
        <w:r w:rsidR="00DD67B6">
          <w:t>e</w:t>
        </w:r>
      </w:ins>
      <w:r w:rsidR="001D37B0">
        <w:t xml:space="preserve">line </w:t>
      </w:r>
      <w:ins w:id="218" w:author="Jacob Levman" w:date="2019-08-01T11:07:00Z">
        <w:r w:rsidR="00DD67B6">
          <w:t xml:space="preserve">processing </w:t>
        </w:r>
      </w:ins>
      <w:r w:rsidR="001D37B0">
        <w:t xml:space="preserve">for the specific sample.  The first few lines of the tracts.txt file is shown in </w:t>
      </w:r>
      <w:r w:rsidR="001D37B0">
        <w:fldChar w:fldCharType="begin"/>
      </w:r>
      <w:r w:rsidR="001D37B0">
        <w:instrText>REF _Ref7186011 \h</w:instrText>
      </w:r>
      <w:r w:rsidR="001D37B0">
        <w:fldChar w:fldCharType="separate"/>
      </w:r>
      <w:r>
        <w:t xml:space="preserve">Figure </w:t>
      </w:r>
      <w:r>
        <w:rPr>
          <w:noProof/>
        </w:rPr>
        <w:t>9</w:t>
      </w:r>
      <w:r w:rsidR="001D37B0">
        <w:fldChar w:fldCharType="end"/>
      </w:r>
      <w:r w:rsidR="001D37B0">
        <w:t>.  This data set was structured in the form of name-value pairs to ease future retrieval, and enable an individual measurement to be recalled with basic unix command line tools (</w:t>
      </w:r>
      <w:proofErr w:type="gramStart"/>
      <w:r w:rsidR="001D37B0">
        <w:t>awk,sed</w:t>
      </w:r>
      <w:proofErr w:type="gramEnd"/>
      <w:r w:rsidR="001D37B0">
        <w:t>, or grep).</w:t>
      </w:r>
    </w:p>
    <w:p w14:paraId="3891CD56" w14:textId="77777777" w:rsidR="00932176" w:rsidRDefault="001D37B0">
      <w:pPr>
        <w:ind w:left="720" w:firstLine="360"/>
        <w:rPr>
          <w:rFonts w:ascii="Courier New" w:hAnsi="Courier New" w:cs="Courier New"/>
          <w:sz w:val="20"/>
        </w:rPr>
      </w:pPr>
      <w:r>
        <w:rPr>
          <w:rFonts w:ascii="Courier New" w:hAnsi="Courier New" w:cs="Courier New"/>
          <w:sz w:val="20"/>
        </w:rPr>
        <w:t>0013-3010-roi-LinesToRender=18645</w:t>
      </w:r>
    </w:p>
    <w:p w14:paraId="4C7F1EDA" w14:textId="77777777" w:rsidR="00932176" w:rsidRDefault="001D37B0">
      <w:pPr>
        <w:ind w:left="720" w:firstLine="360"/>
        <w:rPr>
          <w:rFonts w:ascii="Courier New" w:hAnsi="Courier New" w:cs="Courier New"/>
          <w:sz w:val="20"/>
        </w:rPr>
      </w:pPr>
      <w:r>
        <w:rPr>
          <w:rFonts w:ascii="Courier New" w:hAnsi="Courier New" w:cs="Courier New"/>
          <w:sz w:val="20"/>
        </w:rPr>
        <w:t>2013-2015-roi_end-MeanTractLen=0</w:t>
      </w:r>
    </w:p>
    <w:p w14:paraId="43CF7D64" w14:textId="77777777" w:rsidR="00932176" w:rsidRDefault="001D37B0">
      <w:pPr>
        <w:ind w:left="720" w:firstLine="360"/>
        <w:rPr>
          <w:rFonts w:ascii="Courier New" w:hAnsi="Courier New" w:cs="Courier New"/>
          <w:sz w:val="20"/>
        </w:rPr>
      </w:pPr>
      <w:r>
        <w:rPr>
          <w:rFonts w:ascii="Courier New" w:hAnsi="Courier New" w:cs="Courier New"/>
          <w:sz w:val="20"/>
        </w:rPr>
        <w:t>4018-4035-roi-stddevADC=0.00017615198858183018</w:t>
      </w:r>
    </w:p>
    <w:p w14:paraId="0A0A4A43" w14:textId="77777777" w:rsidR="00932176" w:rsidRDefault="001D37B0">
      <w:pPr>
        <w:ind w:left="720" w:firstLine="360"/>
        <w:rPr>
          <w:rFonts w:ascii="Courier New" w:hAnsi="Courier New" w:cs="Courier New"/>
          <w:sz w:val="20"/>
        </w:rPr>
      </w:pPr>
      <w:r>
        <w:rPr>
          <w:rFonts w:ascii="Courier New" w:hAnsi="Courier New" w:cs="Courier New"/>
          <w:sz w:val="20"/>
        </w:rPr>
        <w:t>0254-2002-roi-meanFA=0.3647475153452198</w:t>
      </w:r>
    </w:p>
    <w:p w14:paraId="47CF9327" w14:textId="77777777" w:rsidR="00932176" w:rsidRDefault="001D37B0">
      <w:pPr>
        <w:ind w:left="720" w:firstLine="360"/>
        <w:rPr>
          <w:rFonts w:ascii="Courier New" w:hAnsi="Courier New" w:cs="Courier New"/>
          <w:sz w:val="20"/>
        </w:rPr>
      </w:pPr>
      <w:r>
        <w:rPr>
          <w:rFonts w:ascii="Courier New" w:hAnsi="Courier New" w:cs="Courier New"/>
          <w:sz w:val="20"/>
        </w:rPr>
        <w:t>0049-2027-roi-LinesToRender=78612</w:t>
      </w:r>
    </w:p>
    <w:p w14:paraId="014D1C75" w14:textId="77777777" w:rsidR="00932176" w:rsidRDefault="001D37B0">
      <w:pPr>
        <w:ind w:left="720" w:firstLine="360"/>
        <w:rPr>
          <w:rFonts w:ascii="Courier New" w:hAnsi="Courier New" w:cs="Courier New"/>
          <w:sz w:val="20"/>
        </w:rPr>
      </w:pPr>
      <w:r>
        <w:rPr>
          <w:rFonts w:ascii="Courier New" w:hAnsi="Courier New" w:cs="Courier New"/>
          <w:sz w:val="20"/>
        </w:rPr>
        <w:t>2021-4015-roi-TractsToRender=786</w:t>
      </w:r>
    </w:p>
    <w:p w14:paraId="06496D74" w14:textId="77777777" w:rsidR="00932176" w:rsidRDefault="001D37B0">
      <w:pPr>
        <w:ind w:left="720" w:firstLine="360"/>
        <w:rPr>
          <w:rFonts w:ascii="Courier New" w:hAnsi="Courier New" w:cs="Courier New"/>
          <w:sz w:val="20"/>
        </w:rPr>
      </w:pPr>
      <w:r>
        <w:rPr>
          <w:rFonts w:ascii="Courier New" w:hAnsi="Courier New" w:cs="Courier New"/>
          <w:sz w:val="20"/>
        </w:rPr>
        <w:t>0008-3028-roi_end-MeanTractLen=0</w:t>
      </w:r>
    </w:p>
    <w:p w14:paraId="49F8B06A" w14:textId="77777777" w:rsidR="00932176" w:rsidRDefault="001D37B0">
      <w:pPr>
        <w:ind w:left="720" w:firstLine="360"/>
        <w:rPr>
          <w:rFonts w:ascii="Courier New" w:hAnsi="Courier New" w:cs="Courier New"/>
          <w:sz w:val="20"/>
        </w:rPr>
      </w:pPr>
      <w:r>
        <w:rPr>
          <w:rFonts w:ascii="Courier New" w:hAnsi="Courier New" w:cs="Courier New"/>
          <w:sz w:val="20"/>
        </w:rPr>
        <w:t>0046-0050-roi-meanADC=0.0007841976048825862</w:t>
      </w:r>
    </w:p>
    <w:p w14:paraId="6494BD76" w14:textId="77777777" w:rsidR="00932176" w:rsidRDefault="001D37B0">
      <w:pPr>
        <w:ind w:left="720" w:firstLine="360"/>
        <w:rPr>
          <w:rFonts w:ascii="Courier New" w:hAnsi="Courier New" w:cs="Courier New"/>
          <w:sz w:val="20"/>
        </w:rPr>
      </w:pPr>
      <w:r>
        <w:rPr>
          <w:rFonts w:ascii="Courier New" w:hAnsi="Courier New" w:cs="Courier New"/>
          <w:sz w:val="20"/>
        </w:rPr>
        <w:t>0062-1035-roi-LinesToRender=0</w:t>
      </w:r>
    </w:p>
    <w:p w14:paraId="3935487C" w14:textId="77777777" w:rsidR="00932176" w:rsidRDefault="001D37B0">
      <w:pPr>
        <w:ind w:left="720" w:firstLine="360"/>
        <w:rPr>
          <w:rFonts w:ascii="Courier New" w:hAnsi="Courier New" w:cs="Courier New"/>
          <w:sz w:val="20"/>
        </w:rPr>
      </w:pPr>
      <w:r>
        <w:rPr>
          <w:rFonts w:ascii="Courier New" w:hAnsi="Courier New" w:cs="Courier New"/>
          <w:sz w:val="20"/>
        </w:rPr>
        <w:t>3029-5002-roi_end-VoxelSizeZ=1.000</w:t>
      </w:r>
    </w:p>
    <w:p w14:paraId="4C2A971C" w14:textId="77777777" w:rsidR="00932176" w:rsidRDefault="001D37B0">
      <w:pPr>
        <w:keepNext/>
        <w:ind w:left="720" w:firstLine="360"/>
        <w:rPr>
          <w:rFonts w:ascii="Courier New" w:hAnsi="Courier New" w:cs="Courier New"/>
          <w:sz w:val="20"/>
        </w:rPr>
      </w:pPr>
      <w:r>
        <w:rPr>
          <w:rFonts w:ascii="Courier New" w:hAnsi="Courier New" w:cs="Courier New"/>
          <w:sz w:val="20"/>
        </w:rPr>
        <w:t>…</w:t>
      </w:r>
    </w:p>
    <w:p w14:paraId="18F3F3C0" w14:textId="77777777" w:rsidR="00932176" w:rsidRDefault="001D37B0">
      <w:pPr>
        <w:pStyle w:val="Caption"/>
        <w:ind w:left="720" w:firstLine="360"/>
        <w:rPr>
          <w:rFonts w:ascii="Courier New" w:hAnsi="Courier New" w:cs="Courier New"/>
        </w:rPr>
      </w:pPr>
      <w:bookmarkStart w:id="219" w:name="_Ref7186011"/>
      <w:bookmarkStart w:id="220" w:name="_Ref7185996"/>
      <w:r>
        <w:t xml:space="preserve">Figure </w:t>
      </w:r>
      <w:r>
        <w:fldChar w:fldCharType="begin"/>
      </w:r>
      <w:r>
        <w:instrText>SEQ Figure \* ARABIC</w:instrText>
      </w:r>
      <w:r>
        <w:fldChar w:fldCharType="separate"/>
      </w:r>
      <w:r w:rsidR="00A72CEF">
        <w:rPr>
          <w:noProof/>
        </w:rPr>
        <w:t>9</w:t>
      </w:r>
      <w:r>
        <w:fldChar w:fldCharType="end"/>
      </w:r>
      <w:bookmarkEnd w:id="219"/>
      <w:r>
        <w:t xml:space="preserve"> - Sample tracts.txt file</w:t>
      </w:r>
      <w:bookmarkEnd w:id="220"/>
    </w:p>
    <w:p w14:paraId="61DAD9C6" w14:textId="77777777" w:rsidR="00932176" w:rsidRDefault="00932176">
      <w:pPr>
        <w:pStyle w:val="Body"/>
        <w:ind w:firstLine="0"/>
        <w:rPr>
          <w:color w:val="000000"/>
        </w:rPr>
      </w:pPr>
    </w:p>
    <w:p w14:paraId="23E176A5" w14:textId="77777777" w:rsidR="00932176" w:rsidRDefault="001D37B0">
      <w:pPr>
        <w:spacing w:line="480" w:lineRule="auto"/>
      </w:pPr>
      <w:r>
        <w:t xml:space="preserve">Individual ROI-to-ROI-method files exist </w:t>
      </w:r>
      <w:proofErr w:type="gramStart"/>
      <w:r>
        <w:t>in .json</w:t>
      </w:r>
      <w:proofErr w:type="gramEnd"/>
      <w:r>
        <w:t xml:space="preserve"> format to support restartability or alternate methods of retrieval in future applications.  The files are stored according to the beginning ROI.  For example, to view all data relevent to the intersection of ROI 0013 and ROI END 3010 using the </w:t>
      </w:r>
      <w:r>
        <w:rPr>
          <w:b/>
        </w:rPr>
        <w:t xml:space="preserve">roi </w:t>
      </w:r>
      <w:r>
        <w:t xml:space="preserve">track_vis method, the file Tractography\crush\0013\calcs-0013-3010-roi.json may contain data similar to </w:t>
      </w:r>
      <w:r>
        <w:fldChar w:fldCharType="begin"/>
      </w:r>
      <w:r>
        <w:instrText>REF _Ref7186417 \h</w:instrText>
      </w:r>
      <w:r>
        <w:fldChar w:fldCharType="separate"/>
      </w:r>
      <w:r w:rsidR="00D8000B">
        <w:t xml:space="preserve">Figure </w:t>
      </w:r>
      <w:r w:rsidR="00D8000B">
        <w:rPr>
          <w:noProof/>
        </w:rPr>
        <w:t>6</w:t>
      </w:r>
      <w:r>
        <w:fldChar w:fldCharType="end"/>
      </w:r>
      <w:r>
        <w:t>.</w:t>
      </w:r>
    </w:p>
    <w:p w14:paraId="1B915922" w14:textId="77777777" w:rsidR="00932176" w:rsidRDefault="001D37B0">
      <w:pPr>
        <w:keepNext/>
        <w:ind w:left="720" w:firstLine="360"/>
        <w:rPr>
          <w:rFonts w:ascii="Courier New" w:hAnsi="Courier New" w:cs="Courier New"/>
          <w:sz w:val="20"/>
        </w:rPr>
      </w:pPr>
      <w:r>
        <w:rPr>
          <w:rFonts w:ascii="Courier New" w:hAnsi="Courier New" w:cs="Courier New"/>
          <w:sz w:val="20"/>
        </w:rPr>
        <w:lastRenderedPageBreak/>
        <w:t>{</w:t>
      </w:r>
    </w:p>
    <w:p w14:paraId="321521E1"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"levman\0013-3010-roi-TractsToRender": "38", </w:t>
      </w:r>
    </w:p>
    <w:p w14:paraId="6FC174E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"levman\0013-3010-roi-VoxelSizeX": "1.000", </w:t>
      </w:r>
    </w:p>
    <w:p w14:paraId="6BADA1CB"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"levman\0013-3010-roi-stddevADC": 0.00015906886621198937, </w:t>
      </w:r>
    </w:p>
    <w:p w14:paraId="7F24E2A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"levman\0013-3010-roi-stddevFA": 0.22448023841440762, </w:t>
      </w:r>
    </w:p>
    <w:p w14:paraId="45180EE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"levman\0013-3010-roi-NumTracts": "2454806", </w:t>
      </w:r>
    </w:p>
    <w:p w14:paraId="46FFFBCC"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"levman\0013-3010-roi-meanADC": 0.0007865246391972348, </w:t>
      </w:r>
    </w:p>
    <w:p w14:paraId="656B991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"levman\0013-3010-roi-LinesToRender": "18645", </w:t>
      </w:r>
    </w:p>
    <w:p w14:paraId="6BDC51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"levman\0013-3010-roi-VoxelSizeY": "1.000", </w:t>
      </w:r>
    </w:p>
    <w:p w14:paraId="7E234566"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"levman\0013-3010-roi-meanFA": 0.4930457186118099, </w:t>
      </w:r>
    </w:p>
    <w:p w14:paraId="2A2A454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 0, </w:t>
      </w:r>
    </w:p>
    <w:p w14:paraId="32B08BF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"levman\0013-3010-roi-MeanTractLen_StdDev": 0, </w:t>
      </w:r>
    </w:p>
    <w:p w14:paraId="39F533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"levman\0013-3010-roi-VoxelSizeZ": "1.000"</w:t>
      </w:r>
    </w:p>
    <w:p w14:paraId="0EB94002" w14:textId="77777777" w:rsidR="00932176" w:rsidRDefault="001D37B0">
      <w:pPr>
        <w:keepNext/>
        <w:ind w:left="720" w:firstLine="360"/>
        <w:rPr>
          <w:rFonts w:ascii="Courier New" w:hAnsi="Courier New" w:cs="Courier New"/>
        </w:rPr>
      </w:pPr>
      <w:r>
        <w:rPr>
          <w:rFonts w:ascii="Courier New" w:hAnsi="Courier New" w:cs="Courier New"/>
          <w:sz w:val="20"/>
        </w:rPr>
        <w:t>}</w:t>
      </w:r>
    </w:p>
    <w:p w14:paraId="73D94D76" w14:textId="77777777" w:rsidR="00932176" w:rsidRDefault="00932176">
      <w:pPr>
        <w:pStyle w:val="Caption"/>
      </w:pPr>
    </w:p>
    <w:p w14:paraId="727DA5AB" w14:textId="77777777" w:rsidR="00932176" w:rsidRDefault="001D37B0">
      <w:pPr>
        <w:pStyle w:val="Caption"/>
        <w:ind w:left="720" w:firstLine="360"/>
        <w:rPr>
          <w:color w:val="000000"/>
        </w:rPr>
      </w:pPr>
      <w:bookmarkStart w:id="221" w:name="_Ref7186417"/>
      <w:bookmarkStart w:id="222" w:name="_Ref7603949"/>
      <w:r>
        <w:t xml:space="preserve">Figure </w:t>
      </w:r>
      <w:r>
        <w:fldChar w:fldCharType="begin"/>
      </w:r>
      <w:r>
        <w:instrText>SEQ Figure \* ARABIC</w:instrText>
      </w:r>
      <w:r>
        <w:fldChar w:fldCharType="separate"/>
      </w:r>
      <w:r w:rsidR="00A72CEF">
        <w:rPr>
          <w:noProof/>
        </w:rPr>
        <w:t>10</w:t>
      </w:r>
      <w:r>
        <w:fldChar w:fldCharType="end"/>
      </w:r>
      <w:bookmarkEnd w:id="221"/>
      <w:r>
        <w:t xml:space="preserve"> Sample data file: calcs-0013-3010-</w:t>
      </w:r>
      <w:proofErr w:type="gramStart"/>
      <w:r>
        <w:t>roi.json</w:t>
      </w:r>
      <w:bookmarkEnd w:id="222"/>
      <w:proofErr w:type="gramEnd"/>
    </w:p>
    <w:p w14:paraId="5949906C" w14:textId="77777777" w:rsidR="00932176" w:rsidRDefault="00932176">
      <w:pPr>
        <w:pStyle w:val="BodyFirst"/>
      </w:pPr>
    </w:p>
    <w:p w14:paraId="76367073" w14:textId="77777777" w:rsidR="00932176" w:rsidRDefault="001D37B0">
      <w:pPr>
        <w:pStyle w:val="Heading4"/>
        <w:numPr>
          <w:ilvl w:val="3"/>
          <w:numId w:val="2"/>
        </w:numPr>
      </w:pPr>
      <w:bookmarkStart w:id="223" w:name="_Toc15248756"/>
      <w:r>
        <w:t>Extraction</w:t>
      </w:r>
      <w:bookmarkEnd w:id="223"/>
    </w:p>
    <w:p w14:paraId="2184D73A" w14:textId="77777777" w:rsidR="00932176" w:rsidRDefault="00932176">
      <w:pPr>
        <w:pStyle w:val="Heading4"/>
        <w:numPr>
          <w:ilvl w:val="3"/>
          <w:numId w:val="2"/>
        </w:numPr>
      </w:pPr>
    </w:p>
    <w:p w14:paraId="004191D5" w14:textId="2064F7AB" w:rsidR="00932176" w:rsidRDefault="001D37B0">
      <w:pPr>
        <w:pStyle w:val="BodyFirst"/>
      </w:pPr>
      <w:r>
        <w:t xml:space="preserve">A second phase of processing is provided by </w:t>
      </w:r>
      <w:r w:rsidR="00BD15C3">
        <w:rPr>
          <w:i/>
        </w:rPr>
        <w:t>crush</w:t>
      </w:r>
      <w:r>
        <w:t xml:space="preserve"> to add computed measures and support a reconstitution of all patient data.  </w:t>
      </w:r>
      <w:commentRangeStart w:id="224"/>
      <w:r w:rsidR="00BD15C3">
        <w:t>C</w:t>
      </w:r>
      <w:r w:rsidR="00BD15C3">
        <w:rPr>
          <w:i/>
        </w:rPr>
        <w:t>rush</w:t>
      </w:r>
      <w:r>
        <w:t xml:space="preserve"> </w:t>
      </w:r>
      <w:commentRangeEnd w:id="224"/>
      <w:r w:rsidR="00DD67B6">
        <w:rPr>
          <w:rStyle w:val="CommentReference"/>
        </w:rPr>
        <w:commentReference w:id="224"/>
      </w:r>
      <w:r>
        <w:t xml:space="preserve">provides a command line parameter to extract all patient data to a single output file.  It can do this in two ways, depending on the shape of the output desired.  A columnar </w:t>
      </w:r>
      <w:r>
        <w:rPr>
          <w:i/>
        </w:rPr>
        <w:t>–columnar</w:t>
      </w:r>
      <w:r>
        <w:t xml:space="preserve"> switch can be passed on the command line to extract output with one row representing a patient visit, and all measurements represented as columns.  This is useful for scenarios such as PANDAS data manipulation in Python.  There are over 900,000 columns produced in this format.  The individual measurements as well as their computed left-right asymmetry inde</w:t>
      </w:r>
      <w:ins w:id="225" w:author="Jacob Levman" w:date="2019-08-01T11:10:00Z">
        <w:r w:rsidR="00DD67B6">
          <w:t>c</w:t>
        </w:r>
      </w:ins>
      <w:del w:id="226" w:author="Jacob Levman" w:date="2019-08-01T11:10:00Z">
        <w:r w:rsidDel="00DD67B6">
          <w:delText>x</w:delText>
        </w:r>
      </w:del>
      <w:r>
        <w:t xml:space="preserve">es </w:t>
      </w:r>
      <w:proofErr w:type="gramStart"/>
      <w:r>
        <w:t>are</w:t>
      </w:r>
      <w:proofErr w:type="gramEnd"/>
      <w:r>
        <w:t xml:space="preserve"> returned.  Traditional tools used for analysis (MATLAB, R, Tableau, etc.) did not perform well with a data set of this width.</w:t>
      </w:r>
    </w:p>
    <w:p w14:paraId="6E844FF9" w14:textId="6C5BC5BB" w:rsidR="00932176" w:rsidRDefault="001D37B0">
      <w:pPr>
        <w:pStyle w:val="Body"/>
      </w:pPr>
      <w:r>
        <w:t xml:space="preserve">If the </w:t>
      </w:r>
      <w:r>
        <w:rPr>
          <w:i/>
        </w:rPr>
        <w:t>–report</w:t>
      </w:r>
      <w:r>
        <w:t xml:space="preserve"> switch is passed instead of the </w:t>
      </w:r>
      <w:r>
        <w:rPr>
          <w:i/>
        </w:rPr>
        <w:t>–columnar</w:t>
      </w:r>
      <w:r>
        <w:t xml:space="preserve"> switch, all patient data is returned with one row representing a specific intersection of ROIs using one track_vis method (</w:t>
      </w:r>
      <w:r>
        <w:rPr>
          <w:i/>
        </w:rPr>
        <w:t>–roi</w:t>
      </w:r>
      <w:r>
        <w:t xml:space="preserve"> or </w:t>
      </w:r>
      <w:r>
        <w:rPr>
          <w:i/>
        </w:rPr>
        <w:t>–roiend</w:t>
      </w:r>
      <w:r>
        <w:t xml:space="preserve">).  E.g. ROI starting at 0254, ending at 2002 using the </w:t>
      </w:r>
      <w:r>
        <w:rPr>
          <w:i/>
        </w:rPr>
        <w:t>–roi</w:t>
      </w:r>
      <w:r>
        <w:t xml:space="preserve"> method.  The columns on that row represent all measurements retrieved for that intersection (shown in </w:t>
      </w:r>
      <w:r>
        <w:fldChar w:fldCharType="begin"/>
      </w:r>
      <w:r>
        <w:instrText>REF _Ref7603949 \h</w:instrText>
      </w:r>
      <w:r>
        <w:fldChar w:fldCharType="separate"/>
      </w:r>
      <w:r w:rsidR="00D8000B">
        <w:t xml:space="preserve">Figure </w:t>
      </w:r>
      <w:r w:rsidR="00D8000B">
        <w:rPr>
          <w:noProof/>
        </w:rPr>
        <w:t>6</w:t>
      </w:r>
      <w:r w:rsidR="00D8000B">
        <w:t xml:space="preserve"> Sample data file: calcs-0013-3010-</w:t>
      </w:r>
      <w:proofErr w:type="gramStart"/>
      <w:r w:rsidR="00D8000B">
        <w:t>roi.json</w:t>
      </w:r>
      <w:proofErr w:type="gramEnd"/>
      <w:r>
        <w:fldChar w:fldCharType="end"/>
      </w:r>
      <w:r>
        <w:t xml:space="preserve"> ) along with the left-right asymmetry inde</w:t>
      </w:r>
      <w:ins w:id="227" w:author="Jacob Levman" w:date="2019-08-01T11:11:00Z">
        <w:r w:rsidR="00DD67B6">
          <w:t>c</w:t>
        </w:r>
      </w:ins>
      <w:del w:id="228" w:author="Jacob Levman" w:date="2019-08-01T11:11:00Z">
        <w:r w:rsidDel="00DD67B6">
          <w:delText>x</w:delText>
        </w:r>
      </w:del>
      <w:r>
        <w:t>es for each measure.  This data format would be the equivalent of a “tall” table in MATLAB.</w:t>
      </w:r>
    </w:p>
    <w:p w14:paraId="64FCFB1E" w14:textId="77777777" w:rsidR="00932176" w:rsidRDefault="001D37B0">
      <w:pPr>
        <w:pStyle w:val="Heading4"/>
        <w:numPr>
          <w:ilvl w:val="3"/>
          <w:numId w:val="2"/>
        </w:numPr>
      </w:pPr>
      <w:bookmarkStart w:id="229" w:name="_Toc15248757"/>
      <w:r>
        <w:lastRenderedPageBreak/>
        <w:t>SQL Access</w:t>
      </w:r>
      <w:bookmarkEnd w:id="229"/>
    </w:p>
    <w:p w14:paraId="583A9945" w14:textId="0B5667AC" w:rsidR="00932176" w:rsidRDefault="001D37B0">
      <w:pPr>
        <w:pStyle w:val="Body"/>
        <w:ind w:firstLine="0"/>
        <w:jc w:val="left"/>
      </w:pPr>
      <w:r>
        <w:t xml:space="preserve">To make this data set more accessible, ETL using Microsoft SSIS was written to load the data into a MS SQL server database.  Performance of data set manipulation can be significantly improved by offloading set manipulation to </w:t>
      </w:r>
      <w:ins w:id="230" w:author="Jacob Levman" w:date="2019-08-01T11:11:00Z">
        <w:r w:rsidR="00DD67B6">
          <w:t xml:space="preserve">the </w:t>
        </w:r>
      </w:ins>
      <w:r>
        <w:t xml:space="preserve">SQL server database, leaving more memory and CPU resources available on the client.  In fact, the most responsible and nimble access to data was </w:t>
      </w:r>
      <w:del w:id="231" w:author="Jacob Levman" w:date="2019-08-01T11:11:00Z">
        <w:r w:rsidDel="00DD67B6">
          <w:delText xml:space="preserve">best </w:delText>
        </w:r>
      </w:del>
      <w:ins w:id="232" w:author="Jacob Levman" w:date="2019-08-01T11:11:00Z">
        <w:r w:rsidR="00DD67B6">
          <w:t>obtained</w:t>
        </w:r>
        <w:r w:rsidR="00DD67B6">
          <w:t xml:space="preserve"> </w:t>
        </w:r>
      </w:ins>
      <w:r>
        <w:t>when using Tableau with data loaded into an indexed table in SQL Server.</w:t>
      </w:r>
    </w:p>
    <w:p w14:paraId="5B16D112" w14:textId="77777777" w:rsidR="00932176" w:rsidRDefault="001D37B0">
      <w:pPr>
        <w:pStyle w:val="Heading1"/>
        <w:numPr>
          <w:ilvl w:val="0"/>
          <w:numId w:val="2"/>
        </w:numPr>
      </w:pPr>
      <w:bookmarkStart w:id="233" w:name="_Toc15248758"/>
      <w:r>
        <w:t>Demonstration of Analysis</w:t>
      </w:r>
      <w:bookmarkEnd w:id="233"/>
    </w:p>
    <w:p w14:paraId="155F73B0" w14:textId="77777777" w:rsidR="00932176" w:rsidRDefault="001D37B0">
      <w:pPr>
        <w:pStyle w:val="Heading2"/>
        <w:numPr>
          <w:ilvl w:val="1"/>
          <w:numId w:val="2"/>
        </w:numPr>
      </w:pPr>
      <w:bookmarkStart w:id="234" w:name="_Toc15248759"/>
      <w:r>
        <w:t>Summary Statistics</w:t>
      </w:r>
      <w:bookmarkEnd w:id="234"/>
    </w:p>
    <w:p w14:paraId="09E5D9BE" w14:textId="77777777" w:rsidR="00932176" w:rsidRDefault="001D37B0">
      <w:pPr>
        <w:pStyle w:val="Heading3"/>
        <w:numPr>
          <w:ilvl w:val="2"/>
          <w:numId w:val="2"/>
        </w:numPr>
      </w:pPr>
      <w:bookmarkStart w:id="235" w:name="_Toc15248760"/>
      <w:r>
        <w:t>Effect Size</w:t>
      </w:r>
      <w:bookmarkEnd w:id="235"/>
      <w:commentRangeStart w:id="236"/>
    </w:p>
    <w:p w14:paraId="51DF0758" w14:textId="77777777" w:rsidR="00932176" w:rsidRDefault="001D37B0">
      <w:pPr>
        <w:pStyle w:val="BodyFirst"/>
      </w:pPr>
      <w:r>
        <w:t>The mean difference between male and female patients for each of the derived measures were calculated, and those measures where more than 90% of patients with data were sorted by greatest effect size (+/-) when comparing across gender.  Those ROIs with the largest Effect Size are listed as well as correspond</w:t>
      </w:r>
      <w:r w:rsidR="00BD15C3">
        <w:t>ing visualizations for the top 10</w:t>
      </w:r>
      <w:r>
        <w:t xml:space="preserve"> with the strongest effect between genders.</w:t>
      </w:r>
      <w:commentRangeEnd w:id="236"/>
      <w:r w:rsidR="00713613">
        <w:rPr>
          <w:rStyle w:val="CommentReference"/>
        </w:rPr>
        <w:commentReference w:id="236"/>
      </w:r>
    </w:p>
    <w:p w14:paraId="74299315" w14:textId="77777777" w:rsidR="00932176" w:rsidRDefault="001D37B0">
      <w:pPr>
        <w:pStyle w:val="Heading4"/>
        <w:numPr>
          <w:ilvl w:val="3"/>
          <w:numId w:val="2"/>
        </w:numPr>
      </w:pPr>
      <w:bookmarkStart w:id="237" w:name="_Toc15248761"/>
      <w:r>
        <w:t>Mean FA</w:t>
      </w:r>
      <w:bookmarkEnd w:id="237"/>
    </w:p>
    <w:p w14:paraId="79FC7DD8" w14:textId="77777777" w:rsidR="00BD15C3" w:rsidRDefault="00BD15C3" w:rsidP="00BD15C3">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1</w:t>
      </w:r>
      <w:r w:rsidR="00E32EA6">
        <w:rPr>
          <w:noProof/>
        </w:rPr>
        <w:fldChar w:fldCharType="end"/>
      </w:r>
      <w:r>
        <w:t xml:space="preserve"> - Largest </w:t>
      </w:r>
      <w:r>
        <w:rPr>
          <w:noProof/>
        </w:rPr>
        <w:t xml:space="preserve">effect size for gender </w:t>
      </w:r>
      <w:r w:rsidR="00FA2E1E">
        <w:rPr>
          <w:noProof/>
        </w:rPr>
        <w:t xml:space="preserve">when </w:t>
      </w:r>
      <w:r>
        <w:rPr>
          <w:noProof/>
        </w:rPr>
        <w:t>measuring meanFA</w:t>
      </w:r>
    </w:p>
    <w:tbl>
      <w:tblPr>
        <w:tblStyle w:val="PlainTable2"/>
        <w:tblW w:w="4569" w:type="pct"/>
        <w:tblLook w:val="04A0" w:firstRow="1" w:lastRow="0" w:firstColumn="1" w:lastColumn="0" w:noHBand="0" w:noVBand="1"/>
      </w:tblPr>
      <w:tblGrid>
        <w:gridCol w:w="2158"/>
        <w:gridCol w:w="2210"/>
        <w:gridCol w:w="883"/>
        <w:gridCol w:w="1502"/>
        <w:gridCol w:w="1142"/>
      </w:tblGrid>
      <w:tr w:rsidR="00932176" w14:paraId="5566B44D" w14:textId="77777777" w:rsidTr="00BD15C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674B2FD" w14:textId="77777777" w:rsidR="00932176" w:rsidRPr="00BD15C3" w:rsidRDefault="001D37B0">
            <w:pPr>
              <w:rPr>
                <w:bCs w:val="0"/>
                <w:color w:val="000000"/>
                <w:sz w:val="20"/>
                <w:szCs w:val="20"/>
              </w:rPr>
            </w:pPr>
            <w:r w:rsidRPr="00BD15C3">
              <w:rPr>
                <w:bCs w:val="0"/>
                <w:color w:val="000000"/>
                <w:sz w:val="20"/>
                <w:szCs w:val="20"/>
              </w:rPr>
              <w:t>ROI Start</w:t>
            </w:r>
          </w:p>
        </w:tc>
        <w:tc>
          <w:tcPr>
            <w:tcW w:w="2210" w:type="dxa"/>
          </w:tcPr>
          <w:p w14:paraId="260386ED"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ROI End</w:t>
            </w:r>
          </w:p>
        </w:tc>
        <w:tc>
          <w:tcPr>
            <w:tcW w:w="883" w:type="dxa"/>
          </w:tcPr>
          <w:p w14:paraId="705C04F7"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Method</w:t>
            </w:r>
          </w:p>
        </w:tc>
        <w:tc>
          <w:tcPr>
            <w:tcW w:w="1502" w:type="dxa"/>
          </w:tcPr>
          <w:p w14:paraId="153773E4"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Effect Size</w:t>
            </w:r>
          </w:p>
        </w:tc>
        <w:tc>
          <w:tcPr>
            <w:tcW w:w="1142" w:type="dxa"/>
          </w:tcPr>
          <w:p w14:paraId="0B65A48F"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proofErr w:type="gramStart"/>
            <w:r w:rsidRPr="00BD15C3">
              <w:rPr>
                <w:bCs w:val="0"/>
                <w:color w:val="000000"/>
                <w:sz w:val="20"/>
                <w:szCs w:val="20"/>
              </w:rPr>
              <w:t>Non Null</w:t>
            </w:r>
            <w:proofErr w:type="gramEnd"/>
            <w:r w:rsidRPr="00BD15C3">
              <w:rPr>
                <w:bCs w:val="0"/>
                <w:color w:val="000000"/>
                <w:sz w:val="20"/>
                <w:szCs w:val="20"/>
              </w:rPr>
              <w:t xml:space="preserve"> Measures</w:t>
            </w:r>
          </w:p>
        </w:tc>
      </w:tr>
      <w:tr w:rsidR="00932176" w14:paraId="5DAD0D9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01FCA35" w14:textId="77777777" w:rsidR="00932176" w:rsidRPr="00BD15C3" w:rsidRDefault="001D37B0">
            <w:pPr>
              <w:rPr>
                <w:b w:val="0"/>
                <w:color w:val="000000"/>
                <w:sz w:val="20"/>
                <w:szCs w:val="20"/>
              </w:rPr>
            </w:pPr>
            <w:r w:rsidRPr="00BD15C3">
              <w:rPr>
                <w:b w:val="0"/>
                <w:color w:val="000000"/>
                <w:sz w:val="20"/>
                <w:szCs w:val="20"/>
              </w:rPr>
              <w:lastRenderedPageBreak/>
              <w:t>wm-lh-medialorbitofrontal</w:t>
            </w:r>
          </w:p>
        </w:tc>
        <w:tc>
          <w:tcPr>
            <w:tcW w:w="2210" w:type="dxa"/>
          </w:tcPr>
          <w:p w14:paraId="3E9D441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324A3B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64E0A9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-0.495404461</w:t>
            </w:r>
          </w:p>
        </w:tc>
        <w:tc>
          <w:tcPr>
            <w:tcW w:w="1142" w:type="dxa"/>
          </w:tcPr>
          <w:p w14:paraId="19C60B5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522</w:t>
            </w:r>
          </w:p>
        </w:tc>
      </w:tr>
      <w:tr w:rsidR="00932176" w14:paraId="2DBC4E91"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2EE9080"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52A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658BA7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9AFF4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-0.489322398</w:t>
            </w:r>
          </w:p>
        </w:tc>
        <w:tc>
          <w:tcPr>
            <w:tcW w:w="1142" w:type="dxa"/>
          </w:tcPr>
          <w:p w14:paraId="2E41CF5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496</w:t>
            </w:r>
          </w:p>
        </w:tc>
      </w:tr>
      <w:tr w:rsidR="00932176" w14:paraId="125E0D1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C1EE439" w14:textId="77777777" w:rsidR="00932176" w:rsidRPr="00BD15C3" w:rsidRDefault="001D37B0">
            <w:pPr>
              <w:rPr>
                <w:b w:val="0"/>
                <w:color w:val="000000"/>
                <w:sz w:val="20"/>
                <w:szCs w:val="20"/>
              </w:rPr>
            </w:pPr>
            <w:r w:rsidRPr="00BD15C3">
              <w:rPr>
                <w:b w:val="0"/>
                <w:color w:val="000000"/>
                <w:sz w:val="20"/>
                <w:szCs w:val="20"/>
              </w:rPr>
              <w:t>ctx-lh-rostralmiddlefrontal</w:t>
            </w:r>
          </w:p>
        </w:tc>
        <w:tc>
          <w:tcPr>
            <w:tcW w:w="2210" w:type="dxa"/>
          </w:tcPr>
          <w:p w14:paraId="3826267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2A9F6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FC09F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-0.396594776</w:t>
            </w:r>
          </w:p>
        </w:tc>
        <w:tc>
          <w:tcPr>
            <w:tcW w:w="1142" w:type="dxa"/>
          </w:tcPr>
          <w:p w14:paraId="5BA635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498</w:t>
            </w:r>
          </w:p>
        </w:tc>
      </w:tr>
      <w:tr w:rsidR="00932176" w14:paraId="6BC695C7"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D28222A"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7B368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48C43A6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2B021F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-0.380086251</w:t>
            </w:r>
          </w:p>
        </w:tc>
        <w:tc>
          <w:tcPr>
            <w:tcW w:w="1142" w:type="dxa"/>
          </w:tcPr>
          <w:p w14:paraId="0B7392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3A6720A0"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C6CD620" w14:textId="77777777" w:rsidR="00932176" w:rsidRPr="00BD15C3" w:rsidRDefault="001D37B0">
            <w:pPr>
              <w:rPr>
                <w:b w:val="0"/>
                <w:color w:val="000000"/>
                <w:sz w:val="20"/>
                <w:szCs w:val="20"/>
              </w:rPr>
            </w:pPr>
            <w:r w:rsidRPr="00BD15C3">
              <w:rPr>
                <w:b w:val="0"/>
                <w:color w:val="000000"/>
                <w:sz w:val="20"/>
                <w:szCs w:val="20"/>
              </w:rPr>
              <w:t>wm-lh-bankssts</w:t>
            </w:r>
          </w:p>
        </w:tc>
        <w:tc>
          <w:tcPr>
            <w:tcW w:w="2210" w:type="dxa"/>
          </w:tcPr>
          <w:p w14:paraId="365F539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0216395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29A1CF7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-0.378921068</w:t>
            </w:r>
          </w:p>
        </w:tc>
        <w:tc>
          <w:tcPr>
            <w:tcW w:w="1142" w:type="dxa"/>
          </w:tcPr>
          <w:p w14:paraId="3FA1B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502</w:t>
            </w:r>
          </w:p>
        </w:tc>
      </w:tr>
      <w:tr w:rsidR="00932176" w14:paraId="7831C5C2"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15B7E4E"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E094A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ctx-rh-frontalpole</w:t>
            </w:r>
          </w:p>
        </w:tc>
        <w:tc>
          <w:tcPr>
            <w:tcW w:w="883" w:type="dxa"/>
          </w:tcPr>
          <w:p w14:paraId="557E09B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5F47B3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-0.377164213</w:t>
            </w:r>
          </w:p>
        </w:tc>
        <w:tc>
          <w:tcPr>
            <w:tcW w:w="1142" w:type="dxa"/>
          </w:tcPr>
          <w:p w14:paraId="5CBA754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05E08827"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87CA0AF"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502D212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6E5CDA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B403FC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-0.374796717</w:t>
            </w:r>
          </w:p>
        </w:tc>
        <w:tc>
          <w:tcPr>
            <w:tcW w:w="1142" w:type="dxa"/>
          </w:tcPr>
          <w:p w14:paraId="6ADB9B4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258A998B"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1D3EACE" w14:textId="77777777" w:rsidR="00932176" w:rsidRPr="00BD15C3" w:rsidRDefault="001D37B0">
            <w:pPr>
              <w:rPr>
                <w:b w:val="0"/>
                <w:color w:val="000000"/>
                <w:sz w:val="20"/>
                <w:szCs w:val="20"/>
              </w:rPr>
            </w:pPr>
            <w:r w:rsidRPr="00BD15C3">
              <w:rPr>
                <w:b w:val="0"/>
                <w:color w:val="000000"/>
                <w:sz w:val="20"/>
                <w:szCs w:val="20"/>
              </w:rPr>
              <w:t>Left-Pallidum</w:t>
            </w:r>
          </w:p>
        </w:tc>
        <w:tc>
          <w:tcPr>
            <w:tcW w:w="2210" w:type="dxa"/>
          </w:tcPr>
          <w:p w14:paraId="09E3A1E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7CC5DB5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D7BEDE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-0.365712411</w:t>
            </w:r>
          </w:p>
        </w:tc>
        <w:tc>
          <w:tcPr>
            <w:tcW w:w="1142" w:type="dxa"/>
          </w:tcPr>
          <w:p w14:paraId="2662560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485</w:t>
            </w:r>
          </w:p>
        </w:tc>
      </w:tr>
      <w:tr w:rsidR="00932176" w14:paraId="7DB61758"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13124EA" w14:textId="77777777" w:rsidR="00932176" w:rsidRPr="00BD15C3" w:rsidRDefault="001D37B0">
            <w:pPr>
              <w:rPr>
                <w:b w:val="0"/>
                <w:color w:val="000000"/>
                <w:sz w:val="20"/>
                <w:szCs w:val="20"/>
              </w:rPr>
            </w:pPr>
            <w:r w:rsidRPr="00BD15C3">
              <w:rPr>
                <w:b w:val="0"/>
                <w:color w:val="000000"/>
                <w:sz w:val="20"/>
                <w:szCs w:val="20"/>
              </w:rPr>
              <w:t>wm-lh-lateraloccipital</w:t>
            </w:r>
          </w:p>
        </w:tc>
        <w:tc>
          <w:tcPr>
            <w:tcW w:w="2210" w:type="dxa"/>
          </w:tcPr>
          <w:p w14:paraId="6562006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BB6F9C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59989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-0.365698044</w:t>
            </w:r>
          </w:p>
        </w:tc>
        <w:tc>
          <w:tcPr>
            <w:tcW w:w="1142" w:type="dxa"/>
          </w:tcPr>
          <w:p w14:paraId="5E4E523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3A8B4B2F"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4DAA90B7" w14:textId="77777777" w:rsidR="00932176" w:rsidRPr="00BD15C3" w:rsidRDefault="001D37B0">
            <w:pPr>
              <w:rPr>
                <w:b w:val="0"/>
                <w:color w:val="000000"/>
                <w:sz w:val="20"/>
                <w:szCs w:val="20"/>
              </w:rPr>
            </w:pPr>
            <w:r w:rsidRPr="00BD15C3">
              <w:rPr>
                <w:b w:val="0"/>
                <w:color w:val="000000"/>
                <w:sz w:val="20"/>
                <w:szCs w:val="20"/>
              </w:rPr>
              <w:t>Right-Cerebellum-Cortex</w:t>
            </w:r>
          </w:p>
        </w:tc>
        <w:tc>
          <w:tcPr>
            <w:tcW w:w="2210" w:type="dxa"/>
          </w:tcPr>
          <w:p w14:paraId="237E9F2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wm-rh-lingual</w:t>
            </w:r>
          </w:p>
        </w:tc>
        <w:tc>
          <w:tcPr>
            <w:tcW w:w="883" w:type="dxa"/>
          </w:tcPr>
          <w:p w14:paraId="4BACCA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3ED5EC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0.361609121</w:t>
            </w:r>
          </w:p>
        </w:tc>
        <w:tc>
          <w:tcPr>
            <w:tcW w:w="1142" w:type="dxa"/>
          </w:tcPr>
          <w:p w14:paraId="2FD9332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533</w:t>
            </w:r>
          </w:p>
        </w:tc>
      </w:tr>
      <w:tr w:rsidR="00932176" w14:paraId="0499CF33"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0CD02DE2" w14:textId="77777777" w:rsidR="00932176" w:rsidRPr="00BD15C3" w:rsidRDefault="001D37B0">
            <w:pPr>
              <w:rPr>
                <w:b w:val="0"/>
                <w:color w:val="000000"/>
                <w:sz w:val="20"/>
                <w:szCs w:val="20"/>
              </w:rPr>
            </w:pPr>
            <w:r w:rsidRPr="00BD15C3">
              <w:rPr>
                <w:b w:val="0"/>
                <w:color w:val="000000"/>
                <w:sz w:val="20"/>
                <w:szCs w:val="20"/>
              </w:rPr>
              <w:t>Left-Thalamus-Proper</w:t>
            </w:r>
          </w:p>
        </w:tc>
        <w:tc>
          <w:tcPr>
            <w:tcW w:w="2210" w:type="dxa"/>
          </w:tcPr>
          <w:p w14:paraId="297CE87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Left-choroid-plexus</w:t>
            </w:r>
          </w:p>
        </w:tc>
        <w:tc>
          <w:tcPr>
            <w:tcW w:w="883" w:type="dxa"/>
          </w:tcPr>
          <w:p w14:paraId="37EF850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AD06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-0.360246042</w:t>
            </w:r>
          </w:p>
        </w:tc>
        <w:tc>
          <w:tcPr>
            <w:tcW w:w="1142" w:type="dxa"/>
          </w:tcPr>
          <w:p w14:paraId="2884AAD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3DCC415E"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BAE7EA4" w14:textId="77777777" w:rsidR="00932176" w:rsidRPr="00BD15C3" w:rsidRDefault="001D37B0">
            <w:pPr>
              <w:rPr>
                <w:b w:val="0"/>
                <w:color w:val="000000"/>
                <w:sz w:val="20"/>
                <w:szCs w:val="20"/>
              </w:rPr>
            </w:pPr>
            <w:r w:rsidRPr="00BD15C3">
              <w:rPr>
                <w:b w:val="0"/>
                <w:color w:val="000000"/>
                <w:sz w:val="20"/>
                <w:szCs w:val="20"/>
              </w:rPr>
              <w:t>Left-Putamen</w:t>
            </w:r>
          </w:p>
        </w:tc>
        <w:tc>
          <w:tcPr>
            <w:tcW w:w="2210" w:type="dxa"/>
          </w:tcPr>
          <w:p w14:paraId="103D2C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15DC2DB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AD209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-0.360079159</w:t>
            </w:r>
          </w:p>
        </w:tc>
        <w:tc>
          <w:tcPr>
            <w:tcW w:w="1142" w:type="dxa"/>
          </w:tcPr>
          <w:p w14:paraId="26B661A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3D394425"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FF491DB" w14:textId="77777777" w:rsidR="00932176" w:rsidRPr="00BD15C3" w:rsidRDefault="001D37B0">
            <w:pPr>
              <w:rPr>
                <w:b w:val="0"/>
                <w:color w:val="000000"/>
                <w:sz w:val="20"/>
                <w:szCs w:val="20"/>
              </w:rPr>
            </w:pPr>
            <w:r w:rsidRPr="00BD15C3">
              <w:rPr>
                <w:b w:val="0"/>
                <w:color w:val="000000"/>
                <w:sz w:val="20"/>
                <w:szCs w:val="20"/>
              </w:rPr>
              <w:t>ctx-lh-lateraloccipital</w:t>
            </w:r>
          </w:p>
        </w:tc>
        <w:tc>
          <w:tcPr>
            <w:tcW w:w="2210" w:type="dxa"/>
          </w:tcPr>
          <w:p w14:paraId="448C6F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A91EB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2B0101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-0.359731432</w:t>
            </w:r>
          </w:p>
        </w:tc>
        <w:tc>
          <w:tcPr>
            <w:tcW w:w="1142" w:type="dxa"/>
          </w:tcPr>
          <w:p w14:paraId="60ABE3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493</w:t>
            </w:r>
          </w:p>
        </w:tc>
      </w:tr>
      <w:tr w:rsidR="00932176" w14:paraId="25A8F07D"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8F826FE" w14:textId="77777777" w:rsidR="00932176" w:rsidRPr="00BD15C3" w:rsidRDefault="001D37B0">
            <w:pPr>
              <w:rPr>
                <w:b w:val="0"/>
                <w:color w:val="000000"/>
                <w:sz w:val="20"/>
                <w:szCs w:val="20"/>
              </w:rPr>
            </w:pPr>
            <w:r w:rsidRPr="00BD15C3">
              <w:rPr>
                <w:b w:val="0"/>
                <w:color w:val="000000"/>
                <w:sz w:val="20"/>
                <w:szCs w:val="20"/>
              </w:rPr>
              <w:t>ctx-rh-cuneus</w:t>
            </w:r>
          </w:p>
        </w:tc>
        <w:tc>
          <w:tcPr>
            <w:tcW w:w="2210" w:type="dxa"/>
          </w:tcPr>
          <w:p w14:paraId="42FCB9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883" w:type="dxa"/>
          </w:tcPr>
          <w:p w14:paraId="745840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78AB4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-0.359013949</w:t>
            </w:r>
          </w:p>
        </w:tc>
        <w:tc>
          <w:tcPr>
            <w:tcW w:w="1142" w:type="dxa"/>
          </w:tcPr>
          <w:p w14:paraId="5F06DF1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3039A10C"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D1EA64D" w14:textId="77777777" w:rsidR="00932176" w:rsidRPr="00BD15C3" w:rsidRDefault="001D37B0">
            <w:pPr>
              <w:rPr>
                <w:b w:val="0"/>
                <w:color w:val="000000"/>
                <w:sz w:val="20"/>
                <w:szCs w:val="20"/>
              </w:rPr>
            </w:pPr>
            <w:r w:rsidRPr="00BD15C3">
              <w:rPr>
                <w:b w:val="0"/>
                <w:color w:val="000000"/>
                <w:sz w:val="20"/>
                <w:szCs w:val="20"/>
              </w:rPr>
              <w:t>ctx-rh-superiorfrontal</w:t>
            </w:r>
          </w:p>
        </w:tc>
        <w:tc>
          <w:tcPr>
            <w:tcW w:w="2210" w:type="dxa"/>
          </w:tcPr>
          <w:p w14:paraId="7BDECF5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2DC4D74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383B21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-0.358117323</w:t>
            </w:r>
          </w:p>
        </w:tc>
        <w:tc>
          <w:tcPr>
            <w:tcW w:w="1142" w:type="dxa"/>
          </w:tcPr>
          <w:p w14:paraId="1E54A48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475</w:t>
            </w:r>
          </w:p>
        </w:tc>
      </w:tr>
      <w:tr w:rsidR="00932176" w14:paraId="1C733158"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DE40B73"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097F6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0CCB79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8AB735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-0.357126656</w:t>
            </w:r>
          </w:p>
        </w:tc>
        <w:tc>
          <w:tcPr>
            <w:tcW w:w="1142" w:type="dxa"/>
          </w:tcPr>
          <w:p w14:paraId="7473E05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bl>
    <w:p w14:paraId="0A38C3A1" w14:textId="77777777" w:rsidR="004151FF" w:rsidRDefault="004151FF">
      <w:pPr>
        <w:pStyle w:val="Heading4"/>
        <w:numPr>
          <w:ilvl w:val="3"/>
          <w:numId w:val="2"/>
        </w:numPr>
        <w:rPr>
          <w:rStyle w:val="Strong"/>
          <w:b w:val="0"/>
        </w:rPr>
      </w:pPr>
    </w:p>
    <w:p w14:paraId="3EB5B5FB" w14:textId="77777777" w:rsidR="00932176" w:rsidRDefault="001D37B0">
      <w:pPr>
        <w:pStyle w:val="Heading4"/>
        <w:numPr>
          <w:ilvl w:val="3"/>
          <w:numId w:val="2"/>
        </w:numPr>
        <w:rPr>
          <w:rStyle w:val="Strong"/>
          <w:b w:val="0"/>
        </w:rPr>
      </w:pPr>
      <w:bookmarkStart w:id="238" w:name="_Toc15248762"/>
      <w:r>
        <w:rPr>
          <w:rStyle w:val="Strong"/>
          <w:b w:val="0"/>
        </w:rPr>
        <w:t>Findings</w:t>
      </w:r>
      <w:bookmarkEnd w:id="238"/>
    </w:p>
    <w:p w14:paraId="5C132464" w14:textId="77777777" w:rsidR="00932176" w:rsidRDefault="001D37B0">
      <w:pPr>
        <w:spacing w:line="480" w:lineRule="auto"/>
      </w:pPr>
      <w:r>
        <w:t xml:space="preserve">In most cases, greater fractional anisotropy in girls was shown to be higher where gender differences existed.  Girls demonstrated the greatest difference near the left side medial orbito frontal region, and boys demonstrated greater FA in the right cerebellum.   Overall, the majority of effect sizes between genders are small or negligible.  </w:t>
      </w:r>
    </w:p>
    <w:p w14:paraId="6567F1BC" w14:textId="5FD436F1" w:rsidR="00932176" w:rsidRDefault="001D37B0">
      <w:pPr>
        <w:spacing w:line="480" w:lineRule="auto"/>
        <w:rPr>
          <w:rStyle w:val="Strong"/>
        </w:rPr>
      </w:pPr>
      <w:r>
        <w:t>These differences may suggest girls have a lower degree of fiber crossing in these regions (which typically lowers FA)</w:t>
      </w:r>
      <w:ins w:id="239" w:author="Jacob Levman" w:date="2019-08-01T11:16:00Z">
        <w:r w:rsidR="00713613">
          <w:t xml:space="preserve"> which may contribute to the</w:t>
        </w:r>
      </w:ins>
      <w:ins w:id="240" w:author="Jacob Levman" w:date="2019-08-01T11:15:00Z">
        <w:r w:rsidR="00713613">
          <w:t xml:space="preserve"> higher d</w:t>
        </w:r>
      </w:ins>
      <w:ins w:id="241" w:author="Jacob Levman" w:date="2019-08-01T11:16:00Z">
        <w:r w:rsidR="00713613">
          <w:t xml:space="preserve">irectionality of diffusion observed between most of the regions </w:t>
        </w:r>
      </w:ins>
      <w:ins w:id="242" w:author="Jacob Levman" w:date="2019-08-01T11:17:00Z">
        <w:r w:rsidR="00713613">
          <w:t>summarized above.</w:t>
        </w:r>
      </w:ins>
      <w:del w:id="243" w:author="Jacob Levman" w:date="2019-08-01T11:17:00Z">
        <w:r w:rsidDel="00713613">
          <w:delText>, or boys have reduced myl</w:delText>
        </w:r>
      </w:del>
      <w:del w:id="244" w:author="Jacob Levman" w:date="2019-08-01T11:15:00Z">
        <w:r w:rsidDel="00713613">
          <w:delText>e</w:delText>
        </w:r>
      </w:del>
      <w:del w:id="245" w:author="Jacob Levman" w:date="2019-08-01T11:17:00Z">
        <w:r w:rsidDel="00713613">
          <w:delText>nation on axons.</w:delText>
        </w:r>
      </w:del>
      <w:r>
        <w:t xml:space="preserve"> </w:t>
      </w:r>
    </w:p>
    <w:p w14:paraId="5FB1983B" w14:textId="77777777" w:rsidR="00932176" w:rsidRDefault="00F3197F">
      <w:r>
        <w:rPr>
          <w:noProof/>
        </w:rPr>
        <w:lastRenderedPageBreak/>
        <w:pict w14:anchorId="6C819E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meanFA-Pairplot-all" style="width:432.9pt;height:432.9pt;mso-width-percent:0;mso-height-percent:0;mso-width-percent:0;mso-height-percent:0">
            <v:imagedata r:id="rId17" o:title="meanFA-Pairplot-all"/>
          </v:shape>
        </w:pict>
      </w:r>
    </w:p>
    <w:p w14:paraId="3B29EE98" w14:textId="77777777" w:rsidR="004151FF" w:rsidRDefault="001D37B0">
      <w:pPr>
        <w:pStyle w:val="Caption"/>
        <w:jc w:val="center"/>
      </w:pPr>
      <w:r>
        <w:t xml:space="preserve">Figure </w:t>
      </w:r>
      <w:r>
        <w:fldChar w:fldCharType="begin"/>
      </w:r>
      <w:r>
        <w:instrText>SEQ Figure \* ARABIC</w:instrText>
      </w:r>
      <w:r>
        <w:fldChar w:fldCharType="separate"/>
      </w:r>
      <w:r w:rsidR="00A72CEF">
        <w:rPr>
          <w:noProof/>
        </w:rPr>
        <w:t>11</w:t>
      </w:r>
      <w:r>
        <w:fldChar w:fldCharType="end"/>
      </w:r>
      <w:r>
        <w:t xml:space="preserve"> - Mean FA effect size per </w:t>
      </w:r>
      <w:commentRangeStart w:id="246"/>
      <w:r>
        <w:t>measure</w:t>
      </w:r>
      <w:commentRangeEnd w:id="246"/>
      <w:r w:rsidR="00713613">
        <w:rPr>
          <w:rStyle w:val="CommentReference"/>
          <w:b w:val="0"/>
          <w:bCs w:val="0"/>
        </w:rPr>
        <w:commentReference w:id="246"/>
      </w:r>
    </w:p>
    <w:p w14:paraId="52B30AEB" w14:textId="77777777" w:rsidR="004151FF" w:rsidRDefault="004151FF" w:rsidP="004151FF">
      <w:pPr>
        <w:pStyle w:val="Heading4"/>
        <w:numPr>
          <w:ilvl w:val="0"/>
          <w:numId w:val="0"/>
        </w:numPr>
        <w:rPr>
          <w:rStyle w:val="Strong"/>
          <w:b w:val="0"/>
          <w:bCs/>
        </w:rPr>
      </w:pPr>
    </w:p>
    <w:p w14:paraId="39B6C113" w14:textId="77777777" w:rsidR="00932176" w:rsidRDefault="001D37B0" w:rsidP="004151FF">
      <w:pPr>
        <w:pStyle w:val="Heading4"/>
        <w:numPr>
          <w:ilvl w:val="0"/>
          <w:numId w:val="0"/>
        </w:numPr>
        <w:rPr>
          <w:rStyle w:val="Strong"/>
          <w:b w:val="0"/>
          <w:bCs/>
        </w:rPr>
      </w:pPr>
      <w:bookmarkStart w:id="247" w:name="_Toc15248763"/>
      <w:r>
        <w:rPr>
          <w:rStyle w:val="Strong"/>
          <w:b w:val="0"/>
          <w:bCs/>
        </w:rPr>
        <w:t>Mean ADC</w:t>
      </w:r>
      <w:bookmarkEnd w:id="247"/>
    </w:p>
    <w:p w14:paraId="3319B85D" w14:textId="77777777" w:rsidR="00932176" w:rsidRDefault="00932176">
      <w:pPr>
        <w:pStyle w:val="Body"/>
        <w:tabs>
          <w:tab w:val="left" w:pos="900"/>
        </w:tabs>
        <w:spacing w:line="240" w:lineRule="auto"/>
        <w:ind w:left="1710" w:right="720" w:firstLine="0"/>
        <w:rPr>
          <w:rStyle w:val="Strong"/>
        </w:rPr>
      </w:pPr>
    </w:p>
    <w:p w14:paraId="7CC2A60B" w14:textId="77777777"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2</w:t>
      </w:r>
      <w:r w:rsidR="00E32EA6">
        <w:rPr>
          <w:noProof/>
        </w:rPr>
        <w:fldChar w:fldCharType="end"/>
      </w:r>
      <w:r>
        <w:t xml:space="preserve"> - </w:t>
      </w:r>
      <w:r w:rsidRPr="006937B0">
        <w:t>Largest effect size for gender w</w:t>
      </w:r>
      <w:r>
        <w:t>hen measuring meanADC</w:t>
      </w:r>
    </w:p>
    <w:tbl>
      <w:tblPr>
        <w:tblStyle w:val="PlainTable2"/>
        <w:tblW w:w="8418" w:type="dxa"/>
        <w:tblLook w:val="04A0" w:firstRow="1" w:lastRow="0" w:firstColumn="1" w:lastColumn="0" w:noHBand="0" w:noVBand="1"/>
      </w:tblPr>
      <w:tblGrid>
        <w:gridCol w:w="2681"/>
        <w:gridCol w:w="2693"/>
        <w:gridCol w:w="883"/>
        <w:gridCol w:w="1123"/>
        <w:gridCol w:w="1038"/>
      </w:tblGrid>
      <w:tr w:rsidR="00932176" w14:paraId="5AAFF15A"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268E12A" w14:textId="77777777" w:rsidR="00932176" w:rsidRPr="00FA2E1E" w:rsidRDefault="001D37B0">
            <w:pPr>
              <w:rPr>
                <w:bCs w:val="0"/>
                <w:color w:val="000000"/>
                <w:sz w:val="20"/>
                <w:szCs w:val="20"/>
              </w:rPr>
            </w:pPr>
            <w:r w:rsidRPr="00FA2E1E">
              <w:rPr>
                <w:bCs w:val="0"/>
                <w:color w:val="000000"/>
                <w:sz w:val="20"/>
                <w:szCs w:val="20"/>
              </w:rPr>
              <w:t>ROI Start</w:t>
            </w:r>
          </w:p>
        </w:tc>
        <w:tc>
          <w:tcPr>
            <w:tcW w:w="2693" w:type="dxa"/>
          </w:tcPr>
          <w:p w14:paraId="1C92FB20"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4DB8BF8F"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123" w:type="dxa"/>
          </w:tcPr>
          <w:p w14:paraId="4399AEFC"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79DAD1C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proofErr w:type="gramStart"/>
            <w:r w:rsidRPr="00FA2E1E">
              <w:rPr>
                <w:bCs w:val="0"/>
                <w:color w:val="000000"/>
                <w:sz w:val="20"/>
                <w:szCs w:val="20"/>
              </w:rPr>
              <w:t>Non Null</w:t>
            </w:r>
            <w:proofErr w:type="gramEnd"/>
            <w:r w:rsidRPr="00FA2E1E">
              <w:rPr>
                <w:bCs w:val="0"/>
                <w:color w:val="000000"/>
                <w:sz w:val="20"/>
                <w:szCs w:val="20"/>
              </w:rPr>
              <w:t xml:space="preserve"> Measures</w:t>
            </w:r>
          </w:p>
        </w:tc>
      </w:tr>
      <w:tr w:rsidR="00932176" w14:paraId="0CC1E4C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ACAECFA" w14:textId="77777777" w:rsidR="00932176" w:rsidRPr="00FA2E1E" w:rsidRDefault="001D37B0">
            <w:pPr>
              <w:rPr>
                <w:b w:val="0"/>
                <w:color w:val="000000"/>
                <w:sz w:val="20"/>
                <w:szCs w:val="20"/>
              </w:rPr>
            </w:pPr>
            <w:r w:rsidRPr="00FA2E1E">
              <w:rPr>
                <w:b w:val="0"/>
                <w:color w:val="000000"/>
                <w:sz w:val="20"/>
                <w:szCs w:val="20"/>
              </w:rPr>
              <w:t>ctx-lh-insula</w:t>
            </w:r>
          </w:p>
        </w:tc>
        <w:tc>
          <w:tcPr>
            <w:tcW w:w="2693" w:type="dxa"/>
          </w:tcPr>
          <w:p w14:paraId="45F2002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6FFC76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43612ED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0.419007</w:t>
            </w:r>
          </w:p>
        </w:tc>
        <w:tc>
          <w:tcPr>
            <w:tcW w:w="1038" w:type="dxa"/>
          </w:tcPr>
          <w:p w14:paraId="024E313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461</w:t>
            </w:r>
          </w:p>
        </w:tc>
      </w:tr>
      <w:tr w:rsidR="00932176" w14:paraId="45BE2992"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0572F7E0" w14:textId="77777777" w:rsidR="00932176" w:rsidRPr="00FA2E1E" w:rsidRDefault="001D37B0">
            <w:pPr>
              <w:rPr>
                <w:b w:val="0"/>
                <w:color w:val="000000"/>
                <w:sz w:val="20"/>
                <w:szCs w:val="20"/>
              </w:rPr>
            </w:pPr>
            <w:r w:rsidRPr="00FA2E1E">
              <w:rPr>
                <w:b w:val="0"/>
                <w:color w:val="000000"/>
                <w:sz w:val="20"/>
                <w:szCs w:val="20"/>
              </w:rPr>
              <w:t>ctx-lh-medialorbitofrontal</w:t>
            </w:r>
          </w:p>
        </w:tc>
        <w:tc>
          <w:tcPr>
            <w:tcW w:w="2693" w:type="dxa"/>
          </w:tcPr>
          <w:p w14:paraId="269BF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7AD5B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08F1F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0.414062</w:t>
            </w:r>
          </w:p>
        </w:tc>
        <w:tc>
          <w:tcPr>
            <w:tcW w:w="1038" w:type="dxa"/>
          </w:tcPr>
          <w:p w14:paraId="6DB7F85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04C24B9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B4DA07B" w14:textId="77777777" w:rsidR="00932176" w:rsidRPr="00FA2E1E" w:rsidRDefault="001D37B0">
            <w:pPr>
              <w:rPr>
                <w:b w:val="0"/>
                <w:color w:val="000000"/>
                <w:sz w:val="20"/>
                <w:szCs w:val="20"/>
              </w:rPr>
            </w:pPr>
            <w:r w:rsidRPr="00FA2E1E">
              <w:rPr>
                <w:b w:val="0"/>
                <w:color w:val="000000"/>
                <w:sz w:val="20"/>
                <w:szCs w:val="20"/>
              </w:rPr>
              <w:t>ctx-lh-posteriorcingulate</w:t>
            </w:r>
          </w:p>
        </w:tc>
        <w:tc>
          <w:tcPr>
            <w:tcW w:w="2693" w:type="dxa"/>
          </w:tcPr>
          <w:p w14:paraId="5C124B6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44E280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406EA49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0.410492</w:t>
            </w:r>
          </w:p>
        </w:tc>
        <w:tc>
          <w:tcPr>
            <w:tcW w:w="1038" w:type="dxa"/>
          </w:tcPr>
          <w:p w14:paraId="6FAE175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490</w:t>
            </w:r>
          </w:p>
        </w:tc>
      </w:tr>
      <w:tr w:rsidR="00932176" w14:paraId="72BDA24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D9769B" w14:textId="77777777" w:rsidR="00932176" w:rsidRPr="00FA2E1E" w:rsidRDefault="001D37B0">
            <w:pPr>
              <w:rPr>
                <w:b w:val="0"/>
                <w:color w:val="000000"/>
                <w:sz w:val="20"/>
                <w:szCs w:val="20"/>
              </w:rPr>
            </w:pPr>
            <w:r w:rsidRPr="00FA2E1E">
              <w:rPr>
                <w:b w:val="0"/>
                <w:color w:val="000000"/>
                <w:sz w:val="20"/>
                <w:szCs w:val="20"/>
              </w:rPr>
              <w:t>wm-lh-lateraloccipital</w:t>
            </w:r>
          </w:p>
        </w:tc>
        <w:tc>
          <w:tcPr>
            <w:tcW w:w="2693" w:type="dxa"/>
          </w:tcPr>
          <w:p w14:paraId="2DA7E0F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C6F2B1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FD501B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0.409295</w:t>
            </w:r>
          </w:p>
        </w:tc>
        <w:tc>
          <w:tcPr>
            <w:tcW w:w="1038" w:type="dxa"/>
          </w:tcPr>
          <w:p w14:paraId="59B0E7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r w:rsidR="00932176" w14:paraId="6E5E7B31"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08107A" w14:textId="77777777" w:rsidR="00932176" w:rsidRPr="00FA2E1E" w:rsidRDefault="001D37B0">
            <w:pPr>
              <w:rPr>
                <w:b w:val="0"/>
                <w:color w:val="000000"/>
                <w:sz w:val="20"/>
                <w:szCs w:val="20"/>
              </w:rPr>
            </w:pPr>
            <w:r w:rsidRPr="00FA2E1E">
              <w:rPr>
                <w:b w:val="0"/>
                <w:color w:val="000000"/>
                <w:sz w:val="20"/>
                <w:szCs w:val="20"/>
              </w:rPr>
              <w:t>wm-lh-superiorparietal</w:t>
            </w:r>
          </w:p>
        </w:tc>
        <w:tc>
          <w:tcPr>
            <w:tcW w:w="2693" w:type="dxa"/>
          </w:tcPr>
          <w:p w14:paraId="006D14A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73BD25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3A4719A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0.398237</w:t>
            </w:r>
          </w:p>
        </w:tc>
        <w:tc>
          <w:tcPr>
            <w:tcW w:w="1038" w:type="dxa"/>
          </w:tcPr>
          <w:p w14:paraId="54AF91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470</w:t>
            </w:r>
          </w:p>
        </w:tc>
      </w:tr>
      <w:tr w:rsidR="00932176" w14:paraId="4CB9015A"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39A90475" w14:textId="77777777" w:rsidR="00932176" w:rsidRPr="00FA2E1E" w:rsidRDefault="001D37B0">
            <w:pPr>
              <w:rPr>
                <w:b w:val="0"/>
                <w:color w:val="000000"/>
                <w:sz w:val="20"/>
                <w:szCs w:val="20"/>
              </w:rPr>
            </w:pPr>
            <w:r w:rsidRPr="00FA2E1E">
              <w:rPr>
                <w:b w:val="0"/>
                <w:color w:val="000000"/>
                <w:sz w:val="20"/>
                <w:szCs w:val="20"/>
              </w:rPr>
              <w:t>wm-lh-caudalmiddlefrontal</w:t>
            </w:r>
          </w:p>
        </w:tc>
        <w:tc>
          <w:tcPr>
            <w:tcW w:w="2693" w:type="dxa"/>
          </w:tcPr>
          <w:p w14:paraId="241CC78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wm-rh-caudalanteriorcingulate</w:t>
            </w:r>
          </w:p>
        </w:tc>
        <w:tc>
          <w:tcPr>
            <w:tcW w:w="883" w:type="dxa"/>
          </w:tcPr>
          <w:p w14:paraId="7F1E993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53E9E9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0.379981</w:t>
            </w:r>
          </w:p>
        </w:tc>
        <w:tc>
          <w:tcPr>
            <w:tcW w:w="1038" w:type="dxa"/>
          </w:tcPr>
          <w:p w14:paraId="4FB4233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510</w:t>
            </w:r>
          </w:p>
        </w:tc>
      </w:tr>
      <w:tr w:rsidR="00932176" w14:paraId="1FCEDC67"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75AEE3"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6DC328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72F4033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62C58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0.362646</w:t>
            </w:r>
          </w:p>
        </w:tc>
        <w:tc>
          <w:tcPr>
            <w:tcW w:w="1038" w:type="dxa"/>
          </w:tcPr>
          <w:p w14:paraId="3E56B79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60E42C3E"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DEA1124"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77A074F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ctx-lh-temporalpole</w:t>
            </w:r>
          </w:p>
        </w:tc>
        <w:tc>
          <w:tcPr>
            <w:tcW w:w="883" w:type="dxa"/>
          </w:tcPr>
          <w:p w14:paraId="61B4B8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D12D43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0.360192</w:t>
            </w:r>
          </w:p>
        </w:tc>
        <w:tc>
          <w:tcPr>
            <w:tcW w:w="1038" w:type="dxa"/>
          </w:tcPr>
          <w:p w14:paraId="0664B79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5A33171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822130" w14:textId="77777777" w:rsidR="00932176" w:rsidRPr="00FA2E1E" w:rsidRDefault="001D37B0">
            <w:pPr>
              <w:rPr>
                <w:b w:val="0"/>
                <w:color w:val="000000"/>
                <w:sz w:val="20"/>
                <w:szCs w:val="20"/>
              </w:rPr>
            </w:pPr>
            <w:r w:rsidRPr="00FA2E1E">
              <w:rPr>
                <w:b w:val="0"/>
                <w:color w:val="000000"/>
                <w:sz w:val="20"/>
                <w:szCs w:val="20"/>
              </w:rPr>
              <w:t>ctx-lh-caudalanteriorcingulate</w:t>
            </w:r>
          </w:p>
        </w:tc>
        <w:tc>
          <w:tcPr>
            <w:tcW w:w="2693" w:type="dxa"/>
          </w:tcPr>
          <w:p w14:paraId="1740000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0D4E2BB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0AEEF7A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0.360015</w:t>
            </w:r>
          </w:p>
        </w:tc>
        <w:tc>
          <w:tcPr>
            <w:tcW w:w="1038" w:type="dxa"/>
          </w:tcPr>
          <w:p w14:paraId="0C9F66B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514</w:t>
            </w:r>
          </w:p>
        </w:tc>
      </w:tr>
      <w:tr w:rsidR="00932176" w14:paraId="726C905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5090306" w14:textId="77777777" w:rsidR="00932176" w:rsidRPr="00FA2E1E" w:rsidRDefault="001D37B0">
            <w:pPr>
              <w:rPr>
                <w:b w:val="0"/>
                <w:color w:val="000000"/>
                <w:sz w:val="20"/>
                <w:szCs w:val="20"/>
              </w:rPr>
            </w:pPr>
            <w:r w:rsidRPr="00FA2E1E">
              <w:rPr>
                <w:b w:val="0"/>
                <w:color w:val="000000"/>
                <w:sz w:val="20"/>
                <w:szCs w:val="20"/>
              </w:rPr>
              <w:lastRenderedPageBreak/>
              <w:t>ctx-lh-lateraloccipital</w:t>
            </w:r>
          </w:p>
        </w:tc>
        <w:tc>
          <w:tcPr>
            <w:tcW w:w="2693" w:type="dxa"/>
          </w:tcPr>
          <w:p w14:paraId="75C5F63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68276C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613034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0.358643</w:t>
            </w:r>
          </w:p>
        </w:tc>
        <w:tc>
          <w:tcPr>
            <w:tcW w:w="1038" w:type="dxa"/>
          </w:tcPr>
          <w:p w14:paraId="7270F4C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517</w:t>
            </w:r>
          </w:p>
        </w:tc>
      </w:tr>
      <w:tr w:rsidR="00932176" w14:paraId="728AA9F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9EB915C" w14:textId="77777777" w:rsidR="00932176" w:rsidRPr="00FA2E1E" w:rsidRDefault="001D37B0">
            <w:pPr>
              <w:rPr>
                <w:b w:val="0"/>
                <w:color w:val="000000"/>
                <w:sz w:val="20"/>
                <w:szCs w:val="20"/>
              </w:rPr>
            </w:pPr>
            <w:r w:rsidRPr="00FA2E1E">
              <w:rPr>
                <w:b w:val="0"/>
                <w:color w:val="000000"/>
                <w:sz w:val="20"/>
                <w:szCs w:val="20"/>
              </w:rPr>
              <w:t>wm-lh-fusiform</w:t>
            </w:r>
          </w:p>
        </w:tc>
        <w:tc>
          <w:tcPr>
            <w:tcW w:w="2693" w:type="dxa"/>
          </w:tcPr>
          <w:p w14:paraId="6D345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B42A8A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174CC9A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0.358269</w:t>
            </w:r>
          </w:p>
        </w:tc>
        <w:tc>
          <w:tcPr>
            <w:tcW w:w="1038" w:type="dxa"/>
          </w:tcPr>
          <w:p w14:paraId="77E04A2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512</w:t>
            </w:r>
          </w:p>
        </w:tc>
      </w:tr>
      <w:tr w:rsidR="00932176" w14:paraId="264DF3C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CA842AD"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6E12B2B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E6049A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2EF6D7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0.357273</w:t>
            </w:r>
          </w:p>
        </w:tc>
        <w:tc>
          <w:tcPr>
            <w:tcW w:w="1038" w:type="dxa"/>
          </w:tcPr>
          <w:p w14:paraId="4EB2395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0C6CB7E3"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178CFB59"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16933C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wm-lh-fusiform</w:t>
            </w:r>
          </w:p>
        </w:tc>
        <w:tc>
          <w:tcPr>
            <w:tcW w:w="883" w:type="dxa"/>
          </w:tcPr>
          <w:p w14:paraId="298CA8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41B7CB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0.35638</w:t>
            </w:r>
          </w:p>
        </w:tc>
        <w:tc>
          <w:tcPr>
            <w:tcW w:w="1038" w:type="dxa"/>
          </w:tcPr>
          <w:p w14:paraId="7D8C5A2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3EF4D5D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1D727DA" w14:textId="77777777" w:rsidR="00932176" w:rsidRPr="00FA2E1E" w:rsidRDefault="001D37B0">
            <w:pPr>
              <w:rPr>
                <w:b w:val="0"/>
                <w:color w:val="000000"/>
                <w:sz w:val="20"/>
                <w:szCs w:val="20"/>
              </w:rPr>
            </w:pPr>
            <w:r w:rsidRPr="00FA2E1E">
              <w:rPr>
                <w:b w:val="0"/>
                <w:color w:val="000000"/>
                <w:sz w:val="20"/>
                <w:szCs w:val="20"/>
              </w:rPr>
              <w:t>wm-lh-caudalanteriorcingulate</w:t>
            </w:r>
          </w:p>
        </w:tc>
        <w:tc>
          <w:tcPr>
            <w:tcW w:w="2693" w:type="dxa"/>
          </w:tcPr>
          <w:p w14:paraId="7620AC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5E8141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FB2246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0.356376</w:t>
            </w:r>
          </w:p>
        </w:tc>
        <w:tc>
          <w:tcPr>
            <w:tcW w:w="1038" w:type="dxa"/>
          </w:tcPr>
          <w:p w14:paraId="102A39B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509</w:t>
            </w:r>
          </w:p>
        </w:tc>
      </w:tr>
      <w:tr w:rsidR="00932176" w14:paraId="6304F17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1BD0B20" w14:textId="77777777" w:rsidR="00932176" w:rsidRPr="00FA2E1E" w:rsidRDefault="001D37B0">
            <w:pPr>
              <w:rPr>
                <w:b w:val="0"/>
                <w:color w:val="000000"/>
                <w:sz w:val="20"/>
                <w:szCs w:val="20"/>
              </w:rPr>
            </w:pPr>
            <w:r w:rsidRPr="00FA2E1E">
              <w:rPr>
                <w:b w:val="0"/>
                <w:color w:val="000000"/>
                <w:sz w:val="20"/>
                <w:szCs w:val="20"/>
              </w:rPr>
              <w:t>wm-rh-bankssts</w:t>
            </w:r>
          </w:p>
        </w:tc>
        <w:tc>
          <w:tcPr>
            <w:tcW w:w="2693" w:type="dxa"/>
          </w:tcPr>
          <w:p w14:paraId="5C6098E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00D78E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88ED6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0.356179</w:t>
            </w:r>
          </w:p>
        </w:tc>
        <w:tc>
          <w:tcPr>
            <w:tcW w:w="1038" w:type="dxa"/>
          </w:tcPr>
          <w:p w14:paraId="4ABA2AB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468</w:t>
            </w:r>
          </w:p>
        </w:tc>
      </w:tr>
      <w:tr w:rsidR="00932176" w14:paraId="2E8F016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FB127CB" w14:textId="77777777" w:rsidR="00932176" w:rsidRPr="00FA2E1E" w:rsidRDefault="001D37B0">
            <w:pPr>
              <w:rPr>
                <w:b w:val="0"/>
                <w:color w:val="000000"/>
                <w:sz w:val="20"/>
                <w:szCs w:val="20"/>
              </w:rPr>
            </w:pPr>
            <w:r w:rsidRPr="00FA2E1E">
              <w:rPr>
                <w:b w:val="0"/>
                <w:color w:val="000000"/>
                <w:sz w:val="20"/>
                <w:szCs w:val="20"/>
              </w:rPr>
              <w:t>ctx-lh-caudalanteriorcingulate</w:t>
            </w:r>
          </w:p>
        </w:tc>
        <w:tc>
          <w:tcPr>
            <w:tcW w:w="2693" w:type="dxa"/>
          </w:tcPr>
          <w:p w14:paraId="5A50795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ctx-lh-precuneus</w:t>
            </w:r>
          </w:p>
        </w:tc>
        <w:tc>
          <w:tcPr>
            <w:tcW w:w="883" w:type="dxa"/>
          </w:tcPr>
          <w:p w14:paraId="5C4C4D0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763415D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0.354776</w:t>
            </w:r>
          </w:p>
        </w:tc>
        <w:tc>
          <w:tcPr>
            <w:tcW w:w="1038" w:type="dxa"/>
          </w:tcPr>
          <w:p w14:paraId="4737464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463</w:t>
            </w:r>
          </w:p>
        </w:tc>
      </w:tr>
    </w:tbl>
    <w:p w14:paraId="3F35CBCC" w14:textId="77777777" w:rsidR="00932176" w:rsidRDefault="00932176">
      <w:pPr>
        <w:pStyle w:val="Body"/>
        <w:tabs>
          <w:tab w:val="left" w:pos="900"/>
        </w:tabs>
        <w:spacing w:line="240" w:lineRule="auto"/>
        <w:ind w:left="1710" w:right="720" w:firstLine="0"/>
        <w:rPr>
          <w:rStyle w:val="Strong"/>
        </w:rPr>
      </w:pPr>
    </w:p>
    <w:p w14:paraId="0DD822DC" w14:textId="77777777" w:rsidR="00932176" w:rsidRDefault="001D37B0">
      <w:pPr>
        <w:pStyle w:val="Heading5"/>
        <w:rPr>
          <w:rStyle w:val="Strong"/>
          <w:b w:val="0"/>
          <w:bCs w:val="0"/>
        </w:rPr>
      </w:pPr>
      <w:r>
        <w:rPr>
          <w:rStyle w:val="Strong"/>
          <w:b w:val="0"/>
          <w:bCs w:val="0"/>
        </w:rPr>
        <w:t>Findings</w:t>
      </w:r>
    </w:p>
    <w:p w14:paraId="37BE0BEB" w14:textId="77777777" w:rsidR="004151FF" w:rsidRDefault="004151FF">
      <w:pPr>
        <w:spacing w:line="480" w:lineRule="auto"/>
      </w:pPr>
    </w:p>
    <w:p w14:paraId="10DC007A" w14:textId="77777777" w:rsidR="00932176" w:rsidRDefault="001D37B0">
      <w:pPr>
        <w:spacing w:line="480" w:lineRule="auto"/>
      </w:pPr>
      <w:commentRangeStart w:id="248"/>
      <w:commentRangeStart w:id="249"/>
      <w:r>
        <w:rPr>
          <w:noProof/>
        </w:rPr>
        <w:drawing>
          <wp:anchor distT="0" distB="0" distL="114300" distR="0" simplePos="0" relativeHeight="7" behindDoc="1" locked="0" layoutInCell="1" allowOverlap="1" wp14:anchorId="7F45AB18" wp14:editId="2EC1B8BF">
            <wp:simplePos x="0" y="0"/>
            <wp:positionH relativeFrom="column">
              <wp:align>right</wp:align>
            </wp:positionH>
            <wp:positionV relativeFrom="paragraph">
              <wp:posOffset>318135</wp:posOffset>
            </wp:positionV>
            <wp:extent cx="2312035" cy="325564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8"/>
                    <a:stretch>
                      <a:fillRect/>
                    </a:stretch>
                  </pic:blipFill>
                  <pic:spPr bwMode="auto">
                    <a:xfrm>
                      <a:off x="0" y="0"/>
                      <a:ext cx="2312035" cy="3255645"/>
                    </a:xfrm>
                    <a:prstGeom prst="rect">
                      <a:avLst/>
                    </a:prstGeom>
                  </pic:spPr>
                </pic:pic>
              </a:graphicData>
            </a:graphic>
          </wp:anchor>
        </w:drawing>
      </w:r>
      <w:commentRangeEnd w:id="248"/>
      <w:commentRangeEnd w:id="249"/>
      <w:r w:rsidR="009A0523">
        <w:rPr>
          <w:rStyle w:val="CommentReference"/>
        </w:rPr>
        <w:commentReference w:id="249"/>
      </w:r>
      <w:r w:rsidR="00713613">
        <w:rPr>
          <w:rStyle w:val="CommentReference"/>
        </w:rPr>
        <w:commentReference w:id="248"/>
      </w:r>
      <w:r>
        <w:t>ADC is highly uniform, with a very low standard deviation.  Males have higher ADC than females 85% of the time for those cases where more than 90% of patients had measureable values at the selected tract.</w:t>
      </w:r>
    </w:p>
    <w:p w14:paraId="630B1472" w14:textId="4E84DC51" w:rsidR="00932176" w:rsidRDefault="001D37B0">
      <w:pPr>
        <w:spacing w:line="480" w:lineRule="auto"/>
      </w:pPr>
      <w:r>
        <w:t xml:space="preserve">There appears to be differences among each of the three stages of life (ages 0-2, 2-20, and older than 20 years of age) found within the data, showing a lower </w:t>
      </w:r>
      <w:del w:id="250" w:author="Jacob Levman" w:date="2019-08-01T11:20:00Z">
        <w:r w:rsidDel="00713613">
          <w:delText xml:space="preserve">impedance </w:delText>
        </w:r>
      </w:del>
      <w:ins w:id="251" w:author="Jacob Levman" w:date="2019-08-01T11:20:00Z">
        <w:r w:rsidR="00713613">
          <w:t>restriction</w:t>
        </w:r>
        <w:r w:rsidR="00713613">
          <w:t xml:space="preserve"> </w:t>
        </w:r>
      </w:ins>
      <w:r>
        <w:t>of water molecule</w:t>
      </w:r>
      <w:ins w:id="252" w:author="Jacob Levman" w:date="2019-08-01T11:20:00Z">
        <w:r w:rsidR="00713613">
          <w:t xml:space="preserve"> diffusion</w:t>
        </w:r>
      </w:ins>
      <w:del w:id="253" w:author="Jacob Levman" w:date="2019-08-01T11:20:00Z">
        <w:r w:rsidDel="00713613">
          <w:delText>s</w:delText>
        </w:r>
      </w:del>
      <w:r>
        <w:t xml:space="preserve"> in early years, a greater range of ADC in developmental years, and a higher </w:t>
      </w:r>
      <w:del w:id="254" w:author="Jacob Levman" w:date="2019-08-01T11:20:00Z">
        <w:r w:rsidDel="00713613">
          <w:delText xml:space="preserve">impedance </w:delText>
        </w:r>
      </w:del>
      <w:ins w:id="255" w:author="Jacob Levman" w:date="2019-08-01T11:20:00Z">
        <w:r w:rsidR="00713613">
          <w:t>restriction</w:t>
        </w:r>
        <w:r w:rsidR="00713613">
          <w:t xml:space="preserve"> </w:t>
        </w:r>
      </w:ins>
      <w:r>
        <w:t>of water molecule</w:t>
      </w:r>
      <w:ins w:id="256" w:author="Jacob Levman" w:date="2019-08-01T11:20:00Z">
        <w:r w:rsidR="00713613">
          <w:t xml:space="preserve"> </w:t>
        </w:r>
      </w:ins>
      <w:del w:id="257" w:author="Jacob Levman" w:date="2019-08-01T11:20:00Z">
        <w:r w:rsidDel="00713613">
          <w:delText xml:space="preserve">s </w:delText>
        </w:r>
      </w:del>
      <w:ins w:id="258" w:author="Jacob Levman" w:date="2019-08-01T11:20:00Z">
        <w:r w:rsidR="00713613">
          <w:t>diffusion</w:t>
        </w:r>
        <w:r w:rsidR="00713613">
          <w:t xml:space="preserve"> </w:t>
        </w:r>
      </w:ins>
      <w:r>
        <w:t>in adulthood.</w:t>
      </w:r>
    </w:p>
    <w:p w14:paraId="3B1C483C" w14:textId="77777777" w:rsidR="00FA2E1E" w:rsidRDefault="00FA2E1E" w:rsidP="00FA2E1E">
      <w:pPr>
        <w:keepNext/>
      </w:pPr>
      <w:commentRangeStart w:id="259"/>
      <w:r>
        <w:rPr>
          <w:noProof/>
        </w:rPr>
        <w:lastRenderedPageBreak/>
        <w:drawing>
          <wp:inline distT="0" distB="0" distL="0" distR="0" wp14:anchorId="58D94922" wp14:editId="22D77DB6">
            <wp:extent cx="5486400" cy="548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anADC-Pairplot-al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commentRangeEnd w:id="259"/>
      <w:r w:rsidR="00713613">
        <w:rPr>
          <w:rStyle w:val="CommentReference"/>
        </w:rPr>
        <w:commentReference w:id="259"/>
      </w:r>
    </w:p>
    <w:p w14:paraId="470BF213" w14:textId="77777777" w:rsidR="00FA2E1E" w:rsidRDefault="00FA2E1E" w:rsidP="00FA2E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12</w:t>
      </w:r>
      <w:r w:rsidR="00E32EA6">
        <w:rPr>
          <w:noProof/>
        </w:rPr>
        <w:fldChar w:fldCharType="end"/>
      </w:r>
      <w:r>
        <w:t xml:space="preserve"> - </w:t>
      </w:r>
      <w:r w:rsidRPr="002A0242">
        <w:t>Mean ADC effect size per measure</w:t>
      </w:r>
    </w:p>
    <w:p w14:paraId="3052994C" w14:textId="77777777" w:rsidR="00932176" w:rsidRDefault="00932176"/>
    <w:p w14:paraId="6BCFBCA4" w14:textId="77777777" w:rsidR="00932176" w:rsidRDefault="001D37B0">
      <w:pPr>
        <w:pStyle w:val="Heading4"/>
        <w:numPr>
          <w:ilvl w:val="3"/>
          <w:numId w:val="2"/>
        </w:numPr>
        <w:rPr>
          <w:rStyle w:val="Strong"/>
        </w:rPr>
      </w:pPr>
      <w:bookmarkStart w:id="260" w:name="_Toc15248764"/>
      <w:r>
        <w:rPr>
          <w:rStyle w:val="Strong"/>
          <w:b w:val="0"/>
        </w:rPr>
        <w:t>Number of Tracts</w:t>
      </w:r>
      <w:bookmarkEnd w:id="260"/>
    </w:p>
    <w:p w14:paraId="1B84DD16" w14:textId="77777777" w:rsidR="00932176" w:rsidRDefault="00932176">
      <w:pPr>
        <w:pStyle w:val="Heading4"/>
        <w:numPr>
          <w:ilvl w:val="3"/>
          <w:numId w:val="2"/>
        </w:numPr>
        <w:rPr>
          <w:rStyle w:val="Strong"/>
        </w:rPr>
      </w:pPr>
    </w:p>
    <w:p w14:paraId="5322520F" w14:textId="77777777"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3</w:t>
      </w:r>
      <w:r w:rsidR="00E32EA6">
        <w:rPr>
          <w:noProof/>
        </w:rPr>
        <w:fldChar w:fldCharType="end"/>
      </w:r>
      <w:r>
        <w:t xml:space="preserve"> - </w:t>
      </w:r>
      <w:r w:rsidRPr="00FE233C">
        <w:t>Largest effect siz</w:t>
      </w:r>
      <w:r>
        <w:t>e for gender when measuring NumTracts</w:t>
      </w:r>
    </w:p>
    <w:tbl>
      <w:tblPr>
        <w:tblStyle w:val="PlainTable2"/>
        <w:tblW w:w="8707" w:type="dxa"/>
        <w:tblLook w:val="04A0" w:firstRow="1" w:lastRow="0" w:firstColumn="1" w:lastColumn="0" w:noHBand="0" w:noVBand="1"/>
      </w:tblPr>
      <w:tblGrid>
        <w:gridCol w:w="2704"/>
        <w:gridCol w:w="2816"/>
        <w:gridCol w:w="883"/>
        <w:gridCol w:w="1266"/>
        <w:gridCol w:w="1038"/>
      </w:tblGrid>
      <w:tr w:rsidR="00932176" w14:paraId="75C5AFBB"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6B2E4B6" w14:textId="77777777" w:rsidR="00932176" w:rsidRPr="00FA2E1E" w:rsidRDefault="001D37B0">
            <w:pPr>
              <w:rPr>
                <w:bCs w:val="0"/>
                <w:color w:val="000000"/>
                <w:sz w:val="20"/>
                <w:szCs w:val="20"/>
              </w:rPr>
            </w:pPr>
            <w:r w:rsidRPr="00FA2E1E">
              <w:rPr>
                <w:bCs w:val="0"/>
                <w:color w:val="000000"/>
                <w:sz w:val="20"/>
                <w:szCs w:val="20"/>
              </w:rPr>
              <w:t>ROI Start</w:t>
            </w:r>
          </w:p>
        </w:tc>
        <w:tc>
          <w:tcPr>
            <w:tcW w:w="2816" w:type="dxa"/>
          </w:tcPr>
          <w:p w14:paraId="77FCFD18"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3F867FE6"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266" w:type="dxa"/>
          </w:tcPr>
          <w:p w14:paraId="25E56FE6"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6E02A01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proofErr w:type="gramStart"/>
            <w:r w:rsidRPr="00FA2E1E">
              <w:rPr>
                <w:bCs w:val="0"/>
                <w:color w:val="000000"/>
                <w:sz w:val="20"/>
                <w:szCs w:val="20"/>
              </w:rPr>
              <w:t>Non Null</w:t>
            </w:r>
            <w:proofErr w:type="gramEnd"/>
            <w:r w:rsidRPr="00FA2E1E">
              <w:rPr>
                <w:bCs w:val="0"/>
                <w:color w:val="000000"/>
                <w:sz w:val="20"/>
                <w:szCs w:val="20"/>
              </w:rPr>
              <w:t xml:space="preserve"> Measures</w:t>
            </w:r>
          </w:p>
        </w:tc>
      </w:tr>
      <w:tr w:rsidR="00932176" w14:paraId="28EC6E5A"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BF39D7B"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0BED5DF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Right-Cerebellum-White-Matter</w:t>
            </w:r>
          </w:p>
        </w:tc>
        <w:tc>
          <w:tcPr>
            <w:tcW w:w="883" w:type="dxa"/>
          </w:tcPr>
          <w:p w14:paraId="2C3A7D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5AFC26E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0.508891479</w:t>
            </w:r>
          </w:p>
        </w:tc>
        <w:tc>
          <w:tcPr>
            <w:tcW w:w="1038" w:type="dxa"/>
          </w:tcPr>
          <w:p w14:paraId="166E84E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223A83B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1523888"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1A4F77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ctx-rh-supramarginal</w:t>
            </w:r>
          </w:p>
        </w:tc>
        <w:tc>
          <w:tcPr>
            <w:tcW w:w="883" w:type="dxa"/>
          </w:tcPr>
          <w:p w14:paraId="75BA58A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E71C2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0.508775929</w:t>
            </w:r>
          </w:p>
        </w:tc>
        <w:tc>
          <w:tcPr>
            <w:tcW w:w="1038" w:type="dxa"/>
          </w:tcPr>
          <w:p w14:paraId="252F4A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34809B5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9DAD247"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1AC1B16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ctx-lh-precentral</w:t>
            </w:r>
          </w:p>
        </w:tc>
        <w:tc>
          <w:tcPr>
            <w:tcW w:w="883" w:type="dxa"/>
          </w:tcPr>
          <w:p w14:paraId="13BEA9F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148A0B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0EE9A5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223AAF7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4D51EC5"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3F0A39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Brain-Stem</w:t>
            </w:r>
          </w:p>
        </w:tc>
        <w:tc>
          <w:tcPr>
            <w:tcW w:w="883" w:type="dxa"/>
          </w:tcPr>
          <w:p w14:paraId="0640ED8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3E567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12BAC59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0FC9CE9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69FC89" w14:textId="77777777" w:rsidR="00932176" w:rsidRPr="00FA2E1E" w:rsidRDefault="001D37B0">
            <w:pPr>
              <w:rPr>
                <w:b w:val="0"/>
                <w:color w:val="000000"/>
                <w:sz w:val="20"/>
                <w:szCs w:val="20"/>
              </w:rPr>
            </w:pPr>
            <w:r w:rsidRPr="00FA2E1E">
              <w:rPr>
                <w:b w:val="0"/>
                <w:color w:val="000000"/>
                <w:sz w:val="20"/>
                <w:szCs w:val="20"/>
              </w:rPr>
              <w:t>Left-Inf-Lat-Vent</w:t>
            </w:r>
          </w:p>
        </w:tc>
        <w:tc>
          <w:tcPr>
            <w:tcW w:w="2816" w:type="dxa"/>
          </w:tcPr>
          <w:p w14:paraId="3D09F6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wm-rh-insula</w:t>
            </w:r>
          </w:p>
        </w:tc>
        <w:tc>
          <w:tcPr>
            <w:tcW w:w="883" w:type="dxa"/>
          </w:tcPr>
          <w:p w14:paraId="4237DC7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411D9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0.508696777</w:t>
            </w:r>
          </w:p>
        </w:tc>
        <w:tc>
          <w:tcPr>
            <w:tcW w:w="1038" w:type="dxa"/>
          </w:tcPr>
          <w:p w14:paraId="6BDCC6F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4A6CD29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C066C9D" w14:textId="77777777" w:rsidR="00932176" w:rsidRPr="00FA2E1E" w:rsidRDefault="001D37B0">
            <w:pPr>
              <w:rPr>
                <w:b w:val="0"/>
                <w:color w:val="000000"/>
                <w:sz w:val="20"/>
                <w:szCs w:val="20"/>
              </w:rPr>
            </w:pPr>
            <w:r w:rsidRPr="00FA2E1E">
              <w:rPr>
                <w:b w:val="0"/>
                <w:color w:val="000000"/>
                <w:sz w:val="20"/>
                <w:szCs w:val="20"/>
              </w:rPr>
              <w:t>Right-Lateral-Ventricle</w:t>
            </w:r>
          </w:p>
        </w:tc>
        <w:tc>
          <w:tcPr>
            <w:tcW w:w="2816" w:type="dxa"/>
          </w:tcPr>
          <w:p w14:paraId="2D81980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wm-rh-rostralmiddlefrontal</w:t>
            </w:r>
          </w:p>
        </w:tc>
        <w:tc>
          <w:tcPr>
            <w:tcW w:w="883" w:type="dxa"/>
          </w:tcPr>
          <w:p w14:paraId="5FB1377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CA935D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7283EEC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0782F1F"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D7B39C" w14:textId="77777777" w:rsidR="00932176" w:rsidRPr="00FA2E1E" w:rsidRDefault="001D37B0">
            <w:pPr>
              <w:rPr>
                <w:b w:val="0"/>
                <w:color w:val="000000"/>
                <w:sz w:val="20"/>
                <w:szCs w:val="20"/>
              </w:rPr>
            </w:pPr>
            <w:r w:rsidRPr="00FA2E1E">
              <w:rPr>
                <w:b w:val="0"/>
                <w:color w:val="000000"/>
                <w:sz w:val="20"/>
                <w:szCs w:val="20"/>
              </w:rPr>
              <w:t>Right-Cerebral-White-Matter</w:t>
            </w:r>
          </w:p>
        </w:tc>
        <w:tc>
          <w:tcPr>
            <w:tcW w:w="2816" w:type="dxa"/>
          </w:tcPr>
          <w:p w14:paraId="2D124F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328D179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CDB4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139FB1E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7E0AA20D"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DB4BA69" w14:textId="77777777" w:rsidR="00932176" w:rsidRPr="00FA2E1E" w:rsidRDefault="001D37B0">
            <w:pPr>
              <w:rPr>
                <w:b w:val="0"/>
                <w:color w:val="000000"/>
                <w:sz w:val="20"/>
                <w:szCs w:val="20"/>
              </w:rPr>
            </w:pPr>
            <w:r w:rsidRPr="00FA2E1E">
              <w:rPr>
                <w:b w:val="0"/>
                <w:color w:val="000000"/>
                <w:sz w:val="20"/>
                <w:szCs w:val="20"/>
              </w:rPr>
              <w:t>Right-Hippocampus</w:t>
            </w:r>
          </w:p>
        </w:tc>
        <w:tc>
          <w:tcPr>
            <w:tcW w:w="2816" w:type="dxa"/>
          </w:tcPr>
          <w:p w14:paraId="29603B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ctx-lh-rostralmiddlefrontal</w:t>
            </w:r>
          </w:p>
        </w:tc>
        <w:tc>
          <w:tcPr>
            <w:tcW w:w="883" w:type="dxa"/>
          </w:tcPr>
          <w:p w14:paraId="6BDBDE5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6CED5D1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6918F8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1E768D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78F7CC8C" w14:textId="77777777" w:rsidR="00932176" w:rsidRPr="00FA2E1E" w:rsidRDefault="001D37B0">
            <w:pPr>
              <w:rPr>
                <w:b w:val="0"/>
                <w:color w:val="000000"/>
                <w:sz w:val="20"/>
                <w:szCs w:val="20"/>
              </w:rPr>
            </w:pPr>
            <w:r w:rsidRPr="00FA2E1E">
              <w:rPr>
                <w:b w:val="0"/>
                <w:color w:val="000000"/>
                <w:sz w:val="20"/>
                <w:szCs w:val="20"/>
              </w:rPr>
              <w:t>CSF</w:t>
            </w:r>
          </w:p>
        </w:tc>
        <w:tc>
          <w:tcPr>
            <w:tcW w:w="2816" w:type="dxa"/>
          </w:tcPr>
          <w:p w14:paraId="556F129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wm-lh-postcentral</w:t>
            </w:r>
          </w:p>
        </w:tc>
        <w:tc>
          <w:tcPr>
            <w:tcW w:w="883" w:type="dxa"/>
          </w:tcPr>
          <w:p w14:paraId="21281A5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A8686D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0.507291136</w:t>
            </w:r>
          </w:p>
        </w:tc>
        <w:tc>
          <w:tcPr>
            <w:tcW w:w="1038" w:type="dxa"/>
          </w:tcPr>
          <w:p w14:paraId="35F0CCA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52988BA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55AD37CC" w14:textId="77777777" w:rsidR="00932176" w:rsidRPr="00FA2E1E" w:rsidRDefault="001D37B0">
            <w:pPr>
              <w:rPr>
                <w:b w:val="0"/>
                <w:color w:val="000000"/>
                <w:sz w:val="20"/>
                <w:szCs w:val="20"/>
              </w:rPr>
            </w:pPr>
            <w:r w:rsidRPr="00FA2E1E">
              <w:rPr>
                <w:b w:val="0"/>
                <w:color w:val="000000"/>
                <w:sz w:val="20"/>
                <w:szCs w:val="20"/>
              </w:rPr>
              <w:lastRenderedPageBreak/>
              <w:t>ctx-lh-lingual</w:t>
            </w:r>
          </w:p>
        </w:tc>
        <w:tc>
          <w:tcPr>
            <w:tcW w:w="2816" w:type="dxa"/>
          </w:tcPr>
          <w:p w14:paraId="714282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ctx-rh-parsopercularis</w:t>
            </w:r>
          </w:p>
        </w:tc>
        <w:tc>
          <w:tcPr>
            <w:tcW w:w="883" w:type="dxa"/>
          </w:tcPr>
          <w:p w14:paraId="1F961A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5C7E00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68E920B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6CCB3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13285F2" w14:textId="77777777" w:rsidR="00932176" w:rsidRPr="00FA2E1E" w:rsidRDefault="001D37B0">
            <w:pPr>
              <w:rPr>
                <w:b w:val="0"/>
                <w:color w:val="000000"/>
                <w:sz w:val="20"/>
                <w:szCs w:val="20"/>
              </w:rPr>
            </w:pPr>
            <w:r w:rsidRPr="00FA2E1E">
              <w:rPr>
                <w:b w:val="0"/>
                <w:color w:val="000000"/>
                <w:sz w:val="20"/>
                <w:szCs w:val="20"/>
              </w:rPr>
              <w:t>ctx-rh-bankssts</w:t>
            </w:r>
          </w:p>
        </w:tc>
        <w:tc>
          <w:tcPr>
            <w:tcW w:w="2816" w:type="dxa"/>
          </w:tcPr>
          <w:p w14:paraId="4A496D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DFCB5D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62D9612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8712A3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A5507D3"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BD7511" w14:textId="77777777" w:rsidR="00932176" w:rsidRPr="00FA2E1E" w:rsidRDefault="001D37B0">
            <w:pPr>
              <w:rPr>
                <w:b w:val="0"/>
                <w:color w:val="000000"/>
                <w:sz w:val="20"/>
                <w:szCs w:val="20"/>
              </w:rPr>
            </w:pPr>
            <w:r w:rsidRPr="00FA2E1E">
              <w:rPr>
                <w:b w:val="0"/>
                <w:color w:val="000000"/>
                <w:sz w:val="20"/>
                <w:szCs w:val="20"/>
              </w:rPr>
              <w:t>CC_Central</w:t>
            </w:r>
          </w:p>
        </w:tc>
        <w:tc>
          <w:tcPr>
            <w:tcW w:w="2816" w:type="dxa"/>
          </w:tcPr>
          <w:p w14:paraId="3F40F6D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ctx-rh-lingual</w:t>
            </w:r>
          </w:p>
        </w:tc>
        <w:tc>
          <w:tcPr>
            <w:tcW w:w="883" w:type="dxa"/>
          </w:tcPr>
          <w:p w14:paraId="3A49DA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3E5D29F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171EF9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F3D33C6"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19E8F7" w14:textId="77777777" w:rsidR="00932176" w:rsidRPr="00FA2E1E" w:rsidRDefault="001D37B0">
            <w:pPr>
              <w:rPr>
                <w:b w:val="0"/>
                <w:color w:val="000000"/>
                <w:sz w:val="20"/>
                <w:szCs w:val="20"/>
              </w:rPr>
            </w:pPr>
            <w:r w:rsidRPr="00FA2E1E">
              <w:rPr>
                <w:b w:val="0"/>
                <w:color w:val="000000"/>
                <w:sz w:val="20"/>
                <w:szCs w:val="20"/>
              </w:rPr>
              <w:t>ctx-lh-superiortemporal</w:t>
            </w:r>
          </w:p>
        </w:tc>
        <w:tc>
          <w:tcPr>
            <w:tcW w:w="2816" w:type="dxa"/>
          </w:tcPr>
          <w:p w14:paraId="3C0B38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883" w:type="dxa"/>
          </w:tcPr>
          <w:p w14:paraId="1578E38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59BCD54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3C4F0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F80DC3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29F808E0" w14:textId="77777777" w:rsidR="00932176" w:rsidRPr="00FA2E1E" w:rsidRDefault="001D37B0">
            <w:pPr>
              <w:rPr>
                <w:b w:val="0"/>
                <w:color w:val="000000"/>
                <w:sz w:val="20"/>
                <w:szCs w:val="20"/>
              </w:rPr>
            </w:pPr>
            <w:r w:rsidRPr="00FA2E1E">
              <w:rPr>
                <w:b w:val="0"/>
                <w:color w:val="000000"/>
                <w:sz w:val="20"/>
                <w:szCs w:val="20"/>
              </w:rPr>
              <w:t>ctx-lh-superiorfrontal</w:t>
            </w:r>
          </w:p>
        </w:tc>
        <w:tc>
          <w:tcPr>
            <w:tcW w:w="2816" w:type="dxa"/>
          </w:tcPr>
          <w:p w14:paraId="2B7939F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ctx-rh-medialorbitofrontal</w:t>
            </w:r>
          </w:p>
        </w:tc>
        <w:tc>
          <w:tcPr>
            <w:tcW w:w="883" w:type="dxa"/>
          </w:tcPr>
          <w:p w14:paraId="64B1823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DE18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B6E3F5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A79361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D8E4F73" w14:textId="77777777" w:rsidR="00932176" w:rsidRPr="00FA2E1E" w:rsidRDefault="001D37B0">
            <w:pPr>
              <w:rPr>
                <w:b w:val="0"/>
                <w:color w:val="000000"/>
                <w:sz w:val="20"/>
                <w:szCs w:val="20"/>
              </w:rPr>
            </w:pPr>
            <w:r w:rsidRPr="00FA2E1E">
              <w:rPr>
                <w:b w:val="0"/>
                <w:color w:val="000000"/>
                <w:sz w:val="20"/>
                <w:szCs w:val="20"/>
              </w:rPr>
              <w:t>ctx-lh-fusiform</w:t>
            </w:r>
          </w:p>
        </w:tc>
        <w:tc>
          <w:tcPr>
            <w:tcW w:w="2816" w:type="dxa"/>
          </w:tcPr>
          <w:p w14:paraId="078AE49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ctx-rh-temporalpole</w:t>
            </w:r>
          </w:p>
        </w:tc>
        <w:tc>
          <w:tcPr>
            <w:tcW w:w="883" w:type="dxa"/>
          </w:tcPr>
          <w:p w14:paraId="766F56D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286300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790972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0C2AF3F7"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71C0751" w14:textId="77777777" w:rsidR="00932176" w:rsidRPr="00FA2E1E" w:rsidRDefault="001D37B0">
            <w:pPr>
              <w:rPr>
                <w:b w:val="0"/>
                <w:color w:val="000000"/>
                <w:sz w:val="20"/>
                <w:szCs w:val="20"/>
              </w:rPr>
            </w:pPr>
            <w:r w:rsidRPr="00FA2E1E">
              <w:rPr>
                <w:b w:val="0"/>
                <w:color w:val="000000"/>
                <w:sz w:val="20"/>
                <w:szCs w:val="20"/>
              </w:rPr>
              <w:t>Right-Thalamus-Proper</w:t>
            </w:r>
          </w:p>
        </w:tc>
        <w:tc>
          <w:tcPr>
            <w:tcW w:w="2816" w:type="dxa"/>
          </w:tcPr>
          <w:p w14:paraId="2951598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30E3BB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B8CA27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D42866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66DDF656" w14:textId="77777777" w:rsidR="00FA2E1E" w:rsidRDefault="00FA2E1E">
      <w:pPr>
        <w:pStyle w:val="Heading5"/>
        <w:rPr>
          <w:rStyle w:val="Strong"/>
          <w:b w:val="0"/>
        </w:rPr>
      </w:pPr>
    </w:p>
    <w:p w14:paraId="6C403681" w14:textId="77777777" w:rsidR="00932176" w:rsidRDefault="001D37B0">
      <w:pPr>
        <w:pStyle w:val="Heading5"/>
        <w:rPr>
          <w:rStyle w:val="Strong"/>
          <w:b w:val="0"/>
          <w:bCs w:val="0"/>
        </w:rPr>
      </w:pPr>
      <w:r>
        <w:rPr>
          <w:rStyle w:val="Strong"/>
          <w:b w:val="0"/>
        </w:rPr>
        <w:t>Findings</w:t>
      </w:r>
    </w:p>
    <w:p w14:paraId="7677D6F7" w14:textId="77777777" w:rsidR="004151FF" w:rsidRDefault="004151FF">
      <w:pPr>
        <w:spacing w:line="480" w:lineRule="auto"/>
      </w:pPr>
    </w:p>
    <w:p w14:paraId="6E7EB558" w14:textId="232D5AE9" w:rsidR="00932176" w:rsidRDefault="006170A0">
      <w:pPr>
        <w:spacing w:line="480" w:lineRule="auto"/>
      </w:pPr>
      <w:r>
        <w:rPr>
          <w:noProof/>
        </w:rPr>
        <mc:AlternateContent>
          <mc:Choice Requires="wps">
            <w:drawing>
              <wp:anchor distT="0" distB="0" distL="114300" distR="114300" simplePos="0" relativeHeight="251662336" behindDoc="0" locked="0" layoutInCell="1" allowOverlap="1" wp14:anchorId="3FFE7939" wp14:editId="207D4BD6">
                <wp:simplePos x="0" y="0"/>
                <wp:positionH relativeFrom="column">
                  <wp:posOffset>3669030</wp:posOffset>
                </wp:positionH>
                <wp:positionV relativeFrom="paragraph">
                  <wp:posOffset>3535680</wp:posOffset>
                </wp:positionV>
                <wp:extent cx="181737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6F7B2D58" w14:textId="77777777" w:rsidR="00E32EA6" w:rsidRPr="004016EB" w:rsidRDefault="00E32EA6"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 NumTracts by life stages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7939" id="Text Box 29" o:spid="_x0000_s1028" type="#_x0000_t202" style="position:absolute;margin-left:288.9pt;margin-top:278.4pt;width:14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" stroked="f">
                <v:textbox style="mso-fit-shape-to-text:t" inset="0,0,0,0">
                  <w:txbxContent>
                    <w:p w14:paraId="6F7B2D58" w14:textId="77777777" w:rsidR="00E32EA6" w:rsidRPr="004016EB" w:rsidRDefault="00E32EA6"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t xml:space="preserve"> - NumTracts by life stages</w:t>
                      </w:r>
                    </w:p>
                  </w:txbxContent>
                </v:textbox>
                <w10:wrap type="square"/>
              </v:shape>
            </w:pict>
          </mc:Fallback>
        </mc:AlternateContent>
      </w:r>
      <w:r>
        <w:rPr>
          <w:noProof/>
        </w:rPr>
        <w:drawing>
          <wp:anchor distT="0" distB="0" distL="114300" distR="114300" simplePos="0" relativeHeight="8" behindDoc="0" locked="0" layoutInCell="1" allowOverlap="1" wp14:anchorId="01D31934" wp14:editId="1A7A85CF">
            <wp:simplePos x="0" y="0"/>
            <wp:positionH relativeFrom="margin">
              <wp:align>right</wp:align>
            </wp:positionH>
            <wp:positionV relativeFrom="paragraph">
              <wp:posOffset>12065</wp:posOffset>
            </wp:positionV>
            <wp:extent cx="1817370" cy="3466465"/>
            <wp:effectExtent l="0" t="0" r="0" b="635"/>
            <wp:wrapSquare wrapText="bothSides"/>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20"/>
                    <a:stretch>
                      <a:fillRect/>
                    </a:stretch>
                  </pic:blipFill>
                  <pic:spPr bwMode="auto">
                    <a:xfrm>
                      <a:off x="0" y="0"/>
                      <a:ext cx="1817370" cy="3466465"/>
                    </a:xfrm>
                    <a:prstGeom prst="rect">
                      <a:avLst/>
                    </a:prstGeom>
                  </pic:spPr>
                </pic:pic>
              </a:graphicData>
            </a:graphic>
            <wp14:sizeRelH relativeFrom="margin">
              <wp14:pctWidth>0</wp14:pctWidth>
            </wp14:sizeRelH>
            <wp14:sizeRelV relativeFrom="margin">
              <wp14:pctHeight>0</wp14:pctHeight>
            </wp14:sizeRelV>
          </wp:anchor>
        </w:drawing>
      </w:r>
      <w:r w:rsidR="001D37B0">
        <w:t>Number of Tracts represents the overall total number of fiber tracts within the patient brain</w:t>
      </w:r>
      <w:commentRangeStart w:id="261"/>
      <w:r w:rsidR="001D37B0">
        <w:t>.  In 100% of cases, males had more tracts than females</w:t>
      </w:r>
      <w:commentRangeEnd w:id="261"/>
      <w:r w:rsidR="009A0523">
        <w:rPr>
          <w:rStyle w:val="CommentReference"/>
        </w:rPr>
        <w:commentReference w:id="261"/>
      </w:r>
      <w:r w:rsidR="001D37B0">
        <w:t xml:space="preserve">, with average effect size of 0.25, and 37% of </w:t>
      </w:r>
      <w:del w:id="262" w:author="Jacob Levman" w:date="2019-08-01T11:25:00Z">
        <w:r w:rsidR="001D37B0" w:rsidDel="009A0523">
          <w:delText xml:space="preserve"> </w:delText>
        </w:r>
      </w:del>
      <w:r w:rsidR="001D37B0">
        <w:t>tracts demonstrat</w:t>
      </w:r>
      <w:ins w:id="263" w:author="Jacob Levman" w:date="2019-08-01T11:25:00Z">
        <w:r w:rsidR="009A0523">
          <w:t>e an</w:t>
        </w:r>
      </w:ins>
      <w:del w:id="264" w:author="Jacob Levman" w:date="2019-08-01T11:25:00Z">
        <w:r w:rsidR="001D37B0" w:rsidDel="009A0523">
          <w:delText>ing</w:delText>
        </w:r>
      </w:del>
      <w:r w:rsidR="001D37B0">
        <w:t xml:space="preserve"> effect size over 0.5.</w:t>
      </w:r>
    </w:p>
    <w:p w14:paraId="0DFFD54D" w14:textId="77777777" w:rsidR="00932176" w:rsidRDefault="001D37B0">
      <w:pPr>
        <w:pStyle w:val="Body"/>
        <w:jc w:val="left"/>
        <w:sectPr w:rsidR="00932176" w:rsidSect="00FA2E1E">
          <w:headerReference w:type="default" r:id="rId21"/>
          <w:footerReference w:type="default" r:id="rId22"/>
          <w:pgSz w:w="12240" w:h="15840"/>
          <w:pgMar w:top="777" w:right="1440" w:bottom="777" w:left="2160" w:header="720" w:footer="720" w:gutter="0"/>
          <w:pgNumType w:start="1"/>
          <w:cols w:space="720"/>
          <w:formProt w:val="0"/>
          <w:docGrid w:linePitch="360"/>
        </w:sectPr>
      </w:pPr>
      <w:r>
        <w:t>A similar pattern is exhibited among genders, with increasing tract count at each life stage, and the widest variability in the developmental stages 2-20 years of age.</w:t>
      </w:r>
    </w:p>
    <w:p w14:paraId="2AA6A6D8" w14:textId="77777777" w:rsidR="00932176" w:rsidRDefault="006170A0" w:rsidP="006170A0">
      <w:pPr>
        <w:tabs>
          <w:tab w:val="left" w:pos="1350"/>
          <w:tab w:val="left" w:pos="7830"/>
        </w:tabs>
        <w:ind w:right="810"/>
      </w:pPr>
      <w:r>
        <w:rPr>
          <w:noProof/>
        </w:rPr>
        <w:lastRenderedPageBreak/>
        <w:drawing>
          <wp:inline distT="0" distB="0" distL="0" distR="0" wp14:anchorId="696C063A" wp14:editId="7037E078">
            <wp:extent cx="5486400" cy="548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umTracts-Pairplot-a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65B64F7" w14:textId="77777777" w:rsidR="004151FF" w:rsidRDefault="001D37B0" w:rsidP="004151FF">
      <w:pPr>
        <w:pStyle w:val="Caption"/>
        <w:jc w:val="center"/>
      </w:pPr>
      <w:bookmarkStart w:id="265" w:name="_Ref14736413"/>
      <w:bookmarkStart w:id="266" w:name="_Ref14736400"/>
      <w:r>
        <w:t xml:space="preserve">Figure </w:t>
      </w:r>
      <w:r>
        <w:fldChar w:fldCharType="begin"/>
      </w:r>
      <w:r>
        <w:instrText>SEQ Figure \* ARABIC</w:instrText>
      </w:r>
      <w:r>
        <w:fldChar w:fldCharType="separate"/>
      </w:r>
      <w:r w:rsidR="00A72CEF">
        <w:rPr>
          <w:noProof/>
        </w:rPr>
        <w:t>14</w:t>
      </w:r>
      <w:r>
        <w:fldChar w:fldCharType="end"/>
      </w:r>
      <w:bookmarkEnd w:id="265"/>
      <w:r>
        <w:t xml:space="preserve"> - NumTracts effect size per measure</w:t>
      </w:r>
      <w:bookmarkEnd w:id="266"/>
    </w:p>
    <w:p w14:paraId="0B3D2FED" w14:textId="77777777" w:rsidR="004151FF" w:rsidRDefault="004151FF" w:rsidP="004151FF">
      <w:pPr>
        <w:pStyle w:val="Caption"/>
        <w:jc w:val="center"/>
      </w:pPr>
    </w:p>
    <w:p w14:paraId="4564428E" w14:textId="77777777" w:rsidR="00932176" w:rsidRDefault="001D37B0" w:rsidP="004151FF">
      <w:pPr>
        <w:pStyle w:val="Heading4"/>
        <w:rPr>
          <w:rStyle w:val="Strong"/>
          <w:b w:val="0"/>
        </w:rPr>
      </w:pPr>
      <w:bookmarkStart w:id="267" w:name="_Toc15248765"/>
      <w:r>
        <w:rPr>
          <w:rStyle w:val="Strong"/>
          <w:b w:val="0"/>
        </w:rPr>
        <w:t>Lines to Render</w:t>
      </w:r>
      <w:bookmarkEnd w:id="267"/>
    </w:p>
    <w:p w14:paraId="325A28EA" w14:textId="77777777"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4</w:t>
      </w:r>
      <w:r w:rsidR="00E32EA6">
        <w:rPr>
          <w:noProof/>
        </w:rPr>
        <w:fldChar w:fldCharType="end"/>
      </w:r>
      <w:r>
        <w:t xml:space="preserve"> - </w:t>
      </w:r>
      <w:r w:rsidRPr="00CF5C89">
        <w:t xml:space="preserve">Largest effect </w:t>
      </w:r>
      <w:r>
        <w:t>size for gender when measuring LinesToRender</w:t>
      </w:r>
    </w:p>
    <w:tbl>
      <w:tblPr>
        <w:tblStyle w:val="PlainTable2"/>
        <w:tblW w:w="8506" w:type="dxa"/>
        <w:tblLook w:val="04A0" w:firstRow="1" w:lastRow="0" w:firstColumn="1" w:lastColumn="0" w:noHBand="0" w:noVBand="1"/>
      </w:tblPr>
      <w:tblGrid>
        <w:gridCol w:w="2636"/>
        <w:gridCol w:w="2682"/>
        <w:gridCol w:w="883"/>
        <w:gridCol w:w="1266"/>
        <w:gridCol w:w="1039"/>
      </w:tblGrid>
      <w:tr w:rsidR="00932176" w:rsidRPr="006170A0" w14:paraId="732061B1"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7E05EFE" w14:textId="77777777" w:rsidR="00932176" w:rsidRPr="006170A0" w:rsidRDefault="001D37B0">
            <w:pPr>
              <w:rPr>
                <w:bCs w:val="0"/>
                <w:color w:val="000000"/>
                <w:sz w:val="20"/>
                <w:szCs w:val="20"/>
              </w:rPr>
            </w:pPr>
            <w:r w:rsidRPr="006170A0">
              <w:rPr>
                <w:bCs w:val="0"/>
                <w:color w:val="000000"/>
                <w:sz w:val="20"/>
                <w:szCs w:val="20"/>
              </w:rPr>
              <w:t>ROI Start</w:t>
            </w:r>
          </w:p>
        </w:tc>
        <w:tc>
          <w:tcPr>
            <w:tcW w:w="2682" w:type="dxa"/>
          </w:tcPr>
          <w:p w14:paraId="05A902C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883" w:type="dxa"/>
          </w:tcPr>
          <w:p w14:paraId="3FDC513A"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1266" w:type="dxa"/>
          </w:tcPr>
          <w:p w14:paraId="0224FC1C"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9" w:type="dxa"/>
          </w:tcPr>
          <w:p w14:paraId="5FE87013"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proofErr w:type="gramStart"/>
            <w:r w:rsidRPr="006170A0">
              <w:rPr>
                <w:bCs w:val="0"/>
                <w:color w:val="000000"/>
                <w:sz w:val="20"/>
                <w:szCs w:val="20"/>
              </w:rPr>
              <w:t>Non Null</w:t>
            </w:r>
            <w:proofErr w:type="gramEnd"/>
            <w:r w:rsidRPr="006170A0">
              <w:rPr>
                <w:bCs w:val="0"/>
                <w:color w:val="000000"/>
                <w:sz w:val="20"/>
                <w:szCs w:val="20"/>
              </w:rPr>
              <w:t xml:space="preserve"> Measures</w:t>
            </w:r>
          </w:p>
        </w:tc>
      </w:tr>
      <w:tr w:rsidR="00932176" w14:paraId="0EC56A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3C50BD82" w14:textId="77777777" w:rsidR="00932176" w:rsidRPr="006170A0" w:rsidRDefault="001D37B0">
            <w:pPr>
              <w:rPr>
                <w:b w:val="0"/>
                <w:color w:val="000000"/>
                <w:sz w:val="20"/>
                <w:szCs w:val="20"/>
              </w:rPr>
            </w:pPr>
            <w:r w:rsidRPr="006170A0">
              <w:rPr>
                <w:b w:val="0"/>
                <w:color w:val="000000"/>
                <w:sz w:val="20"/>
                <w:szCs w:val="20"/>
              </w:rPr>
              <w:t>ctx-lh-precuneus</w:t>
            </w:r>
          </w:p>
        </w:tc>
        <w:tc>
          <w:tcPr>
            <w:tcW w:w="2682" w:type="dxa"/>
          </w:tcPr>
          <w:p w14:paraId="008307F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883" w:type="dxa"/>
          </w:tcPr>
          <w:p w14:paraId="3DD512C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23E2E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0.585531706</w:t>
            </w:r>
          </w:p>
        </w:tc>
        <w:tc>
          <w:tcPr>
            <w:tcW w:w="1039" w:type="dxa"/>
          </w:tcPr>
          <w:p w14:paraId="1695E02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D77E0E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6936FAA" w14:textId="77777777" w:rsidR="00932176" w:rsidRPr="006170A0" w:rsidRDefault="001D37B0">
            <w:pPr>
              <w:rPr>
                <w:b w:val="0"/>
                <w:color w:val="000000"/>
                <w:sz w:val="20"/>
                <w:szCs w:val="20"/>
              </w:rPr>
            </w:pPr>
            <w:r w:rsidRPr="006170A0">
              <w:rPr>
                <w:b w:val="0"/>
                <w:color w:val="000000"/>
                <w:sz w:val="20"/>
                <w:szCs w:val="20"/>
              </w:rPr>
              <w:t>ctx-rh-cuneus</w:t>
            </w:r>
          </w:p>
        </w:tc>
        <w:tc>
          <w:tcPr>
            <w:tcW w:w="2682" w:type="dxa"/>
          </w:tcPr>
          <w:p w14:paraId="212FAB5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3CCC25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EB85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0.573041338</w:t>
            </w:r>
          </w:p>
        </w:tc>
        <w:tc>
          <w:tcPr>
            <w:tcW w:w="1039" w:type="dxa"/>
          </w:tcPr>
          <w:p w14:paraId="0225C15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BB0EFF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AFCE3A0"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52B567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45F458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5FC4D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0.572969309</w:t>
            </w:r>
          </w:p>
        </w:tc>
        <w:tc>
          <w:tcPr>
            <w:tcW w:w="1039" w:type="dxa"/>
          </w:tcPr>
          <w:p w14:paraId="5B35029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2177FFE"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DF378ED" w14:textId="77777777" w:rsidR="00932176" w:rsidRPr="006170A0" w:rsidRDefault="001D37B0">
            <w:pPr>
              <w:rPr>
                <w:b w:val="0"/>
                <w:color w:val="000000"/>
                <w:sz w:val="20"/>
                <w:szCs w:val="20"/>
              </w:rPr>
            </w:pPr>
            <w:r w:rsidRPr="006170A0">
              <w:rPr>
                <w:b w:val="0"/>
                <w:color w:val="000000"/>
                <w:sz w:val="20"/>
                <w:szCs w:val="20"/>
              </w:rPr>
              <w:t>ctx-lh-superiorfrontal</w:t>
            </w:r>
          </w:p>
        </w:tc>
        <w:tc>
          <w:tcPr>
            <w:tcW w:w="2682" w:type="dxa"/>
          </w:tcPr>
          <w:p w14:paraId="307308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4829092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507C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0.56520813</w:t>
            </w:r>
          </w:p>
        </w:tc>
        <w:tc>
          <w:tcPr>
            <w:tcW w:w="1039" w:type="dxa"/>
          </w:tcPr>
          <w:p w14:paraId="4FCACC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DC25AB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960385"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7811F3C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883" w:type="dxa"/>
          </w:tcPr>
          <w:p w14:paraId="63C14F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0A190B4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0.533573546</w:t>
            </w:r>
          </w:p>
        </w:tc>
        <w:tc>
          <w:tcPr>
            <w:tcW w:w="1039" w:type="dxa"/>
          </w:tcPr>
          <w:p w14:paraId="7DD2DF0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5BCF98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1F1C96" w14:textId="77777777" w:rsidR="00932176" w:rsidRPr="006170A0" w:rsidRDefault="001D37B0">
            <w:pPr>
              <w:rPr>
                <w:b w:val="0"/>
                <w:color w:val="000000"/>
                <w:sz w:val="20"/>
                <w:szCs w:val="20"/>
              </w:rPr>
            </w:pPr>
            <w:r w:rsidRPr="006170A0">
              <w:rPr>
                <w:b w:val="0"/>
                <w:color w:val="000000"/>
                <w:sz w:val="20"/>
                <w:szCs w:val="20"/>
              </w:rPr>
              <w:t>ctx-lh-lateraloccipital</w:t>
            </w:r>
          </w:p>
        </w:tc>
        <w:tc>
          <w:tcPr>
            <w:tcW w:w="2682" w:type="dxa"/>
          </w:tcPr>
          <w:p w14:paraId="789874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0BC842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CA5C76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0.529840633</w:t>
            </w:r>
          </w:p>
        </w:tc>
        <w:tc>
          <w:tcPr>
            <w:tcW w:w="1039" w:type="dxa"/>
          </w:tcPr>
          <w:p w14:paraId="1EE016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5255C0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0DBD8337"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3A5FA04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194D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6579AF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0.522189475</w:t>
            </w:r>
          </w:p>
        </w:tc>
        <w:tc>
          <w:tcPr>
            <w:tcW w:w="1039" w:type="dxa"/>
          </w:tcPr>
          <w:p w14:paraId="29E0EE5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600B9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81DC8"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6AAB660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ctx-lh-supramarginal</w:t>
            </w:r>
          </w:p>
        </w:tc>
        <w:tc>
          <w:tcPr>
            <w:tcW w:w="883" w:type="dxa"/>
          </w:tcPr>
          <w:p w14:paraId="4C77369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1475792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0.512758259</w:t>
            </w:r>
          </w:p>
        </w:tc>
        <w:tc>
          <w:tcPr>
            <w:tcW w:w="1039" w:type="dxa"/>
          </w:tcPr>
          <w:p w14:paraId="79B669A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87564CA"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D5C763" w14:textId="77777777" w:rsidR="00932176" w:rsidRPr="006170A0" w:rsidRDefault="001D37B0">
            <w:pPr>
              <w:rPr>
                <w:b w:val="0"/>
                <w:color w:val="000000"/>
                <w:sz w:val="20"/>
                <w:szCs w:val="20"/>
              </w:rPr>
            </w:pPr>
            <w:r w:rsidRPr="006170A0">
              <w:rPr>
                <w:b w:val="0"/>
                <w:color w:val="000000"/>
                <w:sz w:val="20"/>
                <w:szCs w:val="20"/>
              </w:rPr>
              <w:lastRenderedPageBreak/>
              <w:t>wm-lh-inferiortemporal</w:t>
            </w:r>
          </w:p>
        </w:tc>
        <w:tc>
          <w:tcPr>
            <w:tcW w:w="2682" w:type="dxa"/>
          </w:tcPr>
          <w:p w14:paraId="584EFD6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wm-lh-parahippocampal</w:t>
            </w:r>
          </w:p>
        </w:tc>
        <w:tc>
          <w:tcPr>
            <w:tcW w:w="883" w:type="dxa"/>
          </w:tcPr>
          <w:p w14:paraId="695D1DF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45408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0.503050846</w:t>
            </w:r>
          </w:p>
        </w:tc>
        <w:tc>
          <w:tcPr>
            <w:tcW w:w="1039" w:type="dxa"/>
          </w:tcPr>
          <w:p w14:paraId="16E208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1C0FB5EB"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A89371" w14:textId="77777777" w:rsidR="00932176" w:rsidRPr="006170A0" w:rsidRDefault="001D37B0">
            <w:pPr>
              <w:rPr>
                <w:b w:val="0"/>
                <w:color w:val="000000"/>
                <w:sz w:val="20"/>
                <w:szCs w:val="20"/>
              </w:rPr>
            </w:pPr>
            <w:r w:rsidRPr="006170A0">
              <w:rPr>
                <w:b w:val="0"/>
                <w:color w:val="000000"/>
                <w:sz w:val="20"/>
                <w:szCs w:val="20"/>
              </w:rPr>
              <w:t>ctx-rh-inferiortemporal</w:t>
            </w:r>
          </w:p>
        </w:tc>
        <w:tc>
          <w:tcPr>
            <w:tcW w:w="2682" w:type="dxa"/>
          </w:tcPr>
          <w:p w14:paraId="402D2BD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1FF7D67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1EC24C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0.48999139</w:t>
            </w:r>
          </w:p>
        </w:tc>
        <w:tc>
          <w:tcPr>
            <w:tcW w:w="1039" w:type="dxa"/>
          </w:tcPr>
          <w:p w14:paraId="5B4C60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0CCED16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21C2B524"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45ABE5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6E8EF9B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7E0DF7F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0.488430623</w:t>
            </w:r>
          </w:p>
        </w:tc>
        <w:tc>
          <w:tcPr>
            <w:tcW w:w="1039" w:type="dxa"/>
          </w:tcPr>
          <w:p w14:paraId="78EF3B9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0E93B85"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31388" w14:textId="77777777" w:rsidR="00932176" w:rsidRPr="006170A0" w:rsidRDefault="001D37B0">
            <w:pPr>
              <w:rPr>
                <w:b w:val="0"/>
                <w:color w:val="000000"/>
                <w:sz w:val="20"/>
                <w:szCs w:val="20"/>
              </w:rPr>
            </w:pPr>
            <w:r w:rsidRPr="006170A0">
              <w:rPr>
                <w:b w:val="0"/>
                <w:color w:val="000000"/>
                <w:sz w:val="20"/>
                <w:szCs w:val="20"/>
              </w:rPr>
              <w:t>ctx-lh-lingual</w:t>
            </w:r>
          </w:p>
        </w:tc>
        <w:tc>
          <w:tcPr>
            <w:tcW w:w="2682" w:type="dxa"/>
          </w:tcPr>
          <w:p w14:paraId="2951496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wm-lh-lingual</w:t>
            </w:r>
          </w:p>
        </w:tc>
        <w:tc>
          <w:tcPr>
            <w:tcW w:w="883" w:type="dxa"/>
          </w:tcPr>
          <w:p w14:paraId="2E7AF9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EB207E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0.488001314</w:t>
            </w:r>
          </w:p>
        </w:tc>
        <w:tc>
          <w:tcPr>
            <w:tcW w:w="1039" w:type="dxa"/>
          </w:tcPr>
          <w:p w14:paraId="4EE5CCA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50B333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E9D4C22" w14:textId="77777777" w:rsidR="00932176" w:rsidRPr="006170A0" w:rsidRDefault="001D37B0">
            <w:pPr>
              <w:rPr>
                <w:b w:val="0"/>
                <w:color w:val="000000"/>
                <w:sz w:val="20"/>
                <w:szCs w:val="20"/>
              </w:rPr>
            </w:pPr>
            <w:r w:rsidRPr="006170A0">
              <w:rPr>
                <w:b w:val="0"/>
                <w:color w:val="000000"/>
                <w:sz w:val="20"/>
                <w:szCs w:val="20"/>
              </w:rPr>
              <w:t>ctx-lh-middletemporal</w:t>
            </w:r>
          </w:p>
        </w:tc>
        <w:tc>
          <w:tcPr>
            <w:tcW w:w="2682" w:type="dxa"/>
          </w:tcPr>
          <w:p w14:paraId="237EA6F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4CD934D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3CC07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0.479631377</w:t>
            </w:r>
          </w:p>
        </w:tc>
        <w:tc>
          <w:tcPr>
            <w:tcW w:w="1039" w:type="dxa"/>
          </w:tcPr>
          <w:p w14:paraId="0557D17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7B7CDF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9B9C523" w14:textId="77777777" w:rsidR="00932176" w:rsidRPr="006170A0" w:rsidRDefault="001D37B0">
            <w:pPr>
              <w:rPr>
                <w:b w:val="0"/>
                <w:color w:val="000000"/>
                <w:sz w:val="20"/>
                <w:szCs w:val="20"/>
              </w:rPr>
            </w:pPr>
            <w:r w:rsidRPr="006170A0">
              <w:rPr>
                <w:b w:val="0"/>
                <w:color w:val="000000"/>
                <w:sz w:val="20"/>
                <w:szCs w:val="20"/>
              </w:rPr>
              <w:t>ctx-rh-pericalcarine</w:t>
            </w:r>
          </w:p>
        </w:tc>
        <w:tc>
          <w:tcPr>
            <w:tcW w:w="2682" w:type="dxa"/>
          </w:tcPr>
          <w:p w14:paraId="16CCB3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46210C4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CE102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0.477232169</w:t>
            </w:r>
          </w:p>
        </w:tc>
        <w:tc>
          <w:tcPr>
            <w:tcW w:w="1039" w:type="dxa"/>
          </w:tcPr>
          <w:p w14:paraId="5F1D078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B0E62D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1666954" w14:textId="77777777" w:rsidR="00932176" w:rsidRPr="006170A0" w:rsidRDefault="001D37B0">
            <w:pPr>
              <w:rPr>
                <w:b w:val="0"/>
                <w:color w:val="000000"/>
                <w:sz w:val="20"/>
                <w:szCs w:val="20"/>
              </w:rPr>
            </w:pPr>
            <w:r w:rsidRPr="006170A0">
              <w:rPr>
                <w:b w:val="0"/>
                <w:color w:val="000000"/>
                <w:sz w:val="20"/>
                <w:szCs w:val="20"/>
              </w:rPr>
              <w:t>ctx-rh-caudalanteriorcingulate</w:t>
            </w:r>
          </w:p>
        </w:tc>
        <w:tc>
          <w:tcPr>
            <w:tcW w:w="2682" w:type="dxa"/>
          </w:tcPr>
          <w:p w14:paraId="30E3B6A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AE1DC5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5CDA7C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0.469183176</w:t>
            </w:r>
          </w:p>
        </w:tc>
        <w:tc>
          <w:tcPr>
            <w:tcW w:w="1039" w:type="dxa"/>
          </w:tcPr>
          <w:p w14:paraId="2DAA586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27ABB5B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1F218B5" w14:textId="77777777" w:rsidR="00932176" w:rsidRPr="006170A0" w:rsidRDefault="001D37B0">
            <w:pPr>
              <w:rPr>
                <w:b w:val="0"/>
                <w:color w:val="000000"/>
                <w:sz w:val="20"/>
                <w:szCs w:val="20"/>
              </w:rPr>
            </w:pPr>
            <w:r w:rsidRPr="006170A0">
              <w:rPr>
                <w:b w:val="0"/>
                <w:color w:val="000000"/>
                <w:sz w:val="20"/>
                <w:szCs w:val="20"/>
              </w:rPr>
              <w:t>ctx-rh-isthmuscingulate</w:t>
            </w:r>
          </w:p>
        </w:tc>
        <w:tc>
          <w:tcPr>
            <w:tcW w:w="2682" w:type="dxa"/>
          </w:tcPr>
          <w:p w14:paraId="6FAAD2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wm-rh-isthmuscingulate</w:t>
            </w:r>
          </w:p>
        </w:tc>
        <w:tc>
          <w:tcPr>
            <w:tcW w:w="883" w:type="dxa"/>
          </w:tcPr>
          <w:p w14:paraId="07682C8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4281BC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0.465403963</w:t>
            </w:r>
          </w:p>
        </w:tc>
        <w:tc>
          <w:tcPr>
            <w:tcW w:w="1039" w:type="dxa"/>
          </w:tcPr>
          <w:p w14:paraId="062DD75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016730C2" w14:textId="77777777" w:rsidR="00932176" w:rsidRDefault="00932176">
      <w:pPr>
        <w:pStyle w:val="Body"/>
      </w:pPr>
    </w:p>
    <w:p w14:paraId="6EC63EF1" w14:textId="77777777" w:rsidR="00932176" w:rsidRDefault="001D37B0">
      <w:pPr>
        <w:pStyle w:val="Heading5"/>
        <w:rPr>
          <w:highlight w:val="yellow"/>
        </w:rPr>
      </w:pPr>
      <w:r>
        <w:rPr>
          <w:highlight w:val="yellow"/>
        </w:rPr>
        <w:t>Findings</w:t>
      </w:r>
    </w:p>
    <w:p w14:paraId="466993CB" w14:textId="77777777" w:rsidR="006170A0" w:rsidRPr="006170A0" w:rsidRDefault="006170A0" w:rsidP="006170A0">
      <w:pPr>
        <w:rPr>
          <w:highlight w:val="yellow"/>
        </w:rPr>
      </w:pPr>
    </w:p>
    <w:p w14:paraId="5B57BBDF" w14:textId="16F4D3D6" w:rsidR="004151FF" w:rsidRDefault="001D37B0" w:rsidP="004151FF">
      <w:pPr>
        <w:pStyle w:val="Body"/>
        <w:jc w:val="left"/>
      </w:pPr>
      <w:r>
        <w:rPr>
          <w:highlight w:val="yellow"/>
        </w:rPr>
        <w:t>[TODO] I’m not sure of the value of this measur</w:t>
      </w:r>
      <w:r w:rsidR="00E928BD">
        <w:rPr>
          <w:highlight w:val="yellow"/>
        </w:rPr>
        <w:t xml:space="preserve">e.  This represents the glyphs </w:t>
      </w:r>
      <w:r>
        <w:rPr>
          <w:highlight w:val="yellow"/>
        </w:rPr>
        <w:t>o</w:t>
      </w:r>
      <w:r w:rsidR="00E928BD">
        <w:rPr>
          <w:highlight w:val="yellow"/>
        </w:rPr>
        <w:t>r</w:t>
      </w:r>
      <w:r>
        <w:rPr>
          <w:highlight w:val="yellow"/>
        </w:rPr>
        <w:t xml:space="preserve"> strokes used to represent the fiber tract visually.  The more twists and turns + tract length + tract count, the more lines needed to render the tract.</w:t>
      </w:r>
      <w:ins w:id="268" w:author="Jacob Levman" w:date="2019-08-01T11:29:00Z">
        <w:r w:rsidR="009A0523">
          <w:t xml:space="preserve"> </w:t>
        </w:r>
        <w:proofErr w:type="gramStart"/>
        <w:r w:rsidR="009A0523">
          <w:t>Also</w:t>
        </w:r>
        <w:proofErr w:type="gramEnd"/>
        <w:r w:rsidR="009A0523">
          <w:t xml:space="preserve"> the number of tracts </w:t>
        </w:r>
      </w:ins>
      <w:ins w:id="269" w:author="Jacob Levman" w:date="2019-08-01T11:30:00Z">
        <w:r w:rsidR="009A0523">
          <w:t>itself will affect this measurement. You can merely mention that it is 3D imaging rendering metric that is influenced by all these factors. We expect it to not be as important from an anatomi</w:t>
        </w:r>
      </w:ins>
      <w:ins w:id="270" w:author="Jacob Levman" w:date="2019-08-01T11:31:00Z">
        <w:r w:rsidR="009A0523">
          <w:t>cal perspective as the other measurements but have included it in the software package so that it’s utlity can be more thoroughly assessed in the future.</w:t>
        </w:r>
      </w:ins>
    </w:p>
    <w:p w14:paraId="4FCF2DC8" w14:textId="77777777" w:rsidR="00932176" w:rsidRDefault="006170A0" w:rsidP="004151FF">
      <w:pPr>
        <w:pStyle w:val="Body"/>
        <w:ind w:firstLine="0"/>
        <w:jc w:val="left"/>
      </w:pPr>
      <w:r>
        <w:rPr>
          <w:noProof/>
        </w:rPr>
        <w:lastRenderedPageBreak/>
        <w:drawing>
          <wp:inline distT="0" distB="0" distL="0" distR="0" wp14:anchorId="2AAB5009" wp14:editId="092A273D">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nesToRender-Pairplot-al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1C2E57" w14:textId="77777777" w:rsidR="00932176" w:rsidRDefault="001D37B0">
      <w:pPr>
        <w:pStyle w:val="Caption"/>
        <w:jc w:val="center"/>
      </w:pPr>
      <w:r>
        <w:t xml:space="preserve">Figure </w:t>
      </w:r>
      <w:r>
        <w:fldChar w:fldCharType="begin"/>
      </w:r>
      <w:r>
        <w:instrText>SEQ Figure \* ARABIC</w:instrText>
      </w:r>
      <w:r>
        <w:fldChar w:fldCharType="separate"/>
      </w:r>
      <w:r w:rsidR="00A72CEF">
        <w:rPr>
          <w:noProof/>
        </w:rPr>
        <w:t>15</w:t>
      </w:r>
      <w:r>
        <w:fldChar w:fldCharType="end"/>
      </w:r>
      <w:r>
        <w:t xml:space="preserve"> - Lines to Render effect size per measure</w:t>
      </w:r>
    </w:p>
    <w:p w14:paraId="062AB3E6" w14:textId="77777777" w:rsidR="004151FF" w:rsidRDefault="004151FF" w:rsidP="004151FF"/>
    <w:p w14:paraId="2F442E6F" w14:textId="77777777" w:rsidR="00932176" w:rsidRDefault="001D37B0">
      <w:pPr>
        <w:pStyle w:val="Heading4"/>
        <w:numPr>
          <w:ilvl w:val="3"/>
          <w:numId w:val="2"/>
        </w:numPr>
        <w:rPr>
          <w:rStyle w:val="Strong"/>
          <w:b w:val="0"/>
        </w:rPr>
      </w:pPr>
      <w:bookmarkStart w:id="271" w:name="_Toc15248766"/>
      <w:r>
        <w:rPr>
          <w:rStyle w:val="Strong"/>
          <w:b w:val="0"/>
        </w:rPr>
        <w:t>Tracts to Render</w:t>
      </w:r>
      <w:bookmarkEnd w:id="271"/>
    </w:p>
    <w:p w14:paraId="65B634C9" w14:textId="77777777"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5</w:t>
      </w:r>
      <w:r w:rsidR="00E32EA6">
        <w:rPr>
          <w:noProof/>
        </w:rPr>
        <w:fldChar w:fldCharType="end"/>
      </w:r>
      <w:r>
        <w:t xml:space="preserve"> - </w:t>
      </w:r>
      <w:r w:rsidRPr="00F8189B">
        <w:t>Largest effect size</w:t>
      </w:r>
      <w:r>
        <w:t xml:space="preserve"> for gender when measuring Tract</w:t>
      </w:r>
      <w:r w:rsidRPr="00F8189B">
        <w:t>ToRender</w:t>
      </w:r>
    </w:p>
    <w:tbl>
      <w:tblPr>
        <w:tblStyle w:val="PlainTable2"/>
        <w:tblW w:w="7837" w:type="dxa"/>
        <w:tblLook w:val="04A0" w:firstRow="1" w:lastRow="0" w:firstColumn="1" w:lastColumn="0" w:noHBand="0" w:noVBand="1"/>
      </w:tblPr>
      <w:tblGrid>
        <w:gridCol w:w="2401"/>
        <w:gridCol w:w="2472"/>
        <w:gridCol w:w="960"/>
        <w:gridCol w:w="966"/>
        <w:gridCol w:w="1038"/>
      </w:tblGrid>
      <w:tr w:rsidR="00932176" w14:paraId="7F0E137E"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A13E268" w14:textId="77777777" w:rsidR="00932176" w:rsidRPr="006170A0" w:rsidRDefault="001D37B0">
            <w:pPr>
              <w:rPr>
                <w:bCs w:val="0"/>
                <w:color w:val="000000"/>
                <w:sz w:val="20"/>
                <w:szCs w:val="20"/>
              </w:rPr>
            </w:pPr>
            <w:r w:rsidRPr="006170A0">
              <w:rPr>
                <w:bCs w:val="0"/>
                <w:color w:val="000000"/>
                <w:sz w:val="20"/>
                <w:szCs w:val="20"/>
              </w:rPr>
              <w:t>ROI Start</w:t>
            </w:r>
          </w:p>
        </w:tc>
        <w:tc>
          <w:tcPr>
            <w:tcW w:w="2472" w:type="dxa"/>
          </w:tcPr>
          <w:p w14:paraId="07E16C0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960" w:type="dxa"/>
          </w:tcPr>
          <w:p w14:paraId="6DF9FD84"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966" w:type="dxa"/>
          </w:tcPr>
          <w:p w14:paraId="2A7F9AE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8" w:type="dxa"/>
          </w:tcPr>
          <w:p w14:paraId="7C6663C2"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proofErr w:type="gramStart"/>
            <w:r w:rsidRPr="006170A0">
              <w:rPr>
                <w:bCs w:val="0"/>
                <w:color w:val="000000"/>
                <w:sz w:val="20"/>
                <w:szCs w:val="20"/>
              </w:rPr>
              <w:t>Non Null</w:t>
            </w:r>
            <w:proofErr w:type="gramEnd"/>
            <w:r w:rsidRPr="006170A0">
              <w:rPr>
                <w:bCs w:val="0"/>
                <w:color w:val="000000"/>
                <w:sz w:val="20"/>
                <w:szCs w:val="20"/>
              </w:rPr>
              <w:t xml:space="preserve"> Measures</w:t>
            </w:r>
          </w:p>
        </w:tc>
      </w:tr>
      <w:tr w:rsidR="00932176" w14:paraId="41F383F3"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5A0EB917" w14:textId="77777777" w:rsidR="00932176" w:rsidRPr="006170A0" w:rsidRDefault="001D37B0">
            <w:pPr>
              <w:rPr>
                <w:b w:val="0"/>
                <w:color w:val="000000"/>
                <w:sz w:val="20"/>
                <w:szCs w:val="20"/>
              </w:rPr>
            </w:pPr>
            <w:r w:rsidRPr="006170A0">
              <w:rPr>
                <w:b w:val="0"/>
                <w:color w:val="000000"/>
                <w:sz w:val="20"/>
                <w:szCs w:val="20"/>
              </w:rPr>
              <w:t>ctx-lh-superiorfrontal</w:t>
            </w:r>
          </w:p>
        </w:tc>
        <w:tc>
          <w:tcPr>
            <w:tcW w:w="2472" w:type="dxa"/>
          </w:tcPr>
          <w:p w14:paraId="01DF8BF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wm-lh-superiorfrontal</w:t>
            </w:r>
          </w:p>
        </w:tc>
        <w:tc>
          <w:tcPr>
            <w:tcW w:w="960" w:type="dxa"/>
          </w:tcPr>
          <w:p w14:paraId="780A1A3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369C776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0.673362</w:t>
            </w:r>
          </w:p>
        </w:tc>
        <w:tc>
          <w:tcPr>
            <w:tcW w:w="1038" w:type="dxa"/>
          </w:tcPr>
          <w:p w14:paraId="2B9D05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D502E9F"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19E741"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1AC98A9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40D7BFB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966" w:type="dxa"/>
          </w:tcPr>
          <w:p w14:paraId="2FE2B40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0.644881</w:t>
            </w:r>
          </w:p>
        </w:tc>
        <w:tc>
          <w:tcPr>
            <w:tcW w:w="1038" w:type="dxa"/>
          </w:tcPr>
          <w:p w14:paraId="27218DF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1DACE1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8196733" w14:textId="77777777" w:rsidR="00932176" w:rsidRPr="006170A0" w:rsidRDefault="001D37B0">
            <w:pPr>
              <w:rPr>
                <w:b w:val="0"/>
                <w:color w:val="000000"/>
                <w:sz w:val="20"/>
                <w:szCs w:val="20"/>
              </w:rPr>
            </w:pPr>
            <w:r w:rsidRPr="006170A0">
              <w:rPr>
                <w:b w:val="0"/>
                <w:color w:val="000000"/>
                <w:sz w:val="20"/>
                <w:szCs w:val="20"/>
              </w:rPr>
              <w:t>ctx-lh-precuneus</w:t>
            </w:r>
          </w:p>
        </w:tc>
        <w:tc>
          <w:tcPr>
            <w:tcW w:w="2472" w:type="dxa"/>
          </w:tcPr>
          <w:p w14:paraId="2198D6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960" w:type="dxa"/>
          </w:tcPr>
          <w:p w14:paraId="7F664D8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12B9875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0.625481</w:t>
            </w:r>
          </w:p>
        </w:tc>
        <w:tc>
          <w:tcPr>
            <w:tcW w:w="1038" w:type="dxa"/>
          </w:tcPr>
          <w:p w14:paraId="7289F72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EBCCBA6"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220E9D9" w14:textId="77777777" w:rsidR="00932176" w:rsidRPr="006170A0" w:rsidRDefault="001D37B0">
            <w:pPr>
              <w:rPr>
                <w:b w:val="0"/>
                <w:color w:val="000000"/>
                <w:sz w:val="20"/>
                <w:szCs w:val="20"/>
              </w:rPr>
            </w:pPr>
            <w:r w:rsidRPr="006170A0">
              <w:rPr>
                <w:b w:val="0"/>
                <w:color w:val="000000"/>
                <w:sz w:val="20"/>
                <w:szCs w:val="20"/>
              </w:rPr>
              <w:t>ctx-lh-superiortemporal</w:t>
            </w:r>
          </w:p>
        </w:tc>
        <w:tc>
          <w:tcPr>
            <w:tcW w:w="2472" w:type="dxa"/>
          </w:tcPr>
          <w:p w14:paraId="33B80B1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368E4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A945E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0.624466</w:t>
            </w:r>
          </w:p>
        </w:tc>
        <w:tc>
          <w:tcPr>
            <w:tcW w:w="1038" w:type="dxa"/>
          </w:tcPr>
          <w:p w14:paraId="78EAB20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A6101C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BDD8B21" w14:textId="77777777" w:rsidR="00932176" w:rsidRPr="006170A0" w:rsidRDefault="001D37B0">
            <w:pPr>
              <w:rPr>
                <w:b w:val="0"/>
                <w:color w:val="000000"/>
                <w:sz w:val="20"/>
                <w:szCs w:val="20"/>
              </w:rPr>
            </w:pPr>
            <w:r w:rsidRPr="006170A0">
              <w:rPr>
                <w:b w:val="0"/>
                <w:color w:val="000000"/>
                <w:sz w:val="20"/>
                <w:szCs w:val="20"/>
              </w:rPr>
              <w:t>ctx-lh-lateraloccipital</w:t>
            </w:r>
          </w:p>
        </w:tc>
        <w:tc>
          <w:tcPr>
            <w:tcW w:w="2472" w:type="dxa"/>
          </w:tcPr>
          <w:p w14:paraId="4D2F331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960" w:type="dxa"/>
          </w:tcPr>
          <w:p w14:paraId="26C741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452FB1F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0.587301</w:t>
            </w:r>
          </w:p>
        </w:tc>
        <w:tc>
          <w:tcPr>
            <w:tcW w:w="1038" w:type="dxa"/>
          </w:tcPr>
          <w:p w14:paraId="51CC01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85B00D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68F11EE" w14:textId="77777777" w:rsidR="00932176" w:rsidRPr="006170A0" w:rsidRDefault="001D37B0">
            <w:pPr>
              <w:rPr>
                <w:b w:val="0"/>
                <w:color w:val="000000"/>
                <w:sz w:val="20"/>
                <w:szCs w:val="20"/>
              </w:rPr>
            </w:pPr>
            <w:r w:rsidRPr="006170A0">
              <w:rPr>
                <w:b w:val="0"/>
                <w:color w:val="000000"/>
                <w:sz w:val="20"/>
                <w:szCs w:val="20"/>
              </w:rPr>
              <w:t>ctx-lh-parstriangularis</w:t>
            </w:r>
          </w:p>
        </w:tc>
        <w:tc>
          <w:tcPr>
            <w:tcW w:w="2472" w:type="dxa"/>
          </w:tcPr>
          <w:p w14:paraId="09AFA5F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wm-lh-parstriangularis</w:t>
            </w:r>
          </w:p>
        </w:tc>
        <w:tc>
          <w:tcPr>
            <w:tcW w:w="960" w:type="dxa"/>
          </w:tcPr>
          <w:p w14:paraId="327F9C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49725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0.579324</w:t>
            </w:r>
          </w:p>
        </w:tc>
        <w:tc>
          <w:tcPr>
            <w:tcW w:w="1038" w:type="dxa"/>
          </w:tcPr>
          <w:p w14:paraId="15938B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4C6D9A7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3C2E6B" w14:textId="77777777" w:rsidR="00932176" w:rsidRPr="006170A0" w:rsidRDefault="001D37B0">
            <w:pPr>
              <w:rPr>
                <w:b w:val="0"/>
                <w:color w:val="000000"/>
                <w:sz w:val="20"/>
                <w:szCs w:val="20"/>
              </w:rPr>
            </w:pPr>
            <w:r w:rsidRPr="006170A0">
              <w:rPr>
                <w:b w:val="0"/>
                <w:color w:val="000000"/>
                <w:sz w:val="20"/>
                <w:szCs w:val="20"/>
              </w:rPr>
              <w:t>ctx-lh-supramarginal</w:t>
            </w:r>
          </w:p>
        </w:tc>
        <w:tc>
          <w:tcPr>
            <w:tcW w:w="2472" w:type="dxa"/>
          </w:tcPr>
          <w:p w14:paraId="3DCD91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960" w:type="dxa"/>
          </w:tcPr>
          <w:p w14:paraId="12517C5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B1BB2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0.577071</w:t>
            </w:r>
          </w:p>
        </w:tc>
        <w:tc>
          <w:tcPr>
            <w:tcW w:w="1038" w:type="dxa"/>
          </w:tcPr>
          <w:p w14:paraId="5097037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7D03FA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3CCA393" w14:textId="77777777" w:rsidR="00932176" w:rsidRPr="006170A0" w:rsidRDefault="001D37B0">
            <w:pPr>
              <w:rPr>
                <w:b w:val="0"/>
                <w:color w:val="000000"/>
                <w:sz w:val="20"/>
                <w:szCs w:val="20"/>
              </w:rPr>
            </w:pPr>
            <w:r w:rsidRPr="006170A0">
              <w:rPr>
                <w:b w:val="0"/>
                <w:color w:val="000000"/>
                <w:sz w:val="20"/>
                <w:szCs w:val="20"/>
              </w:rPr>
              <w:lastRenderedPageBreak/>
              <w:t>ctx-rh-fusiform</w:t>
            </w:r>
          </w:p>
        </w:tc>
        <w:tc>
          <w:tcPr>
            <w:tcW w:w="2472" w:type="dxa"/>
          </w:tcPr>
          <w:p w14:paraId="7CAC030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ctx-rh-inferiortemporal</w:t>
            </w:r>
          </w:p>
        </w:tc>
        <w:tc>
          <w:tcPr>
            <w:tcW w:w="960" w:type="dxa"/>
          </w:tcPr>
          <w:p w14:paraId="6DFD58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B444C9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0.575552</w:t>
            </w:r>
          </w:p>
        </w:tc>
        <w:tc>
          <w:tcPr>
            <w:tcW w:w="1038" w:type="dxa"/>
          </w:tcPr>
          <w:p w14:paraId="763A5B5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81CA1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4B26B220" w14:textId="77777777" w:rsidR="00932176" w:rsidRPr="006170A0" w:rsidRDefault="001D37B0">
            <w:pPr>
              <w:rPr>
                <w:b w:val="0"/>
                <w:color w:val="000000"/>
                <w:sz w:val="20"/>
                <w:szCs w:val="20"/>
              </w:rPr>
            </w:pPr>
            <w:r w:rsidRPr="006170A0">
              <w:rPr>
                <w:b w:val="0"/>
                <w:color w:val="000000"/>
                <w:sz w:val="20"/>
                <w:szCs w:val="20"/>
              </w:rPr>
              <w:t>ctx-lh-supramarginal</w:t>
            </w:r>
          </w:p>
        </w:tc>
        <w:tc>
          <w:tcPr>
            <w:tcW w:w="2472" w:type="dxa"/>
          </w:tcPr>
          <w:p w14:paraId="268C41E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6DC9114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5A9EE1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0.572275</w:t>
            </w:r>
          </w:p>
        </w:tc>
        <w:tc>
          <w:tcPr>
            <w:tcW w:w="1038" w:type="dxa"/>
          </w:tcPr>
          <w:p w14:paraId="73200C3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4C46F5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1319C42" w14:textId="77777777" w:rsidR="00932176" w:rsidRPr="006170A0" w:rsidRDefault="001D37B0">
            <w:pPr>
              <w:rPr>
                <w:b w:val="0"/>
                <w:color w:val="000000"/>
                <w:sz w:val="20"/>
                <w:szCs w:val="20"/>
              </w:rPr>
            </w:pPr>
            <w:r w:rsidRPr="006170A0">
              <w:rPr>
                <w:b w:val="0"/>
                <w:color w:val="000000"/>
                <w:sz w:val="20"/>
                <w:szCs w:val="20"/>
              </w:rPr>
              <w:t>ctx-rh-lateraloccipital</w:t>
            </w:r>
          </w:p>
        </w:tc>
        <w:tc>
          <w:tcPr>
            <w:tcW w:w="2472" w:type="dxa"/>
          </w:tcPr>
          <w:p w14:paraId="07445EA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960" w:type="dxa"/>
          </w:tcPr>
          <w:p w14:paraId="64EFFBD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59E4D4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0.568799</w:t>
            </w:r>
          </w:p>
        </w:tc>
        <w:tc>
          <w:tcPr>
            <w:tcW w:w="1038" w:type="dxa"/>
          </w:tcPr>
          <w:p w14:paraId="0506E67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FA1E0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F0766F" w14:textId="77777777" w:rsidR="00932176" w:rsidRPr="006170A0" w:rsidRDefault="001D37B0">
            <w:pPr>
              <w:rPr>
                <w:b w:val="0"/>
                <w:color w:val="000000"/>
                <w:sz w:val="20"/>
                <w:szCs w:val="20"/>
              </w:rPr>
            </w:pPr>
            <w:r w:rsidRPr="006170A0">
              <w:rPr>
                <w:b w:val="0"/>
                <w:color w:val="000000"/>
                <w:sz w:val="20"/>
                <w:szCs w:val="20"/>
              </w:rPr>
              <w:t>ctx-rh-superiorparietal</w:t>
            </w:r>
          </w:p>
        </w:tc>
        <w:tc>
          <w:tcPr>
            <w:tcW w:w="2472" w:type="dxa"/>
          </w:tcPr>
          <w:p w14:paraId="59FC56B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960" w:type="dxa"/>
          </w:tcPr>
          <w:p w14:paraId="409794E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123752E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0.567187</w:t>
            </w:r>
          </w:p>
        </w:tc>
        <w:tc>
          <w:tcPr>
            <w:tcW w:w="1038" w:type="dxa"/>
          </w:tcPr>
          <w:p w14:paraId="6F73651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1AD668B1"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6E5E4043" w14:textId="77777777" w:rsidR="00932176" w:rsidRPr="006170A0" w:rsidRDefault="001D37B0">
            <w:pPr>
              <w:rPr>
                <w:b w:val="0"/>
                <w:color w:val="000000"/>
                <w:sz w:val="20"/>
                <w:szCs w:val="20"/>
              </w:rPr>
            </w:pPr>
            <w:r w:rsidRPr="006170A0">
              <w:rPr>
                <w:b w:val="0"/>
                <w:color w:val="000000"/>
                <w:sz w:val="20"/>
                <w:szCs w:val="20"/>
              </w:rPr>
              <w:t>ctx-lh-rostralmiddlefrontal</w:t>
            </w:r>
          </w:p>
        </w:tc>
        <w:tc>
          <w:tcPr>
            <w:tcW w:w="2472" w:type="dxa"/>
          </w:tcPr>
          <w:p w14:paraId="30D44F1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wm-lh-rostralmiddlefrontal</w:t>
            </w:r>
          </w:p>
        </w:tc>
        <w:tc>
          <w:tcPr>
            <w:tcW w:w="960" w:type="dxa"/>
          </w:tcPr>
          <w:p w14:paraId="5BEBE0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307EE5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0.562876</w:t>
            </w:r>
          </w:p>
        </w:tc>
        <w:tc>
          <w:tcPr>
            <w:tcW w:w="1038" w:type="dxa"/>
          </w:tcPr>
          <w:p w14:paraId="624F64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DE40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7B13FC" w14:textId="77777777" w:rsidR="00932176" w:rsidRPr="006170A0" w:rsidRDefault="001D37B0">
            <w:pPr>
              <w:rPr>
                <w:b w:val="0"/>
                <w:color w:val="000000"/>
                <w:sz w:val="20"/>
                <w:szCs w:val="20"/>
              </w:rPr>
            </w:pPr>
            <w:r w:rsidRPr="006170A0">
              <w:rPr>
                <w:b w:val="0"/>
                <w:color w:val="000000"/>
                <w:sz w:val="20"/>
                <w:szCs w:val="20"/>
              </w:rPr>
              <w:t>ctx-rh-precuneus</w:t>
            </w:r>
          </w:p>
        </w:tc>
        <w:tc>
          <w:tcPr>
            <w:tcW w:w="2472" w:type="dxa"/>
          </w:tcPr>
          <w:p w14:paraId="42BA818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wm-rh-precuneus</w:t>
            </w:r>
          </w:p>
        </w:tc>
        <w:tc>
          <w:tcPr>
            <w:tcW w:w="960" w:type="dxa"/>
          </w:tcPr>
          <w:p w14:paraId="080860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446CDDC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0.554215</w:t>
            </w:r>
          </w:p>
        </w:tc>
        <w:tc>
          <w:tcPr>
            <w:tcW w:w="1038" w:type="dxa"/>
          </w:tcPr>
          <w:p w14:paraId="1F8441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5842AA6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7C5D4A35" w14:textId="77777777" w:rsidR="00932176" w:rsidRPr="006170A0" w:rsidRDefault="001D37B0">
            <w:pPr>
              <w:rPr>
                <w:b w:val="0"/>
                <w:color w:val="000000"/>
                <w:sz w:val="20"/>
                <w:szCs w:val="20"/>
              </w:rPr>
            </w:pPr>
            <w:r w:rsidRPr="006170A0">
              <w:rPr>
                <w:b w:val="0"/>
                <w:color w:val="000000"/>
                <w:sz w:val="20"/>
                <w:szCs w:val="20"/>
              </w:rPr>
              <w:t>ctx-lh-middletemporal</w:t>
            </w:r>
          </w:p>
        </w:tc>
        <w:tc>
          <w:tcPr>
            <w:tcW w:w="2472" w:type="dxa"/>
          </w:tcPr>
          <w:p w14:paraId="21F4E00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960" w:type="dxa"/>
          </w:tcPr>
          <w:p w14:paraId="4A43EB8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AAF523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0.553279</w:t>
            </w:r>
          </w:p>
        </w:tc>
        <w:tc>
          <w:tcPr>
            <w:tcW w:w="1038" w:type="dxa"/>
          </w:tcPr>
          <w:p w14:paraId="22F2D0D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CCC4A55"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09063FA"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0E581B8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6524DC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221F3F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0.54742</w:t>
            </w:r>
          </w:p>
        </w:tc>
        <w:tc>
          <w:tcPr>
            <w:tcW w:w="1038" w:type="dxa"/>
          </w:tcPr>
          <w:p w14:paraId="7B99227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5DED75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44C78B9" w14:textId="77777777" w:rsidR="00932176" w:rsidRPr="006170A0" w:rsidRDefault="001D37B0">
            <w:pPr>
              <w:rPr>
                <w:b w:val="0"/>
                <w:color w:val="000000"/>
                <w:sz w:val="20"/>
                <w:szCs w:val="20"/>
              </w:rPr>
            </w:pPr>
            <w:r w:rsidRPr="006170A0">
              <w:rPr>
                <w:b w:val="0"/>
                <w:color w:val="000000"/>
                <w:sz w:val="20"/>
                <w:szCs w:val="20"/>
              </w:rPr>
              <w:t>ctx-rh-superiorfrontal</w:t>
            </w:r>
          </w:p>
        </w:tc>
        <w:tc>
          <w:tcPr>
            <w:tcW w:w="2472" w:type="dxa"/>
          </w:tcPr>
          <w:p w14:paraId="04BFFC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960" w:type="dxa"/>
          </w:tcPr>
          <w:p w14:paraId="54472D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49A357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0.538995</w:t>
            </w:r>
          </w:p>
        </w:tc>
        <w:tc>
          <w:tcPr>
            <w:tcW w:w="1038" w:type="dxa"/>
          </w:tcPr>
          <w:p w14:paraId="1A54E4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10F85238" w14:textId="77777777" w:rsidR="00932176" w:rsidRDefault="00932176">
      <w:pPr>
        <w:pStyle w:val="Heading4"/>
        <w:numPr>
          <w:ilvl w:val="3"/>
          <w:numId w:val="2"/>
        </w:numPr>
        <w:rPr>
          <w:rStyle w:val="Strong"/>
          <w:b w:val="0"/>
          <w:bCs/>
        </w:rPr>
      </w:pPr>
    </w:p>
    <w:p w14:paraId="2176DC80" w14:textId="77777777" w:rsidR="00932176" w:rsidRDefault="001D37B0">
      <w:pPr>
        <w:pStyle w:val="Heading5"/>
        <w:rPr>
          <w:rStyle w:val="Strong"/>
          <w:b w:val="0"/>
          <w:bCs w:val="0"/>
        </w:rPr>
      </w:pPr>
      <w:r>
        <w:rPr>
          <w:rStyle w:val="Strong"/>
          <w:b w:val="0"/>
        </w:rPr>
        <w:t>Findings</w:t>
      </w:r>
    </w:p>
    <w:p w14:paraId="67F5F024" w14:textId="77777777" w:rsidR="00932176" w:rsidRDefault="001D37B0">
      <w:pPr>
        <w:spacing w:line="480" w:lineRule="auto"/>
      </w:pPr>
      <w:commentRangeStart w:id="272"/>
      <w:r>
        <w:t>White matter volume</w:t>
      </w:r>
      <w:commentRangeEnd w:id="272"/>
      <w:r w:rsidR="009A0523">
        <w:rPr>
          <w:rStyle w:val="CommentReference"/>
        </w:rPr>
        <w:commentReference w:id="272"/>
      </w:r>
      <w:r>
        <w:t xml:space="preserve"> app</w:t>
      </w:r>
      <w:commentRangeStart w:id="273"/>
      <w:commentRangeStart w:id="274"/>
      <w:r>
        <w:t xml:space="preserve">ears to increase faster in boys than in girls consistently across each of the measure shown in </w:t>
      </w:r>
      <w:r>
        <w:fldChar w:fldCharType="begin"/>
      </w:r>
      <w:r>
        <w:instrText>REF _Ref14738572 \h</w:instrText>
      </w:r>
      <w:r>
        <w:fldChar w:fldCharType="separate"/>
      </w:r>
      <w:r w:rsidR="00D8000B">
        <w:t xml:space="preserve">Figure </w:t>
      </w:r>
      <w:r w:rsidR="00D8000B">
        <w:rPr>
          <w:noProof/>
        </w:rPr>
        <w:t>11</w:t>
      </w:r>
      <w:r>
        <w:fldChar w:fldCharType="end"/>
      </w:r>
      <w:r>
        <w:t>.  The largest increase in volume in boys appears in the left superior frontal, right fusiform, and left superior temporal.  Girls showed more growth in the left accumb</w:t>
      </w:r>
      <w:commentRangeEnd w:id="273"/>
      <w:r w:rsidR="009A0523">
        <w:rPr>
          <w:rStyle w:val="CommentReference"/>
        </w:rPr>
        <w:commentReference w:id="273"/>
      </w:r>
      <w:commentRangeEnd w:id="274"/>
      <w:r w:rsidR="009A0523">
        <w:rPr>
          <w:rStyle w:val="CommentReference"/>
        </w:rPr>
        <w:commentReference w:id="274"/>
      </w:r>
      <w:r>
        <w:t>ens area and left lingual gyrus (not shown).</w:t>
      </w:r>
    </w:p>
    <w:p w14:paraId="610A8685" w14:textId="77777777" w:rsidR="00932176" w:rsidRDefault="006170A0">
      <w:r>
        <w:rPr>
          <w:noProof/>
        </w:rPr>
        <w:lastRenderedPageBreak/>
        <w:drawing>
          <wp:inline distT="0" distB="0" distL="0" distR="0" wp14:anchorId="31300AF4" wp14:editId="1B210A89">
            <wp:extent cx="54864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ctsToRender-Pairplot-a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BD7764E" w14:textId="77777777" w:rsidR="006170A0" w:rsidRDefault="006170A0">
      <w:pPr>
        <w:pStyle w:val="Caption"/>
        <w:jc w:val="center"/>
      </w:pPr>
      <w:bookmarkStart w:id="275" w:name="_Ref14738572"/>
    </w:p>
    <w:p w14:paraId="43E26DF2" w14:textId="77777777" w:rsidR="004151FF" w:rsidRDefault="001D37B0" w:rsidP="006170A0">
      <w:pPr>
        <w:pStyle w:val="Caption"/>
        <w:jc w:val="center"/>
      </w:pPr>
      <w:r>
        <w:t xml:space="preserve">Figure </w:t>
      </w:r>
      <w:r>
        <w:fldChar w:fldCharType="begin"/>
      </w:r>
      <w:r>
        <w:instrText>SEQ Figure \* ARABIC</w:instrText>
      </w:r>
      <w:r>
        <w:fldChar w:fldCharType="separate"/>
      </w:r>
      <w:r w:rsidR="00A72CEF">
        <w:rPr>
          <w:noProof/>
        </w:rPr>
        <w:t>16</w:t>
      </w:r>
      <w:r>
        <w:fldChar w:fldCharType="end"/>
      </w:r>
      <w:bookmarkEnd w:id="275"/>
      <w:r>
        <w:t xml:space="preserve"> = TractsToRender effect size per measure</w:t>
      </w:r>
    </w:p>
    <w:p w14:paraId="60A0AE0F" w14:textId="77777777" w:rsidR="004151FF" w:rsidRDefault="004151FF" w:rsidP="006170A0">
      <w:pPr>
        <w:pStyle w:val="Caption"/>
        <w:jc w:val="center"/>
      </w:pPr>
    </w:p>
    <w:p w14:paraId="0F426ACA" w14:textId="77777777" w:rsidR="00932176" w:rsidRDefault="001D37B0" w:rsidP="004151FF">
      <w:pPr>
        <w:pStyle w:val="Heading4"/>
        <w:rPr>
          <w:rStyle w:val="Strong"/>
          <w:b w:val="0"/>
          <w:bCs/>
        </w:rPr>
      </w:pPr>
      <w:bookmarkStart w:id="276" w:name="_Toc15248767"/>
      <w:r>
        <w:rPr>
          <w:rStyle w:val="Strong"/>
          <w:b w:val="0"/>
          <w:bCs/>
        </w:rPr>
        <w:t>Standard Deviation ADC</w:t>
      </w:r>
      <w:bookmarkEnd w:id="276"/>
    </w:p>
    <w:p w14:paraId="02078C19" w14:textId="77777777" w:rsidR="004151FF" w:rsidRPr="004151FF" w:rsidRDefault="004151FF" w:rsidP="004151FF"/>
    <w:p w14:paraId="76963DD9" w14:textId="77777777"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6</w:t>
      </w:r>
      <w:r w:rsidR="00E32EA6">
        <w:rPr>
          <w:noProof/>
        </w:rPr>
        <w:fldChar w:fldCharType="end"/>
      </w:r>
      <w:r>
        <w:t xml:space="preserve"> - </w:t>
      </w:r>
      <w:r w:rsidRPr="00DA1D54">
        <w:t xml:space="preserve">Largest effect size for gender when measuring </w:t>
      </w:r>
      <w:r>
        <w:t>StdDev ADC</w:t>
      </w:r>
    </w:p>
    <w:tbl>
      <w:tblPr>
        <w:tblStyle w:val="PlainTable2"/>
        <w:tblW w:w="8364" w:type="dxa"/>
        <w:tblLook w:val="04A0" w:firstRow="1" w:lastRow="0" w:firstColumn="1" w:lastColumn="0" w:noHBand="0" w:noVBand="1"/>
      </w:tblPr>
      <w:tblGrid>
        <w:gridCol w:w="2337"/>
        <w:gridCol w:w="2394"/>
        <w:gridCol w:w="883"/>
        <w:gridCol w:w="1496"/>
        <w:gridCol w:w="1254"/>
      </w:tblGrid>
      <w:tr w:rsidR="00932176" w14:paraId="63BB1840"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CCF9276" w14:textId="77777777" w:rsidR="00932176" w:rsidRPr="006170A0" w:rsidRDefault="001D37B0">
            <w:pPr>
              <w:rPr>
                <w:bCs w:val="0"/>
                <w:color w:val="000000"/>
                <w:sz w:val="20"/>
                <w:szCs w:val="18"/>
              </w:rPr>
            </w:pPr>
            <w:r w:rsidRPr="006170A0">
              <w:rPr>
                <w:bCs w:val="0"/>
                <w:color w:val="000000"/>
                <w:sz w:val="20"/>
                <w:szCs w:val="18"/>
              </w:rPr>
              <w:t>ROI Start</w:t>
            </w:r>
          </w:p>
        </w:tc>
        <w:tc>
          <w:tcPr>
            <w:tcW w:w="2394" w:type="dxa"/>
          </w:tcPr>
          <w:p w14:paraId="4232A789"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ROI End</w:t>
            </w:r>
          </w:p>
        </w:tc>
        <w:tc>
          <w:tcPr>
            <w:tcW w:w="883" w:type="dxa"/>
          </w:tcPr>
          <w:p w14:paraId="2C52178D"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Method</w:t>
            </w:r>
          </w:p>
        </w:tc>
        <w:tc>
          <w:tcPr>
            <w:tcW w:w="1496" w:type="dxa"/>
          </w:tcPr>
          <w:p w14:paraId="645E3B7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Effect Size</w:t>
            </w:r>
          </w:p>
        </w:tc>
        <w:tc>
          <w:tcPr>
            <w:tcW w:w="1254" w:type="dxa"/>
          </w:tcPr>
          <w:p w14:paraId="0E1C036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proofErr w:type="gramStart"/>
            <w:r w:rsidRPr="006170A0">
              <w:rPr>
                <w:bCs w:val="0"/>
                <w:color w:val="000000"/>
                <w:sz w:val="20"/>
                <w:szCs w:val="18"/>
              </w:rPr>
              <w:t>Non Null</w:t>
            </w:r>
            <w:proofErr w:type="gramEnd"/>
            <w:r w:rsidRPr="006170A0">
              <w:rPr>
                <w:bCs w:val="0"/>
                <w:color w:val="000000"/>
                <w:sz w:val="20"/>
                <w:szCs w:val="18"/>
              </w:rPr>
              <w:t xml:space="preserve"> Measures</w:t>
            </w:r>
          </w:p>
        </w:tc>
      </w:tr>
      <w:tr w:rsidR="00932176" w14:paraId="38B9BA4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1B9E31EF"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1EEE59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ctx-lh-insula</w:t>
            </w:r>
          </w:p>
        </w:tc>
        <w:tc>
          <w:tcPr>
            <w:tcW w:w="883" w:type="dxa"/>
          </w:tcPr>
          <w:p w14:paraId="38F69A0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77FF8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-0.410886185</w:t>
            </w:r>
          </w:p>
        </w:tc>
        <w:tc>
          <w:tcPr>
            <w:tcW w:w="1254" w:type="dxa"/>
          </w:tcPr>
          <w:p w14:paraId="337F610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61F1041C"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482B4DB8"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40515A3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wm-lh-insula</w:t>
            </w:r>
          </w:p>
        </w:tc>
        <w:tc>
          <w:tcPr>
            <w:tcW w:w="883" w:type="dxa"/>
          </w:tcPr>
          <w:p w14:paraId="0BFEF00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E4B4D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-0.387978537</w:t>
            </w:r>
          </w:p>
        </w:tc>
        <w:tc>
          <w:tcPr>
            <w:tcW w:w="1254" w:type="dxa"/>
          </w:tcPr>
          <w:p w14:paraId="39D600F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537</w:t>
            </w:r>
          </w:p>
        </w:tc>
      </w:tr>
      <w:tr w:rsidR="00932176" w14:paraId="0CC2EAA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6379F54"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4EE84EB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ctx-rh-parstriangularis</w:t>
            </w:r>
          </w:p>
        </w:tc>
        <w:tc>
          <w:tcPr>
            <w:tcW w:w="883" w:type="dxa"/>
          </w:tcPr>
          <w:p w14:paraId="41202C8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A59086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-0.378045843</w:t>
            </w:r>
          </w:p>
        </w:tc>
        <w:tc>
          <w:tcPr>
            <w:tcW w:w="1254" w:type="dxa"/>
          </w:tcPr>
          <w:p w14:paraId="14A4AE6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540</w:t>
            </w:r>
          </w:p>
        </w:tc>
      </w:tr>
      <w:tr w:rsidR="00932176" w14:paraId="11DDA3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2CB1B91A" w14:textId="77777777" w:rsidR="00932176" w:rsidRPr="006170A0" w:rsidRDefault="001D37B0">
            <w:pPr>
              <w:rPr>
                <w:b w:val="0"/>
                <w:bCs w:val="0"/>
                <w:color w:val="000000"/>
                <w:sz w:val="20"/>
                <w:szCs w:val="18"/>
              </w:rPr>
            </w:pPr>
            <w:r w:rsidRPr="006170A0">
              <w:rPr>
                <w:b w:val="0"/>
                <w:bCs w:val="0"/>
                <w:color w:val="000000"/>
                <w:sz w:val="20"/>
                <w:szCs w:val="18"/>
              </w:rPr>
              <w:t>ctx-rh-parstriangularis</w:t>
            </w:r>
          </w:p>
        </w:tc>
        <w:tc>
          <w:tcPr>
            <w:tcW w:w="2394" w:type="dxa"/>
          </w:tcPr>
          <w:p w14:paraId="3916F48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ctx-rh-rostralmiddlefrontal</w:t>
            </w:r>
          </w:p>
        </w:tc>
        <w:tc>
          <w:tcPr>
            <w:tcW w:w="883" w:type="dxa"/>
          </w:tcPr>
          <w:p w14:paraId="40AF05C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157E7C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-0.369305758</w:t>
            </w:r>
          </w:p>
        </w:tc>
        <w:tc>
          <w:tcPr>
            <w:tcW w:w="1254" w:type="dxa"/>
          </w:tcPr>
          <w:p w14:paraId="3088F9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540</w:t>
            </w:r>
          </w:p>
        </w:tc>
      </w:tr>
      <w:tr w:rsidR="00932176" w14:paraId="2F273CB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D2814D"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6CB773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54E3C52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10FAFC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-0.366394061</w:t>
            </w:r>
          </w:p>
        </w:tc>
        <w:tc>
          <w:tcPr>
            <w:tcW w:w="1254" w:type="dxa"/>
          </w:tcPr>
          <w:p w14:paraId="11D83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535</w:t>
            </w:r>
          </w:p>
        </w:tc>
      </w:tr>
      <w:tr w:rsidR="00932176" w14:paraId="71C9DB12"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F50010F" w14:textId="77777777" w:rsidR="00932176" w:rsidRPr="006170A0" w:rsidRDefault="001D37B0">
            <w:pPr>
              <w:rPr>
                <w:b w:val="0"/>
                <w:bCs w:val="0"/>
                <w:color w:val="000000"/>
                <w:sz w:val="20"/>
                <w:szCs w:val="18"/>
              </w:rPr>
            </w:pPr>
            <w:r w:rsidRPr="006170A0">
              <w:rPr>
                <w:b w:val="0"/>
                <w:bCs w:val="0"/>
                <w:color w:val="000000"/>
                <w:sz w:val="20"/>
                <w:szCs w:val="18"/>
              </w:rPr>
              <w:t>ctx-rh-rostralmiddlefrontal</w:t>
            </w:r>
          </w:p>
        </w:tc>
        <w:tc>
          <w:tcPr>
            <w:tcW w:w="2394" w:type="dxa"/>
          </w:tcPr>
          <w:p w14:paraId="0B455D1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wm-rh-insula</w:t>
            </w:r>
          </w:p>
        </w:tc>
        <w:tc>
          <w:tcPr>
            <w:tcW w:w="883" w:type="dxa"/>
          </w:tcPr>
          <w:p w14:paraId="7F11F2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E7E13B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-0.356918664</w:t>
            </w:r>
          </w:p>
        </w:tc>
        <w:tc>
          <w:tcPr>
            <w:tcW w:w="1254" w:type="dxa"/>
          </w:tcPr>
          <w:p w14:paraId="75C716F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505</w:t>
            </w:r>
          </w:p>
        </w:tc>
      </w:tr>
      <w:tr w:rsidR="00932176" w14:paraId="2F1FC2A1"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648C8" w14:textId="77777777" w:rsidR="00932176" w:rsidRPr="006170A0" w:rsidRDefault="001D37B0">
            <w:pPr>
              <w:rPr>
                <w:b w:val="0"/>
                <w:bCs w:val="0"/>
                <w:color w:val="000000"/>
                <w:sz w:val="20"/>
                <w:szCs w:val="18"/>
              </w:rPr>
            </w:pPr>
            <w:r w:rsidRPr="006170A0">
              <w:rPr>
                <w:b w:val="0"/>
                <w:bCs w:val="0"/>
                <w:color w:val="000000"/>
                <w:sz w:val="20"/>
                <w:szCs w:val="18"/>
              </w:rPr>
              <w:lastRenderedPageBreak/>
              <w:t>ctx-lh-postcentral</w:t>
            </w:r>
          </w:p>
        </w:tc>
        <w:tc>
          <w:tcPr>
            <w:tcW w:w="2394" w:type="dxa"/>
          </w:tcPr>
          <w:p w14:paraId="08831B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28C732A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7CEED14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-0.355419823</w:t>
            </w:r>
          </w:p>
        </w:tc>
        <w:tc>
          <w:tcPr>
            <w:tcW w:w="1254" w:type="dxa"/>
          </w:tcPr>
          <w:p w14:paraId="70DED1B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265AA644"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07A650A"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2283269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wm-lh-supramarginal</w:t>
            </w:r>
          </w:p>
        </w:tc>
        <w:tc>
          <w:tcPr>
            <w:tcW w:w="883" w:type="dxa"/>
          </w:tcPr>
          <w:p w14:paraId="1C6B854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3E4F79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-0.355010213</w:t>
            </w:r>
          </w:p>
        </w:tc>
        <w:tc>
          <w:tcPr>
            <w:tcW w:w="1254" w:type="dxa"/>
          </w:tcPr>
          <w:p w14:paraId="61FC47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58B30C2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A933AD" w14:textId="77777777" w:rsidR="00932176" w:rsidRPr="006170A0" w:rsidRDefault="001D37B0">
            <w:pPr>
              <w:rPr>
                <w:b w:val="0"/>
                <w:bCs w:val="0"/>
                <w:color w:val="000000"/>
                <w:sz w:val="20"/>
                <w:szCs w:val="18"/>
              </w:rPr>
            </w:pPr>
            <w:r w:rsidRPr="006170A0">
              <w:rPr>
                <w:b w:val="0"/>
                <w:bCs w:val="0"/>
                <w:color w:val="000000"/>
                <w:sz w:val="20"/>
                <w:szCs w:val="18"/>
              </w:rPr>
              <w:t>Right-Caudate</w:t>
            </w:r>
          </w:p>
        </w:tc>
        <w:tc>
          <w:tcPr>
            <w:tcW w:w="2394" w:type="dxa"/>
          </w:tcPr>
          <w:p w14:paraId="3C305DC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wm-lh-lateralorbitofrontal</w:t>
            </w:r>
          </w:p>
        </w:tc>
        <w:tc>
          <w:tcPr>
            <w:tcW w:w="883" w:type="dxa"/>
          </w:tcPr>
          <w:p w14:paraId="268B2EF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44952A4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-0.353646668</w:t>
            </w:r>
          </w:p>
        </w:tc>
        <w:tc>
          <w:tcPr>
            <w:tcW w:w="1254" w:type="dxa"/>
          </w:tcPr>
          <w:p w14:paraId="29846F6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0A88914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50090" w14:textId="77777777" w:rsidR="00932176" w:rsidRPr="006170A0" w:rsidRDefault="001D37B0">
            <w:pPr>
              <w:rPr>
                <w:b w:val="0"/>
                <w:bCs w:val="0"/>
                <w:color w:val="000000"/>
                <w:sz w:val="20"/>
                <w:szCs w:val="18"/>
              </w:rPr>
            </w:pPr>
            <w:r w:rsidRPr="006170A0">
              <w:rPr>
                <w:b w:val="0"/>
                <w:bCs w:val="0"/>
                <w:color w:val="000000"/>
                <w:sz w:val="20"/>
                <w:szCs w:val="18"/>
              </w:rPr>
              <w:t>ctx-lh-bankssts</w:t>
            </w:r>
          </w:p>
        </w:tc>
        <w:tc>
          <w:tcPr>
            <w:tcW w:w="2394" w:type="dxa"/>
          </w:tcPr>
          <w:p w14:paraId="5753857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ctx-lh-middletemporal</w:t>
            </w:r>
          </w:p>
        </w:tc>
        <w:tc>
          <w:tcPr>
            <w:tcW w:w="883" w:type="dxa"/>
          </w:tcPr>
          <w:p w14:paraId="3A33979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84C787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-0.352352149</w:t>
            </w:r>
          </w:p>
        </w:tc>
        <w:tc>
          <w:tcPr>
            <w:tcW w:w="1254" w:type="dxa"/>
          </w:tcPr>
          <w:p w14:paraId="58B7496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538</w:t>
            </w:r>
          </w:p>
        </w:tc>
      </w:tr>
      <w:tr w:rsidR="00932176" w14:paraId="46F39EB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343ADB04"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50F0EA1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wm-rh-lateralorbitofrontal</w:t>
            </w:r>
          </w:p>
        </w:tc>
        <w:tc>
          <w:tcPr>
            <w:tcW w:w="883" w:type="dxa"/>
          </w:tcPr>
          <w:p w14:paraId="455152B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5BDE1E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-0.350517033</w:t>
            </w:r>
          </w:p>
        </w:tc>
        <w:tc>
          <w:tcPr>
            <w:tcW w:w="1254" w:type="dxa"/>
          </w:tcPr>
          <w:p w14:paraId="7334AD9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536</w:t>
            </w:r>
          </w:p>
        </w:tc>
      </w:tr>
      <w:tr w:rsidR="00932176" w14:paraId="58691F9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B1DBDA9" w14:textId="77777777" w:rsidR="00932176" w:rsidRPr="006170A0" w:rsidRDefault="001D37B0">
            <w:pPr>
              <w:rPr>
                <w:b w:val="0"/>
                <w:bCs w:val="0"/>
                <w:color w:val="000000"/>
                <w:sz w:val="20"/>
                <w:szCs w:val="18"/>
              </w:rPr>
            </w:pPr>
            <w:r w:rsidRPr="006170A0">
              <w:rPr>
                <w:b w:val="0"/>
                <w:bCs w:val="0"/>
                <w:color w:val="000000"/>
                <w:sz w:val="20"/>
                <w:szCs w:val="18"/>
              </w:rPr>
              <w:t>ctx-lh-parstriangularis</w:t>
            </w:r>
          </w:p>
        </w:tc>
        <w:tc>
          <w:tcPr>
            <w:tcW w:w="2394" w:type="dxa"/>
          </w:tcPr>
          <w:p w14:paraId="0F01BFA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wm-lh-parstriangularis</w:t>
            </w:r>
          </w:p>
        </w:tc>
        <w:tc>
          <w:tcPr>
            <w:tcW w:w="883" w:type="dxa"/>
          </w:tcPr>
          <w:p w14:paraId="5123546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53698CE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-0.350274158</w:t>
            </w:r>
          </w:p>
        </w:tc>
        <w:tc>
          <w:tcPr>
            <w:tcW w:w="1254" w:type="dxa"/>
          </w:tcPr>
          <w:p w14:paraId="134EFDB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42FF769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3EEAFB6"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06D7C5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wm-rh-rostralmiddlefrontal</w:t>
            </w:r>
          </w:p>
        </w:tc>
        <w:tc>
          <w:tcPr>
            <w:tcW w:w="883" w:type="dxa"/>
          </w:tcPr>
          <w:p w14:paraId="1EC4F27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0496EF0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-0.34295549</w:t>
            </w:r>
          </w:p>
        </w:tc>
        <w:tc>
          <w:tcPr>
            <w:tcW w:w="1254" w:type="dxa"/>
          </w:tcPr>
          <w:p w14:paraId="2D5C24E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529</w:t>
            </w:r>
          </w:p>
        </w:tc>
      </w:tr>
      <w:tr w:rsidR="00932176" w14:paraId="6F63D2DA"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D75A186" w14:textId="77777777" w:rsidR="00932176" w:rsidRPr="006170A0" w:rsidRDefault="001D37B0">
            <w:pPr>
              <w:rPr>
                <w:b w:val="0"/>
                <w:bCs w:val="0"/>
                <w:color w:val="000000"/>
                <w:sz w:val="20"/>
                <w:szCs w:val="18"/>
              </w:rPr>
            </w:pPr>
            <w:r w:rsidRPr="006170A0">
              <w:rPr>
                <w:b w:val="0"/>
                <w:bCs w:val="0"/>
                <w:color w:val="000000"/>
                <w:sz w:val="20"/>
                <w:szCs w:val="18"/>
              </w:rPr>
              <w:t>ctx-lh-superiortemporal</w:t>
            </w:r>
          </w:p>
        </w:tc>
        <w:tc>
          <w:tcPr>
            <w:tcW w:w="2394" w:type="dxa"/>
          </w:tcPr>
          <w:p w14:paraId="04C278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ctx-lh-supramarginal</w:t>
            </w:r>
          </w:p>
        </w:tc>
        <w:tc>
          <w:tcPr>
            <w:tcW w:w="883" w:type="dxa"/>
          </w:tcPr>
          <w:p w14:paraId="339AA85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F398C2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-0.342665436</w:t>
            </w:r>
          </w:p>
        </w:tc>
        <w:tc>
          <w:tcPr>
            <w:tcW w:w="1254" w:type="dxa"/>
          </w:tcPr>
          <w:p w14:paraId="6DC310A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29F2B88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39CE7E9"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1579B31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wm-rh-parstriangularis</w:t>
            </w:r>
          </w:p>
        </w:tc>
        <w:tc>
          <w:tcPr>
            <w:tcW w:w="883" w:type="dxa"/>
          </w:tcPr>
          <w:p w14:paraId="78D7F38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FA5BBF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-0.3374899</w:t>
            </w:r>
          </w:p>
        </w:tc>
        <w:tc>
          <w:tcPr>
            <w:tcW w:w="1254" w:type="dxa"/>
          </w:tcPr>
          <w:p w14:paraId="642992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524</w:t>
            </w:r>
          </w:p>
        </w:tc>
      </w:tr>
    </w:tbl>
    <w:p w14:paraId="5F9D7033" w14:textId="77777777" w:rsidR="00932176" w:rsidRDefault="00932176">
      <w:pPr>
        <w:pStyle w:val="Heading4"/>
        <w:numPr>
          <w:ilvl w:val="3"/>
          <w:numId w:val="2"/>
        </w:numPr>
        <w:tabs>
          <w:tab w:val="left" w:pos="0"/>
        </w:tabs>
        <w:spacing w:beforeAutospacing="1" w:after="0"/>
        <w:rPr>
          <w:rStyle w:val="Strong"/>
          <w:b w:val="0"/>
        </w:rPr>
      </w:pPr>
    </w:p>
    <w:p w14:paraId="35E642F9" w14:textId="77777777" w:rsidR="00932176" w:rsidRDefault="001D37B0">
      <w:pPr>
        <w:pStyle w:val="Heading5"/>
        <w:rPr>
          <w:rStyle w:val="Strong"/>
          <w:b w:val="0"/>
        </w:rPr>
      </w:pPr>
      <w:r>
        <w:rPr>
          <w:rStyle w:val="Strong"/>
          <w:b w:val="0"/>
        </w:rPr>
        <w:t>Findings</w:t>
      </w:r>
    </w:p>
    <w:p w14:paraId="5DA41A41" w14:textId="77777777" w:rsidR="006170A0" w:rsidRPr="006170A0" w:rsidRDefault="006170A0" w:rsidP="006170A0"/>
    <w:p w14:paraId="7B901A9C" w14:textId="77777777" w:rsidR="00932176" w:rsidRDefault="001D37B0">
      <w:pPr>
        <w:spacing w:line="480" w:lineRule="auto"/>
      </w:pPr>
      <w:r>
        <w:t xml:space="preserve">The effect size of the standard deviation of the apparent diffusion coefficient (ADC) represents the variability of the ADC between boys and girls.  In most cases, there is negligible difference between genders, with a very small overall average effect size of 0.09.  The greatest difference was found in girls’ variability of ADC between the left side transverse temporal and the </w:t>
      </w:r>
      <w:proofErr w:type="gramStart"/>
      <w:r>
        <w:t>left hand</w:t>
      </w:r>
      <w:proofErr w:type="gramEnd"/>
      <w:r>
        <w:t xml:space="preserve"> insula.  Some variation with age was observed in the right hand parsorbitalis.  For the most part however, variability with age was not observed for those tracts with the largest effect size.</w:t>
      </w:r>
    </w:p>
    <w:p w14:paraId="6259BB32" w14:textId="77777777" w:rsidR="004151FF" w:rsidRDefault="004151FF">
      <w:pPr>
        <w:spacing w:line="480" w:lineRule="auto"/>
      </w:pPr>
      <w:commentRangeStart w:id="277"/>
      <w:r>
        <w:rPr>
          <w:noProof/>
        </w:rPr>
        <w:lastRenderedPageBreak/>
        <w:drawing>
          <wp:inline distT="0" distB="0" distL="0" distR="0" wp14:anchorId="5D9DDFB7" wp14:editId="0C9C674B">
            <wp:extent cx="5486400" cy="548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ddevADC-Pairplot-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commentRangeEnd w:id="277"/>
      <w:r w:rsidR="009A0523">
        <w:rPr>
          <w:rStyle w:val="CommentReference"/>
        </w:rPr>
        <w:commentReference w:id="277"/>
      </w:r>
    </w:p>
    <w:p w14:paraId="276F55FE" w14:textId="77777777" w:rsidR="00932176" w:rsidRDefault="00932176">
      <w:pPr>
        <w:keepNext/>
        <w:ind w:left="-2160"/>
      </w:pPr>
    </w:p>
    <w:p w14:paraId="7542A92B" w14:textId="77777777" w:rsidR="004151FF" w:rsidRDefault="001D37B0" w:rsidP="004151FF">
      <w:pPr>
        <w:pStyle w:val="Caption"/>
        <w:jc w:val="center"/>
      </w:pPr>
      <w:r>
        <w:t xml:space="preserve">Figure </w:t>
      </w:r>
      <w:r>
        <w:fldChar w:fldCharType="begin"/>
      </w:r>
      <w:r>
        <w:instrText>SEQ Figure \* ARABIC</w:instrText>
      </w:r>
      <w:r>
        <w:fldChar w:fldCharType="separate"/>
      </w:r>
      <w:r w:rsidR="00A72CEF">
        <w:rPr>
          <w:noProof/>
        </w:rPr>
        <w:t>17</w:t>
      </w:r>
      <w:r>
        <w:fldChar w:fldCharType="end"/>
      </w:r>
      <w:r>
        <w:t xml:space="preserve"> - StdDev ADC effect size per measure</w:t>
      </w:r>
      <w:r w:rsidR="004151FF">
        <w:t xml:space="preserve"> </w:t>
      </w:r>
    </w:p>
    <w:p w14:paraId="1960C3CB" w14:textId="77777777" w:rsidR="004151FF" w:rsidRDefault="004151FF" w:rsidP="004151FF">
      <w:pPr>
        <w:pStyle w:val="Caption"/>
        <w:jc w:val="center"/>
      </w:pPr>
    </w:p>
    <w:p w14:paraId="30440F40" w14:textId="77777777" w:rsidR="00932176" w:rsidRDefault="001D37B0" w:rsidP="004151FF">
      <w:pPr>
        <w:pStyle w:val="Heading4"/>
      </w:pPr>
      <w:bookmarkStart w:id="278" w:name="_Toc15248768"/>
      <w:commentRangeStart w:id="279"/>
      <w:r>
        <w:t>Mean Standard Deviation FA</w:t>
      </w:r>
      <w:bookmarkEnd w:id="278"/>
      <w:commentRangeEnd w:id="279"/>
      <w:r w:rsidR="009A0523">
        <w:rPr>
          <w:rStyle w:val="CommentReference"/>
          <w:bCs w:val="0"/>
        </w:rPr>
        <w:commentReference w:id="279"/>
      </w:r>
    </w:p>
    <w:p w14:paraId="3E09CF2F" w14:textId="77777777" w:rsidR="004151FF" w:rsidRPr="004151FF" w:rsidRDefault="004151FF" w:rsidP="004151FF"/>
    <w:p w14:paraId="195E1C1D" w14:textId="77777777"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7</w:t>
      </w:r>
      <w:r w:rsidR="00E32EA6">
        <w:rPr>
          <w:noProof/>
        </w:rPr>
        <w:fldChar w:fldCharType="end"/>
      </w:r>
      <w:r>
        <w:t xml:space="preserve"> - </w:t>
      </w:r>
      <w:r w:rsidRPr="00F558CD">
        <w:t xml:space="preserve">Largest effect size for gender when measuring </w:t>
      </w:r>
      <w:r>
        <w:t>StdDev FA</w:t>
      </w:r>
    </w:p>
    <w:tbl>
      <w:tblPr>
        <w:tblStyle w:val="PlainTable2"/>
        <w:tblW w:w="8802" w:type="dxa"/>
        <w:tblLook w:val="04A0" w:firstRow="1" w:lastRow="0" w:firstColumn="1" w:lastColumn="0" w:noHBand="0" w:noVBand="1"/>
      </w:tblPr>
      <w:tblGrid>
        <w:gridCol w:w="2898"/>
        <w:gridCol w:w="2940"/>
        <w:gridCol w:w="959"/>
        <w:gridCol w:w="967"/>
        <w:gridCol w:w="1038"/>
      </w:tblGrid>
      <w:tr w:rsidR="00932176" w14:paraId="6A8D86BF" w14:textId="77777777" w:rsidTr="004151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693670" w14:textId="77777777" w:rsidR="00932176" w:rsidRPr="004151FF" w:rsidRDefault="001D37B0">
            <w:pPr>
              <w:rPr>
                <w:bCs w:val="0"/>
                <w:color w:val="000000"/>
                <w:sz w:val="20"/>
                <w:szCs w:val="20"/>
              </w:rPr>
            </w:pPr>
            <w:r w:rsidRPr="004151FF">
              <w:rPr>
                <w:bCs w:val="0"/>
                <w:color w:val="000000"/>
                <w:sz w:val="20"/>
                <w:szCs w:val="20"/>
              </w:rPr>
              <w:t>ROI Start</w:t>
            </w:r>
          </w:p>
        </w:tc>
        <w:tc>
          <w:tcPr>
            <w:tcW w:w="2940" w:type="dxa"/>
          </w:tcPr>
          <w:p w14:paraId="415A3F7A"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ROI End</w:t>
            </w:r>
          </w:p>
        </w:tc>
        <w:tc>
          <w:tcPr>
            <w:tcW w:w="959" w:type="dxa"/>
          </w:tcPr>
          <w:p w14:paraId="3E420E87"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Method</w:t>
            </w:r>
          </w:p>
        </w:tc>
        <w:tc>
          <w:tcPr>
            <w:tcW w:w="967" w:type="dxa"/>
          </w:tcPr>
          <w:p w14:paraId="07341768"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Effect Size</w:t>
            </w:r>
          </w:p>
        </w:tc>
        <w:tc>
          <w:tcPr>
            <w:tcW w:w="1038" w:type="dxa"/>
          </w:tcPr>
          <w:p w14:paraId="74729365"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proofErr w:type="gramStart"/>
            <w:r w:rsidRPr="004151FF">
              <w:rPr>
                <w:bCs w:val="0"/>
                <w:color w:val="000000"/>
                <w:sz w:val="20"/>
                <w:szCs w:val="20"/>
              </w:rPr>
              <w:t>Non Null</w:t>
            </w:r>
            <w:proofErr w:type="gramEnd"/>
            <w:r w:rsidRPr="004151FF">
              <w:rPr>
                <w:bCs w:val="0"/>
                <w:color w:val="000000"/>
                <w:sz w:val="20"/>
                <w:szCs w:val="20"/>
              </w:rPr>
              <w:t xml:space="preserve"> Measures</w:t>
            </w:r>
          </w:p>
        </w:tc>
      </w:tr>
      <w:tr w:rsidR="00932176" w14:paraId="4AA74C07"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2772D5E" w14:textId="77777777" w:rsidR="00932176" w:rsidRPr="004151FF" w:rsidRDefault="001D37B0">
            <w:pPr>
              <w:rPr>
                <w:b w:val="0"/>
                <w:bCs w:val="0"/>
                <w:color w:val="000000"/>
                <w:sz w:val="20"/>
                <w:szCs w:val="20"/>
              </w:rPr>
            </w:pPr>
            <w:r w:rsidRPr="004151FF">
              <w:rPr>
                <w:b w:val="0"/>
                <w:bCs w:val="0"/>
                <w:color w:val="000000"/>
                <w:sz w:val="20"/>
                <w:szCs w:val="20"/>
              </w:rPr>
              <w:t>Left-Pallidum</w:t>
            </w:r>
          </w:p>
        </w:tc>
        <w:tc>
          <w:tcPr>
            <w:tcW w:w="2940" w:type="dxa"/>
          </w:tcPr>
          <w:p w14:paraId="411463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ctx-lh-insula</w:t>
            </w:r>
          </w:p>
        </w:tc>
        <w:tc>
          <w:tcPr>
            <w:tcW w:w="959" w:type="dxa"/>
          </w:tcPr>
          <w:p w14:paraId="462C167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66005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-0.5344</w:t>
            </w:r>
          </w:p>
        </w:tc>
        <w:tc>
          <w:tcPr>
            <w:tcW w:w="1038" w:type="dxa"/>
          </w:tcPr>
          <w:p w14:paraId="7828A74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457</w:t>
            </w:r>
          </w:p>
        </w:tc>
      </w:tr>
      <w:tr w:rsidR="00932176" w14:paraId="7175B8BF"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F1C8994" w14:textId="77777777" w:rsidR="00932176" w:rsidRPr="004151FF" w:rsidRDefault="001D37B0">
            <w:pPr>
              <w:rPr>
                <w:b w:val="0"/>
                <w:bCs w:val="0"/>
                <w:color w:val="000000"/>
                <w:sz w:val="20"/>
                <w:szCs w:val="20"/>
              </w:rPr>
            </w:pPr>
            <w:r w:rsidRPr="004151FF">
              <w:rPr>
                <w:b w:val="0"/>
                <w:bCs w:val="0"/>
                <w:color w:val="000000"/>
                <w:sz w:val="20"/>
                <w:szCs w:val="20"/>
              </w:rPr>
              <w:t>ctx-rh-rostralmiddlefrontal</w:t>
            </w:r>
          </w:p>
        </w:tc>
        <w:tc>
          <w:tcPr>
            <w:tcW w:w="2940" w:type="dxa"/>
          </w:tcPr>
          <w:p w14:paraId="54D6AED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wm-lh-lateralorbitofrontal</w:t>
            </w:r>
          </w:p>
        </w:tc>
        <w:tc>
          <w:tcPr>
            <w:tcW w:w="959" w:type="dxa"/>
          </w:tcPr>
          <w:p w14:paraId="4AFEFB5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2FC6AF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-0.46974</w:t>
            </w:r>
          </w:p>
        </w:tc>
        <w:tc>
          <w:tcPr>
            <w:tcW w:w="1038" w:type="dxa"/>
          </w:tcPr>
          <w:p w14:paraId="18A0F22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452</w:t>
            </w:r>
          </w:p>
        </w:tc>
      </w:tr>
      <w:tr w:rsidR="00932176" w14:paraId="11FC2758"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C3D72A5" w14:textId="77777777" w:rsidR="00932176" w:rsidRPr="004151FF" w:rsidRDefault="001D37B0">
            <w:pPr>
              <w:rPr>
                <w:b w:val="0"/>
                <w:bCs w:val="0"/>
                <w:color w:val="000000"/>
                <w:sz w:val="20"/>
                <w:szCs w:val="20"/>
              </w:rPr>
            </w:pPr>
            <w:r w:rsidRPr="004151FF">
              <w:rPr>
                <w:b w:val="0"/>
                <w:bCs w:val="0"/>
                <w:color w:val="000000"/>
                <w:sz w:val="20"/>
                <w:szCs w:val="20"/>
              </w:rPr>
              <w:t>wm-rh-inferiorparietal</w:t>
            </w:r>
          </w:p>
        </w:tc>
        <w:tc>
          <w:tcPr>
            <w:tcW w:w="2940" w:type="dxa"/>
          </w:tcPr>
          <w:p w14:paraId="6C63F6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51E680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2DD460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-0.45533</w:t>
            </w:r>
          </w:p>
        </w:tc>
        <w:tc>
          <w:tcPr>
            <w:tcW w:w="1038" w:type="dxa"/>
          </w:tcPr>
          <w:p w14:paraId="4DD57BD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540</w:t>
            </w:r>
          </w:p>
        </w:tc>
      </w:tr>
      <w:tr w:rsidR="00932176" w14:paraId="43D5C33E"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117E1EB5" w14:textId="77777777" w:rsidR="00932176" w:rsidRPr="004151FF" w:rsidRDefault="001D37B0">
            <w:pPr>
              <w:rPr>
                <w:b w:val="0"/>
                <w:bCs w:val="0"/>
                <w:color w:val="000000"/>
                <w:sz w:val="20"/>
                <w:szCs w:val="20"/>
              </w:rPr>
            </w:pPr>
            <w:r w:rsidRPr="004151FF">
              <w:rPr>
                <w:b w:val="0"/>
                <w:bCs w:val="0"/>
                <w:color w:val="000000"/>
                <w:sz w:val="20"/>
                <w:szCs w:val="20"/>
              </w:rPr>
              <w:t>Left-Caudate</w:t>
            </w:r>
          </w:p>
        </w:tc>
        <w:tc>
          <w:tcPr>
            <w:tcW w:w="2940" w:type="dxa"/>
          </w:tcPr>
          <w:p w14:paraId="2E6CC10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1D35D0A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34928FD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-0.43558</w:t>
            </w:r>
          </w:p>
        </w:tc>
        <w:tc>
          <w:tcPr>
            <w:tcW w:w="1038" w:type="dxa"/>
          </w:tcPr>
          <w:p w14:paraId="75A486D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506</w:t>
            </w:r>
          </w:p>
        </w:tc>
      </w:tr>
      <w:tr w:rsidR="00932176" w14:paraId="7EF150F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AAFF2F8" w14:textId="77777777" w:rsidR="00932176" w:rsidRPr="004151FF" w:rsidRDefault="001D37B0">
            <w:pPr>
              <w:rPr>
                <w:b w:val="0"/>
                <w:bCs w:val="0"/>
                <w:color w:val="000000"/>
                <w:sz w:val="20"/>
                <w:szCs w:val="20"/>
              </w:rPr>
            </w:pPr>
            <w:r w:rsidRPr="004151FF">
              <w:rPr>
                <w:b w:val="0"/>
                <w:bCs w:val="0"/>
                <w:color w:val="000000"/>
                <w:sz w:val="20"/>
                <w:szCs w:val="20"/>
              </w:rPr>
              <w:t>wm-lh-fusiform</w:t>
            </w:r>
          </w:p>
        </w:tc>
        <w:tc>
          <w:tcPr>
            <w:tcW w:w="2940" w:type="dxa"/>
          </w:tcPr>
          <w:p w14:paraId="4B08FEF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wm-lh-lingual</w:t>
            </w:r>
          </w:p>
        </w:tc>
        <w:tc>
          <w:tcPr>
            <w:tcW w:w="959" w:type="dxa"/>
          </w:tcPr>
          <w:p w14:paraId="33293E4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5047757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-0.43548</w:t>
            </w:r>
          </w:p>
        </w:tc>
        <w:tc>
          <w:tcPr>
            <w:tcW w:w="1038" w:type="dxa"/>
          </w:tcPr>
          <w:p w14:paraId="60718B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537</w:t>
            </w:r>
          </w:p>
        </w:tc>
      </w:tr>
      <w:tr w:rsidR="00932176" w14:paraId="4CEF1B94"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ABCC1C5" w14:textId="77777777" w:rsidR="00932176" w:rsidRPr="004151FF" w:rsidRDefault="001D37B0">
            <w:pPr>
              <w:rPr>
                <w:b w:val="0"/>
                <w:bCs w:val="0"/>
                <w:color w:val="000000"/>
                <w:sz w:val="20"/>
                <w:szCs w:val="20"/>
              </w:rPr>
            </w:pPr>
            <w:r w:rsidRPr="004151FF">
              <w:rPr>
                <w:b w:val="0"/>
                <w:bCs w:val="0"/>
                <w:color w:val="000000"/>
                <w:sz w:val="20"/>
                <w:szCs w:val="20"/>
              </w:rPr>
              <w:lastRenderedPageBreak/>
              <w:t>ctx-lh-medialorbitofrontal</w:t>
            </w:r>
          </w:p>
        </w:tc>
        <w:tc>
          <w:tcPr>
            <w:tcW w:w="2940" w:type="dxa"/>
          </w:tcPr>
          <w:p w14:paraId="06625D8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ctx-rh-frontalpole</w:t>
            </w:r>
          </w:p>
        </w:tc>
        <w:tc>
          <w:tcPr>
            <w:tcW w:w="959" w:type="dxa"/>
          </w:tcPr>
          <w:p w14:paraId="06AB28B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6F46979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-0.43493</w:t>
            </w:r>
          </w:p>
        </w:tc>
        <w:tc>
          <w:tcPr>
            <w:tcW w:w="1038" w:type="dxa"/>
          </w:tcPr>
          <w:p w14:paraId="0231D61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483</w:t>
            </w:r>
          </w:p>
        </w:tc>
      </w:tr>
      <w:tr w:rsidR="00932176" w14:paraId="091E1153"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C01D3D7"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3D2885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wm-lh-inferiortemporal</w:t>
            </w:r>
          </w:p>
        </w:tc>
        <w:tc>
          <w:tcPr>
            <w:tcW w:w="959" w:type="dxa"/>
          </w:tcPr>
          <w:p w14:paraId="56A0A5E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C09E98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-0.41015</w:t>
            </w:r>
          </w:p>
        </w:tc>
        <w:tc>
          <w:tcPr>
            <w:tcW w:w="1038" w:type="dxa"/>
          </w:tcPr>
          <w:p w14:paraId="5351ED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4CAE04ED"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18B43D0" w14:textId="77777777" w:rsidR="00932176" w:rsidRPr="004151FF" w:rsidRDefault="001D37B0">
            <w:pPr>
              <w:rPr>
                <w:b w:val="0"/>
                <w:bCs w:val="0"/>
                <w:color w:val="000000"/>
                <w:sz w:val="20"/>
                <w:szCs w:val="20"/>
              </w:rPr>
            </w:pPr>
            <w:r w:rsidRPr="004151FF">
              <w:rPr>
                <w:b w:val="0"/>
                <w:bCs w:val="0"/>
                <w:color w:val="000000"/>
                <w:sz w:val="20"/>
                <w:szCs w:val="20"/>
              </w:rPr>
              <w:t>wm-rh-lateraloccipital</w:t>
            </w:r>
          </w:p>
        </w:tc>
        <w:tc>
          <w:tcPr>
            <w:tcW w:w="2940" w:type="dxa"/>
          </w:tcPr>
          <w:p w14:paraId="36B57847"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AD3FCF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19D041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-0.40741</w:t>
            </w:r>
          </w:p>
        </w:tc>
        <w:tc>
          <w:tcPr>
            <w:tcW w:w="1038" w:type="dxa"/>
          </w:tcPr>
          <w:p w14:paraId="5FB20D1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3390F94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FFC772" w14:textId="77777777" w:rsidR="00932176" w:rsidRPr="004151FF" w:rsidRDefault="001D37B0">
            <w:pPr>
              <w:rPr>
                <w:b w:val="0"/>
                <w:bCs w:val="0"/>
                <w:color w:val="000000"/>
                <w:sz w:val="20"/>
                <w:szCs w:val="20"/>
              </w:rPr>
            </w:pPr>
            <w:r w:rsidRPr="004151FF">
              <w:rPr>
                <w:b w:val="0"/>
                <w:bCs w:val="0"/>
                <w:color w:val="000000"/>
                <w:sz w:val="20"/>
                <w:szCs w:val="20"/>
              </w:rPr>
              <w:t>ctx-lh-lateralorbitofrontal</w:t>
            </w:r>
          </w:p>
        </w:tc>
        <w:tc>
          <w:tcPr>
            <w:tcW w:w="2940" w:type="dxa"/>
          </w:tcPr>
          <w:p w14:paraId="519347F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wm-lh-middletemporal</w:t>
            </w:r>
          </w:p>
        </w:tc>
        <w:tc>
          <w:tcPr>
            <w:tcW w:w="959" w:type="dxa"/>
          </w:tcPr>
          <w:p w14:paraId="1A3CA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43F8E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-0.40481</w:t>
            </w:r>
          </w:p>
        </w:tc>
        <w:tc>
          <w:tcPr>
            <w:tcW w:w="1038" w:type="dxa"/>
          </w:tcPr>
          <w:p w14:paraId="5EB07B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532</w:t>
            </w:r>
          </w:p>
        </w:tc>
      </w:tr>
      <w:tr w:rsidR="00932176" w14:paraId="259E82B3"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BB8730F" w14:textId="77777777" w:rsidR="00932176" w:rsidRPr="004151FF" w:rsidRDefault="001D37B0">
            <w:pPr>
              <w:rPr>
                <w:b w:val="0"/>
                <w:bCs w:val="0"/>
                <w:color w:val="000000"/>
                <w:sz w:val="20"/>
                <w:szCs w:val="20"/>
              </w:rPr>
            </w:pPr>
            <w:r w:rsidRPr="004151FF">
              <w:rPr>
                <w:b w:val="0"/>
                <w:bCs w:val="0"/>
                <w:color w:val="000000"/>
                <w:sz w:val="20"/>
                <w:szCs w:val="20"/>
              </w:rPr>
              <w:t>wm-lh-middletemporal</w:t>
            </w:r>
          </w:p>
        </w:tc>
        <w:tc>
          <w:tcPr>
            <w:tcW w:w="2940" w:type="dxa"/>
          </w:tcPr>
          <w:p w14:paraId="4E22E4D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2BB2A0A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7ECA844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-0.39986</w:t>
            </w:r>
          </w:p>
        </w:tc>
        <w:tc>
          <w:tcPr>
            <w:tcW w:w="1038" w:type="dxa"/>
          </w:tcPr>
          <w:p w14:paraId="3A42896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681B5C96"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D08C2AD" w14:textId="77777777" w:rsidR="00932176" w:rsidRPr="004151FF" w:rsidRDefault="001D37B0">
            <w:pPr>
              <w:rPr>
                <w:b w:val="0"/>
                <w:bCs w:val="0"/>
                <w:color w:val="000000"/>
                <w:sz w:val="20"/>
                <w:szCs w:val="20"/>
              </w:rPr>
            </w:pPr>
            <w:r w:rsidRPr="004151FF">
              <w:rPr>
                <w:b w:val="0"/>
                <w:bCs w:val="0"/>
                <w:color w:val="000000"/>
                <w:sz w:val="20"/>
                <w:szCs w:val="20"/>
              </w:rPr>
              <w:t>ctx-rh-inferiorparietal</w:t>
            </w:r>
          </w:p>
        </w:tc>
        <w:tc>
          <w:tcPr>
            <w:tcW w:w="2940" w:type="dxa"/>
          </w:tcPr>
          <w:p w14:paraId="642142C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6B0BEDF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43B5DC0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-0.39888</w:t>
            </w:r>
          </w:p>
        </w:tc>
        <w:tc>
          <w:tcPr>
            <w:tcW w:w="1038" w:type="dxa"/>
          </w:tcPr>
          <w:p w14:paraId="32C5C4C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5273EC86"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CBBD336" w14:textId="77777777" w:rsidR="00932176" w:rsidRPr="004151FF" w:rsidRDefault="001D37B0">
            <w:pPr>
              <w:rPr>
                <w:b w:val="0"/>
                <w:bCs w:val="0"/>
                <w:color w:val="000000"/>
                <w:sz w:val="20"/>
                <w:szCs w:val="20"/>
              </w:rPr>
            </w:pPr>
            <w:r w:rsidRPr="004151FF">
              <w:rPr>
                <w:b w:val="0"/>
                <w:bCs w:val="0"/>
                <w:color w:val="000000"/>
                <w:sz w:val="20"/>
                <w:szCs w:val="20"/>
              </w:rPr>
              <w:t>Left-VentralDC</w:t>
            </w:r>
          </w:p>
        </w:tc>
        <w:tc>
          <w:tcPr>
            <w:tcW w:w="2940" w:type="dxa"/>
          </w:tcPr>
          <w:p w14:paraId="4CA2ADF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wm-lh-entorhinal</w:t>
            </w:r>
          </w:p>
        </w:tc>
        <w:tc>
          <w:tcPr>
            <w:tcW w:w="959" w:type="dxa"/>
          </w:tcPr>
          <w:p w14:paraId="17F88D3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54E181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-0.39522</w:t>
            </w:r>
          </w:p>
        </w:tc>
        <w:tc>
          <w:tcPr>
            <w:tcW w:w="1038" w:type="dxa"/>
          </w:tcPr>
          <w:p w14:paraId="0FFF5B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04CB438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445B635" w14:textId="77777777" w:rsidR="00932176" w:rsidRPr="004151FF" w:rsidRDefault="001D37B0">
            <w:pPr>
              <w:rPr>
                <w:b w:val="0"/>
                <w:bCs w:val="0"/>
                <w:color w:val="000000"/>
                <w:sz w:val="20"/>
                <w:szCs w:val="20"/>
              </w:rPr>
            </w:pPr>
            <w:r w:rsidRPr="004151FF">
              <w:rPr>
                <w:b w:val="0"/>
                <w:bCs w:val="0"/>
                <w:color w:val="000000"/>
                <w:sz w:val="20"/>
                <w:szCs w:val="20"/>
              </w:rPr>
              <w:t>ctx-lh-lateraloccipital</w:t>
            </w:r>
          </w:p>
        </w:tc>
        <w:tc>
          <w:tcPr>
            <w:tcW w:w="2940" w:type="dxa"/>
          </w:tcPr>
          <w:p w14:paraId="416BEDD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48F273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2E157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-0.39312</w:t>
            </w:r>
          </w:p>
        </w:tc>
        <w:tc>
          <w:tcPr>
            <w:tcW w:w="1038" w:type="dxa"/>
          </w:tcPr>
          <w:p w14:paraId="79F345D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512</w:t>
            </w:r>
          </w:p>
        </w:tc>
      </w:tr>
      <w:tr w:rsidR="00932176" w14:paraId="64D71AE1"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4EAD77C" w14:textId="77777777" w:rsidR="00932176" w:rsidRPr="004151FF" w:rsidRDefault="001D37B0">
            <w:pPr>
              <w:rPr>
                <w:b w:val="0"/>
                <w:bCs w:val="0"/>
                <w:color w:val="000000"/>
                <w:sz w:val="20"/>
                <w:szCs w:val="20"/>
              </w:rPr>
            </w:pPr>
            <w:r w:rsidRPr="004151FF">
              <w:rPr>
                <w:b w:val="0"/>
                <w:bCs w:val="0"/>
                <w:color w:val="000000"/>
                <w:sz w:val="20"/>
                <w:szCs w:val="20"/>
              </w:rPr>
              <w:t>ctx-lh-middletemporal</w:t>
            </w:r>
          </w:p>
        </w:tc>
        <w:tc>
          <w:tcPr>
            <w:tcW w:w="2940" w:type="dxa"/>
          </w:tcPr>
          <w:p w14:paraId="4059551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wm-lh-bankssts</w:t>
            </w:r>
          </w:p>
        </w:tc>
        <w:tc>
          <w:tcPr>
            <w:tcW w:w="959" w:type="dxa"/>
          </w:tcPr>
          <w:p w14:paraId="3E21165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661CA3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-0.39083</w:t>
            </w:r>
          </w:p>
        </w:tc>
        <w:tc>
          <w:tcPr>
            <w:tcW w:w="1038" w:type="dxa"/>
          </w:tcPr>
          <w:p w14:paraId="4096661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6E9F349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2B2F0F1E"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4763C2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ctx-lh-inferiortemporal</w:t>
            </w:r>
          </w:p>
        </w:tc>
        <w:tc>
          <w:tcPr>
            <w:tcW w:w="959" w:type="dxa"/>
          </w:tcPr>
          <w:p w14:paraId="592A533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47C82CB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-0.38999</w:t>
            </w:r>
          </w:p>
        </w:tc>
        <w:tc>
          <w:tcPr>
            <w:tcW w:w="1038" w:type="dxa"/>
          </w:tcPr>
          <w:p w14:paraId="6568555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536</w:t>
            </w:r>
          </w:p>
        </w:tc>
      </w:tr>
      <w:tr w:rsidR="00932176" w14:paraId="266FA640"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CB2397C" w14:textId="77777777" w:rsidR="00932176" w:rsidRPr="004151FF" w:rsidRDefault="001D37B0">
            <w:pPr>
              <w:rPr>
                <w:b w:val="0"/>
                <w:bCs w:val="0"/>
                <w:color w:val="000000"/>
                <w:sz w:val="20"/>
                <w:szCs w:val="20"/>
              </w:rPr>
            </w:pPr>
            <w:r w:rsidRPr="004151FF">
              <w:rPr>
                <w:b w:val="0"/>
                <w:bCs w:val="0"/>
                <w:color w:val="000000"/>
                <w:sz w:val="20"/>
                <w:szCs w:val="20"/>
              </w:rPr>
              <w:t>ctx-rh-lateraloccipital</w:t>
            </w:r>
          </w:p>
        </w:tc>
        <w:tc>
          <w:tcPr>
            <w:tcW w:w="2940" w:type="dxa"/>
          </w:tcPr>
          <w:p w14:paraId="0C542A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wm-rh-inferiorparietal</w:t>
            </w:r>
          </w:p>
        </w:tc>
        <w:tc>
          <w:tcPr>
            <w:tcW w:w="959" w:type="dxa"/>
          </w:tcPr>
          <w:p w14:paraId="13FA015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79113EE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-0.3894</w:t>
            </w:r>
          </w:p>
        </w:tc>
        <w:tc>
          <w:tcPr>
            <w:tcW w:w="1038" w:type="dxa"/>
          </w:tcPr>
          <w:p w14:paraId="25A7839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bl>
    <w:p w14:paraId="2449A4CB" w14:textId="77777777" w:rsidR="00932176" w:rsidRDefault="00932176">
      <w:pPr>
        <w:pStyle w:val="BodyFirst"/>
      </w:pPr>
    </w:p>
    <w:p w14:paraId="3843B46C" w14:textId="77777777" w:rsidR="00932176" w:rsidRDefault="001D37B0">
      <w:pPr>
        <w:pStyle w:val="Heading5"/>
      </w:pPr>
      <w:r>
        <w:t>Findings</w:t>
      </w:r>
    </w:p>
    <w:p w14:paraId="186D6150" w14:textId="77777777" w:rsidR="004151FF" w:rsidRDefault="004151FF" w:rsidP="004151FF">
      <w:pPr>
        <w:spacing w:line="480" w:lineRule="auto"/>
      </w:pPr>
    </w:p>
    <w:p w14:paraId="373AF7E1" w14:textId="77777777" w:rsidR="004151FF" w:rsidRDefault="001D37B0" w:rsidP="004151FF">
      <w:pPr>
        <w:spacing w:line="480" w:lineRule="auto"/>
      </w:pPr>
      <w:r>
        <w:t>In the cases where there was a significant difference among genders, females demonstrated higher variability in fractional anisotropy.  The variability also was shown</w:t>
      </w:r>
      <w:r w:rsidR="004151FF">
        <w:t xml:space="preserve"> </w:t>
      </w:r>
      <w:proofErr w:type="gramStart"/>
      <w:r>
        <w:t>to  increase</w:t>
      </w:r>
      <w:proofErr w:type="gramEnd"/>
      <w:r>
        <w:t xml:space="preserve">  with age for all of the tracts with higher effect </w:t>
      </w:r>
      <w:commentRangeStart w:id="280"/>
      <w:r>
        <w:t>size</w:t>
      </w:r>
      <w:commentRangeEnd w:id="280"/>
      <w:r w:rsidR="004A5FF2">
        <w:rPr>
          <w:rStyle w:val="CommentReference"/>
        </w:rPr>
        <w:commentReference w:id="280"/>
      </w:r>
      <w:r w:rsidR="004151FF">
        <w:t>.</w:t>
      </w:r>
    </w:p>
    <w:p w14:paraId="6C4446F5" w14:textId="77777777" w:rsidR="00932176" w:rsidRDefault="001D37B0" w:rsidP="004151FF">
      <w:pPr>
        <w:spacing w:line="480" w:lineRule="auto"/>
      </w:pPr>
      <w:commentRangeStart w:id="281"/>
      <w:r>
        <w:rPr>
          <w:noProof/>
        </w:rPr>
        <w:lastRenderedPageBreak/>
        <w:drawing>
          <wp:inline distT="0" distB="0" distL="0" distR="0" wp14:anchorId="67336CBA" wp14:editId="3ADF1C86">
            <wp:extent cx="7635240" cy="7635240"/>
            <wp:effectExtent l="0" t="0" r="0" b="0"/>
            <wp:docPr id="17" name="Picture 10" descr="stddevFA-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stddevFA-Pairplot-all"/>
                    <pic:cNvPicPr>
                      <a:picLocks noChangeAspect="1" noChangeArrowheads="1"/>
                    </pic:cNvPicPr>
                  </pic:nvPicPr>
                  <pic:blipFill>
                    <a:blip r:embed="rId27"/>
                    <a:stretch>
                      <a:fillRect/>
                    </a:stretch>
                  </pic:blipFill>
                  <pic:spPr bwMode="auto">
                    <a:xfrm>
                      <a:off x="0" y="0"/>
                      <a:ext cx="7635240" cy="7635240"/>
                    </a:xfrm>
                    <a:prstGeom prst="rect">
                      <a:avLst/>
                    </a:prstGeom>
                  </pic:spPr>
                </pic:pic>
              </a:graphicData>
            </a:graphic>
          </wp:inline>
        </w:drawing>
      </w:r>
      <w:commentRangeEnd w:id="281"/>
      <w:r w:rsidR="004A5FF2">
        <w:rPr>
          <w:rStyle w:val="CommentReference"/>
        </w:rPr>
        <w:commentReference w:id="281"/>
      </w:r>
    </w:p>
    <w:p w14:paraId="12630524" w14:textId="77777777" w:rsidR="004151FF" w:rsidRDefault="001D37B0" w:rsidP="004151FF">
      <w:pPr>
        <w:pStyle w:val="Caption"/>
        <w:jc w:val="center"/>
      </w:pPr>
      <w:r>
        <w:t xml:space="preserve">Figure </w:t>
      </w:r>
      <w:r>
        <w:fldChar w:fldCharType="begin"/>
      </w:r>
      <w:r>
        <w:instrText>SEQ Figure \* ARABIC</w:instrText>
      </w:r>
      <w:r>
        <w:fldChar w:fldCharType="separate"/>
      </w:r>
      <w:r w:rsidR="00A72CEF">
        <w:rPr>
          <w:noProof/>
        </w:rPr>
        <w:t>18</w:t>
      </w:r>
      <w:r>
        <w:fldChar w:fldCharType="end"/>
      </w:r>
      <w:r>
        <w:t xml:space="preserve"> - StdDev FA effect size per measure</w:t>
      </w:r>
    </w:p>
    <w:p w14:paraId="7BC8EB59" w14:textId="77777777" w:rsidR="004151FF" w:rsidRDefault="004151FF" w:rsidP="004151FF">
      <w:pPr>
        <w:pStyle w:val="Caption"/>
        <w:jc w:val="center"/>
      </w:pPr>
    </w:p>
    <w:p w14:paraId="65F9BB27" w14:textId="77777777" w:rsidR="00932176" w:rsidRDefault="001D37B0" w:rsidP="004151FF">
      <w:pPr>
        <w:pStyle w:val="Heading4"/>
      </w:pPr>
      <w:bookmarkStart w:id="282" w:name="_Toc15248769"/>
      <w:r>
        <w:lastRenderedPageBreak/>
        <w:t>Mean FA – Asymmetry Index</w:t>
      </w:r>
      <w:bookmarkEnd w:id="282"/>
    </w:p>
    <w:p w14:paraId="388DB0E4" w14:textId="77777777"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8</w:t>
      </w:r>
      <w:r w:rsidR="00E32EA6">
        <w:rPr>
          <w:noProof/>
        </w:rPr>
        <w:fldChar w:fldCharType="end"/>
      </w:r>
      <w:r>
        <w:t xml:space="preserve"> - </w:t>
      </w:r>
      <w:r w:rsidRPr="00363394">
        <w:t xml:space="preserve">Largest effect size for gender when measuring </w:t>
      </w:r>
      <w:r>
        <w:t>Mean FA Asymmetry</w:t>
      </w:r>
    </w:p>
    <w:tbl>
      <w:tblPr>
        <w:tblStyle w:val="PlainTable2"/>
        <w:tblW w:w="8550" w:type="dxa"/>
        <w:tblLook w:val="04A0" w:firstRow="1" w:lastRow="0" w:firstColumn="1" w:lastColumn="0" w:noHBand="0" w:noVBand="1"/>
      </w:tblPr>
      <w:tblGrid>
        <w:gridCol w:w="2444"/>
        <w:gridCol w:w="2436"/>
        <w:gridCol w:w="816"/>
        <w:gridCol w:w="1504"/>
        <w:gridCol w:w="1350"/>
      </w:tblGrid>
      <w:tr w:rsidR="00932176" w14:paraId="6FB2822F" w14:textId="77777777" w:rsidTr="004151F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C7FFFC" w14:textId="77777777" w:rsidR="00932176" w:rsidRPr="004151FF" w:rsidRDefault="001D37B0">
            <w:pPr>
              <w:rPr>
                <w:bCs w:val="0"/>
                <w:color w:val="000000"/>
                <w:sz w:val="18"/>
                <w:szCs w:val="20"/>
              </w:rPr>
            </w:pPr>
            <w:r w:rsidRPr="004151FF">
              <w:rPr>
                <w:bCs w:val="0"/>
                <w:color w:val="000000"/>
                <w:sz w:val="18"/>
                <w:szCs w:val="20"/>
              </w:rPr>
              <w:t>ROI Start</w:t>
            </w:r>
          </w:p>
        </w:tc>
        <w:tc>
          <w:tcPr>
            <w:tcW w:w="2436" w:type="dxa"/>
          </w:tcPr>
          <w:p w14:paraId="49B42244"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ROI End</w:t>
            </w:r>
          </w:p>
        </w:tc>
        <w:tc>
          <w:tcPr>
            <w:tcW w:w="816" w:type="dxa"/>
          </w:tcPr>
          <w:p w14:paraId="1E935BA1"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Method</w:t>
            </w:r>
          </w:p>
        </w:tc>
        <w:tc>
          <w:tcPr>
            <w:tcW w:w="1504" w:type="dxa"/>
          </w:tcPr>
          <w:p w14:paraId="162EE990"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Effect Size</w:t>
            </w:r>
          </w:p>
        </w:tc>
        <w:tc>
          <w:tcPr>
            <w:tcW w:w="1350" w:type="dxa"/>
          </w:tcPr>
          <w:p w14:paraId="20C2E406"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proofErr w:type="gramStart"/>
            <w:r w:rsidRPr="004151FF">
              <w:rPr>
                <w:bCs w:val="0"/>
                <w:color w:val="000000"/>
                <w:sz w:val="18"/>
                <w:szCs w:val="20"/>
              </w:rPr>
              <w:t>Non Null</w:t>
            </w:r>
            <w:proofErr w:type="gramEnd"/>
            <w:r w:rsidRPr="004151FF">
              <w:rPr>
                <w:bCs w:val="0"/>
                <w:color w:val="000000"/>
                <w:sz w:val="18"/>
                <w:szCs w:val="20"/>
              </w:rPr>
              <w:t xml:space="preserve"> Measures</w:t>
            </w:r>
          </w:p>
        </w:tc>
      </w:tr>
      <w:tr w:rsidR="00932176" w14:paraId="21D5E7FA"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393445" w14:textId="77777777" w:rsidR="00932176" w:rsidRPr="004151FF" w:rsidRDefault="001D37B0">
            <w:pPr>
              <w:rPr>
                <w:b w:val="0"/>
                <w:color w:val="000000"/>
                <w:sz w:val="18"/>
                <w:szCs w:val="20"/>
              </w:rPr>
            </w:pPr>
            <w:r w:rsidRPr="004151FF">
              <w:rPr>
                <w:b w:val="0"/>
                <w:color w:val="000000"/>
                <w:sz w:val="18"/>
                <w:szCs w:val="20"/>
              </w:rPr>
              <w:t>wm-rh-caudalanteriorcingulate</w:t>
            </w:r>
          </w:p>
        </w:tc>
        <w:tc>
          <w:tcPr>
            <w:tcW w:w="2436" w:type="dxa"/>
          </w:tcPr>
          <w:p w14:paraId="639703D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wm-rh-rostralanteriorcingulate</w:t>
            </w:r>
          </w:p>
        </w:tc>
        <w:tc>
          <w:tcPr>
            <w:tcW w:w="816" w:type="dxa"/>
          </w:tcPr>
          <w:p w14:paraId="337A77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7C44EF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0.30589585</w:t>
            </w:r>
          </w:p>
        </w:tc>
        <w:tc>
          <w:tcPr>
            <w:tcW w:w="1350" w:type="dxa"/>
          </w:tcPr>
          <w:p w14:paraId="7BB675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3EDE138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311932" w14:textId="77777777" w:rsidR="00932176" w:rsidRPr="004151FF" w:rsidRDefault="001D37B0">
            <w:pPr>
              <w:rPr>
                <w:b w:val="0"/>
                <w:color w:val="000000"/>
                <w:sz w:val="18"/>
                <w:szCs w:val="20"/>
              </w:rPr>
            </w:pPr>
            <w:r w:rsidRPr="004151FF">
              <w:rPr>
                <w:b w:val="0"/>
                <w:color w:val="000000"/>
                <w:sz w:val="18"/>
                <w:szCs w:val="20"/>
              </w:rPr>
              <w:t>Right-Thalamus-Proper</w:t>
            </w:r>
          </w:p>
        </w:tc>
        <w:tc>
          <w:tcPr>
            <w:tcW w:w="2436" w:type="dxa"/>
          </w:tcPr>
          <w:p w14:paraId="44A04F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5518E3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6EA50A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0.299588801</w:t>
            </w:r>
          </w:p>
        </w:tc>
        <w:tc>
          <w:tcPr>
            <w:tcW w:w="1350" w:type="dxa"/>
          </w:tcPr>
          <w:p w14:paraId="562404E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537</w:t>
            </w:r>
          </w:p>
        </w:tc>
      </w:tr>
      <w:tr w:rsidR="00932176" w14:paraId="0BB20F94"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89EE4B2" w14:textId="77777777" w:rsidR="00932176" w:rsidRPr="004151FF" w:rsidRDefault="001D37B0">
            <w:pPr>
              <w:rPr>
                <w:b w:val="0"/>
                <w:color w:val="000000"/>
                <w:sz w:val="18"/>
                <w:szCs w:val="20"/>
              </w:rPr>
            </w:pPr>
            <w:r w:rsidRPr="004151FF">
              <w:rPr>
                <w:b w:val="0"/>
                <w:color w:val="000000"/>
                <w:sz w:val="18"/>
                <w:szCs w:val="20"/>
              </w:rPr>
              <w:t>wm-lh-caudalanteriorcingulate</w:t>
            </w:r>
          </w:p>
        </w:tc>
        <w:tc>
          <w:tcPr>
            <w:tcW w:w="2436" w:type="dxa"/>
          </w:tcPr>
          <w:p w14:paraId="32B880A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6B2BF6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10A4638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-0.299530068</w:t>
            </w:r>
          </w:p>
        </w:tc>
        <w:tc>
          <w:tcPr>
            <w:tcW w:w="1350" w:type="dxa"/>
          </w:tcPr>
          <w:p w14:paraId="0D8A3F7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113E98C3"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90C5597" w14:textId="77777777" w:rsidR="00932176" w:rsidRPr="004151FF" w:rsidRDefault="001D37B0">
            <w:pPr>
              <w:rPr>
                <w:b w:val="0"/>
                <w:color w:val="000000"/>
                <w:sz w:val="18"/>
                <w:szCs w:val="20"/>
              </w:rPr>
            </w:pPr>
            <w:r w:rsidRPr="004151FF">
              <w:rPr>
                <w:b w:val="0"/>
                <w:color w:val="000000"/>
                <w:sz w:val="18"/>
                <w:szCs w:val="20"/>
              </w:rPr>
              <w:t>wm-lh-inferiortemporal</w:t>
            </w:r>
          </w:p>
        </w:tc>
        <w:tc>
          <w:tcPr>
            <w:tcW w:w="2436" w:type="dxa"/>
          </w:tcPr>
          <w:p w14:paraId="793C5D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1BE9E99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77B2F48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-0.295465783</w:t>
            </w:r>
          </w:p>
        </w:tc>
        <w:tc>
          <w:tcPr>
            <w:tcW w:w="1350" w:type="dxa"/>
          </w:tcPr>
          <w:p w14:paraId="275C0BD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10765822"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9773507" w14:textId="77777777" w:rsidR="00932176" w:rsidRPr="004151FF" w:rsidRDefault="001D37B0">
            <w:pPr>
              <w:rPr>
                <w:b w:val="0"/>
                <w:color w:val="000000"/>
                <w:sz w:val="18"/>
                <w:szCs w:val="20"/>
              </w:rPr>
            </w:pPr>
            <w:r w:rsidRPr="004151FF">
              <w:rPr>
                <w:b w:val="0"/>
                <w:color w:val="000000"/>
                <w:sz w:val="18"/>
                <w:szCs w:val="20"/>
              </w:rPr>
              <w:t>Right-Caudate</w:t>
            </w:r>
          </w:p>
        </w:tc>
        <w:tc>
          <w:tcPr>
            <w:tcW w:w="2436" w:type="dxa"/>
          </w:tcPr>
          <w:p w14:paraId="5D3A0C4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16F51B1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41D166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0.289149101</w:t>
            </w:r>
          </w:p>
        </w:tc>
        <w:tc>
          <w:tcPr>
            <w:tcW w:w="1350" w:type="dxa"/>
          </w:tcPr>
          <w:p w14:paraId="7AF1271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497</w:t>
            </w:r>
          </w:p>
        </w:tc>
      </w:tr>
      <w:tr w:rsidR="00932176" w14:paraId="16D9DEB8"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71FC6AD" w14:textId="77777777" w:rsidR="00932176" w:rsidRPr="004151FF" w:rsidRDefault="001D37B0">
            <w:pPr>
              <w:rPr>
                <w:b w:val="0"/>
                <w:color w:val="000000"/>
                <w:sz w:val="18"/>
                <w:szCs w:val="20"/>
              </w:rPr>
            </w:pPr>
            <w:r w:rsidRPr="004151FF">
              <w:rPr>
                <w:b w:val="0"/>
                <w:color w:val="000000"/>
                <w:sz w:val="18"/>
                <w:szCs w:val="20"/>
              </w:rPr>
              <w:t>wm-rh-inferiortemporal</w:t>
            </w:r>
          </w:p>
        </w:tc>
        <w:tc>
          <w:tcPr>
            <w:tcW w:w="2436" w:type="dxa"/>
          </w:tcPr>
          <w:p w14:paraId="0915A8C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1EF88A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FD9967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0.285637621</w:t>
            </w:r>
          </w:p>
        </w:tc>
        <w:tc>
          <w:tcPr>
            <w:tcW w:w="1350" w:type="dxa"/>
          </w:tcPr>
          <w:p w14:paraId="196D72C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70A92F1F"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F41EDD2" w14:textId="77777777" w:rsidR="00932176" w:rsidRPr="004151FF" w:rsidRDefault="001D37B0">
            <w:pPr>
              <w:rPr>
                <w:b w:val="0"/>
                <w:color w:val="000000"/>
                <w:sz w:val="18"/>
                <w:szCs w:val="20"/>
              </w:rPr>
            </w:pPr>
            <w:r w:rsidRPr="004151FF">
              <w:rPr>
                <w:b w:val="0"/>
                <w:color w:val="000000"/>
                <w:sz w:val="18"/>
                <w:szCs w:val="20"/>
              </w:rPr>
              <w:t>ctx-lh-entorhinal</w:t>
            </w:r>
          </w:p>
        </w:tc>
        <w:tc>
          <w:tcPr>
            <w:tcW w:w="2436" w:type="dxa"/>
          </w:tcPr>
          <w:p w14:paraId="5F4D54D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wm-lh-inferiortemporal</w:t>
            </w:r>
          </w:p>
        </w:tc>
        <w:tc>
          <w:tcPr>
            <w:tcW w:w="816" w:type="dxa"/>
          </w:tcPr>
          <w:p w14:paraId="34BDE91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74A32D4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-0.284216821</w:t>
            </w:r>
          </w:p>
        </w:tc>
        <w:tc>
          <w:tcPr>
            <w:tcW w:w="1350" w:type="dxa"/>
          </w:tcPr>
          <w:p w14:paraId="330C0F0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500</w:t>
            </w:r>
          </w:p>
        </w:tc>
      </w:tr>
      <w:tr w:rsidR="00932176" w14:paraId="0CFD8E3A"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5819F37" w14:textId="77777777" w:rsidR="00932176" w:rsidRPr="004151FF" w:rsidRDefault="001D37B0">
            <w:pPr>
              <w:rPr>
                <w:b w:val="0"/>
                <w:color w:val="000000"/>
                <w:sz w:val="18"/>
                <w:szCs w:val="20"/>
              </w:rPr>
            </w:pPr>
            <w:r w:rsidRPr="004151FF">
              <w:rPr>
                <w:b w:val="0"/>
                <w:color w:val="000000"/>
                <w:sz w:val="18"/>
                <w:szCs w:val="20"/>
              </w:rPr>
              <w:t>Right-Cerebellum-Cortex</w:t>
            </w:r>
          </w:p>
        </w:tc>
        <w:tc>
          <w:tcPr>
            <w:tcW w:w="2436" w:type="dxa"/>
          </w:tcPr>
          <w:p w14:paraId="78C5CAA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wm-rh-lingual</w:t>
            </w:r>
          </w:p>
        </w:tc>
        <w:tc>
          <w:tcPr>
            <w:tcW w:w="816" w:type="dxa"/>
          </w:tcPr>
          <w:p w14:paraId="56FB97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0CFF0D8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0.281873903</w:t>
            </w:r>
          </w:p>
        </w:tc>
        <w:tc>
          <w:tcPr>
            <w:tcW w:w="1350" w:type="dxa"/>
          </w:tcPr>
          <w:p w14:paraId="2FB6A5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527</w:t>
            </w:r>
          </w:p>
        </w:tc>
      </w:tr>
      <w:tr w:rsidR="00932176" w14:paraId="4E28CD55"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7645EE08" w14:textId="77777777" w:rsidR="00932176" w:rsidRPr="004151FF" w:rsidRDefault="001D37B0">
            <w:pPr>
              <w:rPr>
                <w:b w:val="0"/>
                <w:color w:val="000000"/>
                <w:sz w:val="18"/>
                <w:szCs w:val="20"/>
              </w:rPr>
            </w:pPr>
            <w:r w:rsidRPr="004151FF">
              <w:rPr>
                <w:b w:val="0"/>
                <w:color w:val="000000"/>
                <w:sz w:val="18"/>
                <w:szCs w:val="20"/>
              </w:rPr>
              <w:t>Left-Thalamus-Proper</w:t>
            </w:r>
          </w:p>
        </w:tc>
        <w:tc>
          <w:tcPr>
            <w:tcW w:w="2436" w:type="dxa"/>
          </w:tcPr>
          <w:p w14:paraId="73C9942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Left-choroid-plexus</w:t>
            </w:r>
          </w:p>
        </w:tc>
        <w:tc>
          <w:tcPr>
            <w:tcW w:w="816" w:type="dxa"/>
          </w:tcPr>
          <w:p w14:paraId="17448D2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3BE70E6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-0.274618588</w:t>
            </w:r>
          </w:p>
        </w:tc>
        <w:tc>
          <w:tcPr>
            <w:tcW w:w="1350" w:type="dxa"/>
          </w:tcPr>
          <w:p w14:paraId="2A20F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536</w:t>
            </w:r>
          </w:p>
        </w:tc>
      </w:tr>
      <w:tr w:rsidR="00932176" w14:paraId="0E8E93E1"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5A0DB3" w14:textId="77777777" w:rsidR="00932176" w:rsidRPr="004151FF" w:rsidRDefault="001D37B0">
            <w:pPr>
              <w:rPr>
                <w:b w:val="0"/>
                <w:color w:val="000000"/>
                <w:sz w:val="18"/>
                <w:szCs w:val="20"/>
              </w:rPr>
            </w:pPr>
            <w:r w:rsidRPr="004151FF">
              <w:rPr>
                <w:b w:val="0"/>
                <w:color w:val="000000"/>
                <w:sz w:val="18"/>
                <w:szCs w:val="20"/>
              </w:rPr>
              <w:t>wm-lh-posteriorcingulate</w:t>
            </w:r>
          </w:p>
        </w:tc>
        <w:tc>
          <w:tcPr>
            <w:tcW w:w="2436" w:type="dxa"/>
          </w:tcPr>
          <w:p w14:paraId="2FCC3B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4900914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5D2D4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-0.27326477</w:t>
            </w:r>
          </w:p>
        </w:tc>
        <w:tc>
          <w:tcPr>
            <w:tcW w:w="1350" w:type="dxa"/>
          </w:tcPr>
          <w:p w14:paraId="743774F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524</w:t>
            </w:r>
          </w:p>
        </w:tc>
      </w:tr>
      <w:tr w:rsidR="00932176" w14:paraId="5BA63049"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CBCD1F" w14:textId="77777777" w:rsidR="00932176" w:rsidRPr="004151FF" w:rsidRDefault="001D37B0">
            <w:pPr>
              <w:rPr>
                <w:b w:val="0"/>
                <w:color w:val="000000"/>
                <w:sz w:val="18"/>
                <w:szCs w:val="20"/>
              </w:rPr>
            </w:pPr>
            <w:r w:rsidRPr="004151FF">
              <w:rPr>
                <w:b w:val="0"/>
                <w:color w:val="000000"/>
                <w:sz w:val="18"/>
                <w:szCs w:val="20"/>
              </w:rPr>
              <w:t>ctx-lh-bankssts</w:t>
            </w:r>
          </w:p>
        </w:tc>
        <w:tc>
          <w:tcPr>
            <w:tcW w:w="2436" w:type="dxa"/>
          </w:tcPr>
          <w:p w14:paraId="3B88E27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wm-lh-middletemporal</w:t>
            </w:r>
          </w:p>
        </w:tc>
        <w:tc>
          <w:tcPr>
            <w:tcW w:w="816" w:type="dxa"/>
          </w:tcPr>
          <w:p w14:paraId="0D64147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37300E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0.271276864</w:t>
            </w:r>
          </w:p>
        </w:tc>
        <w:tc>
          <w:tcPr>
            <w:tcW w:w="1350" w:type="dxa"/>
          </w:tcPr>
          <w:p w14:paraId="7DF5D9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532</w:t>
            </w:r>
          </w:p>
        </w:tc>
      </w:tr>
      <w:tr w:rsidR="00932176" w14:paraId="6EDD306D"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11973544" w14:textId="77777777" w:rsidR="00932176" w:rsidRPr="004151FF" w:rsidRDefault="001D37B0">
            <w:pPr>
              <w:rPr>
                <w:b w:val="0"/>
                <w:color w:val="000000"/>
                <w:sz w:val="18"/>
                <w:szCs w:val="20"/>
              </w:rPr>
            </w:pPr>
            <w:r w:rsidRPr="004151FF">
              <w:rPr>
                <w:b w:val="0"/>
                <w:color w:val="000000"/>
                <w:sz w:val="18"/>
                <w:szCs w:val="20"/>
              </w:rPr>
              <w:t>ctx-rh-temporalpole</w:t>
            </w:r>
          </w:p>
        </w:tc>
        <w:tc>
          <w:tcPr>
            <w:tcW w:w="2436" w:type="dxa"/>
          </w:tcPr>
          <w:p w14:paraId="70E335E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57972A8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5D47F1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0.267972619</w:t>
            </w:r>
          </w:p>
        </w:tc>
        <w:tc>
          <w:tcPr>
            <w:tcW w:w="1350" w:type="dxa"/>
          </w:tcPr>
          <w:p w14:paraId="2C0FA2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634E2563"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697C0EE" w14:textId="77777777" w:rsidR="00932176" w:rsidRPr="004151FF" w:rsidRDefault="001D37B0">
            <w:pPr>
              <w:rPr>
                <w:b w:val="0"/>
                <w:color w:val="000000"/>
                <w:sz w:val="18"/>
                <w:szCs w:val="20"/>
              </w:rPr>
            </w:pPr>
            <w:r w:rsidRPr="004151FF">
              <w:rPr>
                <w:b w:val="0"/>
                <w:color w:val="000000"/>
                <w:sz w:val="18"/>
                <w:szCs w:val="20"/>
              </w:rPr>
              <w:t>ctx-rh-lateraloccipital</w:t>
            </w:r>
          </w:p>
        </w:tc>
        <w:tc>
          <w:tcPr>
            <w:tcW w:w="2436" w:type="dxa"/>
          </w:tcPr>
          <w:p w14:paraId="76D14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ctx-rh-superiortemporal</w:t>
            </w:r>
          </w:p>
        </w:tc>
        <w:tc>
          <w:tcPr>
            <w:tcW w:w="816" w:type="dxa"/>
          </w:tcPr>
          <w:p w14:paraId="551F10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23CFB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0.267833703</w:t>
            </w:r>
          </w:p>
        </w:tc>
        <w:tc>
          <w:tcPr>
            <w:tcW w:w="1350" w:type="dxa"/>
          </w:tcPr>
          <w:p w14:paraId="72B9F73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466</w:t>
            </w:r>
          </w:p>
        </w:tc>
      </w:tr>
      <w:tr w:rsidR="00932176" w14:paraId="148AABE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7FD4585" w14:textId="77777777" w:rsidR="00932176" w:rsidRPr="004151FF" w:rsidRDefault="001D37B0">
            <w:pPr>
              <w:rPr>
                <w:b w:val="0"/>
                <w:color w:val="000000"/>
                <w:sz w:val="18"/>
                <w:szCs w:val="20"/>
              </w:rPr>
            </w:pPr>
            <w:r w:rsidRPr="004151FF">
              <w:rPr>
                <w:b w:val="0"/>
                <w:color w:val="000000"/>
                <w:sz w:val="18"/>
                <w:szCs w:val="20"/>
              </w:rPr>
              <w:t>wm-lh-superiortemporal</w:t>
            </w:r>
          </w:p>
        </w:tc>
        <w:tc>
          <w:tcPr>
            <w:tcW w:w="2436" w:type="dxa"/>
          </w:tcPr>
          <w:p w14:paraId="5A60D1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4F4413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019B52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-0.267550762</w:t>
            </w:r>
          </w:p>
        </w:tc>
        <w:tc>
          <w:tcPr>
            <w:tcW w:w="1350" w:type="dxa"/>
          </w:tcPr>
          <w:p w14:paraId="3ECB33B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2371F10E"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F07383" w14:textId="77777777" w:rsidR="00932176" w:rsidRPr="004151FF" w:rsidRDefault="001D37B0">
            <w:pPr>
              <w:rPr>
                <w:b w:val="0"/>
                <w:color w:val="000000"/>
                <w:sz w:val="18"/>
                <w:szCs w:val="20"/>
              </w:rPr>
            </w:pPr>
            <w:r w:rsidRPr="004151FF">
              <w:rPr>
                <w:b w:val="0"/>
                <w:color w:val="000000"/>
                <w:sz w:val="18"/>
                <w:szCs w:val="20"/>
              </w:rPr>
              <w:t>ctx-lh-temporalpole</w:t>
            </w:r>
          </w:p>
        </w:tc>
        <w:tc>
          <w:tcPr>
            <w:tcW w:w="2436" w:type="dxa"/>
          </w:tcPr>
          <w:p w14:paraId="718C38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2B6D583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1CDCF96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-0.267146655</w:t>
            </w:r>
          </w:p>
        </w:tc>
        <w:tc>
          <w:tcPr>
            <w:tcW w:w="1350" w:type="dxa"/>
          </w:tcPr>
          <w:p w14:paraId="64581D8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538</w:t>
            </w:r>
          </w:p>
        </w:tc>
      </w:tr>
      <w:tr w:rsidR="00932176" w14:paraId="3C963EC4"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5396938" w14:textId="77777777" w:rsidR="00932176" w:rsidRPr="004151FF" w:rsidRDefault="001D37B0">
            <w:pPr>
              <w:rPr>
                <w:b w:val="0"/>
                <w:color w:val="000000"/>
                <w:sz w:val="18"/>
                <w:szCs w:val="20"/>
              </w:rPr>
            </w:pPr>
            <w:r w:rsidRPr="004151FF">
              <w:rPr>
                <w:b w:val="0"/>
                <w:color w:val="000000"/>
                <w:sz w:val="18"/>
                <w:szCs w:val="20"/>
              </w:rPr>
              <w:t>ctx-rh-caudalanteriorcingulate</w:t>
            </w:r>
          </w:p>
        </w:tc>
        <w:tc>
          <w:tcPr>
            <w:tcW w:w="2436" w:type="dxa"/>
          </w:tcPr>
          <w:p w14:paraId="66867FF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wm-lh-superiorfrontal</w:t>
            </w:r>
          </w:p>
        </w:tc>
        <w:tc>
          <w:tcPr>
            <w:tcW w:w="816" w:type="dxa"/>
          </w:tcPr>
          <w:p w14:paraId="50E7A21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6141F5C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0.262364222</w:t>
            </w:r>
          </w:p>
        </w:tc>
        <w:tc>
          <w:tcPr>
            <w:tcW w:w="1350" w:type="dxa"/>
          </w:tcPr>
          <w:p w14:paraId="3A7F316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534</w:t>
            </w:r>
          </w:p>
        </w:tc>
      </w:tr>
    </w:tbl>
    <w:p w14:paraId="6AF2A796" w14:textId="77777777" w:rsidR="00932176" w:rsidRDefault="001D37B0">
      <w:pPr>
        <w:pStyle w:val="Heading5"/>
      </w:pPr>
      <w:r>
        <w:t>Findings</w:t>
      </w:r>
    </w:p>
    <w:p w14:paraId="7A142325" w14:textId="77777777" w:rsidR="00932176" w:rsidRDefault="001D37B0">
      <w:commentRangeStart w:id="283"/>
      <w:proofErr w:type="gramStart"/>
      <w:r>
        <w:t>Lorem  Ipsum</w:t>
      </w:r>
      <w:commentRangeEnd w:id="283"/>
      <w:proofErr w:type="gramEnd"/>
      <w:r w:rsidR="004A5FF2">
        <w:rPr>
          <w:rStyle w:val="CommentReference"/>
        </w:rPr>
        <w:commentReference w:id="283"/>
      </w:r>
    </w:p>
    <w:p w14:paraId="719533CE" w14:textId="77777777" w:rsidR="00932176" w:rsidRDefault="001D37B0">
      <w:r>
        <w:rPr>
          <w:noProof/>
        </w:rPr>
        <w:lastRenderedPageBreak/>
        <w:drawing>
          <wp:inline distT="0" distB="2540" distL="0" distR="0" wp14:anchorId="1C560B50" wp14:editId="2BFCAC3E">
            <wp:extent cx="5486400" cy="5483860"/>
            <wp:effectExtent l="0" t="0" r="0" b="0"/>
            <wp:docPr id="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pic:cNvPicPr>
                      <a:picLocks noChangeAspect="1" noChangeArrowheads="1"/>
                    </pic:cNvPicPr>
                  </pic:nvPicPr>
                  <pic:blipFill>
                    <a:blip r:embed="rId28"/>
                    <a:stretch>
                      <a:fillRect/>
                    </a:stretch>
                  </pic:blipFill>
                  <pic:spPr bwMode="auto">
                    <a:xfrm>
                      <a:off x="0" y="0"/>
                      <a:ext cx="5486400" cy="5483860"/>
                    </a:xfrm>
                    <a:prstGeom prst="rect">
                      <a:avLst/>
                    </a:prstGeom>
                  </pic:spPr>
                </pic:pic>
              </a:graphicData>
            </a:graphic>
          </wp:inline>
        </w:drawing>
      </w:r>
    </w:p>
    <w:p w14:paraId="03F15F4C" w14:textId="77777777" w:rsidR="00932176" w:rsidRDefault="00932176">
      <w:pPr>
        <w:pStyle w:val="BodyFirst"/>
      </w:pPr>
    </w:p>
    <w:p w14:paraId="5DE1AB04" w14:textId="77777777" w:rsidR="00932176" w:rsidRDefault="001D37B0">
      <w:pPr>
        <w:pStyle w:val="Heading4"/>
        <w:numPr>
          <w:ilvl w:val="3"/>
          <w:numId w:val="2"/>
        </w:numPr>
      </w:pPr>
      <w:bookmarkStart w:id="284" w:name="_Toc15248770"/>
      <w:r>
        <w:t>Mean ADC – Asymmetry Index</w:t>
      </w:r>
      <w:bookmarkEnd w:id="284"/>
    </w:p>
    <w:p w14:paraId="356AB270" w14:textId="77777777"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9</w:t>
      </w:r>
      <w:r w:rsidR="00E32EA6">
        <w:rPr>
          <w:noProof/>
        </w:rPr>
        <w:fldChar w:fldCharType="end"/>
      </w:r>
      <w:r>
        <w:t xml:space="preserve"> - </w:t>
      </w:r>
      <w:r w:rsidRPr="00496C29">
        <w:t xml:space="preserve">Largest effect size for gender when measuring </w:t>
      </w:r>
      <w:r>
        <w:t>Mean ADC Asymmetry</w:t>
      </w:r>
    </w:p>
    <w:tbl>
      <w:tblPr>
        <w:tblStyle w:val="PlainTable2"/>
        <w:tblW w:w="8640" w:type="dxa"/>
        <w:tblLook w:val="04A0" w:firstRow="1" w:lastRow="0" w:firstColumn="1" w:lastColumn="0" w:noHBand="0" w:noVBand="1"/>
      </w:tblPr>
      <w:tblGrid>
        <w:gridCol w:w="2693"/>
        <w:gridCol w:w="2681"/>
        <w:gridCol w:w="883"/>
        <w:gridCol w:w="1334"/>
        <w:gridCol w:w="1049"/>
      </w:tblGrid>
      <w:tr w:rsidR="00932176" w14:paraId="00D543D6"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94C4170" w14:textId="77777777" w:rsidR="00932176" w:rsidRPr="00A72CEF" w:rsidRDefault="001D37B0">
            <w:pPr>
              <w:rPr>
                <w:bCs w:val="0"/>
                <w:color w:val="000000"/>
                <w:sz w:val="20"/>
                <w:szCs w:val="20"/>
              </w:rPr>
            </w:pPr>
            <w:r w:rsidRPr="00A72CEF">
              <w:rPr>
                <w:bCs w:val="0"/>
                <w:color w:val="000000"/>
                <w:sz w:val="20"/>
                <w:szCs w:val="20"/>
              </w:rPr>
              <w:t>ROI Start</w:t>
            </w:r>
          </w:p>
        </w:tc>
        <w:tc>
          <w:tcPr>
            <w:tcW w:w="2681" w:type="dxa"/>
          </w:tcPr>
          <w:p w14:paraId="5D773BD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4240160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334" w:type="dxa"/>
          </w:tcPr>
          <w:p w14:paraId="2F9AD43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1049" w:type="dxa"/>
          </w:tcPr>
          <w:p w14:paraId="61CC974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proofErr w:type="gramStart"/>
            <w:r w:rsidRPr="00A72CEF">
              <w:rPr>
                <w:bCs w:val="0"/>
                <w:color w:val="000000"/>
                <w:sz w:val="20"/>
                <w:szCs w:val="20"/>
              </w:rPr>
              <w:t>Non Null</w:t>
            </w:r>
            <w:proofErr w:type="gramEnd"/>
            <w:r w:rsidRPr="00A72CEF">
              <w:rPr>
                <w:bCs w:val="0"/>
                <w:color w:val="000000"/>
                <w:sz w:val="20"/>
                <w:szCs w:val="20"/>
              </w:rPr>
              <w:t xml:space="preserve"> Measures</w:t>
            </w:r>
          </w:p>
        </w:tc>
      </w:tr>
      <w:tr w:rsidR="00932176" w14:paraId="0D92C0F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0981A93" w14:textId="77777777" w:rsidR="00932176" w:rsidRPr="00A72CEF" w:rsidRDefault="001D37B0">
            <w:pPr>
              <w:rPr>
                <w:b w:val="0"/>
                <w:color w:val="000000"/>
                <w:sz w:val="20"/>
                <w:szCs w:val="20"/>
              </w:rPr>
            </w:pPr>
            <w:r w:rsidRPr="00A72CEF">
              <w:rPr>
                <w:b w:val="0"/>
                <w:color w:val="000000"/>
                <w:sz w:val="20"/>
                <w:szCs w:val="20"/>
              </w:rPr>
              <w:t>wm-lh-caudalanteriorcingulate</w:t>
            </w:r>
          </w:p>
        </w:tc>
        <w:tc>
          <w:tcPr>
            <w:tcW w:w="2681" w:type="dxa"/>
          </w:tcPr>
          <w:p w14:paraId="364024D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55D2FEC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1A83E06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0.344801663</w:t>
            </w:r>
          </w:p>
        </w:tc>
        <w:tc>
          <w:tcPr>
            <w:tcW w:w="1049" w:type="dxa"/>
          </w:tcPr>
          <w:p w14:paraId="50454C7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6E2AA0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202118F"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346873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26245D4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C1A5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0.31588575</w:t>
            </w:r>
          </w:p>
        </w:tc>
        <w:tc>
          <w:tcPr>
            <w:tcW w:w="1049" w:type="dxa"/>
          </w:tcPr>
          <w:p w14:paraId="79E2001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4097CAF9"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7455FAC0" w14:textId="77777777" w:rsidR="00932176" w:rsidRPr="00A72CEF" w:rsidRDefault="001D37B0">
            <w:pPr>
              <w:rPr>
                <w:b w:val="0"/>
                <w:color w:val="000000"/>
                <w:sz w:val="20"/>
                <w:szCs w:val="20"/>
              </w:rPr>
            </w:pPr>
            <w:r w:rsidRPr="00A72CEF">
              <w:rPr>
                <w:b w:val="0"/>
                <w:color w:val="000000"/>
                <w:sz w:val="20"/>
                <w:szCs w:val="20"/>
              </w:rPr>
              <w:t>wm-rh-caudalanteriorcingulate</w:t>
            </w:r>
          </w:p>
        </w:tc>
        <w:tc>
          <w:tcPr>
            <w:tcW w:w="2681" w:type="dxa"/>
          </w:tcPr>
          <w:p w14:paraId="21818D2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0211500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D374F1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-0.309463746</w:t>
            </w:r>
          </w:p>
        </w:tc>
        <w:tc>
          <w:tcPr>
            <w:tcW w:w="1049" w:type="dxa"/>
          </w:tcPr>
          <w:p w14:paraId="7DE1200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3C29A7D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A527F1C"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69E328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883" w:type="dxa"/>
          </w:tcPr>
          <w:p w14:paraId="4A8403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459235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-0.308465622</w:t>
            </w:r>
          </w:p>
        </w:tc>
        <w:tc>
          <w:tcPr>
            <w:tcW w:w="1049" w:type="dxa"/>
          </w:tcPr>
          <w:p w14:paraId="15175BC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r w:rsidR="00932176" w14:paraId="4192167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518607C" w14:textId="77777777" w:rsidR="00932176" w:rsidRPr="00A72CEF" w:rsidRDefault="001D37B0">
            <w:pPr>
              <w:rPr>
                <w:b w:val="0"/>
                <w:color w:val="000000"/>
                <w:sz w:val="20"/>
                <w:szCs w:val="20"/>
              </w:rPr>
            </w:pPr>
            <w:r w:rsidRPr="00A72CEF">
              <w:rPr>
                <w:b w:val="0"/>
                <w:color w:val="000000"/>
                <w:sz w:val="20"/>
                <w:szCs w:val="20"/>
              </w:rPr>
              <w:t>ctx-lh-inferiorparietal</w:t>
            </w:r>
          </w:p>
        </w:tc>
        <w:tc>
          <w:tcPr>
            <w:tcW w:w="2681" w:type="dxa"/>
          </w:tcPr>
          <w:p w14:paraId="333A41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5CE323C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10E1621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0.305337381</w:t>
            </w:r>
          </w:p>
        </w:tc>
        <w:tc>
          <w:tcPr>
            <w:tcW w:w="1049" w:type="dxa"/>
          </w:tcPr>
          <w:p w14:paraId="317DC8E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481</w:t>
            </w:r>
          </w:p>
        </w:tc>
      </w:tr>
      <w:tr w:rsidR="00932176" w14:paraId="3CC8E8B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C75DD48" w14:textId="77777777" w:rsidR="00932176" w:rsidRPr="00A72CEF" w:rsidRDefault="001D37B0">
            <w:pPr>
              <w:rPr>
                <w:b w:val="0"/>
                <w:color w:val="000000"/>
                <w:sz w:val="20"/>
                <w:szCs w:val="20"/>
              </w:rPr>
            </w:pPr>
            <w:r w:rsidRPr="00A72CEF">
              <w:rPr>
                <w:b w:val="0"/>
                <w:color w:val="000000"/>
                <w:sz w:val="20"/>
                <w:szCs w:val="20"/>
              </w:rPr>
              <w:t>ctx-rh-inferiorparietal</w:t>
            </w:r>
          </w:p>
        </w:tc>
        <w:tc>
          <w:tcPr>
            <w:tcW w:w="2681" w:type="dxa"/>
          </w:tcPr>
          <w:p w14:paraId="70B6D02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ctx-rh-insula</w:t>
            </w:r>
          </w:p>
        </w:tc>
        <w:tc>
          <w:tcPr>
            <w:tcW w:w="883" w:type="dxa"/>
          </w:tcPr>
          <w:p w14:paraId="305C161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7C8A44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-0.295343012</w:t>
            </w:r>
          </w:p>
        </w:tc>
        <w:tc>
          <w:tcPr>
            <w:tcW w:w="1049" w:type="dxa"/>
          </w:tcPr>
          <w:p w14:paraId="4752566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D9D934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294524E" w14:textId="77777777" w:rsidR="00932176" w:rsidRPr="00A72CEF" w:rsidRDefault="001D37B0">
            <w:pPr>
              <w:rPr>
                <w:b w:val="0"/>
                <w:color w:val="000000"/>
                <w:sz w:val="20"/>
                <w:szCs w:val="20"/>
              </w:rPr>
            </w:pPr>
            <w:r w:rsidRPr="00A72CEF">
              <w:rPr>
                <w:b w:val="0"/>
                <w:color w:val="000000"/>
                <w:sz w:val="20"/>
                <w:szCs w:val="20"/>
              </w:rPr>
              <w:t>Right-Cerebral-White-Matter</w:t>
            </w:r>
          </w:p>
        </w:tc>
        <w:tc>
          <w:tcPr>
            <w:tcW w:w="2681" w:type="dxa"/>
          </w:tcPr>
          <w:p w14:paraId="0F263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ctx-lh-posteriorcingulate</w:t>
            </w:r>
          </w:p>
        </w:tc>
        <w:tc>
          <w:tcPr>
            <w:tcW w:w="883" w:type="dxa"/>
          </w:tcPr>
          <w:p w14:paraId="486782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461337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0.282895023</w:t>
            </w:r>
          </w:p>
        </w:tc>
        <w:tc>
          <w:tcPr>
            <w:tcW w:w="1049" w:type="dxa"/>
          </w:tcPr>
          <w:p w14:paraId="6A50175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494</w:t>
            </w:r>
          </w:p>
        </w:tc>
      </w:tr>
      <w:tr w:rsidR="00932176" w14:paraId="63C64000"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12880C8" w14:textId="77777777" w:rsidR="00932176" w:rsidRPr="00A72CEF" w:rsidRDefault="001D37B0">
            <w:pPr>
              <w:rPr>
                <w:b w:val="0"/>
                <w:color w:val="000000"/>
                <w:sz w:val="20"/>
                <w:szCs w:val="20"/>
              </w:rPr>
            </w:pPr>
            <w:r w:rsidRPr="00A72CEF">
              <w:rPr>
                <w:b w:val="0"/>
                <w:color w:val="000000"/>
                <w:sz w:val="20"/>
                <w:szCs w:val="20"/>
              </w:rPr>
              <w:lastRenderedPageBreak/>
              <w:t>Right-Cerebral-White-Matter</w:t>
            </w:r>
          </w:p>
        </w:tc>
        <w:tc>
          <w:tcPr>
            <w:tcW w:w="2681" w:type="dxa"/>
          </w:tcPr>
          <w:p w14:paraId="49E1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wm-lh-cuneus</w:t>
            </w:r>
          </w:p>
        </w:tc>
        <w:tc>
          <w:tcPr>
            <w:tcW w:w="883" w:type="dxa"/>
          </w:tcPr>
          <w:p w14:paraId="6606AE3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29562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0.281851596</w:t>
            </w:r>
          </w:p>
        </w:tc>
        <w:tc>
          <w:tcPr>
            <w:tcW w:w="1049" w:type="dxa"/>
          </w:tcPr>
          <w:p w14:paraId="697C61F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467</w:t>
            </w:r>
          </w:p>
        </w:tc>
      </w:tr>
      <w:tr w:rsidR="00932176" w14:paraId="62497DC4"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7923DF4"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505FA0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7F9AF0F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61BB68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-0.281642196</w:t>
            </w:r>
          </w:p>
        </w:tc>
        <w:tc>
          <w:tcPr>
            <w:tcW w:w="1049" w:type="dxa"/>
          </w:tcPr>
          <w:p w14:paraId="2036683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466</w:t>
            </w:r>
          </w:p>
        </w:tc>
      </w:tr>
      <w:tr w:rsidR="00932176" w14:paraId="19C3C9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86ABC58" w14:textId="77777777" w:rsidR="00932176" w:rsidRPr="00A72CEF" w:rsidRDefault="001D37B0">
            <w:pPr>
              <w:rPr>
                <w:b w:val="0"/>
                <w:color w:val="000000"/>
                <w:sz w:val="20"/>
                <w:szCs w:val="20"/>
              </w:rPr>
            </w:pPr>
            <w:r w:rsidRPr="00A72CEF">
              <w:rPr>
                <w:b w:val="0"/>
                <w:color w:val="000000"/>
                <w:sz w:val="20"/>
                <w:szCs w:val="20"/>
              </w:rPr>
              <w:t>ctx-rh-precuneus</w:t>
            </w:r>
          </w:p>
        </w:tc>
        <w:tc>
          <w:tcPr>
            <w:tcW w:w="2681" w:type="dxa"/>
          </w:tcPr>
          <w:p w14:paraId="71C8444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wm-lh-posteriorcingulate</w:t>
            </w:r>
          </w:p>
        </w:tc>
        <w:tc>
          <w:tcPr>
            <w:tcW w:w="883" w:type="dxa"/>
          </w:tcPr>
          <w:p w14:paraId="2AF016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578DF4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-0.281485877</w:t>
            </w:r>
          </w:p>
        </w:tc>
        <w:tc>
          <w:tcPr>
            <w:tcW w:w="1049" w:type="dxa"/>
          </w:tcPr>
          <w:p w14:paraId="7BFC513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0A0E136"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710419D" w14:textId="77777777" w:rsidR="00932176" w:rsidRPr="00A72CEF" w:rsidRDefault="001D37B0">
            <w:pPr>
              <w:rPr>
                <w:b w:val="0"/>
                <w:color w:val="000000"/>
                <w:sz w:val="20"/>
                <w:szCs w:val="20"/>
              </w:rPr>
            </w:pPr>
            <w:r w:rsidRPr="00A72CEF">
              <w:rPr>
                <w:b w:val="0"/>
                <w:color w:val="000000"/>
                <w:sz w:val="20"/>
                <w:szCs w:val="20"/>
              </w:rPr>
              <w:t>ctx-rh-precentral</w:t>
            </w:r>
          </w:p>
        </w:tc>
        <w:tc>
          <w:tcPr>
            <w:tcW w:w="2681" w:type="dxa"/>
          </w:tcPr>
          <w:p w14:paraId="15B1D53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624C724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29C8A71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-0.270571013</w:t>
            </w:r>
          </w:p>
        </w:tc>
        <w:tc>
          <w:tcPr>
            <w:tcW w:w="1049" w:type="dxa"/>
          </w:tcPr>
          <w:p w14:paraId="11C012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528</w:t>
            </w:r>
          </w:p>
        </w:tc>
      </w:tr>
      <w:tr w:rsidR="00932176" w14:paraId="6DB64173"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6EC9330"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3CD73F4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ctx-rh-superiorfrontal</w:t>
            </w:r>
          </w:p>
        </w:tc>
        <w:tc>
          <w:tcPr>
            <w:tcW w:w="883" w:type="dxa"/>
          </w:tcPr>
          <w:p w14:paraId="28A2578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7705021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-0.267668023</w:t>
            </w:r>
          </w:p>
        </w:tc>
        <w:tc>
          <w:tcPr>
            <w:tcW w:w="1049" w:type="dxa"/>
          </w:tcPr>
          <w:p w14:paraId="162D94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484</w:t>
            </w:r>
          </w:p>
        </w:tc>
      </w:tr>
      <w:tr w:rsidR="00932176" w14:paraId="2E6138A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3F9C953" w14:textId="77777777" w:rsidR="00932176" w:rsidRPr="00A72CEF" w:rsidRDefault="001D37B0">
            <w:pPr>
              <w:rPr>
                <w:b w:val="0"/>
                <w:color w:val="000000"/>
                <w:sz w:val="20"/>
                <w:szCs w:val="20"/>
              </w:rPr>
            </w:pPr>
            <w:r w:rsidRPr="00A72CEF">
              <w:rPr>
                <w:b w:val="0"/>
                <w:color w:val="000000"/>
                <w:sz w:val="20"/>
                <w:szCs w:val="20"/>
              </w:rPr>
              <w:t>Right-Accumbens-area</w:t>
            </w:r>
          </w:p>
        </w:tc>
        <w:tc>
          <w:tcPr>
            <w:tcW w:w="2681" w:type="dxa"/>
          </w:tcPr>
          <w:p w14:paraId="20AD220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CFF858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1B2E9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-0.26645179</w:t>
            </w:r>
          </w:p>
        </w:tc>
        <w:tc>
          <w:tcPr>
            <w:tcW w:w="1049" w:type="dxa"/>
          </w:tcPr>
          <w:p w14:paraId="27C43C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506</w:t>
            </w:r>
          </w:p>
        </w:tc>
      </w:tr>
      <w:tr w:rsidR="00932176" w14:paraId="5E2B2F5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62C7CE49"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2641C2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ctx-lh-superiorfrontal</w:t>
            </w:r>
          </w:p>
        </w:tc>
        <w:tc>
          <w:tcPr>
            <w:tcW w:w="883" w:type="dxa"/>
          </w:tcPr>
          <w:p w14:paraId="43CAC0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4432B7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0.266000101</w:t>
            </w:r>
          </w:p>
        </w:tc>
        <w:tc>
          <w:tcPr>
            <w:tcW w:w="1049" w:type="dxa"/>
          </w:tcPr>
          <w:p w14:paraId="2FE779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58753D5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9C3A1B4" w14:textId="77777777" w:rsidR="00932176" w:rsidRPr="00A72CEF" w:rsidRDefault="001D37B0">
            <w:pPr>
              <w:rPr>
                <w:b w:val="0"/>
                <w:color w:val="000000"/>
                <w:sz w:val="20"/>
                <w:szCs w:val="20"/>
              </w:rPr>
            </w:pPr>
            <w:r w:rsidRPr="00A72CEF">
              <w:rPr>
                <w:b w:val="0"/>
                <w:color w:val="000000"/>
                <w:sz w:val="20"/>
                <w:szCs w:val="20"/>
              </w:rPr>
              <w:t>Left-VentralDC</w:t>
            </w:r>
          </w:p>
        </w:tc>
        <w:tc>
          <w:tcPr>
            <w:tcW w:w="2681" w:type="dxa"/>
          </w:tcPr>
          <w:p w14:paraId="211F375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ctx-lh-parahippocampal</w:t>
            </w:r>
          </w:p>
        </w:tc>
        <w:tc>
          <w:tcPr>
            <w:tcW w:w="883" w:type="dxa"/>
          </w:tcPr>
          <w:p w14:paraId="459B640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559C67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0.265160641</w:t>
            </w:r>
          </w:p>
        </w:tc>
        <w:tc>
          <w:tcPr>
            <w:tcW w:w="1049" w:type="dxa"/>
          </w:tcPr>
          <w:p w14:paraId="1020E17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455</w:t>
            </w:r>
          </w:p>
        </w:tc>
      </w:tr>
      <w:tr w:rsidR="00932176" w14:paraId="2516A5DF"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4BFCAB0"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6CCF9AB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ctx-rh-posteriorcingulate</w:t>
            </w:r>
          </w:p>
        </w:tc>
        <w:tc>
          <w:tcPr>
            <w:tcW w:w="883" w:type="dxa"/>
          </w:tcPr>
          <w:p w14:paraId="736FB4C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1F76FCA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-0.264082395</w:t>
            </w:r>
          </w:p>
        </w:tc>
        <w:tc>
          <w:tcPr>
            <w:tcW w:w="1049" w:type="dxa"/>
          </w:tcPr>
          <w:p w14:paraId="32C75BB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bl>
    <w:p w14:paraId="70E6116F" w14:textId="77777777" w:rsidR="00A72CEF" w:rsidRDefault="00A72CEF">
      <w:pPr>
        <w:pStyle w:val="Heading5"/>
        <w:rPr>
          <w:rStyle w:val="Strong"/>
          <w:b w:val="0"/>
        </w:rPr>
      </w:pPr>
    </w:p>
    <w:p w14:paraId="4537BCB8" w14:textId="77777777" w:rsidR="00932176" w:rsidRDefault="001D37B0">
      <w:pPr>
        <w:pStyle w:val="Heading5"/>
        <w:rPr>
          <w:rStyle w:val="Strong"/>
          <w:b w:val="0"/>
          <w:bCs w:val="0"/>
        </w:rPr>
      </w:pPr>
      <w:r>
        <w:rPr>
          <w:rStyle w:val="Strong"/>
          <w:b w:val="0"/>
        </w:rPr>
        <w:t>Findings</w:t>
      </w:r>
    </w:p>
    <w:p w14:paraId="064FC02E" w14:textId="77777777" w:rsidR="00A72CEF" w:rsidRDefault="00A72CEF" w:rsidP="00A72CEF">
      <w:pPr>
        <w:pStyle w:val="BodyFirst"/>
        <w:jc w:val="left"/>
      </w:pPr>
    </w:p>
    <w:p w14:paraId="3C8C5650" w14:textId="77777777" w:rsidR="00A72CEF" w:rsidRDefault="00A72CEF" w:rsidP="00A72CEF">
      <w:pPr>
        <w:pStyle w:val="BodyFirst"/>
        <w:jc w:val="left"/>
      </w:pPr>
      <w:r>
        <w:t>Lorem ipsum</w:t>
      </w:r>
      <w:r w:rsidR="001D37B0">
        <w:t xml:space="preserve"> ... </w:t>
      </w:r>
    </w:p>
    <w:p w14:paraId="6ED81E57" w14:textId="77777777" w:rsidR="00932176" w:rsidRDefault="00A72CEF" w:rsidP="00A72CEF">
      <w:pPr>
        <w:pStyle w:val="BodyFirst"/>
        <w:jc w:val="left"/>
      </w:pPr>
      <w:r>
        <w:rPr>
          <w:noProof/>
        </w:rPr>
        <w:lastRenderedPageBreak/>
        <w:drawing>
          <wp:inline distT="0" distB="0" distL="0" distR="0" wp14:anchorId="1768987F" wp14:editId="22AF0F0A">
            <wp:extent cx="5486400" cy="548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ADC-asymidx-Pairplot-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410E34B" w14:textId="77777777" w:rsidR="00932176" w:rsidRDefault="001D37B0">
      <w:pPr>
        <w:pStyle w:val="Caption"/>
        <w:jc w:val="center"/>
      </w:pPr>
      <w:r>
        <w:t xml:space="preserve">Figure </w:t>
      </w:r>
      <w:r>
        <w:fldChar w:fldCharType="begin"/>
      </w:r>
      <w:r>
        <w:instrText>SEQ Figure \* ARABIC</w:instrText>
      </w:r>
      <w:r>
        <w:fldChar w:fldCharType="separate"/>
      </w:r>
      <w:r w:rsidR="00A72CEF">
        <w:rPr>
          <w:noProof/>
        </w:rPr>
        <w:t>19</w:t>
      </w:r>
      <w:r>
        <w:fldChar w:fldCharType="end"/>
      </w:r>
      <w:r>
        <w:t xml:space="preserve"> - Mean ADC Asymmetry Index effect size per measure</w:t>
      </w:r>
    </w:p>
    <w:p w14:paraId="46EC9F78" w14:textId="77777777" w:rsidR="00932176" w:rsidRDefault="00932176">
      <w:pPr>
        <w:pStyle w:val="Body"/>
      </w:pPr>
    </w:p>
    <w:p w14:paraId="7EAE95BB" w14:textId="77777777" w:rsidR="00932176" w:rsidRDefault="001D37B0">
      <w:pPr>
        <w:pStyle w:val="Heading4"/>
        <w:numPr>
          <w:ilvl w:val="3"/>
          <w:numId w:val="2"/>
        </w:numPr>
      </w:pPr>
      <w:bookmarkStart w:id="285" w:name="_Toc15248771"/>
      <w:r>
        <w:t>Number of Tracts – Asymmetry Index</w:t>
      </w:r>
      <w:bookmarkEnd w:id="285"/>
    </w:p>
    <w:p w14:paraId="0AB330A8" w14:textId="77777777"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10</w:t>
      </w:r>
      <w:r w:rsidR="00E32EA6">
        <w:rPr>
          <w:noProof/>
        </w:rPr>
        <w:fldChar w:fldCharType="end"/>
      </w:r>
      <w:r>
        <w:t xml:space="preserve"> - </w:t>
      </w:r>
      <w:r w:rsidRPr="007353E7">
        <w:t xml:space="preserve">Largest effect size for gender when measuring </w:t>
      </w:r>
      <w:r>
        <w:t>Number of Tracts Asymmetry</w:t>
      </w:r>
    </w:p>
    <w:tbl>
      <w:tblPr>
        <w:tblStyle w:val="PlainTable2"/>
        <w:tblW w:w="8524" w:type="dxa"/>
        <w:tblLook w:val="04A0" w:firstRow="1" w:lastRow="0" w:firstColumn="1" w:lastColumn="0" w:noHBand="0" w:noVBand="1"/>
      </w:tblPr>
      <w:tblGrid>
        <w:gridCol w:w="2335"/>
        <w:gridCol w:w="2455"/>
        <w:gridCol w:w="816"/>
        <w:gridCol w:w="1221"/>
        <w:gridCol w:w="1697"/>
      </w:tblGrid>
      <w:tr w:rsidR="00932176" w14:paraId="2065242B" w14:textId="77777777" w:rsidTr="00A72C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75E4B1D" w14:textId="77777777" w:rsidR="00932176" w:rsidRPr="00A72CEF" w:rsidRDefault="001D37B0">
            <w:pPr>
              <w:rPr>
                <w:bCs w:val="0"/>
                <w:color w:val="000000"/>
                <w:sz w:val="18"/>
                <w:szCs w:val="18"/>
              </w:rPr>
            </w:pPr>
            <w:r w:rsidRPr="00A72CEF">
              <w:rPr>
                <w:bCs w:val="0"/>
                <w:color w:val="000000"/>
                <w:sz w:val="18"/>
                <w:szCs w:val="18"/>
              </w:rPr>
              <w:t>ROI Start</w:t>
            </w:r>
          </w:p>
        </w:tc>
        <w:tc>
          <w:tcPr>
            <w:tcW w:w="2455" w:type="dxa"/>
          </w:tcPr>
          <w:p w14:paraId="17746636"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ROI End</w:t>
            </w:r>
          </w:p>
        </w:tc>
        <w:tc>
          <w:tcPr>
            <w:tcW w:w="816" w:type="dxa"/>
          </w:tcPr>
          <w:p w14:paraId="6781F4D0"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Method</w:t>
            </w:r>
          </w:p>
        </w:tc>
        <w:tc>
          <w:tcPr>
            <w:tcW w:w="1221" w:type="dxa"/>
          </w:tcPr>
          <w:p w14:paraId="7F99CF8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Effect Size</w:t>
            </w:r>
          </w:p>
        </w:tc>
        <w:tc>
          <w:tcPr>
            <w:tcW w:w="1697" w:type="dxa"/>
          </w:tcPr>
          <w:p w14:paraId="4ABBC443"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proofErr w:type="gramStart"/>
            <w:r w:rsidRPr="00A72CEF">
              <w:rPr>
                <w:bCs w:val="0"/>
                <w:color w:val="000000"/>
                <w:sz w:val="18"/>
                <w:szCs w:val="18"/>
              </w:rPr>
              <w:t>Non Null</w:t>
            </w:r>
            <w:proofErr w:type="gramEnd"/>
            <w:r w:rsidRPr="00A72CEF">
              <w:rPr>
                <w:bCs w:val="0"/>
                <w:color w:val="000000"/>
                <w:sz w:val="18"/>
                <w:szCs w:val="18"/>
              </w:rPr>
              <w:t xml:space="preserve"> Measures</w:t>
            </w:r>
          </w:p>
        </w:tc>
      </w:tr>
      <w:tr w:rsidR="00932176" w14:paraId="1E35DD74"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32959B0"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14:paraId="4462AD7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Right-VentralDC</w:t>
            </w:r>
          </w:p>
        </w:tc>
        <w:tc>
          <w:tcPr>
            <w:tcW w:w="816" w:type="dxa"/>
          </w:tcPr>
          <w:p w14:paraId="18A6C4F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50DE294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0.279673634</w:t>
            </w:r>
          </w:p>
        </w:tc>
        <w:tc>
          <w:tcPr>
            <w:tcW w:w="1697" w:type="dxa"/>
          </w:tcPr>
          <w:p w14:paraId="75E2F09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513</w:t>
            </w:r>
          </w:p>
        </w:tc>
      </w:tr>
      <w:tr w:rsidR="00932176" w14:paraId="0E618EE3"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37D6EF4"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4E1648E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Left-Pallidum</w:t>
            </w:r>
          </w:p>
        </w:tc>
        <w:tc>
          <w:tcPr>
            <w:tcW w:w="816" w:type="dxa"/>
          </w:tcPr>
          <w:p w14:paraId="47F6A91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5CC1D0E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-0.229593396</w:t>
            </w:r>
          </w:p>
        </w:tc>
        <w:tc>
          <w:tcPr>
            <w:tcW w:w="1697" w:type="dxa"/>
          </w:tcPr>
          <w:p w14:paraId="1277862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538</w:t>
            </w:r>
          </w:p>
        </w:tc>
      </w:tr>
      <w:tr w:rsidR="00932176" w14:paraId="1B3F195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FB34759"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14:paraId="2BC4F39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Right-Cerebellum-Cortex</w:t>
            </w:r>
          </w:p>
        </w:tc>
        <w:tc>
          <w:tcPr>
            <w:tcW w:w="816" w:type="dxa"/>
          </w:tcPr>
          <w:p w14:paraId="3DC245B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221" w:type="dxa"/>
          </w:tcPr>
          <w:p w14:paraId="60F9777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0.203619897</w:t>
            </w:r>
          </w:p>
        </w:tc>
        <w:tc>
          <w:tcPr>
            <w:tcW w:w="1697" w:type="dxa"/>
          </w:tcPr>
          <w:p w14:paraId="5D68DEF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508</w:t>
            </w:r>
          </w:p>
        </w:tc>
      </w:tr>
      <w:tr w:rsidR="00932176" w14:paraId="57FD6027"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EBC6730"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7CCF7FF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Left-Cerebellum-White-Matter</w:t>
            </w:r>
          </w:p>
        </w:tc>
        <w:tc>
          <w:tcPr>
            <w:tcW w:w="816" w:type="dxa"/>
          </w:tcPr>
          <w:p w14:paraId="3F6C22C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327F319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-0.198771344</w:t>
            </w:r>
          </w:p>
        </w:tc>
        <w:tc>
          <w:tcPr>
            <w:tcW w:w="1697" w:type="dxa"/>
          </w:tcPr>
          <w:p w14:paraId="549E4D0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538</w:t>
            </w:r>
          </w:p>
        </w:tc>
      </w:tr>
      <w:tr w:rsidR="00932176" w14:paraId="2BF1C67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2E5E9FDF"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14:paraId="7F27F0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ctx-rh-caudalanteriorcingulate</w:t>
            </w:r>
          </w:p>
        </w:tc>
        <w:tc>
          <w:tcPr>
            <w:tcW w:w="816" w:type="dxa"/>
          </w:tcPr>
          <w:p w14:paraId="3A41303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221" w:type="dxa"/>
          </w:tcPr>
          <w:p w14:paraId="71E39B4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0.198667112</w:t>
            </w:r>
          </w:p>
        </w:tc>
        <w:tc>
          <w:tcPr>
            <w:tcW w:w="1697" w:type="dxa"/>
          </w:tcPr>
          <w:p w14:paraId="43C9B35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526</w:t>
            </w:r>
          </w:p>
        </w:tc>
      </w:tr>
      <w:tr w:rsidR="00932176" w14:paraId="668D9371"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5582729" w14:textId="77777777" w:rsidR="00932176" w:rsidRPr="00A72CEF" w:rsidRDefault="001D37B0">
            <w:pPr>
              <w:rPr>
                <w:b w:val="0"/>
                <w:color w:val="000000"/>
                <w:sz w:val="18"/>
                <w:szCs w:val="18"/>
              </w:rPr>
            </w:pPr>
            <w:r w:rsidRPr="00A72CEF">
              <w:rPr>
                <w:b w:val="0"/>
                <w:color w:val="000000"/>
                <w:sz w:val="18"/>
                <w:szCs w:val="18"/>
              </w:rPr>
              <w:lastRenderedPageBreak/>
              <w:t>Left-Cerebral-White-Matter</w:t>
            </w:r>
          </w:p>
        </w:tc>
        <w:tc>
          <w:tcPr>
            <w:tcW w:w="2455" w:type="dxa"/>
          </w:tcPr>
          <w:p w14:paraId="51E33E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Left-Putamen</w:t>
            </w:r>
          </w:p>
        </w:tc>
        <w:tc>
          <w:tcPr>
            <w:tcW w:w="816" w:type="dxa"/>
          </w:tcPr>
          <w:p w14:paraId="15EF7E9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1FD7A28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-0.197616528</w:t>
            </w:r>
          </w:p>
        </w:tc>
        <w:tc>
          <w:tcPr>
            <w:tcW w:w="1697" w:type="dxa"/>
          </w:tcPr>
          <w:p w14:paraId="2E82AF5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538</w:t>
            </w:r>
          </w:p>
        </w:tc>
      </w:tr>
      <w:tr w:rsidR="00932176" w14:paraId="1178B528"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05E3309"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18D8CA1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Left-VentralDC</w:t>
            </w:r>
          </w:p>
        </w:tc>
        <w:tc>
          <w:tcPr>
            <w:tcW w:w="816" w:type="dxa"/>
          </w:tcPr>
          <w:p w14:paraId="4FCCDA4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00DF739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-0.194508012</w:t>
            </w:r>
          </w:p>
        </w:tc>
        <w:tc>
          <w:tcPr>
            <w:tcW w:w="1697" w:type="dxa"/>
          </w:tcPr>
          <w:p w14:paraId="1761795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537</w:t>
            </w:r>
          </w:p>
        </w:tc>
      </w:tr>
      <w:tr w:rsidR="00932176" w14:paraId="103438AC"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ECA8780"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1ABD120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Left-Cerebellum-Cortex</w:t>
            </w:r>
          </w:p>
        </w:tc>
        <w:tc>
          <w:tcPr>
            <w:tcW w:w="816" w:type="dxa"/>
          </w:tcPr>
          <w:p w14:paraId="6269748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221" w:type="dxa"/>
          </w:tcPr>
          <w:p w14:paraId="02A74A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-0.179564247</w:t>
            </w:r>
          </w:p>
        </w:tc>
        <w:tc>
          <w:tcPr>
            <w:tcW w:w="1697" w:type="dxa"/>
          </w:tcPr>
          <w:p w14:paraId="66D4E3C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537</w:t>
            </w:r>
          </w:p>
        </w:tc>
      </w:tr>
      <w:tr w:rsidR="00932176" w14:paraId="4CE58F07"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E6ED901"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14:paraId="3D87CFE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Right-Accumbens-area</w:t>
            </w:r>
          </w:p>
        </w:tc>
        <w:tc>
          <w:tcPr>
            <w:tcW w:w="816" w:type="dxa"/>
          </w:tcPr>
          <w:p w14:paraId="1E3EE6B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6E26F87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0.176198293</w:t>
            </w:r>
          </w:p>
        </w:tc>
        <w:tc>
          <w:tcPr>
            <w:tcW w:w="1697" w:type="dxa"/>
          </w:tcPr>
          <w:p w14:paraId="6816C73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512</w:t>
            </w:r>
          </w:p>
        </w:tc>
      </w:tr>
      <w:tr w:rsidR="00932176" w14:paraId="677409D4"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DACD7A9"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0ADA394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Left-Hippocampus</w:t>
            </w:r>
          </w:p>
        </w:tc>
        <w:tc>
          <w:tcPr>
            <w:tcW w:w="816" w:type="dxa"/>
          </w:tcPr>
          <w:p w14:paraId="70D3115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6C4CD5D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-0.16897932</w:t>
            </w:r>
          </w:p>
        </w:tc>
        <w:tc>
          <w:tcPr>
            <w:tcW w:w="1697" w:type="dxa"/>
          </w:tcPr>
          <w:p w14:paraId="5AB4DC4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r w:rsidR="00932176" w14:paraId="7062C34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9A9E906"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365D714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Left-Accumbens-area</w:t>
            </w:r>
          </w:p>
        </w:tc>
        <w:tc>
          <w:tcPr>
            <w:tcW w:w="816" w:type="dxa"/>
          </w:tcPr>
          <w:p w14:paraId="39D0AD4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159464D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-0.168913862</w:t>
            </w:r>
          </w:p>
        </w:tc>
        <w:tc>
          <w:tcPr>
            <w:tcW w:w="1697" w:type="dxa"/>
          </w:tcPr>
          <w:p w14:paraId="78EE7DF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49BC780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7EB035E" w14:textId="77777777" w:rsidR="00932176" w:rsidRPr="00A72CEF" w:rsidRDefault="001D37B0">
            <w:pPr>
              <w:rPr>
                <w:b w:val="0"/>
                <w:color w:val="000000"/>
                <w:sz w:val="18"/>
                <w:szCs w:val="18"/>
              </w:rPr>
            </w:pPr>
            <w:r w:rsidRPr="00A72CEF">
              <w:rPr>
                <w:b w:val="0"/>
                <w:color w:val="000000"/>
                <w:sz w:val="18"/>
                <w:szCs w:val="18"/>
              </w:rPr>
              <w:t>Left-Inf-Lat-Vent</w:t>
            </w:r>
          </w:p>
        </w:tc>
        <w:tc>
          <w:tcPr>
            <w:tcW w:w="2455" w:type="dxa"/>
          </w:tcPr>
          <w:p w14:paraId="2DECEF0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Left-Hippocampus</w:t>
            </w:r>
          </w:p>
        </w:tc>
        <w:tc>
          <w:tcPr>
            <w:tcW w:w="816" w:type="dxa"/>
          </w:tcPr>
          <w:p w14:paraId="759A12F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32D6758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-0.16269043</w:t>
            </w:r>
          </w:p>
        </w:tc>
        <w:tc>
          <w:tcPr>
            <w:tcW w:w="1697" w:type="dxa"/>
          </w:tcPr>
          <w:p w14:paraId="6866C5B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r w:rsidR="00932176" w14:paraId="7C95BA8F"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E56010E" w14:textId="77777777" w:rsidR="00932176" w:rsidRPr="00A72CEF" w:rsidRDefault="001D37B0">
            <w:pPr>
              <w:rPr>
                <w:b w:val="0"/>
                <w:color w:val="000000"/>
                <w:sz w:val="18"/>
                <w:szCs w:val="18"/>
              </w:rPr>
            </w:pPr>
            <w:r w:rsidRPr="00A72CEF">
              <w:rPr>
                <w:b w:val="0"/>
                <w:color w:val="000000"/>
                <w:sz w:val="18"/>
                <w:szCs w:val="18"/>
              </w:rPr>
              <w:t>Left-Inf-Lat-Vent</w:t>
            </w:r>
          </w:p>
        </w:tc>
        <w:tc>
          <w:tcPr>
            <w:tcW w:w="2455" w:type="dxa"/>
          </w:tcPr>
          <w:p w14:paraId="247365B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Left-Cerebellum-Cortex</w:t>
            </w:r>
          </w:p>
        </w:tc>
        <w:tc>
          <w:tcPr>
            <w:tcW w:w="816" w:type="dxa"/>
          </w:tcPr>
          <w:p w14:paraId="7A12832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333DA52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-0.16269043</w:t>
            </w:r>
          </w:p>
        </w:tc>
        <w:tc>
          <w:tcPr>
            <w:tcW w:w="1697" w:type="dxa"/>
          </w:tcPr>
          <w:p w14:paraId="5EF51E3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3A840E33"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7230D31" w14:textId="77777777" w:rsidR="00932176" w:rsidRPr="00A72CEF" w:rsidRDefault="001D37B0">
            <w:pPr>
              <w:rPr>
                <w:b w:val="0"/>
                <w:color w:val="000000"/>
                <w:sz w:val="18"/>
                <w:szCs w:val="18"/>
              </w:rPr>
            </w:pPr>
            <w:r w:rsidRPr="00A72CEF">
              <w:rPr>
                <w:b w:val="0"/>
                <w:color w:val="000000"/>
                <w:sz w:val="18"/>
                <w:szCs w:val="18"/>
              </w:rPr>
              <w:t>Left-Lateral-Ventricle</w:t>
            </w:r>
          </w:p>
        </w:tc>
        <w:tc>
          <w:tcPr>
            <w:tcW w:w="2455" w:type="dxa"/>
          </w:tcPr>
          <w:p w14:paraId="36BDD36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wm-rh-insula</w:t>
            </w:r>
          </w:p>
        </w:tc>
        <w:tc>
          <w:tcPr>
            <w:tcW w:w="816" w:type="dxa"/>
          </w:tcPr>
          <w:p w14:paraId="2B644F5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4244A18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-0.16269043</w:t>
            </w:r>
          </w:p>
        </w:tc>
        <w:tc>
          <w:tcPr>
            <w:tcW w:w="1697" w:type="dxa"/>
          </w:tcPr>
          <w:p w14:paraId="5DF5D1F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r w:rsidR="00932176" w14:paraId="2EC0BC67"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72199D5" w14:textId="77777777" w:rsidR="00932176" w:rsidRPr="00A72CEF" w:rsidRDefault="001D37B0">
            <w:pPr>
              <w:rPr>
                <w:b w:val="0"/>
                <w:color w:val="000000"/>
                <w:sz w:val="18"/>
                <w:szCs w:val="18"/>
              </w:rPr>
            </w:pPr>
            <w:r w:rsidRPr="00A72CEF">
              <w:rPr>
                <w:b w:val="0"/>
                <w:color w:val="000000"/>
                <w:sz w:val="18"/>
                <w:szCs w:val="18"/>
              </w:rPr>
              <w:t>Left-Lateral-Ventricle</w:t>
            </w:r>
          </w:p>
        </w:tc>
        <w:tc>
          <w:tcPr>
            <w:tcW w:w="2455" w:type="dxa"/>
          </w:tcPr>
          <w:p w14:paraId="5F17826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wm-rh-pericalcarine</w:t>
            </w:r>
          </w:p>
        </w:tc>
        <w:tc>
          <w:tcPr>
            <w:tcW w:w="816" w:type="dxa"/>
          </w:tcPr>
          <w:p w14:paraId="23F1A2C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07FE501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-0.16269043</w:t>
            </w:r>
          </w:p>
        </w:tc>
        <w:tc>
          <w:tcPr>
            <w:tcW w:w="1697" w:type="dxa"/>
          </w:tcPr>
          <w:p w14:paraId="4254154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58789B92"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3088812" w14:textId="77777777" w:rsidR="00932176" w:rsidRPr="00A72CEF" w:rsidRDefault="001D37B0">
            <w:pPr>
              <w:rPr>
                <w:b w:val="0"/>
                <w:color w:val="000000"/>
                <w:sz w:val="18"/>
                <w:szCs w:val="18"/>
              </w:rPr>
            </w:pPr>
            <w:r w:rsidRPr="00A72CEF">
              <w:rPr>
                <w:b w:val="0"/>
                <w:color w:val="000000"/>
                <w:sz w:val="18"/>
                <w:szCs w:val="18"/>
              </w:rPr>
              <w:t>Left-Inf-Lat-Vent</w:t>
            </w:r>
          </w:p>
        </w:tc>
        <w:tc>
          <w:tcPr>
            <w:tcW w:w="2455" w:type="dxa"/>
          </w:tcPr>
          <w:p w14:paraId="6958ED6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Left-Caudate</w:t>
            </w:r>
          </w:p>
        </w:tc>
        <w:tc>
          <w:tcPr>
            <w:tcW w:w="816" w:type="dxa"/>
          </w:tcPr>
          <w:p w14:paraId="1398AAF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62E2923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-0.16269043</w:t>
            </w:r>
          </w:p>
        </w:tc>
        <w:tc>
          <w:tcPr>
            <w:tcW w:w="1697" w:type="dxa"/>
          </w:tcPr>
          <w:p w14:paraId="290FA6A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bl>
    <w:p w14:paraId="25F52082" w14:textId="77777777" w:rsidR="00932176" w:rsidRDefault="00932176">
      <w:pPr>
        <w:pStyle w:val="BodyFirst"/>
      </w:pPr>
    </w:p>
    <w:p w14:paraId="47ECE75B" w14:textId="77777777" w:rsidR="00A72CEF" w:rsidRDefault="00A72CEF" w:rsidP="00A72CEF">
      <w:pPr>
        <w:pStyle w:val="Heading5"/>
      </w:pPr>
      <w:r>
        <w:t>Findings</w:t>
      </w:r>
    </w:p>
    <w:p w14:paraId="66745683" w14:textId="77777777" w:rsidR="00A72CEF" w:rsidRDefault="00A72CEF">
      <w:pPr>
        <w:pStyle w:val="BodyFirst"/>
      </w:pPr>
    </w:p>
    <w:p w14:paraId="1827D23C" w14:textId="77777777" w:rsidR="00932176" w:rsidRDefault="00A72CEF">
      <w:pPr>
        <w:pStyle w:val="BodyFirst"/>
      </w:pPr>
      <w:r w:rsidRPr="00A72CEF">
        <w:rPr>
          <w:highlight w:val="yellow"/>
        </w:rPr>
        <w:t xml:space="preserve">[[TODO There is a bug </w:t>
      </w:r>
      <w:r>
        <w:rPr>
          <w:highlight w:val="yellow"/>
        </w:rPr>
        <w:t>in this viz</w:t>
      </w:r>
      <w:r w:rsidRPr="00A72CEF">
        <w:rPr>
          <w:highlight w:val="yellow"/>
        </w:rPr>
        <w:t>]</w:t>
      </w:r>
    </w:p>
    <w:p w14:paraId="4AB8F7D3" w14:textId="77777777" w:rsidR="00A72CEF" w:rsidRDefault="00A72CEF" w:rsidP="00A72CEF">
      <w:pPr>
        <w:pStyle w:val="Body"/>
        <w:keepNext/>
        <w:ind w:firstLine="0"/>
      </w:pPr>
      <w:commentRangeStart w:id="286"/>
      <w:r>
        <w:rPr>
          <w:noProof/>
        </w:rPr>
        <w:lastRenderedPageBreak/>
        <w:drawing>
          <wp:inline distT="0" distB="0" distL="0" distR="0" wp14:anchorId="30E0B060" wp14:editId="36DB2021">
            <wp:extent cx="5486400" cy="548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umTracts-asymidx-Pairplot-a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commentRangeEnd w:id="286"/>
      <w:r w:rsidR="004A5FF2">
        <w:rPr>
          <w:rStyle w:val="CommentReference"/>
        </w:rPr>
        <w:commentReference w:id="286"/>
      </w:r>
    </w:p>
    <w:p w14:paraId="3508440D" w14:textId="77777777" w:rsidR="00A72CEF" w:rsidRPr="00A72CEF" w:rsidRDefault="00A72CEF" w:rsidP="00A72CEF">
      <w:pPr>
        <w:pStyle w:val="Caption"/>
        <w:jc w:val="both"/>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Pr>
          <w:noProof/>
        </w:rPr>
        <w:t>20</w:t>
      </w:r>
      <w:r w:rsidR="00E32EA6">
        <w:rPr>
          <w:noProof/>
        </w:rPr>
        <w:fldChar w:fldCharType="end"/>
      </w:r>
      <w:r>
        <w:t xml:space="preserve"> - NumTracts </w:t>
      </w:r>
      <w:r w:rsidRPr="00515FFA">
        <w:t>Asymmetry Index effect size per measure</w:t>
      </w:r>
    </w:p>
    <w:p w14:paraId="19277DDE" w14:textId="77777777" w:rsidR="00932176" w:rsidRDefault="00932176">
      <w:pPr>
        <w:pStyle w:val="Body"/>
      </w:pPr>
    </w:p>
    <w:p w14:paraId="1B146AA5" w14:textId="77777777" w:rsidR="00932176" w:rsidRPr="00A72CEF" w:rsidRDefault="001D37B0" w:rsidP="00A72CEF">
      <w:pPr>
        <w:pStyle w:val="Heading4"/>
        <w:numPr>
          <w:ilvl w:val="3"/>
          <w:numId w:val="2"/>
        </w:numPr>
        <w:rPr>
          <w:rStyle w:val="Strong"/>
          <w:b w:val="0"/>
          <w:bCs/>
        </w:rPr>
      </w:pPr>
      <w:bookmarkStart w:id="288" w:name="_Toc15248772"/>
      <w:r>
        <w:t>Lines to Render – Asymmetry Index</w:t>
      </w:r>
      <w:bookmarkEnd w:id="288"/>
    </w:p>
    <w:p w14:paraId="794BE9DF" w14:textId="77777777"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11</w:t>
      </w:r>
      <w:r w:rsidR="00E32EA6">
        <w:rPr>
          <w:noProof/>
        </w:rPr>
        <w:fldChar w:fldCharType="end"/>
      </w:r>
      <w:r>
        <w:t xml:space="preserve"> - </w:t>
      </w:r>
      <w:r w:rsidRPr="00F94880">
        <w:t xml:space="preserve">Largest effect size for gender when measuring </w:t>
      </w:r>
      <w:r>
        <w:t>Lines to Render Asymmetry</w:t>
      </w:r>
    </w:p>
    <w:tbl>
      <w:tblPr>
        <w:tblStyle w:val="PlainTable2"/>
        <w:tblW w:w="8190" w:type="dxa"/>
        <w:tblLayout w:type="fixed"/>
        <w:tblLook w:val="04A0" w:firstRow="1" w:lastRow="0" w:firstColumn="1" w:lastColumn="0" w:noHBand="0" w:noVBand="1"/>
      </w:tblPr>
      <w:tblGrid>
        <w:gridCol w:w="2416"/>
        <w:gridCol w:w="2417"/>
        <w:gridCol w:w="883"/>
        <w:gridCol w:w="1484"/>
        <w:gridCol w:w="990"/>
      </w:tblGrid>
      <w:tr w:rsidR="00932176" w:rsidRPr="00A72CEF" w14:paraId="3AF1684E"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7057F71C" w14:textId="77777777" w:rsidR="00932176" w:rsidRPr="00A72CEF" w:rsidRDefault="001D37B0">
            <w:pPr>
              <w:rPr>
                <w:bCs w:val="0"/>
                <w:color w:val="000000"/>
                <w:sz w:val="20"/>
                <w:szCs w:val="20"/>
              </w:rPr>
            </w:pPr>
            <w:r w:rsidRPr="00A72CEF">
              <w:rPr>
                <w:bCs w:val="0"/>
                <w:color w:val="000000"/>
                <w:sz w:val="20"/>
                <w:szCs w:val="20"/>
              </w:rPr>
              <w:t>ROI Start</w:t>
            </w:r>
          </w:p>
        </w:tc>
        <w:tc>
          <w:tcPr>
            <w:tcW w:w="2417" w:type="dxa"/>
          </w:tcPr>
          <w:p w14:paraId="79AFEAF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6CD651C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484" w:type="dxa"/>
          </w:tcPr>
          <w:p w14:paraId="750B70B1"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990" w:type="dxa"/>
          </w:tcPr>
          <w:p w14:paraId="52EF21D2"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proofErr w:type="gramStart"/>
            <w:r w:rsidRPr="00A72CEF">
              <w:rPr>
                <w:bCs w:val="0"/>
                <w:color w:val="000000"/>
                <w:sz w:val="20"/>
                <w:szCs w:val="20"/>
              </w:rPr>
              <w:t>Non Null</w:t>
            </w:r>
            <w:proofErr w:type="gramEnd"/>
            <w:r w:rsidRPr="00A72CEF">
              <w:rPr>
                <w:bCs w:val="0"/>
                <w:color w:val="000000"/>
                <w:sz w:val="20"/>
                <w:szCs w:val="20"/>
              </w:rPr>
              <w:t xml:space="preserve"> Measures</w:t>
            </w:r>
          </w:p>
        </w:tc>
      </w:tr>
      <w:tr w:rsidR="00932176" w:rsidRPr="00A72CEF" w14:paraId="710FC65D"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A3B4B35" w14:textId="77777777" w:rsidR="00932176" w:rsidRPr="00A72CEF" w:rsidRDefault="001D37B0">
            <w:pPr>
              <w:rPr>
                <w:b w:val="0"/>
                <w:color w:val="000000"/>
                <w:sz w:val="20"/>
                <w:szCs w:val="20"/>
              </w:rPr>
            </w:pPr>
            <w:r w:rsidRPr="00A72CEF">
              <w:rPr>
                <w:b w:val="0"/>
                <w:color w:val="000000"/>
                <w:sz w:val="20"/>
                <w:szCs w:val="20"/>
              </w:rPr>
              <w:t>ctx-lh-lateraloccipital</w:t>
            </w:r>
          </w:p>
        </w:tc>
        <w:tc>
          <w:tcPr>
            <w:tcW w:w="2417" w:type="dxa"/>
          </w:tcPr>
          <w:p w14:paraId="2FC1060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1B11D36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5E6DBA0"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0.313491537</w:t>
            </w:r>
          </w:p>
        </w:tc>
        <w:tc>
          <w:tcPr>
            <w:tcW w:w="990" w:type="dxa"/>
          </w:tcPr>
          <w:p w14:paraId="5484431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0D070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539D048" w14:textId="77777777" w:rsidR="00932176" w:rsidRPr="00A72CEF" w:rsidRDefault="001D37B0">
            <w:pPr>
              <w:rPr>
                <w:b w:val="0"/>
                <w:color w:val="000000"/>
                <w:sz w:val="20"/>
                <w:szCs w:val="20"/>
              </w:rPr>
            </w:pPr>
            <w:r w:rsidRPr="00A72CEF">
              <w:rPr>
                <w:b w:val="0"/>
                <w:color w:val="000000"/>
                <w:sz w:val="20"/>
                <w:szCs w:val="20"/>
              </w:rPr>
              <w:t>wm-rh-superiorfrontal</w:t>
            </w:r>
          </w:p>
        </w:tc>
        <w:tc>
          <w:tcPr>
            <w:tcW w:w="2417" w:type="dxa"/>
          </w:tcPr>
          <w:p w14:paraId="15F7FC4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6594EF8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DB5E47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0.310302643</w:t>
            </w:r>
          </w:p>
        </w:tc>
        <w:tc>
          <w:tcPr>
            <w:tcW w:w="990" w:type="dxa"/>
          </w:tcPr>
          <w:p w14:paraId="660960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489</w:t>
            </w:r>
          </w:p>
        </w:tc>
      </w:tr>
      <w:tr w:rsidR="00932176" w:rsidRPr="00A72CEF" w14:paraId="33FBDEB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772E9B0" w14:textId="77777777" w:rsidR="00932176" w:rsidRPr="00A72CEF" w:rsidRDefault="001D37B0">
            <w:pPr>
              <w:rPr>
                <w:b w:val="0"/>
                <w:color w:val="000000"/>
                <w:sz w:val="20"/>
                <w:szCs w:val="20"/>
              </w:rPr>
            </w:pPr>
            <w:r w:rsidRPr="00A72CEF">
              <w:rPr>
                <w:b w:val="0"/>
                <w:color w:val="000000"/>
                <w:sz w:val="20"/>
                <w:szCs w:val="20"/>
              </w:rPr>
              <w:t>wm-rh-rostralmiddlefrontal</w:t>
            </w:r>
          </w:p>
        </w:tc>
        <w:tc>
          <w:tcPr>
            <w:tcW w:w="2417" w:type="dxa"/>
          </w:tcPr>
          <w:p w14:paraId="7E7BD93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wm-rh-superiorparietal</w:t>
            </w:r>
          </w:p>
        </w:tc>
        <w:tc>
          <w:tcPr>
            <w:tcW w:w="883" w:type="dxa"/>
          </w:tcPr>
          <w:p w14:paraId="70499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51ADC63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0.306172862</w:t>
            </w:r>
          </w:p>
        </w:tc>
        <w:tc>
          <w:tcPr>
            <w:tcW w:w="990" w:type="dxa"/>
          </w:tcPr>
          <w:p w14:paraId="1299DE8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3D8EEBD1"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9C6A0C" w14:textId="77777777" w:rsidR="00932176" w:rsidRPr="00A72CEF" w:rsidRDefault="001D37B0">
            <w:pPr>
              <w:rPr>
                <w:b w:val="0"/>
                <w:color w:val="000000"/>
                <w:sz w:val="20"/>
                <w:szCs w:val="20"/>
              </w:rPr>
            </w:pPr>
            <w:r w:rsidRPr="00A72CEF">
              <w:rPr>
                <w:b w:val="0"/>
                <w:color w:val="000000"/>
                <w:sz w:val="20"/>
                <w:szCs w:val="20"/>
              </w:rPr>
              <w:t>Left-choroid-plexus</w:t>
            </w:r>
          </w:p>
        </w:tc>
        <w:tc>
          <w:tcPr>
            <w:tcW w:w="2417" w:type="dxa"/>
          </w:tcPr>
          <w:p w14:paraId="6B9D3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0A71B7C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47A49D8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0.302760991</w:t>
            </w:r>
          </w:p>
        </w:tc>
        <w:tc>
          <w:tcPr>
            <w:tcW w:w="990" w:type="dxa"/>
          </w:tcPr>
          <w:p w14:paraId="113BC8B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496</w:t>
            </w:r>
          </w:p>
        </w:tc>
      </w:tr>
      <w:tr w:rsidR="00932176" w:rsidRPr="00A72CEF" w14:paraId="13785961"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EF98FA3" w14:textId="77777777" w:rsidR="00932176" w:rsidRPr="00A72CEF" w:rsidRDefault="001D37B0">
            <w:pPr>
              <w:rPr>
                <w:b w:val="0"/>
                <w:color w:val="000000"/>
                <w:sz w:val="20"/>
                <w:szCs w:val="20"/>
              </w:rPr>
            </w:pPr>
            <w:r w:rsidRPr="00A72CEF">
              <w:rPr>
                <w:b w:val="0"/>
                <w:color w:val="000000"/>
                <w:sz w:val="20"/>
                <w:szCs w:val="20"/>
              </w:rPr>
              <w:t>ctx-rh-parsorbitalis</w:t>
            </w:r>
          </w:p>
        </w:tc>
        <w:tc>
          <w:tcPr>
            <w:tcW w:w="2417" w:type="dxa"/>
          </w:tcPr>
          <w:p w14:paraId="37082A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ctx-rh-parstriangularis</w:t>
            </w:r>
          </w:p>
        </w:tc>
        <w:tc>
          <w:tcPr>
            <w:tcW w:w="883" w:type="dxa"/>
          </w:tcPr>
          <w:p w14:paraId="4F5217A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B626E9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-0.287230139</w:t>
            </w:r>
          </w:p>
        </w:tc>
        <w:tc>
          <w:tcPr>
            <w:tcW w:w="990" w:type="dxa"/>
          </w:tcPr>
          <w:p w14:paraId="2A3A23B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5EB6134D"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B099F6E" w14:textId="77777777" w:rsidR="00932176" w:rsidRPr="00A72CEF" w:rsidRDefault="001D37B0">
            <w:pPr>
              <w:rPr>
                <w:b w:val="0"/>
                <w:color w:val="000000"/>
                <w:sz w:val="20"/>
                <w:szCs w:val="20"/>
              </w:rPr>
            </w:pPr>
            <w:r w:rsidRPr="00A72CEF">
              <w:rPr>
                <w:b w:val="0"/>
                <w:color w:val="000000"/>
                <w:sz w:val="20"/>
                <w:szCs w:val="20"/>
              </w:rPr>
              <w:lastRenderedPageBreak/>
              <w:t>ctx-lh-middletemporal</w:t>
            </w:r>
          </w:p>
        </w:tc>
        <w:tc>
          <w:tcPr>
            <w:tcW w:w="2417" w:type="dxa"/>
          </w:tcPr>
          <w:p w14:paraId="0B35F37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wm-lh-lateraloccipital</w:t>
            </w:r>
          </w:p>
        </w:tc>
        <w:tc>
          <w:tcPr>
            <w:tcW w:w="883" w:type="dxa"/>
          </w:tcPr>
          <w:p w14:paraId="2FCAC28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0966149"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0.283641959</w:t>
            </w:r>
          </w:p>
        </w:tc>
        <w:tc>
          <w:tcPr>
            <w:tcW w:w="990" w:type="dxa"/>
          </w:tcPr>
          <w:p w14:paraId="741EDAA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A992BC5"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A0F4F76" w14:textId="77777777" w:rsidR="00932176" w:rsidRPr="00A72CEF" w:rsidRDefault="001D37B0">
            <w:pPr>
              <w:rPr>
                <w:b w:val="0"/>
                <w:color w:val="000000"/>
                <w:sz w:val="20"/>
                <w:szCs w:val="20"/>
              </w:rPr>
            </w:pPr>
            <w:r w:rsidRPr="00A72CEF">
              <w:rPr>
                <w:b w:val="0"/>
                <w:color w:val="000000"/>
                <w:sz w:val="20"/>
                <w:szCs w:val="20"/>
              </w:rPr>
              <w:t>ctx-lh-bankssts</w:t>
            </w:r>
          </w:p>
        </w:tc>
        <w:tc>
          <w:tcPr>
            <w:tcW w:w="2417" w:type="dxa"/>
          </w:tcPr>
          <w:p w14:paraId="0868173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ctx-lh-superiortemporal</w:t>
            </w:r>
          </w:p>
        </w:tc>
        <w:tc>
          <w:tcPr>
            <w:tcW w:w="883" w:type="dxa"/>
          </w:tcPr>
          <w:p w14:paraId="1C4F7F69"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0D79E3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0.276571236</w:t>
            </w:r>
          </w:p>
        </w:tc>
        <w:tc>
          <w:tcPr>
            <w:tcW w:w="990" w:type="dxa"/>
          </w:tcPr>
          <w:p w14:paraId="5ADE3B6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541</w:t>
            </w:r>
          </w:p>
        </w:tc>
      </w:tr>
      <w:tr w:rsidR="00932176" w:rsidRPr="00A72CEF" w14:paraId="6BEF8E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130E023" w14:textId="77777777" w:rsidR="00932176" w:rsidRPr="00A72CEF" w:rsidRDefault="001D37B0">
            <w:pPr>
              <w:rPr>
                <w:b w:val="0"/>
                <w:color w:val="000000"/>
                <w:sz w:val="20"/>
                <w:szCs w:val="20"/>
              </w:rPr>
            </w:pPr>
            <w:r w:rsidRPr="00A72CEF">
              <w:rPr>
                <w:b w:val="0"/>
                <w:color w:val="000000"/>
                <w:sz w:val="20"/>
                <w:szCs w:val="20"/>
              </w:rPr>
              <w:t>ctx-rh-superiortemporal</w:t>
            </w:r>
          </w:p>
        </w:tc>
        <w:tc>
          <w:tcPr>
            <w:tcW w:w="2417" w:type="dxa"/>
          </w:tcPr>
          <w:p w14:paraId="4B1361B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wm-rh-precentral</w:t>
            </w:r>
          </w:p>
        </w:tc>
        <w:tc>
          <w:tcPr>
            <w:tcW w:w="883" w:type="dxa"/>
          </w:tcPr>
          <w:p w14:paraId="4197F8B4"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E2CED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0.271911359</w:t>
            </w:r>
          </w:p>
        </w:tc>
        <w:tc>
          <w:tcPr>
            <w:tcW w:w="990" w:type="dxa"/>
          </w:tcPr>
          <w:p w14:paraId="1C93C4B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539</w:t>
            </w:r>
          </w:p>
        </w:tc>
      </w:tr>
      <w:tr w:rsidR="00932176" w:rsidRPr="00A72CEF" w14:paraId="7E8555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351106" w14:textId="77777777" w:rsidR="00932176" w:rsidRPr="00A72CEF" w:rsidRDefault="001D37B0">
            <w:pPr>
              <w:rPr>
                <w:b w:val="0"/>
                <w:color w:val="000000"/>
                <w:sz w:val="20"/>
                <w:szCs w:val="20"/>
              </w:rPr>
            </w:pPr>
            <w:r w:rsidRPr="00A72CEF">
              <w:rPr>
                <w:b w:val="0"/>
                <w:color w:val="000000"/>
                <w:sz w:val="20"/>
                <w:szCs w:val="20"/>
              </w:rPr>
              <w:t>ctx-lh-lateralorbitofrontal</w:t>
            </w:r>
          </w:p>
        </w:tc>
        <w:tc>
          <w:tcPr>
            <w:tcW w:w="2417" w:type="dxa"/>
          </w:tcPr>
          <w:p w14:paraId="6EDAF69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613399EF"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3A548F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0.270917201</w:t>
            </w:r>
          </w:p>
        </w:tc>
        <w:tc>
          <w:tcPr>
            <w:tcW w:w="990" w:type="dxa"/>
          </w:tcPr>
          <w:p w14:paraId="46EC9E6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497</w:t>
            </w:r>
          </w:p>
        </w:tc>
      </w:tr>
      <w:tr w:rsidR="00932176" w:rsidRPr="00A72CEF" w14:paraId="3BC88D4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C392310" w14:textId="77777777" w:rsidR="00932176" w:rsidRPr="00A72CEF" w:rsidRDefault="001D37B0">
            <w:pPr>
              <w:rPr>
                <w:b w:val="0"/>
                <w:color w:val="000000"/>
                <w:sz w:val="20"/>
                <w:szCs w:val="20"/>
              </w:rPr>
            </w:pPr>
            <w:r w:rsidRPr="00A72CEF">
              <w:rPr>
                <w:b w:val="0"/>
                <w:color w:val="000000"/>
                <w:sz w:val="20"/>
                <w:szCs w:val="20"/>
              </w:rPr>
              <w:t>ctx-lh-precentral</w:t>
            </w:r>
          </w:p>
        </w:tc>
        <w:tc>
          <w:tcPr>
            <w:tcW w:w="2417" w:type="dxa"/>
          </w:tcPr>
          <w:p w14:paraId="1703003F"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wm-lh-parstriangularis</w:t>
            </w:r>
          </w:p>
        </w:tc>
        <w:tc>
          <w:tcPr>
            <w:tcW w:w="883" w:type="dxa"/>
          </w:tcPr>
          <w:p w14:paraId="692D25C9"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040F730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0.269941514</w:t>
            </w:r>
          </w:p>
        </w:tc>
        <w:tc>
          <w:tcPr>
            <w:tcW w:w="990" w:type="dxa"/>
          </w:tcPr>
          <w:p w14:paraId="5FBB9ED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526</w:t>
            </w:r>
          </w:p>
        </w:tc>
      </w:tr>
      <w:tr w:rsidR="00932176" w:rsidRPr="00A72CEF" w14:paraId="0ACF7B1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7E065A3" w14:textId="77777777" w:rsidR="00932176" w:rsidRPr="00A72CEF" w:rsidRDefault="001D37B0">
            <w:pPr>
              <w:rPr>
                <w:b w:val="0"/>
                <w:color w:val="000000"/>
                <w:sz w:val="20"/>
                <w:szCs w:val="20"/>
              </w:rPr>
            </w:pPr>
            <w:r w:rsidRPr="00A72CEF">
              <w:rPr>
                <w:b w:val="0"/>
                <w:color w:val="000000"/>
                <w:sz w:val="20"/>
                <w:szCs w:val="20"/>
              </w:rPr>
              <w:t>Right-Thalamus-Proper</w:t>
            </w:r>
          </w:p>
        </w:tc>
        <w:tc>
          <w:tcPr>
            <w:tcW w:w="2417" w:type="dxa"/>
          </w:tcPr>
          <w:p w14:paraId="16A7E25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Right-choroid-plexus</w:t>
            </w:r>
          </w:p>
        </w:tc>
        <w:tc>
          <w:tcPr>
            <w:tcW w:w="883" w:type="dxa"/>
          </w:tcPr>
          <w:p w14:paraId="41A2684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0E86B19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0.269831994</w:t>
            </w:r>
          </w:p>
        </w:tc>
        <w:tc>
          <w:tcPr>
            <w:tcW w:w="990" w:type="dxa"/>
          </w:tcPr>
          <w:p w14:paraId="6057291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453</w:t>
            </w:r>
          </w:p>
        </w:tc>
      </w:tr>
      <w:tr w:rsidR="00932176" w:rsidRPr="00A72CEF" w14:paraId="56AF529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4B31719" w14:textId="77777777" w:rsidR="00932176" w:rsidRPr="00A72CEF" w:rsidRDefault="001D37B0">
            <w:pPr>
              <w:rPr>
                <w:b w:val="0"/>
                <w:color w:val="000000"/>
                <w:sz w:val="20"/>
                <w:szCs w:val="20"/>
              </w:rPr>
            </w:pPr>
            <w:r w:rsidRPr="00A72CEF">
              <w:rPr>
                <w:b w:val="0"/>
                <w:color w:val="000000"/>
                <w:sz w:val="20"/>
                <w:szCs w:val="20"/>
              </w:rPr>
              <w:t>ctx-rh-lateralorbitofrontal</w:t>
            </w:r>
          </w:p>
        </w:tc>
        <w:tc>
          <w:tcPr>
            <w:tcW w:w="2417" w:type="dxa"/>
          </w:tcPr>
          <w:p w14:paraId="7589F4D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wm-rh-rostralmiddlefrontal</w:t>
            </w:r>
          </w:p>
        </w:tc>
        <w:tc>
          <w:tcPr>
            <w:tcW w:w="883" w:type="dxa"/>
          </w:tcPr>
          <w:p w14:paraId="4881F4D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C9B440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0.269275461</w:t>
            </w:r>
          </w:p>
        </w:tc>
        <w:tc>
          <w:tcPr>
            <w:tcW w:w="990" w:type="dxa"/>
          </w:tcPr>
          <w:p w14:paraId="2B8CE16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461</w:t>
            </w:r>
          </w:p>
        </w:tc>
      </w:tr>
      <w:tr w:rsidR="00932176" w:rsidRPr="00A72CEF" w14:paraId="1403524E"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EFFD9C6" w14:textId="77777777" w:rsidR="00932176" w:rsidRPr="00A72CEF" w:rsidRDefault="001D37B0">
            <w:pPr>
              <w:rPr>
                <w:b w:val="0"/>
                <w:color w:val="000000"/>
                <w:sz w:val="20"/>
                <w:szCs w:val="20"/>
              </w:rPr>
            </w:pPr>
            <w:r w:rsidRPr="00A72CEF">
              <w:rPr>
                <w:b w:val="0"/>
                <w:color w:val="000000"/>
                <w:sz w:val="20"/>
                <w:szCs w:val="20"/>
              </w:rPr>
              <w:t>Right-Accumbens-area</w:t>
            </w:r>
          </w:p>
        </w:tc>
        <w:tc>
          <w:tcPr>
            <w:tcW w:w="2417" w:type="dxa"/>
          </w:tcPr>
          <w:p w14:paraId="58524AE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Right-VentralDC</w:t>
            </w:r>
          </w:p>
        </w:tc>
        <w:tc>
          <w:tcPr>
            <w:tcW w:w="883" w:type="dxa"/>
          </w:tcPr>
          <w:p w14:paraId="680FA4A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B2C91BB"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0.266105907</w:t>
            </w:r>
          </w:p>
        </w:tc>
        <w:tc>
          <w:tcPr>
            <w:tcW w:w="990" w:type="dxa"/>
          </w:tcPr>
          <w:p w14:paraId="37DF7E7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538</w:t>
            </w:r>
          </w:p>
        </w:tc>
      </w:tr>
      <w:tr w:rsidR="00932176" w:rsidRPr="00A72CEF" w14:paraId="0405CF57"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E794137" w14:textId="77777777" w:rsidR="00932176" w:rsidRPr="00A72CEF" w:rsidRDefault="001D37B0">
            <w:pPr>
              <w:rPr>
                <w:b w:val="0"/>
                <w:color w:val="000000"/>
                <w:sz w:val="20"/>
                <w:szCs w:val="20"/>
              </w:rPr>
            </w:pPr>
            <w:r w:rsidRPr="00A72CEF">
              <w:rPr>
                <w:b w:val="0"/>
                <w:color w:val="000000"/>
                <w:sz w:val="20"/>
                <w:szCs w:val="20"/>
              </w:rPr>
              <w:t>Left-Pallidum</w:t>
            </w:r>
          </w:p>
        </w:tc>
        <w:tc>
          <w:tcPr>
            <w:tcW w:w="2417" w:type="dxa"/>
          </w:tcPr>
          <w:p w14:paraId="6CC7D4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wm-lh-precentral</w:t>
            </w:r>
          </w:p>
        </w:tc>
        <w:tc>
          <w:tcPr>
            <w:tcW w:w="883" w:type="dxa"/>
          </w:tcPr>
          <w:p w14:paraId="493936DE"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2FAC52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0.262424115</w:t>
            </w:r>
          </w:p>
        </w:tc>
        <w:tc>
          <w:tcPr>
            <w:tcW w:w="990" w:type="dxa"/>
          </w:tcPr>
          <w:p w14:paraId="596B4A14"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449E37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DEFE98F"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27E0128E"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Right-Caudate</w:t>
            </w:r>
          </w:p>
        </w:tc>
        <w:tc>
          <w:tcPr>
            <w:tcW w:w="883" w:type="dxa"/>
          </w:tcPr>
          <w:p w14:paraId="5A3491F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2DCFF23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0.261057699</w:t>
            </w:r>
          </w:p>
        </w:tc>
        <w:tc>
          <w:tcPr>
            <w:tcW w:w="990" w:type="dxa"/>
          </w:tcPr>
          <w:p w14:paraId="1D8CFBA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14222F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4CF143B"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1747D8BA"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wm-rh-lateralorbitofrontal</w:t>
            </w:r>
          </w:p>
        </w:tc>
        <w:tc>
          <w:tcPr>
            <w:tcW w:w="883" w:type="dxa"/>
          </w:tcPr>
          <w:p w14:paraId="3A52216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BD7367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0.260880963</w:t>
            </w:r>
          </w:p>
        </w:tc>
        <w:tc>
          <w:tcPr>
            <w:tcW w:w="990" w:type="dxa"/>
          </w:tcPr>
          <w:p w14:paraId="0A5258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537</w:t>
            </w:r>
          </w:p>
        </w:tc>
      </w:tr>
    </w:tbl>
    <w:p w14:paraId="7E7EBB53" w14:textId="77777777" w:rsidR="00A72CEF" w:rsidRDefault="00A72CEF" w:rsidP="004151FF">
      <w:pPr>
        <w:pStyle w:val="Heading5"/>
        <w:rPr>
          <w:rStyle w:val="Strong"/>
          <w:b w:val="0"/>
        </w:rPr>
      </w:pPr>
    </w:p>
    <w:p w14:paraId="5EE54B1F" w14:textId="77777777" w:rsidR="00A72CEF" w:rsidRDefault="00A72CEF" w:rsidP="004151FF">
      <w:pPr>
        <w:pStyle w:val="Heading5"/>
        <w:rPr>
          <w:rStyle w:val="Strong"/>
          <w:b w:val="0"/>
        </w:rPr>
      </w:pPr>
      <w:r>
        <w:rPr>
          <w:rStyle w:val="Strong"/>
          <w:b w:val="0"/>
        </w:rPr>
        <w:t>F</w:t>
      </w:r>
      <w:r w:rsidR="001D37B0">
        <w:rPr>
          <w:rStyle w:val="Strong"/>
          <w:b w:val="0"/>
        </w:rPr>
        <w:t>indings</w:t>
      </w:r>
    </w:p>
    <w:p w14:paraId="1D7FDABA" w14:textId="77777777" w:rsidR="00A72CEF" w:rsidRDefault="00A72CEF" w:rsidP="00A72CEF"/>
    <w:p w14:paraId="4CF6CBB7" w14:textId="77777777" w:rsidR="00A72CEF" w:rsidRDefault="00A72CEF" w:rsidP="00A72CEF">
      <w:r>
        <w:t>Lorem ipsum</w:t>
      </w:r>
    </w:p>
    <w:p w14:paraId="32F20386" w14:textId="77777777" w:rsidR="00A72CEF" w:rsidRPr="00A72CEF" w:rsidRDefault="00A72CEF" w:rsidP="00A72CEF"/>
    <w:p w14:paraId="097DEF92" w14:textId="77777777" w:rsidR="00932176" w:rsidRDefault="00A72CEF" w:rsidP="000D7870">
      <w:r>
        <w:rPr>
          <w:noProof/>
        </w:rPr>
        <w:lastRenderedPageBreak/>
        <w:drawing>
          <wp:inline distT="0" distB="0" distL="0" distR="0" wp14:anchorId="0F6C4FE2" wp14:editId="494145ED">
            <wp:extent cx="5486400" cy="548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nesToRender-asymidx-Pairplot-a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F5C56E2" w14:textId="77777777" w:rsidR="00932176" w:rsidRDefault="001D37B0" w:rsidP="00A72CEF">
      <w:pPr>
        <w:pStyle w:val="Caption"/>
        <w:jc w:val="center"/>
      </w:pPr>
      <w:r>
        <w:t xml:space="preserve">Figure </w:t>
      </w:r>
      <w:r>
        <w:fldChar w:fldCharType="begin"/>
      </w:r>
      <w:r>
        <w:instrText>SEQ Figure \* ARABIC</w:instrText>
      </w:r>
      <w:r>
        <w:fldChar w:fldCharType="separate"/>
      </w:r>
      <w:r w:rsidR="00A72CEF">
        <w:rPr>
          <w:noProof/>
        </w:rPr>
        <w:t>21</w:t>
      </w:r>
      <w:r>
        <w:fldChar w:fldCharType="end"/>
      </w:r>
      <w:r>
        <w:t xml:space="preserve"> - Lines to Render Asymmetry Index effect size per measure</w:t>
      </w:r>
    </w:p>
    <w:p w14:paraId="547DE156" w14:textId="77777777" w:rsidR="00A72CEF" w:rsidRDefault="00A72CEF">
      <w:pPr>
        <w:pStyle w:val="Heading4"/>
        <w:numPr>
          <w:ilvl w:val="3"/>
          <w:numId w:val="2"/>
        </w:numPr>
        <w:rPr>
          <w:rStyle w:val="Strong"/>
          <w:b w:val="0"/>
        </w:rPr>
      </w:pPr>
    </w:p>
    <w:p w14:paraId="7C3A73C9" w14:textId="77777777" w:rsidR="00932176" w:rsidRDefault="001D37B0">
      <w:pPr>
        <w:pStyle w:val="Heading4"/>
        <w:numPr>
          <w:ilvl w:val="3"/>
          <w:numId w:val="2"/>
        </w:numPr>
        <w:rPr>
          <w:rStyle w:val="Strong"/>
          <w:b w:val="0"/>
        </w:rPr>
      </w:pPr>
      <w:bookmarkStart w:id="289" w:name="_Toc15248773"/>
      <w:r>
        <w:rPr>
          <w:rStyle w:val="Strong"/>
          <w:b w:val="0"/>
        </w:rPr>
        <w:t>Tracts to Render – Asymmetry Index</w:t>
      </w:r>
      <w:bookmarkEnd w:id="289"/>
    </w:p>
    <w:p w14:paraId="6978D429" w14:textId="77777777"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12</w:t>
      </w:r>
      <w:r w:rsidR="00E32EA6">
        <w:rPr>
          <w:noProof/>
        </w:rPr>
        <w:fldChar w:fldCharType="end"/>
      </w:r>
      <w:r>
        <w:t xml:space="preserve"> - </w:t>
      </w:r>
      <w:r w:rsidRPr="00A8732A">
        <w:t xml:space="preserve">Largest effect size for gender when measuring </w:t>
      </w:r>
      <w:r>
        <w:t>Tracts to Render Asymmetry</w:t>
      </w:r>
    </w:p>
    <w:tbl>
      <w:tblPr>
        <w:tblStyle w:val="PlainTable2"/>
        <w:tblW w:w="8315" w:type="dxa"/>
        <w:tblLook w:val="04A0" w:firstRow="1" w:lastRow="0" w:firstColumn="1" w:lastColumn="0" w:noHBand="0" w:noVBand="1"/>
      </w:tblPr>
      <w:tblGrid>
        <w:gridCol w:w="2194"/>
        <w:gridCol w:w="2446"/>
        <w:gridCol w:w="816"/>
        <w:gridCol w:w="1161"/>
        <w:gridCol w:w="1698"/>
      </w:tblGrid>
      <w:tr w:rsidR="00932176" w14:paraId="5BD6DE4A" w14:textId="77777777"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B7029B2" w14:textId="77777777" w:rsidR="00932176" w:rsidRPr="00A72CEF" w:rsidRDefault="001D37B0">
            <w:pPr>
              <w:rPr>
                <w:bCs w:val="0"/>
                <w:color w:val="000000"/>
                <w:sz w:val="18"/>
                <w:szCs w:val="18"/>
              </w:rPr>
            </w:pPr>
            <w:r w:rsidRPr="00A72CEF">
              <w:rPr>
                <w:bCs w:val="0"/>
                <w:color w:val="000000"/>
                <w:sz w:val="18"/>
                <w:szCs w:val="18"/>
              </w:rPr>
              <w:t>ROI Start</w:t>
            </w:r>
          </w:p>
        </w:tc>
        <w:tc>
          <w:tcPr>
            <w:tcW w:w="2446" w:type="dxa"/>
          </w:tcPr>
          <w:p w14:paraId="78FC74B7"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ROI End</w:t>
            </w:r>
          </w:p>
        </w:tc>
        <w:tc>
          <w:tcPr>
            <w:tcW w:w="816" w:type="dxa"/>
          </w:tcPr>
          <w:p w14:paraId="081695A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Method</w:t>
            </w:r>
          </w:p>
        </w:tc>
        <w:tc>
          <w:tcPr>
            <w:tcW w:w="1161" w:type="dxa"/>
          </w:tcPr>
          <w:p w14:paraId="657712C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Effect Size</w:t>
            </w:r>
          </w:p>
        </w:tc>
        <w:tc>
          <w:tcPr>
            <w:tcW w:w="1698" w:type="dxa"/>
          </w:tcPr>
          <w:p w14:paraId="241885EF"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proofErr w:type="gramStart"/>
            <w:r w:rsidRPr="00A72CEF">
              <w:rPr>
                <w:bCs w:val="0"/>
                <w:color w:val="000000"/>
                <w:sz w:val="18"/>
                <w:szCs w:val="18"/>
              </w:rPr>
              <w:t>Non Null</w:t>
            </w:r>
            <w:proofErr w:type="gramEnd"/>
            <w:r w:rsidRPr="00A72CEF">
              <w:rPr>
                <w:bCs w:val="0"/>
                <w:color w:val="000000"/>
                <w:sz w:val="18"/>
                <w:szCs w:val="18"/>
              </w:rPr>
              <w:t xml:space="preserve"> Measures</w:t>
            </w:r>
          </w:p>
        </w:tc>
      </w:tr>
      <w:tr w:rsidR="00932176" w14:paraId="0FDA5F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D1AAD20" w14:textId="77777777" w:rsidR="00932176" w:rsidRPr="00A72CEF" w:rsidRDefault="001D37B0">
            <w:pPr>
              <w:rPr>
                <w:b w:val="0"/>
                <w:color w:val="000000"/>
                <w:sz w:val="18"/>
                <w:szCs w:val="18"/>
              </w:rPr>
            </w:pPr>
            <w:r w:rsidRPr="00A72CEF">
              <w:rPr>
                <w:b w:val="0"/>
                <w:color w:val="000000"/>
                <w:sz w:val="18"/>
                <w:szCs w:val="18"/>
              </w:rPr>
              <w:t>Right-Caudate</w:t>
            </w:r>
          </w:p>
        </w:tc>
        <w:tc>
          <w:tcPr>
            <w:tcW w:w="2446" w:type="dxa"/>
          </w:tcPr>
          <w:p w14:paraId="63708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6E40266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2E0F61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0.326892033</w:t>
            </w:r>
          </w:p>
        </w:tc>
        <w:tc>
          <w:tcPr>
            <w:tcW w:w="1698" w:type="dxa"/>
          </w:tcPr>
          <w:p w14:paraId="1F29562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08912D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781E863" w14:textId="77777777" w:rsidR="00932176" w:rsidRPr="00A72CEF" w:rsidRDefault="001D37B0">
            <w:pPr>
              <w:rPr>
                <w:b w:val="0"/>
                <w:color w:val="000000"/>
                <w:sz w:val="18"/>
                <w:szCs w:val="18"/>
              </w:rPr>
            </w:pPr>
            <w:r w:rsidRPr="00A72CEF">
              <w:rPr>
                <w:b w:val="0"/>
                <w:color w:val="000000"/>
                <w:sz w:val="18"/>
                <w:szCs w:val="18"/>
              </w:rPr>
              <w:t>ctx-lh-bankssts</w:t>
            </w:r>
          </w:p>
        </w:tc>
        <w:tc>
          <w:tcPr>
            <w:tcW w:w="2446" w:type="dxa"/>
          </w:tcPr>
          <w:p w14:paraId="5DBCE9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ctx-lh-superiortemporal</w:t>
            </w:r>
          </w:p>
        </w:tc>
        <w:tc>
          <w:tcPr>
            <w:tcW w:w="816" w:type="dxa"/>
          </w:tcPr>
          <w:p w14:paraId="3361E3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4D68DA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0.323394018</w:t>
            </w:r>
          </w:p>
        </w:tc>
        <w:tc>
          <w:tcPr>
            <w:tcW w:w="1698" w:type="dxa"/>
          </w:tcPr>
          <w:p w14:paraId="4A826CB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541</w:t>
            </w:r>
          </w:p>
        </w:tc>
      </w:tr>
      <w:tr w:rsidR="00932176" w14:paraId="702B74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499C736" w14:textId="77777777" w:rsidR="00932176" w:rsidRPr="00A72CEF" w:rsidRDefault="001D37B0">
            <w:pPr>
              <w:rPr>
                <w:b w:val="0"/>
                <w:color w:val="000000"/>
                <w:sz w:val="18"/>
                <w:szCs w:val="18"/>
              </w:rPr>
            </w:pPr>
            <w:r w:rsidRPr="00A72CEF">
              <w:rPr>
                <w:b w:val="0"/>
                <w:color w:val="000000"/>
                <w:sz w:val="18"/>
                <w:szCs w:val="18"/>
              </w:rPr>
              <w:t>Left-choroid-plexus</w:t>
            </w:r>
          </w:p>
        </w:tc>
        <w:tc>
          <w:tcPr>
            <w:tcW w:w="2446" w:type="dxa"/>
          </w:tcPr>
          <w:p w14:paraId="5A7C3E7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6B75C2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1FBA90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0.305799141</w:t>
            </w:r>
          </w:p>
        </w:tc>
        <w:tc>
          <w:tcPr>
            <w:tcW w:w="1698" w:type="dxa"/>
          </w:tcPr>
          <w:p w14:paraId="53514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496</w:t>
            </w:r>
          </w:p>
        </w:tc>
      </w:tr>
      <w:tr w:rsidR="00932176" w14:paraId="1881403C"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14E7CB" w14:textId="77777777" w:rsidR="00932176" w:rsidRPr="00A72CEF" w:rsidRDefault="001D37B0">
            <w:pPr>
              <w:rPr>
                <w:b w:val="0"/>
                <w:color w:val="000000"/>
                <w:sz w:val="18"/>
                <w:szCs w:val="18"/>
              </w:rPr>
            </w:pPr>
            <w:r w:rsidRPr="00A72CEF">
              <w:rPr>
                <w:b w:val="0"/>
                <w:color w:val="000000"/>
                <w:sz w:val="18"/>
                <w:szCs w:val="18"/>
              </w:rPr>
              <w:t>wm-rh-rostralmiddlefrontal</w:t>
            </w:r>
          </w:p>
        </w:tc>
        <w:tc>
          <w:tcPr>
            <w:tcW w:w="2446" w:type="dxa"/>
          </w:tcPr>
          <w:p w14:paraId="130D43E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wm-rh-superiorparietal</w:t>
            </w:r>
          </w:p>
        </w:tc>
        <w:tc>
          <w:tcPr>
            <w:tcW w:w="816" w:type="dxa"/>
          </w:tcPr>
          <w:p w14:paraId="7EF35A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58EF287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0.304050826</w:t>
            </w:r>
          </w:p>
        </w:tc>
        <w:tc>
          <w:tcPr>
            <w:tcW w:w="1698" w:type="dxa"/>
          </w:tcPr>
          <w:p w14:paraId="69EF32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533</w:t>
            </w:r>
          </w:p>
        </w:tc>
      </w:tr>
      <w:tr w:rsidR="00932176" w14:paraId="120FBAB0"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189EFA0" w14:textId="77777777" w:rsidR="00932176" w:rsidRPr="00A72CEF" w:rsidRDefault="001D37B0">
            <w:pPr>
              <w:rPr>
                <w:b w:val="0"/>
                <w:color w:val="000000"/>
                <w:sz w:val="18"/>
                <w:szCs w:val="18"/>
              </w:rPr>
            </w:pPr>
            <w:r w:rsidRPr="00A72CEF">
              <w:rPr>
                <w:b w:val="0"/>
                <w:color w:val="000000"/>
                <w:sz w:val="18"/>
                <w:szCs w:val="18"/>
              </w:rPr>
              <w:t>ctx-lh-lateraloccipital</w:t>
            </w:r>
          </w:p>
        </w:tc>
        <w:tc>
          <w:tcPr>
            <w:tcW w:w="2446" w:type="dxa"/>
          </w:tcPr>
          <w:p w14:paraId="13BA9EF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ctx-lh-middletemporal</w:t>
            </w:r>
          </w:p>
        </w:tc>
        <w:tc>
          <w:tcPr>
            <w:tcW w:w="816" w:type="dxa"/>
          </w:tcPr>
          <w:p w14:paraId="797091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E80BD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0.2974253</w:t>
            </w:r>
          </w:p>
        </w:tc>
        <w:tc>
          <w:tcPr>
            <w:tcW w:w="1698" w:type="dxa"/>
          </w:tcPr>
          <w:p w14:paraId="5BF2F0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6B296AC2"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0079A857" w14:textId="77777777" w:rsidR="00932176" w:rsidRPr="00A72CEF" w:rsidRDefault="001D37B0">
            <w:pPr>
              <w:rPr>
                <w:b w:val="0"/>
                <w:color w:val="000000"/>
                <w:sz w:val="18"/>
                <w:szCs w:val="18"/>
              </w:rPr>
            </w:pPr>
            <w:r w:rsidRPr="00A72CEF">
              <w:rPr>
                <w:b w:val="0"/>
                <w:color w:val="000000"/>
                <w:sz w:val="18"/>
                <w:szCs w:val="18"/>
              </w:rPr>
              <w:t>wm-rh-superiorfrontal</w:t>
            </w:r>
          </w:p>
        </w:tc>
        <w:tc>
          <w:tcPr>
            <w:tcW w:w="2446" w:type="dxa"/>
          </w:tcPr>
          <w:p w14:paraId="563BC0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4D46D0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0C68A0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0.293029546</w:t>
            </w:r>
          </w:p>
        </w:tc>
        <w:tc>
          <w:tcPr>
            <w:tcW w:w="1698" w:type="dxa"/>
          </w:tcPr>
          <w:p w14:paraId="4BAA9B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489</w:t>
            </w:r>
          </w:p>
        </w:tc>
      </w:tr>
      <w:tr w:rsidR="00932176" w14:paraId="7D0DC3C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EF184A5" w14:textId="77777777" w:rsidR="00932176" w:rsidRPr="00A72CEF" w:rsidRDefault="001D37B0">
            <w:pPr>
              <w:rPr>
                <w:b w:val="0"/>
                <w:color w:val="000000"/>
                <w:sz w:val="18"/>
                <w:szCs w:val="18"/>
              </w:rPr>
            </w:pPr>
            <w:r w:rsidRPr="00A72CEF">
              <w:rPr>
                <w:b w:val="0"/>
                <w:color w:val="000000"/>
                <w:sz w:val="18"/>
                <w:szCs w:val="18"/>
              </w:rPr>
              <w:t>ctx-lh-rostralmiddlefrontal</w:t>
            </w:r>
          </w:p>
        </w:tc>
        <w:tc>
          <w:tcPr>
            <w:tcW w:w="2446" w:type="dxa"/>
          </w:tcPr>
          <w:p w14:paraId="027A84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313F1AC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5CF2718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0.291462302</w:t>
            </w:r>
          </w:p>
        </w:tc>
        <w:tc>
          <w:tcPr>
            <w:tcW w:w="1698" w:type="dxa"/>
          </w:tcPr>
          <w:p w14:paraId="5BF910F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452</w:t>
            </w:r>
          </w:p>
        </w:tc>
      </w:tr>
      <w:tr w:rsidR="00932176" w14:paraId="628B503E"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41C8B87" w14:textId="77777777" w:rsidR="00932176" w:rsidRPr="00A72CEF" w:rsidRDefault="001D37B0">
            <w:pPr>
              <w:rPr>
                <w:b w:val="0"/>
                <w:color w:val="000000"/>
                <w:sz w:val="18"/>
                <w:szCs w:val="18"/>
              </w:rPr>
            </w:pPr>
            <w:r w:rsidRPr="00A72CEF">
              <w:rPr>
                <w:b w:val="0"/>
                <w:color w:val="000000"/>
                <w:sz w:val="18"/>
                <w:szCs w:val="18"/>
              </w:rPr>
              <w:t>ctx-rh-lateralorbitofrontal</w:t>
            </w:r>
          </w:p>
        </w:tc>
        <w:tc>
          <w:tcPr>
            <w:tcW w:w="2446" w:type="dxa"/>
          </w:tcPr>
          <w:p w14:paraId="262172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wm-rh-rostralmiddlefrontal</w:t>
            </w:r>
          </w:p>
        </w:tc>
        <w:tc>
          <w:tcPr>
            <w:tcW w:w="816" w:type="dxa"/>
          </w:tcPr>
          <w:p w14:paraId="6C36D0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0DDDDBD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0.284597775</w:t>
            </w:r>
          </w:p>
        </w:tc>
        <w:tc>
          <w:tcPr>
            <w:tcW w:w="1698" w:type="dxa"/>
          </w:tcPr>
          <w:p w14:paraId="134895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461</w:t>
            </w:r>
          </w:p>
        </w:tc>
      </w:tr>
      <w:tr w:rsidR="00932176" w14:paraId="09F9C6BB"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59234AA" w14:textId="77777777" w:rsidR="00932176" w:rsidRPr="00A72CEF" w:rsidRDefault="001D37B0">
            <w:pPr>
              <w:rPr>
                <w:b w:val="0"/>
                <w:color w:val="000000"/>
                <w:sz w:val="18"/>
                <w:szCs w:val="18"/>
              </w:rPr>
            </w:pPr>
            <w:r w:rsidRPr="00A72CEF">
              <w:rPr>
                <w:b w:val="0"/>
                <w:color w:val="000000"/>
                <w:sz w:val="18"/>
                <w:szCs w:val="18"/>
              </w:rPr>
              <w:lastRenderedPageBreak/>
              <w:t>ctx-lh-inferiorparietal</w:t>
            </w:r>
          </w:p>
        </w:tc>
        <w:tc>
          <w:tcPr>
            <w:tcW w:w="2446" w:type="dxa"/>
          </w:tcPr>
          <w:p w14:paraId="24FB24F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wm-lh-transversetemporal</w:t>
            </w:r>
          </w:p>
        </w:tc>
        <w:tc>
          <w:tcPr>
            <w:tcW w:w="816" w:type="dxa"/>
          </w:tcPr>
          <w:p w14:paraId="51C4FA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0CC92A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0.282486003</w:t>
            </w:r>
          </w:p>
        </w:tc>
        <w:tc>
          <w:tcPr>
            <w:tcW w:w="1698" w:type="dxa"/>
          </w:tcPr>
          <w:p w14:paraId="1C65D7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503</w:t>
            </w:r>
          </w:p>
        </w:tc>
      </w:tr>
      <w:tr w:rsidR="00932176" w14:paraId="2CA02AF4"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49B5F2" w14:textId="77777777" w:rsidR="00932176" w:rsidRPr="00A72CEF" w:rsidRDefault="001D37B0">
            <w:pPr>
              <w:rPr>
                <w:b w:val="0"/>
                <w:color w:val="000000"/>
                <w:sz w:val="18"/>
                <w:szCs w:val="18"/>
              </w:rPr>
            </w:pPr>
            <w:r w:rsidRPr="00A72CEF">
              <w:rPr>
                <w:b w:val="0"/>
                <w:color w:val="000000"/>
                <w:sz w:val="18"/>
                <w:szCs w:val="18"/>
              </w:rPr>
              <w:t>ctx-lh-middletemporal</w:t>
            </w:r>
          </w:p>
        </w:tc>
        <w:tc>
          <w:tcPr>
            <w:tcW w:w="2446" w:type="dxa"/>
          </w:tcPr>
          <w:p w14:paraId="7CD5DFB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wm-lh-lateraloccipital</w:t>
            </w:r>
          </w:p>
        </w:tc>
        <w:tc>
          <w:tcPr>
            <w:tcW w:w="816" w:type="dxa"/>
          </w:tcPr>
          <w:p w14:paraId="33F4C2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FC750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0.281989463</w:t>
            </w:r>
          </w:p>
        </w:tc>
        <w:tc>
          <w:tcPr>
            <w:tcW w:w="1698" w:type="dxa"/>
          </w:tcPr>
          <w:p w14:paraId="2C574FE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r w:rsidR="00932176" w14:paraId="3EECF99A"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79C9FAB" w14:textId="77777777" w:rsidR="00932176" w:rsidRPr="00A72CEF" w:rsidRDefault="001D37B0">
            <w:pPr>
              <w:rPr>
                <w:b w:val="0"/>
                <w:color w:val="000000"/>
                <w:sz w:val="18"/>
                <w:szCs w:val="18"/>
              </w:rPr>
            </w:pPr>
            <w:r w:rsidRPr="00A72CEF">
              <w:rPr>
                <w:b w:val="0"/>
                <w:color w:val="000000"/>
                <w:sz w:val="18"/>
                <w:szCs w:val="18"/>
              </w:rPr>
              <w:t>ctx-rh-entorhinal</w:t>
            </w:r>
          </w:p>
        </w:tc>
        <w:tc>
          <w:tcPr>
            <w:tcW w:w="2446" w:type="dxa"/>
          </w:tcPr>
          <w:p w14:paraId="6EA632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ctx-rh-parahippocampal</w:t>
            </w:r>
          </w:p>
        </w:tc>
        <w:tc>
          <w:tcPr>
            <w:tcW w:w="816" w:type="dxa"/>
          </w:tcPr>
          <w:p w14:paraId="78EB0D2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C641F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0.274146482</w:t>
            </w:r>
          </w:p>
        </w:tc>
        <w:tc>
          <w:tcPr>
            <w:tcW w:w="1698" w:type="dxa"/>
          </w:tcPr>
          <w:p w14:paraId="58187F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1D89598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4306004" w14:textId="77777777" w:rsidR="00932176" w:rsidRPr="00A72CEF" w:rsidRDefault="001D37B0">
            <w:pPr>
              <w:rPr>
                <w:b w:val="0"/>
                <w:color w:val="000000"/>
                <w:sz w:val="18"/>
                <w:szCs w:val="18"/>
              </w:rPr>
            </w:pPr>
            <w:r w:rsidRPr="00A72CEF">
              <w:rPr>
                <w:b w:val="0"/>
                <w:color w:val="000000"/>
                <w:sz w:val="18"/>
                <w:szCs w:val="18"/>
              </w:rPr>
              <w:t>ctx-lh-precentral</w:t>
            </w:r>
          </w:p>
        </w:tc>
        <w:tc>
          <w:tcPr>
            <w:tcW w:w="2446" w:type="dxa"/>
          </w:tcPr>
          <w:p w14:paraId="6EE02F7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wm-lh-parstriangularis</w:t>
            </w:r>
          </w:p>
        </w:tc>
        <w:tc>
          <w:tcPr>
            <w:tcW w:w="816" w:type="dxa"/>
          </w:tcPr>
          <w:p w14:paraId="298A33B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5EF9A0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0.273650951</w:t>
            </w:r>
          </w:p>
        </w:tc>
        <w:tc>
          <w:tcPr>
            <w:tcW w:w="1698" w:type="dxa"/>
          </w:tcPr>
          <w:p w14:paraId="43F4B32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526</w:t>
            </w:r>
          </w:p>
        </w:tc>
      </w:tr>
      <w:tr w:rsidR="00932176" w14:paraId="01EA4899"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93D3829" w14:textId="77777777" w:rsidR="00932176" w:rsidRPr="00A72CEF" w:rsidRDefault="001D37B0">
            <w:pPr>
              <w:rPr>
                <w:b w:val="0"/>
                <w:color w:val="000000"/>
                <w:sz w:val="18"/>
                <w:szCs w:val="18"/>
              </w:rPr>
            </w:pPr>
            <w:r w:rsidRPr="00A72CEF">
              <w:rPr>
                <w:b w:val="0"/>
                <w:color w:val="000000"/>
                <w:sz w:val="18"/>
                <w:szCs w:val="18"/>
              </w:rPr>
              <w:t>ctx-lh-precuneus</w:t>
            </w:r>
          </w:p>
        </w:tc>
        <w:tc>
          <w:tcPr>
            <w:tcW w:w="2446" w:type="dxa"/>
          </w:tcPr>
          <w:p w14:paraId="7CA050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wm-lh-lingual</w:t>
            </w:r>
          </w:p>
        </w:tc>
        <w:tc>
          <w:tcPr>
            <w:tcW w:w="816" w:type="dxa"/>
          </w:tcPr>
          <w:p w14:paraId="2D46465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7C045B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0.27302815</w:t>
            </w:r>
          </w:p>
        </w:tc>
        <w:tc>
          <w:tcPr>
            <w:tcW w:w="1698" w:type="dxa"/>
          </w:tcPr>
          <w:p w14:paraId="4E327C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59FD65A6"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3EFC8B0" w14:textId="77777777" w:rsidR="00932176" w:rsidRPr="00A72CEF" w:rsidRDefault="001D37B0">
            <w:pPr>
              <w:rPr>
                <w:b w:val="0"/>
                <w:color w:val="000000"/>
                <w:sz w:val="18"/>
                <w:szCs w:val="18"/>
              </w:rPr>
            </w:pPr>
            <w:r w:rsidRPr="00A72CEF">
              <w:rPr>
                <w:b w:val="0"/>
                <w:color w:val="000000"/>
                <w:sz w:val="18"/>
                <w:szCs w:val="18"/>
              </w:rPr>
              <w:t>Left-Lateral-Ventricle</w:t>
            </w:r>
          </w:p>
        </w:tc>
        <w:tc>
          <w:tcPr>
            <w:tcW w:w="2446" w:type="dxa"/>
          </w:tcPr>
          <w:p w14:paraId="70F2B6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wm-rh-caudalanteriorcingulate</w:t>
            </w:r>
          </w:p>
        </w:tc>
        <w:tc>
          <w:tcPr>
            <w:tcW w:w="816" w:type="dxa"/>
          </w:tcPr>
          <w:p w14:paraId="2A5A823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6D41C84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0.27165137</w:t>
            </w:r>
          </w:p>
        </w:tc>
        <w:tc>
          <w:tcPr>
            <w:tcW w:w="1698" w:type="dxa"/>
          </w:tcPr>
          <w:p w14:paraId="0FAC24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501</w:t>
            </w:r>
          </w:p>
        </w:tc>
      </w:tr>
      <w:tr w:rsidR="00932176" w14:paraId="35B7B4D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9317029" w14:textId="77777777" w:rsidR="00932176" w:rsidRPr="00A72CEF" w:rsidRDefault="001D37B0">
            <w:pPr>
              <w:rPr>
                <w:b w:val="0"/>
                <w:color w:val="000000"/>
                <w:sz w:val="18"/>
                <w:szCs w:val="18"/>
              </w:rPr>
            </w:pPr>
            <w:r w:rsidRPr="00A72CEF">
              <w:rPr>
                <w:b w:val="0"/>
                <w:color w:val="000000"/>
                <w:sz w:val="18"/>
                <w:szCs w:val="18"/>
              </w:rPr>
              <w:t>wm-lh-postcentral</w:t>
            </w:r>
          </w:p>
        </w:tc>
        <w:tc>
          <w:tcPr>
            <w:tcW w:w="2446" w:type="dxa"/>
          </w:tcPr>
          <w:p w14:paraId="28A8D37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wm-lh-precentral</w:t>
            </w:r>
          </w:p>
        </w:tc>
        <w:tc>
          <w:tcPr>
            <w:tcW w:w="816" w:type="dxa"/>
          </w:tcPr>
          <w:p w14:paraId="6FC4B49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685138E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0.270888612</w:t>
            </w:r>
          </w:p>
        </w:tc>
        <w:tc>
          <w:tcPr>
            <w:tcW w:w="1698" w:type="dxa"/>
          </w:tcPr>
          <w:p w14:paraId="0F0108B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1EA773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3A24319" w14:textId="77777777" w:rsidR="00932176" w:rsidRPr="00A72CEF" w:rsidRDefault="001D37B0">
            <w:pPr>
              <w:rPr>
                <w:b w:val="0"/>
                <w:color w:val="000000"/>
                <w:sz w:val="18"/>
                <w:szCs w:val="18"/>
              </w:rPr>
            </w:pPr>
            <w:r w:rsidRPr="00A72CEF">
              <w:rPr>
                <w:b w:val="0"/>
                <w:color w:val="000000"/>
                <w:sz w:val="18"/>
                <w:szCs w:val="18"/>
              </w:rPr>
              <w:t>ctx-lh-lingual</w:t>
            </w:r>
          </w:p>
        </w:tc>
        <w:tc>
          <w:tcPr>
            <w:tcW w:w="2446" w:type="dxa"/>
          </w:tcPr>
          <w:p w14:paraId="62F4F47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ctx-lh-precuneus</w:t>
            </w:r>
          </w:p>
        </w:tc>
        <w:tc>
          <w:tcPr>
            <w:tcW w:w="816" w:type="dxa"/>
          </w:tcPr>
          <w:p w14:paraId="6A545A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121648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0.2704043</w:t>
            </w:r>
          </w:p>
        </w:tc>
        <w:tc>
          <w:tcPr>
            <w:tcW w:w="1698" w:type="dxa"/>
          </w:tcPr>
          <w:p w14:paraId="391967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bl>
    <w:p w14:paraId="191553C9" w14:textId="77777777" w:rsidR="00932176" w:rsidRDefault="00932176">
      <w:pPr>
        <w:rPr>
          <w:rStyle w:val="Strong"/>
        </w:rPr>
      </w:pPr>
    </w:p>
    <w:p w14:paraId="623BFFB6" w14:textId="77777777" w:rsidR="00A72CEF" w:rsidRDefault="00A72CEF" w:rsidP="00A72CEF">
      <w:pPr>
        <w:pStyle w:val="Heading5"/>
        <w:rPr>
          <w:rStyle w:val="Strong"/>
        </w:rPr>
      </w:pPr>
      <w:r>
        <w:rPr>
          <w:rStyle w:val="Strong"/>
        </w:rPr>
        <w:t>Findings</w:t>
      </w:r>
    </w:p>
    <w:p w14:paraId="32CDE413" w14:textId="77777777" w:rsidR="00A72CEF" w:rsidRDefault="00A72CEF">
      <w:pPr>
        <w:rPr>
          <w:rStyle w:val="Strong"/>
          <w:b w:val="0"/>
        </w:rPr>
      </w:pPr>
      <w:r w:rsidRPr="00A72CEF">
        <w:rPr>
          <w:rStyle w:val="Strong"/>
          <w:b w:val="0"/>
        </w:rPr>
        <w:t>Lorem ipsum</w:t>
      </w:r>
    </w:p>
    <w:p w14:paraId="1FB38984" w14:textId="77777777" w:rsidR="00A72CEF" w:rsidRPr="00A72CEF" w:rsidRDefault="00A72CEF">
      <w:pPr>
        <w:rPr>
          <w:rStyle w:val="Strong"/>
          <w:b w:val="0"/>
        </w:rPr>
      </w:pPr>
    </w:p>
    <w:p w14:paraId="45AF53E9" w14:textId="77777777" w:rsidR="00A72CEF" w:rsidRDefault="00A72CEF" w:rsidP="00A72CEF">
      <w:pPr>
        <w:keepNext/>
      </w:pPr>
      <w:r>
        <w:rPr>
          <w:b/>
          <w:bCs/>
          <w:noProof/>
        </w:rPr>
        <w:drawing>
          <wp:inline distT="0" distB="0" distL="0" distR="0" wp14:anchorId="6824711C" wp14:editId="59141B1C">
            <wp:extent cx="5486400" cy="548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ctsToRender-asymidx-Pairplot-al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232EC01" w14:textId="77777777" w:rsidR="00A72CEF" w:rsidRPr="00A72CEF" w:rsidRDefault="00A72CEF" w:rsidP="00A72CEF">
      <w:pPr>
        <w:pStyle w:val="Caption"/>
        <w:jc w:val="center"/>
        <w:rPr>
          <w:rStyle w:val="Strong"/>
          <w:b/>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r w:rsidRPr="00A72CEF">
        <w:rPr>
          <w:b w:val="0"/>
          <w:noProof/>
        </w:rPr>
        <w:t>22</w:t>
      </w:r>
      <w:r w:rsidRPr="00A72CEF">
        <w:rPr>
          <w:b w:val="0"/>
        </w:rPr>
        <w:fldChar w:fldCharType="end"/>
      </w:r>
      <w:r w:rsidRPr="00A72CEF">
        <w:rPr>
          <w:b w:val="0"/>
        </w:rPr>
        <w:t xml:space="preserve"> Tracts to Render Asymmetry Index</w:t>
      </w:r>
      <w:r w:rsidRPr="00A72CEF">
        <w:rPr>
          <w:b w:val="0"/>
          <w:noProof/>
        </w:rPr>
        <w:t xml:space="preserve"> Effect Size Per Measure</w:t>
      </w:r>
    </w:p>
    <w:p w14:paraId="2694E4D1" w14:textId="77777777" w:rsidR="00932176" w:rsidRDefault="001D37B0">
      <w:pPr>
        <w:pStyle w:val="Heading4"/>
        <w:numPr>
          <w:ilvl w:val="3"/>
          <w:numId w:val="2"/>
        </w:numPr>
        <w:rPr>
          <w:rStyle w:val="Strong"/>
          <w:b w:val="0"/>
        </w:rPr>
      </w:pPr>
      <w:bookmarkStart w:id="290" w:name="_Toc15248774"/>
      <w:r>
        <w:rPr>
          <w:rStyle w:val="Strong"/>
          <w:b w:val="0"/>
        </w:rPr>
        <w:lastRenderedPageBreak/>
        <w:t>Standard Deviation ADC – Asymmetry Index</w:t>
      </w:r>
      <w:bookmarkEnd w:id="290"/>
    </w:p>
    <w:p w14:paraId="391AE28B" w14:textId="77777777"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13</w:t>
      </w:r>
      <w:r w:rsidR="00E32EA6">
        <w:rPr>
          <w:noProof/>
        </w:rPr>
        <w:fldChar w:fldCharType="end"/>
      </w:r>
      <w:r>
        <w:t xml:space="preserve"> - </w:t>
      </w:r>
      <w:r w:rsidRPr="003F49A2">
        <w:t xml:space="preserve">Largest effect size for gender when measuring </w:t>
      </w:r>
      <w:r>
        <w:t>StdDev ADC Asymmetry</w:t>
      </w:r>
    </w:p>
    <w:tbl>
      <w:tblPr>
        <w:tblStyle w:val="PlainTable2"/>
        <w:tblW w:w="8215" w:type="dxa"/>
        <w:tblLook w:val="04A0" w:firstRow="1" w:lastRow="0" w:firstColumn="1" w:lastColumn="0" w:noHBand="0" w:noVBand="1"/>
      </w:tblPr>
      <w:tblGrid>
        <w:gridCol w:w="2335"/>
        <w:gridCol w:w="2146"/>
        <w:gridCol w:w="816"/>
        <w:gridCol w:w="1221"/>
        <w:gridCol w:w="1697"/>
      </w:tblGrid>
      <w:tr w:rsidR="00932176" w:rsidRPr="00A72CEF" w14:paraId="3E7C8626" w14:textId="77777777" w:rsidTr="00A72C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771C650" w14:textId="77777777" w:rsidR="00932176" w:rsidRPr="00A72CEF" w:rsidRDefault="001D37B0">
            <w:pPr>
              <w:rPr>
                <w:b w:val="0"/>
                <w:bCs w:val="0"/>
                <w:color w:val="000000"/>
                <w:sz w:val="18"/>
                <w:szCs w:val="18"/>
              </w:rPr>
            </w:pPr>
            <w:r w:rsidRPr="00A72CEF">
              <w:rPr>
                <w:b w:val="0"/>
                <w:bCs w:val="0"/>
                <w:color w:val="000000"/>
                <w:sz w:val="18"/>
                <w:szCs w:val="18"/>
              </w:rPr>
              <w:t>ROI Start</w:t>
            </w:r>
          </w:p>
        </w:tc>
        <w:tc>
          <w:tcPr>
            <w:tcW w:w="2146" w:type="dxa"/>
          </w:tcPr>
          <w:p w14:paraId="42D1C068"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ROI End</w:t>
            </w:r>
          </w:p>
        </w:tc>
        <w:tc>
          <w:tcPr>
            <w:tcW w:w="816" w:type="dxa"/>
          </w:tcPr>
          <w:p w14:paraId="03CF2B5A"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Method</w:t>
            </w:r>
          </w:p>
        </w:tc>
        <w:tc>
          <w:tcPr>
            <w:tcW w:w="1221" w:type="dxa"/>
          </w:tcPr>
          <w:p w14:paraId="3DBEDFCE"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Effect Size</w:t>
            </w:r>
          </w:p>
        </w:tc>
        <w:tc>
          <w:tcPr>
            <w:tcW w:w="1697" w:type="dxa"/>
          </w:tcPr>
          <w:p w14:paraId="5E9CBFF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proofErr w:type="gramStart"/>
            <w:r w:rsidRPr="00A72CEF">
              <w:rPr>
                <w:b w:val="0"/>
                <w:bCs w:val="0"/>
                <w:color w:val="000000"/>
                <w:sz w:val="18"/>
                <w:szCs w:val="18"/>
              </w:rPr>
              <w:t>Non Null</w:t>
            </w:r>
            <w:proofErr w:type="gramEnd"/>
            <w:r w:rsidRPr="00A72CEF">
              <w:rPr>
                <w:b w:val="0"/>
                <w:bCs w:val="0"/>
                <w:color w:val="000000"/>
                <w:sz w:val="18"/>
                <w:szCs w:val="18"/>
              </w:rPr>
              <w:t xml:space="preserve"> Measures</w:t>
            </w:r>
          </w:p>
        </w:tc>
      </w:tr>
      <w:tr w:rsidR="00932176" w:rsidRPr="00A72CEF" w14:paraId="3CB6561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A333479" w14:textId="77777777" w:rsidR="00932176" w:rsidRPr="00A72CEF" w:rsidRDefault="001D37B0">
            <w:pPr>
              <w:rPr>
                <w:b w:val="0"/>
                <w:color w:val="000000"/>
                <w:sz w:val="18"/>
                <w:szCs w:val="18"/>
              </w:rPr>
            </w:pPr>
            <w:r w:rsidRPr="00A72CEF">
              <w:rPr>
                <w:b w:val="0"/>
                <w:color w:val="000000"/>
                <w:sz w:val="18"/>
                <w:szCs w:val="18"/>
              </w:rPr>
              <w:t>Right-Cerebellum-Cortex</w:t>
            </w:r>
          </w:p>
        </w:tc>
        <w:tc>
          <w:tcPr>
            <w:tcW w:w="2146" w:type="dxa"/>
          </w:tcPr>
          <w:p w14:paraId="2970E98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ctx-rh-fusiform</w:t>
            </w:r>
          </w:p>
        </w:tc>
        <w:tc>
          <w:tcPr>
            <w:tcW w:w="816" w:type="dxa"/>
          </w:tcPr>
          <w:p w14:paraId="6BBC15F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9A3A5D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0.339637715</w:t>
            </w:r>
          </w:p>
        </w:tc>
        <w:tc>
          <w:tcPr>
            <w:tcW w:w="1697" w:type="dxa"/>
          </w:tcPr>
          <w:p w14:paraId="061DB50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68A0993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A115898" w14:textId="77777777" w:rsidR="00932176" w:rsidRPr="00A72CEF" w:rsidRDefault="001D37B0">
            <w:pPr>
              <w:rPr>
                <w:b w:val="0"/>
                <w:color w:val="000000"/>
                <w:sz w:val="18"/>
                <w:szCs w:val="18"/>
              </w:rPr>
            </w:pPr>
            <w:r w:rsidRPr="00A72CEF">
              <w:rPr>
                <w:b w:val="0"/>
                <w:color w:val="000000"/>
                <w:sz w:val="18"/>
                <w:szCs w:val="18"/>
              </w:rPr>
              <w:t>ctx-rh-parsopercularis</w:t>
            </w:r>
          </w:p>
        </w:tc>
        <w:tc>
          <w:tcPr>
            <w:tcW w:w="2146" w:type="dxa"/>
          </w:tcPr>
          <w:p w14:paraId="468087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wm-rh-postcentral</w:t>
            </w:r>
          </w:p>
        </w:tc>
        <w:tc>
          <w:tcPr>
            <w:tcW w:w="816" w:type="dxa"/>
          </w:tcPr>
          <w:p w14:paraId="4BD9248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45A985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0.32519696</w:t>
            </w:r>
          </w:p>
        </w:tc>
        <w:tc>
          <w:tcPr>
            <w:tcW w:w="1697" w:type="dxa"/>
          </w:tcPr>
          <w:p w14:paraId="0293513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C9F3107"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42340E1"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077CDD6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ctx-lh-fusiform</w:t>
            </w:r>
          </w:p>
        </w:tc>
        <w:tc>
          <w:tcPr>
            <w:tcW w:w="816" w:type="dxa"/>
          </w:tcPr>
          <w:p w14:paraId="5C47181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E7398A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-0.31852148</w:t>
            </w:r>
          </w:p>
        </w:tc>
        <w:tc>
          <w:tcPr>
            <w:tcW w:w="1697" w:type="dxa"/>
          </w:tcPr>
          <w:p w14:paraId="23B4DD6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537</w:t>
            </w:r>
          </w:p>
        </w:tc>
      </w:tr>
      <w:tr w:rsidR="00932176" w:rsidRPr="00A72CEF" w14:paraId="01D24F82"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228CD9C" w14:textId="77777777" w:rsidR="00932176" w:rsidRPr="00A72CEF" w:rsidRDefault="001D37B0">
            <w:pPr>
              <w:rPr>
                <w:b w:val="0"/>
                <w:color w:val="000000"/>
                <w:sz w:val="18"/>
                <w:szCs w:val="18"/>
              </w:rPr>
            </w:pPr>
            <w:r w:rsidRPr="00A72CEF">
              <w:rPr>
                <w:b w:val="0"/>
                <w:color w:val="000000"/>
                <w:sz w:val="18"/>
                <w:szCs w:val="18"/>
              </w:rPr>
              <w:t>ctx-rh-fusiform</w:t>
            </w:r>
          </w:p>
        </w:tc>
        <w:tc>
          <w:tcPr>
            <w:tcW w:w="2146" w:type="dxa"/>
          </w:tcPr>
          <w:p w14:paraId="62649B15"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ctx-rh-lingual</w:t>
            </w:r>
          </w:p>
        </w:tc>
        <w:tc>
          <w:tcPr>
            <w:tcW w:w="816" w:type="dxa"/>
          </w:tcPr>
          <w:p w14:paraId="489E646C"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7F7F5D5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0.307432253</w:t>
            </w:r>
          </w:p>
        </w:tc>
        <w:tc>
          <w:tcPr>
            <w:tcW w:w="1697" w:type="dxa"/>
          </w:tcPr>
          <w:p w14:paraId="542DF30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08689B20"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C40E585" w14:textId="77777777" w:rsidR="00932176" w:rsidRPr="00A72CEF" w:rsidRDefault="001D37B0">
            <w:pPr>
              <w:rPr>
                <w:b w:val="0"/>
                <w:color w:val="000000"/>
                <w:sz w:val="18"/>
                <w:szCs w:val="18"/>
              </w:rPr>
            </w:pPr>
            <w:r w:rsidRPr="00A72CEF">
              <w:rPr>
                <w:b w:val="0"/>
                <w:color w:val="000000"/>
                <w:sz w:val="18"/>
                <w:szCs w:val="18"/>
              </w:rPr>
              <w:t>ctx-rh-pericalcarine</w:t>
            </w:r>
          </w:p>
        </w:tc>
        <w:tc>
          <w:tcPr>
            <w:tcW w:w="2146" w:type="dxa"/>
          </w:tcPr>
          <w:p w14:paraId="60B221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wm-lh-cuneus</w:t>
            </w:r>
          </w:p>
        </w:tc>
        <w:tc>
          <w:tcPr>
            <w:tcW w:w="816" w:type="dxa"/>
          </w:tcPr>
          <w:p w14:paraId="2CBAD6A1"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C8B6C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0.302989089</w:t>
            </w:r>
          </w:p>
        </w:tc>
        <w:tc>
          <w:tcPr>
            <w:tcW w:w="1697" w:type="dxa"/>
          </w:tcPr>
          <w:p w14:paraId="2D17E2E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477</w:t>
            </w:r>
          </w:p>
        </w:tc>
      </w:tr>
      <w:tr w:rsidR="00932176" w:rsidRPr="00A72CEF" w14:paraId="5F62B77F"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013E0FC" w14:textId="77777777" w:rsidR="00932176" w:rsidRPr="00A72CEF" w:rsidRDefault="001D37B0">
            <w:pPr>
              <w:rPr>
                <w:b w:val="0"/>
                <w:color w:val="000000"/>
                <w:sz w:val="18"/>
                <w:szCs w:val="18"/>
              </w:rPr>
            </w:pPr>
            <w:r w:rsidRPr="00A72CEF">
              <w:rPr>
                <w:b w:val="0"/>
                <w:color w:val="000000"/>
                <w:sz w:val="18"/>
                <w:szCs w:val="18"/>
              </w:rPr>
              <w:t>Right-Caudate</w:t>
            </w:r>
          </w:p>
        </w:tc>
        <w:tc>
          <w:tcPr>
            <w:tcW w:w="2146" w:type="dxa"/>
          </w:tcPr>
          <w:p w14:paraId="05AAEC8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Right-VentralDC</w:t>
            </w:r>
          </w:p>
        </w:tc>
        <w:tc>
          <w:tcPr>
            <w:tcW w:w="816" w:type="dxa"/>
          </w:tcPr>
          <w:p w14:paraId="0940CD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21853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-0.289220964</w:t>
            </w:r>
          </w:p>
        </w:tc>
        <w:tc>
          <w:tcPr>
            <w:tcW w:w="1697" w:type="dxa"/>
          </w:tcPr>
          <w:p w14:paraId="1F0008EA"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536</w:t>
            </w:r>
          </w:p>
        </w:tc>
      </w:tr>
      <w:tr w:rsidR="00932176" w:rsidRPr="00A72CEF" w14:paraId="45636F5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9266FB5"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146" w:type="dxa"/>
          </w:tcPr>
          <w:p w14:paraId="0298542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Right-Pallidum</w:t>
            </w:r>
          </w:p>
        </w:tc>
        <w:tc>
          <w:tcPr>
            <w:tcW w:w="816" w:type="dxa"/>
          </w:tcPr>
          <w:p w14:paraId="28E187D5"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F24AF2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0.288531031</w:t>
            </w:r>
          </w:p>
        </w:tc>
        <w:tc>
          <w:tcPr>
            <w:tcW w:w="1697" w:type="dxa"/>
          </w:tcPr>
          <w:p w14:paraId="6D61360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499</w:t>
            </w:r>
          </w:p>
        </w:tc>
      </w:tr>
      <w:tr w:rsidR="00932176" w:rsidRPr="00A72CEF" w14:paraId="6383BD19"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2B3DFC9" w14:textId="77777777" w:rsidR="00932176" w:rsidRPr="00A72CEF" w:rsidRDefault="001D37B0">
            <w:pPr>
              <w:rPr>
                <w:b w:val="0"/>
                <w:color w:val="000000"/>
                <w:sz w:val="18"/>
                <w:szCs w:val="18"/>
              </w:rPr>
            </w:pPr>
            <w:r w:rsidRPr="00A72CEF">
              <w:rPr>
                <w:b w:val="0"/>
                <w:color w:val="000000"/>
                <w:sz w:val="18"/>
                <w:szCs w:val="18"/>
              </w:rPr>
              <w:t>ctx-lh-parsopercularis</w:t>
            </w:r>
          </w:p>
        </w:tc>
        <w:tc>
          <w:tcPr>
            <w:tcW w:w="2146" w:type="dxa"/>
          </w:tcPr>
          <w:p w14:paraId="199CE0D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wm-lh-postcentral</w:t>
            </w:r>
          </w:p>
        </w:tc>
        <w:tc>
          <w:tcPr>
            <w:tcW w:w="816" w:type="dxa"/>
          </w:tcPr>
          <w:p w14:paraId="3269474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BE0661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-0.280865463</w:t>
            </w:r>
          </w:p>
        </w:tc>
        <w:tc>
          <w:tcPr>
            <w:tcW w:w="1697" w:type="dxa"/>
          </w:tcPr>
          <w:p w14:paraId="3AB8EDB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84FE8DA"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FFA5673"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146" w:type="dxa"/>
          </w:tcPr>
          <w:p w14:paraId="51D368F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wm-rh-pericalcarine</w:t>
            </w:r>
          </w:p>
        </w:tc>
        <w:tc>
          <w:tcPr>
            <w:tcW w:w="816" w:type="dxa"/>
          </w:tcPr>
          <w:p w14:paraId="366EE13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56C2BCC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-0.279573924</w:t>
            </w:r>
          </w:p>
        </w:tc>
        <w:tc>
          <w:tcPr>
            <w:tcW w:w="1697" w:type="dxa"/>
          </w:tcPr>
          <w:p w14:paraId="07D0977A"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473</w:t>
            </w:r>
          </w:p>
        </w:tc>
      </w:tr>
      <w:tr w:rsidR="00932176" w:rsidRPr="00A72CEF" w14:paraId="40A9A764"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CA4E29D" w14:textId="77777777" w:rsidR="00932176" w:rsidRPr="00A72CEF" w:rsidRDefault="001D37B0">
            <w:pPr>
              <w:rPr>
                <w:b w:val="0"/>
                <w:color w:val="000000"/>
                <w:sz w:val="18"/>
                <w:szCs w:val="18"/>
              </w:rPr>
            </w:pPr>
            <w:r w:rsidRPr="00A72CEF">
              <w:rPr>
                <w:b w:val="0"/>
                <w:color w:val="000000"/>
                <w:sz w:val="18"/>
                <w:szCs w:val="18"/>
              </w:rPr>
              <w:t>Left-VentralDC</w:t>
            </w:r>
          </w:p>
        </w:tc>
        <w:tc>
          <w:tcPr>
            <w:tcW w:w="2146" w:type="dxa"/>
          </w:tcPr>
          <w:p w14:paraId="3C967EB2"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wm-lh-medialorbitofrontal</w:t>
            </w:r>
          </w:p>
        </w:tc>
        <w:tc>
          <w:tcPr>
            <w:tcW w:w="816" w:type="dxa"/>
          </w:tcPr>
          <w:p w14:paraId="74874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5D97F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-0.27896243</w:t>
            </w:r>
          </w:p>
        </w:tc>
        <w:tc>
          <w:tcPr>
            <w:tcW w:w="1697" w:type="dxa"/>
          </w:tcPr>
          <w:p w14:paraId="03F09C5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526</w:t>
            </w:r>
          </w:p>
        </w:tc>
      </w:tr>
      <w:tr w:rsidR="00932176" w:rsidRPr="00A72CEF" w14:paraId="71390C0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7878A9C" w14:textId="77777777" w:rsidR="00932176" w:rsidRPr="00A72CEF" w:rsidRDefault="001D37B0">
            <w:pPr>
              <w:rPr>
                <w:b w:val="0"/>
                <w:color w:val="000000"/>
                <w:sz w:val="18"/>
                <w:szCs w:val="18"/>
              </w:rPr>
            </w:pPr>
            <w:r w:rsidRPr="00A72CEF">
              <w:rPr>
                <w:b w:val="0"/>
                <w:color w:val="000000"/>
                <w:sz w:val="18"/>
                <w:szCs w:val="18"/>
              </w:rPr>
              <w:t>ctx-lh-superiorparietal</w:t>
            </w:r>
          </w:p>
        </w:tc>
        <w:tc>
          <w:tcPr>
            <w:tcW w:w="2146" w:type="dxa"/>
          </w:tcPr>
          <w:p w14:paraId="35DD500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wm-rh-lingual</w:t>
            </w:r>
          </w:p>
        </w:tc>
        <w:tc>
          <w:tcPr>
            <w:tcW w:w="816" w:type="dxa"/>
          </w:tcPr>
          <w:p w14:paraId="0652D4DD"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2BCD2F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0.277247319</w:t>
            </w:r>
          </w:p>
        </w:tc>
        <w:tc>
          <w:tcPr>
            <w:tcW w:w="1697" w:type="dxa"/>
          </w:tcPr>
          <w:p w14:paraId="10F7104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489</w:t>
            </w:r>
          </w:p>
        </w:tc>
      </w:tr>
      <w:tr w:rsidR="00932176" w:rsidRPr="00A72CEF" w14:paraId="76B530B0"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48F28E8"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7321275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wm-lh-fusiform</w:t>
            </w:r>
          </w:p>
        </w:tc>
        <w:tc>
          <w:tcPr>
            <w:tcW w:w="816" w:type="dxa"/>
          </w:tcPr>
          <w:p w14:paraId="59EE42D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487FC9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-0.276356272</w:t>
            </w:r>
          </w:p>
        </w:tc>
        <w:tc>
          <w:tcPr>
            <w:tcW w:w="1697" w:type="dxa"/>
          </w:tcPr>
          <w:p w14:paraId="0FF2F53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BC2B63E"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2019D29D" w14:textId="77777777" w:rsidR="00932176" w:rsidRPr="00A72CEF" w:rsidRDefault="001D37B0">
            <w:pPr>
              <w:rPr>
                <w:b w:val="0"/>
                <w:color w:val="000000"/>
                <w:sz w:val="18"/>
                <w:szCs w:val="18"/>
              </w:rPr>
            </w:pPr>
            <w:r w:rsidRPr="00A72CEF">
              <w:rPr>
                <w:b w:val="0"/>
                <w:color w:val="000000"/>
                <w:sz w:val="18"/>
                <w:szCs w:val="18"/>
              </w:rPr>
              <w:t>Left-Caudate</w:t>
            </w:r>
          </w:p>
        </w:tc>
        <w:tc>
          <w:tcPr>
            <w:tcW w:w="2146" w:type="dxa"/>
          </w:tcPr>
          <w:p w14:paraId="19B1A27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Left-VentralDC</w:t>
            </w:r>
          </w:p>
        </w:tc>
        <w:tc>
          <w:tcPr>
            <w:tcW w:w="816" w:type="dxa"/>
          </w:tcPr>
          <w:p w14:paraId="4EB33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4BCCC2F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0.273523515</w:t>
            </w:r>
          </w:p>
        </w:tc>
        <w:tc>
          <w:tcPr>
            <w:tcW w:w="1697" w:type="dxa"/>
          </w:tcPr>
          <w:p w14:paraId="09617B4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91278D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7D660DB" w14:textId="77777777" w:rsidR="00932176" w:rsidRPr="00A72CEF" w:rsidRDefault="001D37B0">
            <w:pPr>
              <w:rPr>
                <w:b w:val="0"/>
                <w:color w:val="000000"/>
                <w:sz w:val="18"/>
                <w:szCs w:val="18"/>
              </w:rPr>
            </w:pPr>
            <w:r w:rsidRPr="00A72CEF">
              <w:rPr>
                <w:b w:val="0"/>
                <w:color w:val="000000"/>
                <w:sz w:val="18"/>
                <w:szCs w:val="18"/>
              </w:rPr>
              <w:t>Left-choroid-plexus</w:t>
            </w:r>
          </w:p>
        </w:tc>
        <w:tc>
          <w:tcPr>
            <w:tcW w:w="2146" w:type="dxa"/>
          </w:tcPr>
          <w:p w14:paraId="764EA6F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ctx-lh-superiorfrontal</w:t>
            </w:r>
          </w:p>
        </w:tc>
        <w:tc>
          <w:tcPr>
            <w:tcW w:w="816" w:type="dxa"/>
          </w:tcPr>
          <w:p w14:paraId="42686A3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ABF65AC"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-0.271630616</w:t>
            </w:r>
          </w:p>
        </w:tc>
        <w:tc>
          <w:tcPr>
            <w:tcW w:w="1697" w:type="dxa"/>
          </w:tcPr>
          <w:p w14:paraId="5BAC38F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481</w:t>
            </w:r>
          </w:p>
        </w:tc>
      </w:tr>
      <w:tr w:rsidR="00932176" w:rsidRPr="00A72CEF" w14:paraId="1254A1DC"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4B33F93" w14:textId="77777777" w:rsidR="00932176" w:rsidRPr="00A72CEF" w:rsidRDefault="001D37B0">
            <w:pPr>
              <w:rPr>
                <w:b w:val="0"/>
                <w:color w:val="000000"/>
                <w:sz w:val="18"/>
                <w:szCs w:val="18"/>
              </w:rPr>
            </w:pPr>
            <w:r w:rsidRPr="00A72CEF">
              <w:rPr>
                <w:b w:val="0"/>
                <w:color w:val="000000"/>
                <w:sz w:val="18"/>
                <w:szCs w:val="18"/>
              </w:rPr>
              <w:t>ctx-rh-precentral</w:t>
            </w:r>
          </w:p>
        </w:tc>
        <w:tc>
          <w:tcPr>
            <w:tcW w:w="2146" w:type="dxa"/>
          </w:tcPr>
          <w:p w14:paraId="7B9AD85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wm-rh-supramarginal</w:t>
            </w:r>
          </w:p>
        </w:tc>
        <w:tc>
          <w:tcPr>
            <w:tcW w:w="816" w:type="dxa"/>
          </w:tcPr>
          <w:p w14:paraId="7E69AD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37334267"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-0.270029705</w:t>
            </w:r>
          </w:p>
        </w:tc>
        <w:tc>
          <w:tcPr>
            <w:tcW w:w="1697" w:type="dxa"/>
          </w:tcPr>
          <w:p w14:paraId="448736F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528</w:t>
            </w:r>
          </w:p>
        </w:tc>
      </w:tr>
      <w:tr w:rsidR="00932176" w:rsidRPr="00A72CEF" w14:paraId="53C5082C"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3D23FA0" w14:textId="77777777" w:rsidR="00932176" w:rsidRPr="00A72CEF" w:rsidRDefault="001D37B0">
            <w:pPr>
              <w:rPr>
                <w:b w:val="0"/>
                <w:color w:val="000000"/>
                <w:sz w:val="18"/>
                <w:szCs w:val="18"/>
              </w:rPr>
            </w:pPr>
            <w:r w:rsidRPr="00A72CEF">
              <w:rPr>
                <w:b w:val="0"/>
                <w:color w:val="000000"/>
                <w:sz w:val="18"/>
                <w:szCs w:val="18"/>
              </w:rPr>
              <w:t>Left-Lateral-Ventricle</w:t>
            </w:r>
          </w:p>
        </w:tc>
        <w:tc>
          <w:tcPr>
            <w:tcW w:w="2146" w:type="dxa"/>
          </w:tcPr>
          <w:p w14:paraId="43DFBAA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wm-rh-precuneus</w:t>
            </w:r>
          </w:p>
        </w:tc>
        <w:tc>
          <w:tcPr>
            <w:tcW w:w="816" w:type="dxa"/>
          </w:tcPr>
          <w:p w14:paraId="7907CD1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B52D47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-0.269794178</w:t>
            </w:r>
          </w:p>
        </w:tc>
        <w:tc>
          <w:tcPr>
            <w:tcW w:w="1697" w:type="dxa"/>
          </w:tcPr>
          <w:p w14:paraId="73AD208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534</w:t>
            </w:r>
          </w:p>
        </w:tc>
      </w:tr>
    </w:tbl>
    <w:p w14:paraId="48D75E05" w14:textId="77777777" w:rsidR="00932176" w:rsidRDefault="00932176">
      <w:pPr>
        <w:pStyle w:val="BodyFirst"/>
      </w:pPr>
    </w:p>
    <w:p w14:paraId="093EBE16" w14:textId="77777777" w:rsidR="00A72CEF" w:rsidRDefault="00A72CEF" w:rsidP="00A72CEF">
      <w:pPr>
        <w:pStyle w:val="Heading5"/>
      </w:pPr>
      <w:r>
        <w:t>Findings</w:t>
      </w:r>
    </w:p>
    <w:p w14:paraId="470F046B" w14:textId="77777777" w:rsidR="00A72CEF" w:rsidRDefault="00A72CEF" w:rsidP="00A72CEF">
      <w:r>
        <w:t>Lorem Ipsum</w:t>
      </w:r>
    </w:p>
    <w:p w14:paraId="26296014" w14:textId="77777777" w:rsidR="00A72CEF" w:rsidRDefault="00A72CEF" w:rsidP="00A72CEF"/>
    <w:p w14:paraId="1C57A5A0" w14:textId="77777777" w:rsidR="00A72CEF" w:rsidRDefault="00A72CEF" w:rsidP="00A72CEF">
      <w:pPr>
        <w:keepNext/>
      </w:pPr>
      <w:r>
        <w:rPr>
          <w:noProof/>
        </w:rPr>
        <w:lastRenderedPageBreak/>
        <w:drawing>
          <wp:inline distT="0" distB="0" distL="0" distR="0" wp14:anchorId="7360D623" wp14:editId="6503FC2A">
            <wp:extent cx="5486400" cy="548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ddevADC-asymidx-Pairplot-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979B41A" w14:textId="77777777" w:rsidR="00A72CEF" w:rsidRPr="00A72CEF" w:rsidRDefault="00A72CEF" w:rsidP="00A72CEF">
      <w:pPr>
        <w:pStyle w:val="Caption"/>
        <w:jc w:val="center"/>
        <w:rPr>
          <w:b w:val="0"/>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r w:rsidRPr="00A72CEF">
        <w:rPr>
          <w:b w:val="0"/>
          <w:noProof/>
        </w:rPr>
        <w:t>23</w:t>
      </w:r>
      <w:r w:rsidRPr="00A72CEF">
        <w:rPr>
          <w:b w:val="0"/>
        </w:rPr>
        <w:fldChar w:fldCharType="end"/>
      </w:r>
      <w:r w:rsidRPr="00A72CEF">
        <w:rPr>
          <w:b w:val="0"/>
        </w:rPr>
        <w:t xml:space="preserve"> StdDev ADC Asymmetry Index Effect Size per Measure</w:t>
      </w:r>
    </w:p>
    <w:p w14:paraId="7CFF467F" w14:textId="77777777" w:rsidR="00A72CEF" w:rsidRPr="00A72CEF" w:rsidRDefault="00A72CEF" w:rsidP="00A72CEF"/>
    <w:p w14:paraId="68407C68" w14:textId="77777777" w:rsidR="00932176" w:rsidRDefault="001D37B0">
      <w:pPr>
        <w:pStyle w:val="Heading4"/>
        <w:numPr>
          <w:ilvl w:val="3"/>
          <w:numId w:val="2"/>
        </w:numPr>
      </w:pPr>
      <w:bookmarkStart w:id="291" w:name="_Toc15248775"/>
      <w:r>
        <w:t>Mean Standard Deviation FA – Asymmetry Index</w:t>
      </w:r>
      <w:bookmarkEnd w:id="291"/>
    </w:p>
    <w:p w14:paraId="0CF18ECE" w14:textId="77777777"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sidR="00F34881">
        <w:rPr>
          <w:noProof/>
        </w:rPr>
        <w:t>14</w:t>
      </w:r>
      <w:r w:rsidR="00E32EA6">
        <w:rPr>
          <w:noProof/>
        </w:rPr>
        <w:fldChar w:fldCharType="end"/>
      </w:r>
      <w:r>
        <w:t xml:space="preserve"> - </w:t>
      </w:r>
      <w:r w:rsidRPr="003547BE">
        <w:t xml:space="preserve">Largest effect size for gender when measuring </w:t>
      </w:r>
      <w:r>
        <w:t>StdDev FA Asymmetry</w:t>
      </w:r>
    </w:p>
    <w:tbl>
      <w:tblPr>
        <w:tblStyle w:val="PlainTable2"/>
        <w:tblW w:w="7795" w:type="dxa"/>
        <w:tblLook w:val="04A0" w:firstRow="1" w:lastRow="0" w:firstColumn="1" w:lastColumn="0" w:noHBand="0" w:noVBand="1"/>
      </w:tblPr>
      <w:tblGrid>
        <w:gridCol w:w="1936"/>
        <w:gridCol w:w="2125"/>
        <w:gridCol w:w="817"/>
        <w:gridCol w:w="1221"/>
        <w:gridCol w:w="1696"/>
      </w:tblGrid>
      <w:tr w:rsidR="00932176" w:rsidRPr="000B63D7" w14:paraId="26347251" w14:textId="77777777"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2A003354" w14:textId="77777777" w:rsidR="00932176" w:rsidRPr="000B63D7" w:rsidRDefault="001D37B0">
            <w:pPr>
              <w:rPr>
                <w:bCs w:val="0"/>
                <w:color w:val="000000"/>
                <w:sz w:val="18"/>
                <w:szCs w:val="18"/>
              </w:rPr>
            </w:pPr>
            <w:r w:rsidRPr="000B63D7">
              <w:rPr>
                <w:bCs w:val="0"/>
                <w:color w:val="000000"/>
                <w:sz w:val="18"/>
                <w:szCs w:val="18"/>
              </w:rPr>
              <w:t>ROI Start</w:t>
            </w:r>
          </w:p>
        </w:tc>
        <w:tc>
          <w:tcPr>
            <w:tcW w:w="2125" w:type="dxa"/>
          </w:tcPr>
          <w:p w14:paraId="64BDE3B9"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ROI End</w:t>
            </w:r>
          </w:p>
        </w:tc>
        <w:tc>
          <w:tcPr>
            <w:tcW w:w="817" w:type="dxa"/>
          </w:tcPr>
          <w:p w14:paraId="63D6119D"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Method</w:t>
            </w:r>
          </w:p>
        </w:tc>
        <w:tc>
          <w:tcPr>
            <w:tcW w:w="1221" w:type="dxa"/>
          </w:tcPr>
          <w:p w14:paraId="266E92F9"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Effect Size</w:t>
            </w:r>
          </w:p>
        </w:tc>
        <w:tc>
          <w:tcPr>
            <w:tcW w:w="1696" w:type="dxa"/>
          </w:tcPr>
          <w:p w14:paraId="7B091340"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proofErr w:type="gramStart"/>
            <w:r w:rsidRPr="000B63D7">
              <w:rPr>
                <w:bCs w:val="0"/>
                <w:color w:val="000000"/>
                <w:sz w:val="18"/>
                <w:szCs w:val="18"/>
              </w:rPr>
              <w:t>Non Null</w:t>
            </w:r>
            <w:proofErr w:type="gramEnd"/>
            <w:r w:rsidRPr="000B63D7">
              <w:rPr>
                <w:bCs w:val="0"/>
                <w:color w:val="000000"/>
                <w:sz w:val="18"/>
                <w:szCs w:val="18"/>
              </w:rPr>
              <w:t xml:space="preserve"> Measures</w:t>
            </w:r>
          </w:p>
        </w:tc>
      </w:tr>
      <w:tr w:rsidR="00932176" w:rsidRPr="000B63D7" w14:paraId="153A4B7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5124ED7" w14:textId="77777777" w:rsidR="00932176" w:rsidRPr="000B63D7" w:rsidRDefault="001D37B0">
            <w:pPr>
              <w:rPr>
                <w:b w:val="0"/>
                <w:color w:val="000000"/>
                <w:sz w:val="18"/>
                <w:szCs w:val="18"/>
              </w:rPr>
            </w:pPr>
            <w:r w:rsidRPr="000B63D7">
              <w:rPr>
                <w:b w:val="0"/>
                <w:color w:val="000000"/>
                <w:sz w:val="18"/>
                <w:szCs w:val="18"/>
              </w:rPr>
              <w:t>ctx-lh-inferiorparietal</w:t>
            </w:r>
          </w:p>
        </w:tc>
        <w:tc>
          <w:tcPr>
            <w:tcW w:w="2125" w:type="dxa"/>
          </w:tcPr>
          <w:p w14:paraId="6A675788"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817" w:type="dxa"/>
          </w:tcPr>
          <w:p w14:paraId="1995FCE9"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2A143DD4"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1.080233447</w:t>
            </w:r>
          </w:p>
        </w:tc>
        <w:tc>
          <w:tcPr>
            <w:tcW w:w="1696" w:type="dxa"/>
          </w:tcPr>
          <w:p w14:paraId="6594B6EB"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496</w:t>
            </w:r>
          </w:p>
        </w:tc>
      </w:tr>
      <w:tr w:rsidR="00932176" w:rsidRPr="000B63D7" w14:paraId="5C133628"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786DAB88" w14:textId="77777777" w:rsidR="00932176" w:rsidRPr="000B63D7" w:rsidRDefault="001D37B0">
            <w:pPr>
              <w:rPr>
                <w:b w:val="0"/>
                <w:color w:val="000000"/>
                <w:sz w:val="18"/>
                <w:szCs w:val="18"/>
              </w:rPr>
            </w:pPr>
            <w:r w:rsidRPr="000B63D7">
              <w:rPr>
                <w:b w:val="0"/>
                <w:color w:val="000000"/>
                <w:sz w:val="18"/>
                <w:szCs w:val="18"/>
              </w:rPr>
              <w:t>ctx-lh-precentral</w:t>
            </w:r>
          </w:p>
        </w:tc>
        <w:tc>
          <w:tcPr>
            <w:tcW w:w="2125" w:type="dxa"/>
          </w:tcPr>
          <w:p w14:paraId="225A6D0E"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wm-lh-inferiorparietal</w:t>
            </w:r>
          </w:p>
        </w:tc>
        <w:tc>
          <w:tcPr>
            <w:tcW w:w="817" w:type="dxa"/>
          </w:tcPr>
          <w:p w14:paraId="02167440"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32767DA3"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0.909896885</w:t>
            </w:r>
          </w:p>
        </w:tc>
        <w:tc>
          <w:tcPr>
            <w:tcW w:w="1696" w:type="dxa"/>
          </w:tcPr>
          <w:p w14:paraId="06BEAD83"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2A28E0E3"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681185E1" w14:textId="77777777" w:rsidR="00932176" w:rsidRPr="000B63D7" w:rsidRDefault="001D37B0">
            <w:pPr>
              <w:rPr>
                <w:b w:val="0"/>
                <w:color w:val="000000"/>
                <w:sz w:val="18"/>
                <w:szCs w:val="18"/>
              </w:rPr>
            </w:pPr>
            <w:r w:rsidRPr="000B63D7">
              <w:rPr>
                <w:b w:val="0"/>
                <w:color w:val="000000"/>
                <w:sz w:val="18"/>
                <w:szCs w:val="18"/>
              </w:rPr>
              <w:t>ctx-rh-inferiorparietal</w:t>
            </w:r>
          </w:p>
        </w:tc>
        <w:tc>
          <w:tcPr>
            <w:tcW w:w="2125" w:type="dxa"/>
          </w:tcPr>
          <w:p w14:paraId="0349F16B"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14:paraId="46BF3FD5"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32009D6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-0.879608229</w:t>
            </w:r>
          </w:p>
        </w:tc>
        <w:tc>
          <w:tcPr>
            <w:tcW w:w="1696" w:type="dxa"/>
          </w:tcPr>
          <w:p w14:paraId="5CA467A4"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496</w:t>
            </w:r>
          </w:p>
        </w:tc>
      </w:tr>
      <w:tr w:rsidR="00932176" w:rsidRPr="000B63D7" w14:paraId="08054C4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7D4823ED" w14:textId="77777777" w:rsidR="00932176" w:rsidRPr="000B63D7" w:rsidRDefault="001D37B0">
            <w:pPr>
              <w:rPr>
                <w:b w:val="0"/>
                <w:color w:val="000000"/>
                <w:sz w:val="18"/>
                <w:szCs w:val="18"/>
              </w:rPr>
            </w:pPr>
            <w:r w:rsidRPr="000B63D7">
              <w:rPr>
                <w:b w:val="0"/>
                <w:color w:val="000000"/>
                <w:sz w:val="18"/>
                <w:szCs w:val="18"/>
              </w:rPr>
              <w:t>wm-lh-inferiorparietal</w:t>
            </w:r>
          </w:p>
        </w:tc>
        <w:tc>
          <w:tcPr>
            <w:tcW w:w="2125" w:type="dxa"/>
          </w:tcPr>
          <w:p w14:paraId="53973588"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817" w:type="dxa"/>
          </w:tcPr>
          <w:p w14:paraId="6AED74C0"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32A4DB7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0.850937118</w:t>
            </w:r>
          </w:p>
        </w:tc>
        <w:tc>
          <w:tcPr>
            <w:tcW w:w="1696" w:type="dxa"/>
          </w:tcPr>
          <w:p w14:paraId="7985406B"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932176" w:rsidRPr="000B63D7" w14:paraId="0624D173"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E4CCA2A" w14:textId="77777777" w:rsidR="00932176" w:rsidRPr="000B63D7" w:rsidRDefault="001D37B0">
            <w:pPr>
              <w:rPr>
                <w:b w:val="0"/>
                <w:color w:val="000000"/>
                <w:sz w:val="18"/>
                <w:szCs w:val="18"/>
              </w:rPr>
            </w:pPr>
            <w:r w:rsidRPr="000B63D7">
              <w:rPr>
                <w:b w:val="0"/>
                <w:color w:val="000000"/>
                <w:sz w:val="18"/>
                <w:szCs w:val="18"/>
              </w:rPr>
              <w:t>ctx-rh-inferiortemporal</w:t>
            </w:r>
          </w:p>
        </w:tc>
        <w:tc>
          <w:tcPr>
            <w:tcW w:w="2125" w:type="dxa"/>
          </w:tcPr>
          <w:p w14:paraId="72F47CD4"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wm-rh-bankssts</w:t>
            </w:r>
          </w:p>
        </w:tc>
        <w:tc>
          <w:tcPr>
            <w:tcW w:w="817" w:type="dxa"/>
          </w:tcPr>
          <w:p w14:paraId="2865CD79"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6488698E"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0.83131755</w:t>
            </w:r>
          </w:p>
        </w:tc>
        <w:tc>
          <w:tcPr>
            <w:tcW w:w="1696" w:type="dxa"/>
          </w:tcPr>
          <w:p w14:paraId="60465B2E"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533</w:t>
            </w:r>
          </w:p>
        </w:tc>
      </w:tr>
      <w:tr w:rsidR="00932176" w:rsidRPr="000B63D7" w14:paraId="52E5B332"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D83E52B" w14:textId="77777777" w:rsidR="00932176" w:rsidRPr="000B63D7" w:rsidRDefault="001D37B0">
            <w:pPr>
              <w:rPr>
                <w:b w:val="0"/>
                <w:color w:val="000000"/>
                <w:sz w:val="18"/>
                <w:szCs w:val="18"/>
              </w:rPr>
            </w:pPr>
            <w:r w:rsidRPr="000B63D7">
              <w:rPr>
                <w:b w:val="0"/>
                <w:color w:val="000000"/>
                <w:sz w:val="18"/>
                <w:szCs w:val="18"/>
              </w:rPr>
              <w:t>ctx-rh-precentral</w:t>
            </w:r>
          </w:p>
        </w:tc>
        <w:tc>
          <w:tcPr>
            <w:tcW w:w="2125" w:type="dxa"/>
          </w:tcPr>
          <w:p w14:paraId="57FB8BE5"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wm-rh-inferiorparietal</w:t>
            </w:r>
          </w:p>
        </w:tc>
        <w:tc>
          <w:tcPr>
            <w:tcW w:w="817" w:type="dxa"/>
          </w:tcPr>
          <w:p w14:paraId="6832B1E5"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7BDF98FF"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-0.829078014</w:t>
            </w:r>
          </w:p>
        </w:tc>
        <w:tc>
          <w:tcPr>
            <w:tcW w:w="1696" w:type="dxa"/>
          </w:tcPr>
          <w:p w14:paraId="4BFD63AD"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6B7878CF"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51186CB7" w14:textId="77777777" w:rsidR="00932176" w:rsidRPr="000B63D7" w:rsidRDefault="001D37B0">
            <w:pPr>
              <w:rPr>
                <w:b w:val="0"/>
                <w:color w:val="000000"/>
                <w:sz w:val="18"/>
                <w:szCs w:val="18"/>
              </w:rPr>
            </w:pPr>
            <w:r w:rsidRPr="000B63D7">
              <w:rPr>
                <w:b w:val="0"/>
                <w:color w:val="000000"/>
                <w:sz w:val="18"/>
                <w:szCs w:val="18"/>
              </w:rPr>
              <w:t>wm-rh-inferiortemporal</w:t>
            </w:r>
          </w:p>
        </w:tc>
        <w:tc>
          <w:tcPr>
            <w:tcW w:w="2125" w:type="dxa"/>
          </w:tcPr>
          <w:p w14:paraId="310F835F"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wm-rh-supramarginal</w:t>
            </w:r>
          </w:p>
        </w:tc>
        <w:tc>
          <w:tcPr>
            <w:tcW w:w="817" w:type="dxa"/>
          </w:tcPr>
          <w:p w14:paraId="3B2F93A7"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2B4033BA"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0.825370366</w:t>
            </w:r>
          </w:p>
        </w:tc>
        <w:tc>
          <w:tcPr>
            <w:tcW w:w="1696" w:type="dxa"/>
          </w:tcPr>
          <w:p w14:paraId="590D3A0A"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5832728E"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07BF7B9D" w14:textId="77777777" w:rsidR="00932176" w:rsidRPr="000B63D7" w:rsidRDefault="001D37B0">
            <w:pPr>
              <w:rPr>
                <w:b w:val="0"/>
                <w:color w:val="000000"/>
                <w:sz w:val="18"/>
                <w:szCs w:val="18"/>
              </w:rPr>
            </w:pPr>
            <w:r w:rsidRPr="000B63D7">
              <w:rPr>
                <w:b w:val="0"/>
                <w:color w:val="000000"/>
                <w:sz w:val="18"/>
                <w:szCs w:val="18"/>
              </w:rPr>
              <w:t>ctx-rh-superiorparietal</w:t>
            </w:r>
          </w:p>
        </w:tc>
        <w:tc>
          <w:tcPr>
            <w:tcW w:w="2125" w:type="dxa"/>
          </w:tcPr>
          <w:p w14:paraId="57F5E46A"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wm-rh-supramarginal</w:t>
            </w:r>
          </w:p>
        </w:tc>
        <w:tc>
          <w:tcPr>
            <w:tcW w:w="817" w:type="dxa"/>
          </w:tcPr>
          <w:p w14:paraId="0F48A10F"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70577B29"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0.796100677</w:t>
            </w:r>
          </w:p>
        </w:tc>
        <w:tc>
          <w:tcPr>
            <w:tcW w:w="1696" w:type="dxa"/>
          </w:tcPr>
          <w:p w14:paraId="671CD55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539</w:t>
            </w:r>
          </w:p>
        </w:tc>
      </w:tr>
      <w:tr w:rsidR="00932176" w:rsidRPr="000B63D7" w14:paraId="3E4BC62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226191A5" w14:textId="77777777" w:rsidR="00932176" w:rsidRPr="000B63D7" w:rsidRDefault="001D37B0">
            <w:pPr>
              <w:rPr>
                <w:b w:val="0"/>
                <w:color w:val="000000"/>
                <w:sz w:val="18"/>
                <w:szCs w:val="18"/>
              </w:rPr>
            </w:pPr>
            <w:r w:rsidRPr="000B63D7">
              <w:rPr>
                <w:b w:val="0"/>
                <w:color w:val="000000"/>
                <w:sz w:val="18"/>
                <w:szCs w:val="18"/>
              </w:rPr>
              <w:lastRenderedPageBreak/>
              <w:t>ctx-lh-inferiorparietal</w:t>
            </w:r>
          </w:p>
        </w:tc>
        <w:tc>
          <w:tcPr>
            <w:tcW w:w="2125" w:type="dxa"/>
          </w:tcPr>
          <w:p w14:paraId="141D3B8A"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ctx-lh-postcentral</w:t>
            </w:r>
          </w:p>
        </w:tc>
        <w:tc>
          <w:tcPr>
            <w:tcW w:w="817" w:type="dxa"/>
          </w:tcPr>
          <w:p w14:paraId="4081D362"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4F971D8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0.786141863</w:t>
            </w:r>
          </w:p>
        </w:tc>
        <w:tc>
          <w:tcPr>
            <w:tcW w:w="1696" w:type="dxa"/>
          </w:tcPr>
          <w:p w14:paraId="7355D14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501</w:t>
            </w:r>
          </w:p>
        </w:tc>
      </w:tr>
      <w:tr w:rsidR="00932176" w:rsidRPr="000B63D7" w14:paraId="603CA158"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7BFD82C8" w14:textId="77777777" w:rsidR="00932176" w:rsidRPr="000B63D7" w:rsidRDefault="001D37B0">
            <w:pPr>
              <w:rPr>
                <w:b w:val="0"/>
                <w:color w:val="000000"/>
                <w:sz w:val="18"/>
                <w:szCs w:val="18"/>
              </w:rPr>
            </w:pPr>
            <w:r w:rsidRPr="000B63D7">
              <w:rPr>
                <w:b w:val="0"/>
                <w:color w:val="000000"/>
                <w:sz w:val="18"/>
                <w:szCs w:val="18"/>
              </w:rPr>
              <w:t>wm-rh-bankssts</w:t>
            </w:r>
          </w:p>
        </w:tc>
        <w:tc>
          <w:tcPr>
            <w:tcW w:w="2125" w:type="dxa"/>
          </w:tcPr>
          <w:p w14:paraId="478F30D6"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wm-rh-inferiortemporal</w:t>
            </w:r>
          </w:p>
        </w:tc>
        <w:tc>
          <w:tcPr>
            <w:tcW w:w="817" w:type="dxa"/>
          </w:tcPr>
          <w:p w14:paraId="5B515716"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5A86BC8F"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0.774215731</w:t>
            </w:r>
          </w:p>
        </w:tc>
        <w:tc>
          <w:tcPr>
            <w:tcW w:w="1696" w:type="dxa"/>
          </w:tcPr>
          <w:p w14:paraId="7DFCA46B"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539</w:t>
            </w:r>
          </w:p>
        </w:tc>
      </w:tr>
      <w:tr w:rsidR="00932176" w:rsidRPr="000B63D7" w14:paraId="77DB97E8"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11068C35" w14:textId="77777777" w:rsidR="00932176" w:rsidRPr="000B63D7" w:rsidRDefault="001D37B0">
            <w:pPr>
              <w:rPr>
                <w:b w:val="0"/>
                <w:color w:val="000000"/>
                <w:sz w:val="18"/>
                <w:szCs w:val="18"/>
              </w:rPr>
            </w:pPr>
            <w:r w:rsidRPr="000B63D7">
              <w:rPr>
                <w:b w:val="0"/>
                <w:color w:val="000000"/>
                <w:sz w:val="18"/>
                <w:szCs w:val="18"/>
              </w:rPr>
              <w:t>wm-rh-inferiorparietal</w:t>
            </w:r>
          </w:p>
        </w:tc>
        <w:tc>
          <w:tcPr>
            <w:tcW w:w="2125" w:type="dxa"/>
          </w:tcPr>
          <w:p w14:paraId="433D7B8F"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14:paraId="28BA0088"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02B3243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-0.770096342</w:t>
            </w:r>
          </w:p>
        </w:tc>
        <w:tc>
          <w:tcPr>
            <w:tcW w:w="1696" w:type="dxa"/>
          </w:tcPr>
          <w:p w14:paraId="2D823943"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538</w:t>
            </w:r>
          </w:p>
        </w:tc>
      </w:tr>
      <w:tr w:rsidR="00932176" w:rsidRPr="000B63D7" w14:paraId="0C6EAB2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3E5F8496" w14:textId="77777777" w:rsidR="00932176" w:rsidRPr="000B63D7" w:rsidRDefault="001D37B0">
            <w:pPr>
              <w:rPr>
                <w:b w:val="0"/>
                <w:color w:val="000000"/>
                <w:sz w:val="18"/>
                <w:szCs w:val="18"/>
              </w:rPr>
            </w:pPr>
            <w:r w:rsidRPr="000B63D7">
              <w:rPr>
                <w:b w:val="0"/>
                <w:color w:val="000000"/>
                <w:sz w:val="18"/>
                <w:szCs w:val="18"/>
              </w:rPr>
              <w:t>Right-Putamen</w:t>
            </w:r>
          </w:p>
        </w:tc>
        <w:tc>
          <w:tcPr>
            <w:tcW w:w="2125" w:type="dxa"/>
          </w:tcPr>
          <w:p w14:paraId="716E3825"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817" w:type="dxa"/>
          </w:tcPr>
          <w:p w14:paraId="2C6CD27D"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65D3C060"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0.754891546</w:t>
            </w:r>
          </w:p>
        </w:tc>
        <w:tc>
          <w:tcPr>
            <w:tcW w:w="1696" w:type="dxa"/>
          </w:tcPr>
          <w:p w14:paraId="07882135"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932176" w:rsidRPr="000B63D7" w14:paraId="646656F8"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0CA98450" w14:textId="77777777" w:rsidR="00932176" w:rsidRPr="000B63D7" w:rsidRDefault="001D37B0">
            <w:pPr>
              <w:rPr>
                <w:b w:val="0"/>
                <w:color w:val="000000"/>
                <w:sz w:val="18"/>
                <w:szCs w:val="18"/>
              </w:rPr>
            </w:pPr>
            <w:r w:rsidRPr="000B63D7">
              <w:rPr>
                <w:b w:val="0"/>
                <w:color w:val="000000"/>
                <w:sz w:val="18"/>
                <w:szCs w:val="18"/>
              </w:rPr>
              <w:t>Right-Putamen</w:t>
            </w:r>
          </w:p>
        </w:tc>
        <w:tc>
          <w:tcPr>
            <w:tcW w:w="2125" w:type="dxa"/>
          </w:tcPr>
          <w:p w14:paraId="5E45B5EC"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wm-rh-transversetemporal</w:t>
            </w:r>
          </w:p>
        </w:tc>
        <w:tc>
          <w:tcPr>
            <w:tcW w:w="817" w:type="dxa"/>
          </w:tcPr>
          <w:p w14:paraId="3360F5CD"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29C295DC"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0.750972164</w:t>
            </w:r>
          </w:p>
        </w:tc>
        <w:tc>
          <w:tcPr>
            <w:tcW w:w="1696" w:type="dxa"/>
          </w:tcPr>
          <w:p w14:paraId="28FBF157"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472</w:t>
            </w:r>
          </w:p>
        </w:tc>
      </w:tr>
      <w:tr w:rsidR="00932176" w:rsidRPr="000B63D7" w14:paraId="00DE4ED0"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523430F" w14:textId="77777777" w:rsidR="00932176" w:rsidRPr="000B63D7" w:rsidRDefault="001D37B0">
            <w:pPr>
              <w:rPr>
                <w:b w:val="0"/>
                <w:color w:val="000000"/>
                <w:sz w:val="18"/>
                <w:szCs w:val="18"/>
              </w:rPr>
            </w:pPr>
            <w:r w:rsidRPr="000B63D7">
              <w:rPr>
                <w:b w:val="0"/>
                <w:color w:val="000000"/>
                <w:sz w:val="18"/>
                <w:szCs w:val="18"/>
              </w:rPr>
              <w:t>wm-lh-inferiortemporal</w:t>
            </w:r>
          </w:p>
        </w:tc>
        <w:tc>
          <w:tcPr>
            <w:tcW w:w="2125" w:type="dxa"/>
          </w:tcPr>
          <w:p w14:paraId="74D05D8E"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wm-lh-supramarginal</w:t>
            </w:r>
          </w:p>
        </w:tc>
        <w:tc>
          <w:tcPr>
            <w:tcW w:w="817" w:type="dxa"/>
          </w:tcPr>
          <w:p w14:paraId="78A1F8E2"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78D5F04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-0.749793436</w:t>
            </w:r>
          </w:p>
        </w:tc>
        <w:tc>
          <w:tcPr>
            <w:tcW w:w="1696" w:type="dxa"/>
          </w:tcPr>
          <w:p w14:paraId="4270EA6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1E24F1EC"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6B8234A9" w14:textId="77777777" w:rsidR="00932176" w:rsidRPr="000B63D7" w:rsidRDefault="001D37B0">
            <w:pPr>
              <w:rPr>
                <w:b w:val="0"/>
                <w:color w:val="000000"/>
                <w:sz w:val="18"/>
                <w:szCs w:val="18"/>
              </w:rPr>
            </w:pPr>
            <w:r w:rsidRPr="000B63D7">
              <w:rPr>
                <w:b w:val="0"/>
                <w:color w:val="000000"/>
                <w:sz w:val="18"/>
                <w:szCs w:val="18"/>
              </w:rPr>
              <w:t>wm-rh-middletemporal</w:t>
            </w:r>
          </w:p>
        </w:tc>
        <w:tc>
          <w:tcPr>
            <w:tcW w:w="2125" w:type="dxa"/>
          </w:tcPr>
          <w:p w14:paraId="7D2B32F3"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wm-rh-postcentral</w:t>
            </w:r>
          </w:p>
        </w:tc>
        <w:tc>
          <w:tcPr>
            <w:tcW w:w="817" w:type="dxa"/>
          </w:tcPr>
          <w:p w14:paraId="7D4E8DE2"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49A60FD0"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0.722347998</w:t>
            </w:r>
          </w:p>
        </w:tc>
        <w:tc>
          <w:tcPr>
            <w:tcW w:w="1696" w:type="dxa"/>
          </w:tcPr>
          <w:p w14:paraId="02B96A05"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474</w:t>
            </w:r>
          </w:p>
        </w:tc>
      </w:tr>
      <w:tr w:rsidR="00932176" w:rsidRPr="000B63D7" w14:paraId="28F24BC6"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0A61B5BE" w14:textId="77777777" w:rsidR="00932176" w:rsidRPr="000B63D7" w:rsidRDefault="001D37B0">
            <w:pPr>
              <w:rPr>
                <w:b w:val="0"/>
                <w:color w:val="000000"/>
                <w:sz w:val="18"/>
                <w:szCs w:val="18"/>
              </w:rPr>
            </w:pPr>
            <w:r w:rsidRPr="000B63D7">
              <w:rPr>
                <w:b w:val="0"/>
                <w:color w:val="000000"/>
                <w:sz w:val="18"/>
                <w:szCs w:val="18"/>
              </w:rPr>
              <w:t>Right-Pallidum</w:t>
            </w:r>
          </w:p>
        </w:tc>
        <w:tc>
          <w:tcPr>
            <w:tcW w:w="2125" w:type="dxa"/>
          </w:tcPr>
          <w:p w14:paraId="6185FDAF"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14:paraId="6C61FD3C"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roi_end</w:t>
            </w:r>
          </w:p>
        </w:tc>
        <w:tc>
          <w:tcPr>
            <w:tcW w:w="1221" w:type="dxa"/>
          </w:tcPr>
          <w:p w14:paraId="063CDEC3"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0.720020737</w:t>
            </w:r>
          </w:p>
        </w:tc>
        <w:tc>
          <w:tcPr>
            <w:tcW w:w="1696" w:type="dxa"/>
          </w:tcPr>
          <w:p w14:paraId="683A8AF8"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474</w:t>
            </w:r>
          </w:p>
        </w:tc>
      </w:tr>
    </w:tbl>
    <w:p w14:paraId="7251B22F" w14:textId="77777777" w:rsidR="00932176" w:rsidRDefault="00932176">
      <w:pPr>
        <w:pStyle w:val="BodyFirst"/>
      </w:pPr>
    </w:p>
    <w:p w14:paraId="432DAB50" w14:textId="77777777" w:rsidR="000B63D7" w:rsidRDefault="000B63D7" w:rsidP="000B63D7">
      <w:pPr>
        <w:pStyle w:val="Heading5"/>
      </w:pPr>
      <w:r>
        <w:t>Findings</w:t>
      </w:r>
    </w:p>
    <w:p w14:paraId="4A11E7D1" w14:textId="77777777" w:rsidR="000B63D7" w:rsidRDefault="000B63D7">
      <w:pPr>
        <w:pStyle w:val="Body"/>
      </w:pPr>
    </w:p>
    <w:p w14:paraId="2BF708E8" w14:textId="77777777" w:rsidR="00932176" w:rsidRDefault="001D37B0">
      <w:pPr>
        <w:pStyle w:val="Body"/>
      </w:pPr>
      <w:r>
        <w:t>Lorem Ipsum</w:t>
      </w:r>
    </w:p>
    <w:p w14:paraId="3F1D66CD" w14:textId="77777777" w:rsidR="000B63D7" w:rsidRDefault="000B63D7">
      <w:pPr>
        <w:pStyle w:val="Body"/>
      </w:pPr>
      <w:r w:rsidRPr="000B63D7">
        <w:rPr>
          <w:highlight w:val="yellow"/>
        </w:rPr>
        <w:t>[TODO Figure for Mean STDDEVFA Asymmetry]</w:t>
      </w:r>
    </w:p>
    <w:p w14:paraId="65FD9AFD" w14:textId="77777777" w:rsidR="00932176" w:rsidRDefault="001D37B0">
      <w:pPr>
        <w:pStyle w:val="Heading3"/>
        <w:numPr>
          <w:ilvl w:val="2"/>
          <w:numId w:val="2"/>
        </w:numPr>
      </w:pPr>
      <w:bookmarkStart w:id="292" w:name="_Toc15248776"/>
      <w:r>
        <w:t>Correlation</w:t>
      </w:r>
      <w:bookmarkEnd w:id="292"/>
    </w:p>
    <w:p w14:paraId="4D2FD7EA" w14:textId="77777777" w:rsidR="00932176" w:rsidRDefault="001D37B0">
      <w:pPr>
        <w:pStyle w:val="BodyFirst"/>
      </w:pPr>
      <w:r>
        <w:t>The correlation between patient age and each of the derived measurements across all ages were calculated.  Those correlations where more than 80% of patients have data (</w:t>
      </w:r>
      <w:proofErr w:type="gramStart"/>
      <w:r>
        <w:t>non null</w:t>
      </w:r>
      <w:proofErr w:type="gramEnd"/>
      <w:r>
        <w:t>) were sorted by highest correlation and listed below.</w:t>
      </w:r>
    </w:p>
    <w:p w14:paraId="3F7B1D73" w14:textId="77777777" w:rsidR="00F34881" w:rsidRDefault="00F34881" w:rsidP="00F34881">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r>
        <w:rPr>
          <w:noProof/>
        </w:rPr>
        <w:t>15</w:t>
      </w:r>
      <w:r w:rsidR="00E32EA6">
        <w:rPr>
          <w:noProof/>
        </w:rPr>
        <w:fldChar w:fldCharType="end"/>
      </w:r>
      <w:r>
        <w:t xml:space="preserve"> Tract measurements most correlated to age</w:t>
      </w:r>
    </w:p>
    <w:tbl>
      <w:tblPr>
        <w:tblStyle w:val="PlainTable2"/>
        <w:tblW w:w="8820" w:type="dxa"/>
        <w:tblLook w:val="04A0" w:firstRow="1" w:lastRow="0" w:firstColumn="1" w:lastColumn="0" w:noHBand="0" w:noVBand="1"/>
      </w:tblPr>
      <w:tblGrid>
        <w:gridCol w:w="2324"/>
        <w:gridCol w:w="2391"/>
        <w:gridCol w:w="929"/>
        <w:gridCol w:w="969"/>
        <w:gridCol w:w="836"/>
        <w:gridCol w:w="651"/>
        <w:gridCol w:w="720"/>
      </w:tblGrid>
      <w:tr w:rsidR="001D37B0" w:rsidRPr="000B63D7" w14:paraId="71184C36" w14:textId="77777777" w:rsidTr="000B63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1259EC3" w14:textId="77777777" w:rsidR="001D37B0" w:rsidRPr="000B63D7" w:rsidRDefault="001D37B0">
            <w:pPr>
              <w:rPr>
                <w:color w:val="000000"/>
                <w:sz w:val="18"/>
                <w:szCs w:val="18"/>
              </w:rPr>
            </w:pPr>
            <w:r w:rsidRPr="000B63D7">
              <w:rPr>
                <w:color w:val="000000"/>
                <w:sz w:val="18"/>
                <w:szCs w:val="18"/>
              </w:rPr>
              <w:t>ROI Start</w:t>
            </w:r>
          </w:p>
        </w:tc>
        <w:tc>
          <w:tcPr>
            <w:tcW w:w="2391" w:type="dxa"/>
            <w:noWrap/>
            <w:hideMark/>
          </w:tcPr>
          <w:p w14:paraId="4B48A4D0"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 End</w:t>
            </w:r>
          </w:p>
        </w:tc>
        <w:tc>
          <w:tcPr>
            <w:tcW w:w="929" w:type="dxa"/>
            <w:noWrap/>
            <w:hideMark/>
          </w:tcPr>
          <w:p w14:paraId="3CE790B6"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Method</w:t>
            </w:r>
          </w:p>
        </w:tc>
        <w:tc>
          <w:tcPr>
            <w:tcW w:w="969" w:type="dxa"/>
            <w:noWrap/>
            <w:hideMark/>
          </w:tcPr>
          <w:p w14:paraId="1AA76518"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Measure</w:t>
            </w:r>
          </w:p>
        </w:tc>
        <w:tc>
          <w:tcPr>
            <w:tcW w:w="836" w:type="dxa"/>
            <w:noWrap/>
            <w:hideMark/>
          </w:tcPr>
          <w:p w14:paraId="22DE0E6E"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Pearson R</w:t>
            </w:r>
          </w:p>
        </w:tc>
        <w:tc>
          <w:tcPr>
            <w:tcW w:w="651" w:type="dxa"/>
            <w:noWrap/>
            <w:hideMark/>
          </w:tcPr>
          <w:p w14:paraId="3BDC5B17"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P-value</w:t>
            </w:r>
          </w:p>
        </w:tc>
        <w:tc>
          <w:tcPr>
            <w:tcW w:w="720" w:type="dxa"/>
            <w:noWrap/>
            <w:hideMark/>
          </w:tcPr>
          <w:p w14:paraId="0F9F65FD"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df</w:t>
            </w:r>
          </w:p>
        </w:tc>
      </w:tr>
      <w:tr w:rsidR="001D37B0" w:rsidRPr="000B63D7" w14:paraId="7F0D3FB9"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C30A163"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00AC30DB"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68DAE58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30A426B7"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46E020A"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2B50FF0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D541DE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28B0EF0"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A529D9C" w14:textId="77777777" w:rsidR="001D37B0" w:rsidRPr="000B63D7" w:rsidRDefault="001D37B0">
            <w:pPr>
              <w:rPr>
                <w:b w:val="0"/>
                <w:color w:val="000000"/>
                <w:sz w:val="18"/>
                <w:szCs w:val="18"/>
              </w:rPr>
            </w:pPr>
            <w:r w:rsidRPr="000B63D7">
              <w:rPr>
                <w:b w:val="0"/>
                <w:color w:val="000000"/>
                <w:sz w:val="18"/>
                <w:szCs w:val="18"/>
              </w:rPr>
              <w:t>ctx-lh-precentral</w:t>
            </w:r>
          </w:p>
        </w:tc>
        <w:tc>
          <w:tcPr>
            <w:tcW w:w="2391" w:type="dxa"/>
            <w:noWrap/>
            <w:hideMark/>
          </w:tcPr>
          <w:p w14:paraId="0E7537D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41EB5E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D92BEC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1AE0588"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0C16E416"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538E3E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15D2D8C0"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BC8E06F" w14:textId="77777777" w:rsidR="001D37B0" w:rsidRPr="000B63D7" w:rsidRDefault="001D37B0">
            <w:pPr>
              <w:rPr>
                <w:b w:val="0"/>
                <w:color w:val="000000"/>
                <w:sz w:val="18"/>
                <w:szCs w:val="18"/>
              </w:rPr>
            </w:pPr>
            <w:r w:rsidRPr="000B63D7">
              <w:rPr>
                <w:b w:val="0"/>
                <w:color w:val="000000"/>
                <w:sz w:val="18"/>
                <w:szCs w:val="18"/>
              </w:rPr>
              <w:t>ctx-rh-precentral</w:t>
            </w:r>
          </w:p>
        </w:tc>
        <w:tc>
          <w:tcPr>
            <w:tcW w:w="2391" w:type="dxa"/>
            <w:noWrap/>
            <w:hideMark/>
          </w:tcPr>
          <w:p w14:paraId="2456D49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929" w:type="dxa"/>
            <w:noWrap/>
            <w:hideMark/>
          </w:tcPr>
          <w:p w14:paraId="3226B5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1220A4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962B3F2"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2A9DFAB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A83A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44BECE63"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4D1F99E"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662014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ctx-lh-superiorfrontal</w:t>
            </w:r>
          </w:p>
        </w:tc>
        <w:tc>
          <w:tcPr>
            <w:tcW w:w="929" w:type="dxa"/>
            <w:noWrap/>
            <w:hideMark/>
          </w:tcPr>
          <w:p w14:paraId="48D7192B"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EED58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266CE60"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6D08254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C8BA82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583</w:t>
            </w:r>
          </w:p>
        </w:tc>
      </w:tr>
      <w:tr w:rsidR="001D37B0" w:rsidRPr="000B63D7" w14:paraId="1BAE8F61"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7008D4B"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B397494"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wm-lh-superiorfrontal</w:t>
            </w:r>
          </w:p>
        </w:tc>
        <w:tc>
          <w:tcPr>
            <w:tcW w:w="929" w:type="dxa"/>
            <w:noWrap/>
            <w:hideMark/>
          </w:tcPr>
          <w:p w14:paraId="063A0EB0"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C521C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52B8EC6"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3113F7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7BB68C1"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9EF592F"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2BF38D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4CF5016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Left-VentralDC</w:t>
            </w:r>
          </w:p>
        </w:tc>
        <w:tc>
          <w:tcPr>
            <w:tcW w:w="929" w:type="dxa"/>
            <w:noWrap/>
            <w:hideMark/>
          </w:tcPr>
          <w:p w14:paraId="6E429537"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B635AE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DA38744"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58927C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9C6C7E3"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6AB2EB07"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E3D348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D14A0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3B70FF7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9059E9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7A12A2B"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CDB9973"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F9AA4D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3C7408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CEF4F6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33C6C0F2"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AE4CE2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66C621AF"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5A071D4D"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DFBEDE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24E3D74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48D2F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E040EB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CB4F30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4DCDD2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81D6AE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B99EC5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B0BAA3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98D718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148A72"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ED2D4F4"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5940727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929" w:type="dxa"/>
            <w:noWrap/>
            <w:hideMark/>
          </w:tcPr>
          <w:p w14:paraId="18738F81"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45506A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CED16B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E8E94A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1EEA6AE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51A8385"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090FFF6D" w14:textId="77777777" w:rsidR="001D37B0" w:rsidRPr="000B63D7" w:rsidRDefault="001D37B0">
            <w:pPr>
              <w:rPr>
                <w:b w:val="0"/>
                <w:color w:val="000000"/>
                <w:sz w:val="18"/>
                <w:szCs w:val="18"/>
              </w:rPr>
            </w:pPr>
            <w:r w:rsidRPr="000B63D7">
              <w:rPr>
                <w:b w:val="0"/>
                <w:color w:val="000000"/>
                <w:sz w:val="18"/>
                <w:szCs w:val="18"/>
              </w:rPr>
              <w:t>ctx-lh-rostralmiddlefrontal</w:t>
            </w:r>
          </w:p>
        </w:tc>
        <w:tc>
          <w:tcPr>
            <w:tcW w:w="2391" w:type="dxa"/>
            <w:noWrap/>
            <w:hideMark/>
          </w:tcPr>
          <w:p w14:paraId="45C69B1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wm-lh-rostralmiddlefrontal</w:t>
            </w:r>
          </w:p>
        </w:tc>
        <w:tc>
          <w:tcPr>
            <w:tcW w:w="929" w:type="dxa"/>
            <w:noWrap/>
            <w:hideMark/>
          </w:tcPr>
          <w:p w14:paraId="6F37A3E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roi_ed</w:t>
            </w:r>
          </w:p>
        </w:tc>
        <w:tc>
          <w:tcPr>
            <w:tcW w:w="969" w:type="dxa"/>
            <w:noWrap/>
            <w:hideMark/>
          </w:tcPr>
          <w:p w14:paraId="4498C99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347B521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7A09363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4E70B69D"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4028510A"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5346107" w14:textId="77777777" w:rsidR="001D37B0" w:rsidRPr="000B63D7" w:rsidRDefault="001D37B0">
            <w:pPr>
              <w:rPr>
                <w:b w:val="0"/>
                <w:color w:val="000000"/>
                <w:sz w:val="18"/>
                <w:szCs w:val="18"/>
              </w:rPr>
            </w:pPr>
            <w:r w:rsidRPr="000B63D7">
              <w:rPr>
                <w:b w:val="0"/>
                <w:color w:val="000000"/>
                <w:sz w:val="18"/>
                <w:szCs w:val="18"/>
              </w:rPr>
              <w:t>Left-Thalamus-Proper</w:t>
            </w:r>
          </w:p>
        </w:tc>
        <w:tc>
          <w:tcPr>
            <w:tcW w:w="2391" w:type="dxa"/>
            <w:noWrap/>
            <w:hideMark/>
          </w:tcPr>
          <w:p w14:paraId="757B2FF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Brain-Stem</w:t>
            </w:r>
          </w:p>
        </w:tc>
        <w:tc>
          <w:tcPr>
            <w:tcW w:w="929" w:type="dxa"/>
            <w:noWrap/>
            <w:hideMark/>
          </w:tcPr>
          <w:p w14:paraId="11EC22A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AF90C6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F5D685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D78AFC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FCBE9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1D37B0" w:rsidRPr="000B63D7" w14:paraId="2AC3B70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5B9D096" w14:textId="77777777" w:rsidR="001D37B0" w:rsidRPr="000B63D7" w:rsidRDefault="001D37B0">
            <w:pPr>
              <w:rPr>
                <w:b w:val="0"/>
                <w:color w:val="000000"/>
                <w:sz w:val="18"/>
                <w:szCs w:val="18"/>
              </w:rPr>
            </w:pPr>
            <w:r w:rsidRPr="000B63D7">
              <w:rPr>
                <w:b w:val="0"/>
                <w:color w:val="000000"/>
                <w:sz w:val="18"/>
                <w:szCs w:val="18"/>
              </w:rPr>
              <w:t>ctx-lh-postcentral</w:t>
            </w:r>
          </w:p>
        </w:tc>
        <w:tc>
          <w:tcPr>
            <w:tcW w:w="2391" w:type="dxa"/>
            <w:noWrap/>
            <w:hideMark/>
          </w:tcPr>
          <w:p w14:paraId="2483F02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wm-lh-postcentral</w:t>
            </w:r>
          </w:p>
        </w:tc>
        <w:tc>
          <w:tcPr>
            <w:tcW w:w="929" w:type="dxa"/>
            <w:noWrap/>
            <w:hideMark/>
          </w:tcPr>
          <w:p w14:paraId="74A18E1D"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4D5EF5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4E4B995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4547B7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B5158AC"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D464EB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15204E0" w14:textId="77777777" w:rsidR="001D37B0" w:rsidRPr="000B63D7" w:rsidRDefault="001D37B0">
            <w:pPr>
              <w:rPr>
                <w:b w:val="0"/>
                <w:color w:val="000000"/>
                <w:sz w:val="18"/>
                <w:szCs w:val="18"/>
              </w:rPr>
            </w:pPr>
            <w:r w:rsidRPr="000B63D7">
              <w:rPr>
                <w:b w:val="0"/>
                <w:color w:val="000000"/>
                <w:sz w:val="18"/>
                <w:szCs w:val="18"/>
              </w:rPr>
              <w:t>Right-Putamen</w:t>
            </w:r>
          </w:p>
        </w:tc>
        <w:tc>
          <w:tcPr>
            <w:tcW w:w="2391" w:type="dxa"/>
            <w:noWrap/>
            <w:hideMark/>
          </w:tcPr>
          <w:p w14:paraId="3291E41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wm-rh-insula</w:t>
            </w:r>
          </w:p>
        </w:tc>
        <w:tc>
          <w:tcPr>
            <w:tcW w:w="929" w:type="dxa"/>
            <w:noWrap/>
            <w:hideMark/>
          </w:tcPr>
          <w:p w14:paraId="21E7EA4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59124CF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E1EECD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73715A95"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EACFBD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bl>
    <w:p w14:paraId="7D473DC9" w14:textId="77777777" w:rsidR="00932176" w:rsidRDefault="00932176">
      <w:pPr>
        <w:pStyle w:val="Body"/>
      </w:pPr>
    </w:p>
    <w:p w14:paraId="311A50C4" w14:textId="77777777" w:rsidR="00C8021E" w:rsidRDefault="00C8021E" w:rsidP="001D37B0">
      <w:pPr>
        <w:pStyle w:val="Heading4"/>
      </w:pPr>
      <w:bookmarkStart w:id="293" w:name="_Toc15248777"/>
      <w:r>
        <w:lastRenderedPageBreak/>
        <w:t>Brain-Stem to wm-lh-insua</w:t>
      </w:r>
      <w:bookmarkEnd w:id="293"/>
    </w:p>
    <w:p w14:paraId="599935B6" w14:textId="77777777" w:rsidR="00C8021E" w:rsidRDefault="00C8021E" w:rsidP="00C8021E">
      <w:r>
        <w:t>Method: roi</w:t>
      </w:r>
    </w:p>
    <w:p w14:paraId="65AE5E08" w14:textId="77777777" w:rsidR="001D37B0" w:rsidRPr="001D37B0" w:rsidRDefault="00C8021E" w:rsidP="00C8021E">
      <w:r>
        <w:t>Measure</w:t>
      </w:r>
      <w:r w:rsidR="001D37B0" w:rsidRPr="001D37B0">
        <w:t>: meanFA</w:t>
      </w:r>
    </w:p>
    <w:p w14:paraId="6D5A4DB8" w14:textId="77777777" w:rsidR="00BC61B0" w:rsidRDefault="00BC61B0" w:rsidP="001D37B0"/>
    <w:p w14:paraId="3C646C80" w14:textId="77777777" w:rsidR="001D37B0" w:rsidRDefault="001D37B0" w:rsidP="001D37B0">
      <w:r w:rsidRPr="001D37B0">
        <w:t>Correlation with Age</w:t>
      </w:r>
    </w:p>
    <w:tbl>
      <w:tblPr>
        <w:tblStyle w:val="PlainTable2"/>
        <w:tblW w:w="0" w:type="auto"/>
        <w:tblLook w:val="04A0" w:firstRow="1" w:lastRow="0" w:firstColumn="1" w:lastColumn="0" w:noHBand="0" w:noVBand="1"/>
      </w:tblPr>
      <w:tblGrid>
        <w:gridCol w:w="2343"/>
        <w:gridCol w:w="2172"/>
        <w:gridCol w:w="2090"/>
        <w:gridCol w:w="2035"/>
      </w:tblGrid>
      <w:tr w:rsidR="00BC61B0" w14:paraId="3314E72C" w14:textId="77777777" w:rsidTr="00BC6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3A350A0" w14:textId="77777777" w:rsidR="00BC61B0" w:rsidRDefault="00BC61B0" w:rsidP="001D37B0"/>
        </w:tc>
        <w:tc>
          <w:tcPr>
            <w:tcW w:w="2640" w:type="dxa"/>
          </w:tcPr>
          <w:p w14:paraId="5B58FA11"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7E4666"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5FAA4C"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df</w:t>
            </w:r>
          </w:p>
        </w:tc>
      </w:tr>
      <w:tr w:rsidR="00BC61B0" w14:paraId="452238C9"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3F55A5A" w14:textId="77777777" w:rsidR="00BC61B0" w:rsidRDefault="00BC61B0" w:rsidP="001D37B0">
            <w:r>
              <w:t>All Samples</w:t>
            </w:r>
          </w:p>
        </w:tc>
        <w:tc>
          <w:tcPr>
            <w:tcW w:w="2640" w:type="dxa"/>
          </w:tcPr>
          <w:p w14:paraId="36980098"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005B8F2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538F8D0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539</w:t>
            </w:r>
          </w:p>
        </w:tc>
      </w:tr>
      <w:tr w:rsidR="00BC61B0" w14:paraId="7BA71ADC"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4CE946D1" w14:textId="77777777" w:rsidR="00BC61B0" w:rsidRDefault="00BC61B0" w:rsidP="001D37B0">
            <w:r>
              <w:t>Patients under 15 years</w:t>
            </w:r>
          </w:p>
        </w:tc>
        <w:tc>
          <w:tcPr>
            <w:tcW w:w="2640" w:type="dxa"/>
          </w:tcPr>
          <w:p w14:paraId="2C4EAAED"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0.66</w:t>
            </w:r>
          </w:p>
        </w:tc>
        <w:tc>
          <w:tcPr>
            <w:tcW w:w="2640" w:type="dxa"/>
          </w:tcPr>
          <w:p w14:paraId="61000842"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5949B4BA"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363</w:t>
            </w:r>
          </w:p>
        </w:tc>
      </w:tr>
      <w:tr w:rsidR="00BC61B0" w14:paraId="19746865"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4BE5B36" w14:textId="77777777" w:rsidR="00BC61B0" w:rsidRDefault="00BC61B0" w:rsidP="001D37B0">
            <w:r>
              <w:t>Patients under 10 years</w:t>
            </w:r>
          </w:p>
        </w:tc>
        <w:tc>
          <w:tcPr>
            <w:tcW w:w="2640" w:type="dxa"/>
          </w:tcPr>
          <w:p w14:paraId="25BE1909" w14:textId="77777777" w:rsidR="00BC61B0" w:rsidRDefault="00BC61B0" w:rsidP="00BC61B0">
            <w:pPr>
              <w:cnfStyle w:val="000000100000" w:firstRow="0" w:lastRow="0" w:firstColumn="0" w:lastColumn="0" w:oddVBand="0" w:evenVBand="0" w:oddHBand="1" w:evenHBand="0" w:firstRowFirstColumn="0" w:firstRowLastColumn="0" w:lastRowFirstColumn="0" w:lastRowLastColumn="0"/>
            </w:pPr>
            <w:r>
              <w:t>0.65</w:t>
            </w:r>
          </w:p>
        </w:tc>
        <w:tc>
          <w:tcPr>
            <w:tcW w:w="2640" w:type="dxa"/>
          </w:tcPr>
          <w:p w14:paraId="08D32FC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8DBF5E0"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193</w:t>
            </w:r>
          </w:p>
        </w:tc>
      </w:tr>
      <w:tr w:rsidR="00BC61B0" w14:paraId="059F33B3"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21D5B240" w14:textId="77777777" w:rsidR="00BC61B0" w:rsidRDefault="00BC61B0" w:rsidP="001D37B0">
            <w:r>
              <w:t>Patients under 8 years</w:t>
            </w:r>
          </w:p>
        </w:tc>
        <w:tc>
          <w:tcPr>
            <w:tcW w:w="2640" w:type="dxa"/>
          </w:tcPr>
          <w:p w14:paraId="1E2406A3"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0.65</w:t>
            </w:r>
          </w:p>
        </w:tc>
        <w:tc>
          <w:tcPr>
            <w:tcW w:w="2640" w:type="dxa"/>
          </w:tcPr>
          <w:p w14:paraId="671F565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383FE0C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120</w:t>
            </w:r>
          </w:p>
        </w:tc>
      </w:tr>
      <w:tr w:rsidR="00BC61B0" w14:paraId="12892716"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8F01BD" w14:textId="77777777" w:rsidR="00BC61B0" w:rsidRDefault="00BC61B0" w:rsidP="001D37B0">
            <w:r>
              <w:t>Patients under 6 years</w:t>
            </w:r>
          </w:p>
        </w:tc>
        <w:tc>
          <w:tcPr>
            <w:tcW w:w="2640" w:type="dxa"/>
          </w:tcPr>
          <w:p w14:paraId="544293D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192E7354"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60B174A"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62</w:t>
            </w:r>
          </w:p>
        </w:tc>
      </w:tr>
      <w:tr w:rsidR="00BC61B0" w14:paraId="7F7B1E05"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2AD291F" w14:textId="77777777" w:rsidR="00BC61B0" w:rsidRDefault="00BC61B0" w:rsidP="001D37B0">
            <w:r>
              <w:t>Patients under 5 years</w:t>
            </w:r>
          </w:p>
        </w:tc>
        <w:tc>
          <w:tcPr>
            <w:tcW w:w="2640" w:type="dxa"/>
          </w:tcPr>
          <w:p w14:paraId="380F519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0.68</w:t>
            </w:r>
          </w:p>
        </w:tc>
        <w:tc>
          <w:tcPr>
            <w:tcW w:w="2640" w:type="dxa"/>
          </w:tcPr>
          <w:p w14:paraId="3EBA0B10"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02472C4C"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40</w:t>
            </w:r>
          </w:p>
        </w:tc>
      </w:tr>
      <w:tr w:rsidR="00BC61B0" w14:paraId="15676F2B"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13BB1C9" w14:textId="77777777" w:rsidR="00BC61B0" w:rsidRDefault="00BC61B0" w:rsidP="001D37B0">
            <w:r>
              <w:t>Patients under 4 years</w:t>
            </w:r>
          </w:p>
        </w:tc>
        <w:tc>
          <w:tcPr>
            <w:tcW w:w="2640" w:type="dxa"/>
          </w:tcPr>
          <w:p w14:paraId="5A20424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0.53</w:t>
            </w:r>
          </w:p>
        </w:tc>
        <w:tc>
          <w:tcPr>
            <w:tcW w:w="2640" w:type="dxa"/>
          </w:tcPr>
          <w:p w14:paraId="229AE0CE"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AAEF7D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30</w:t>
            </w:r>
          </w:p>
        </w:tc>
      </w:tr>
      <w:tr w:rsidR="00BC61B0" w14:paraId="33593D7D"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C207999" w14:textId="77777777" w:rsidR="00BC61B0" w:rsidRDefault="00BC61B0" w:rsidP="001D37B0">
            <w:r>
              <w:t>Patients under 3 years</w:t>
            </w:r>
          </w:p>
        </w:tc>
        <w:tc>
          <w:tcPr>
            <w:tcW w:w="2640" w:type="dxa"/>
          </w:tcPr>
          <w:p w14:paraId="44E5A62B"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0.34</w:t>
            </w:r>
          </w:p>
        </w:tc>
        <w:tc>
          <w:tcPr>
            <w:tcW w:w="2640" w:type="dxa"/>
          </w:tcPr>
          <w:p w14:paraId="39249351"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0.17</w:t>
            </w:r>
            <w:r w:rsidR="00C8021E">
              <w:t>4</w:t>
            </w:r>
          </w:p>
        </w:tc>
        <w:tc>
          <w:tcPr>
            <w:tcW w:w="2640" w:type="dxa"/>
          </w:tcPr>
          <w:p w14:paraId="4B34602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17</w:t>
            </w:r>
          </w:p>
        </w:tc>
      </w:tr>
      <w:tr w:rsidR="00BC61B0" w14:paraId="6CFE969A"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198BA48" w14:textId="77777777" w:rsidR="00BC61B0" w:rsidRDefault="00BC61B0" w:rsidP="001D37B0">
            <w:r>
              <w:t xml:space="preserve">Patients under </w:t>
            </w:r>
            <w:proofErr w:type="gramStart"/>
            <w:r>
              <w:t>2  years</w:t>
            </w:r>
            <w:proofErr w:type="gramEnd"/>
          </w:p>
        </w:tc>
        <w:tc>
          <w:tcPr>
            <w:tcW w:w="2640" w:type="dxa"/>
          </w:tcPr>
          <w:p w14:paraId="5B2F15C6"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-0.03</w:t>
            </w:r>
          </w:p>
        </w:tc>
        <w:tc>
          <w:tcPr>
            <w:tcW w:w="2640" w:type="dxa"/>
          </w:tcPr>
          <w:p w14:paraId="386340E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0.94</w:t>
            </w:r>
            <w:r w:rsidR="00C8021E">
              <w:t>2</w:t>
            </w:r>
          </w:p>
        </w:tc>
        <w:tc>
          <w:tcPr>
            <w:tcW w:w="2640" w:type="dxa"/>
          </w:tcPr>
          <w:p w14:paraId="52BE6391"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7</w:t>
            </w:r>
          </w:p>
        </w:tc>
      </w:tr>
    </w:tbl>
    <w:p w14:paraId="7DE4857B" w14:textId="77777777" w:rsidR="00BC61B0" w:rsidRDefault="00BC61B0" w:rsidP="001D37B0"/>
    <w:p w14:paraId="42E1C37C" w14:textId="77777777" w:rsidR="00C8021E" w:rsidRDefault="00BC61B0" w:rsidP="00C8021E">
      <w:pPr>
        <w:keepNext/>
        <w:jc w:val="center"/>
      </w:pPr>
      <w:r>
        <w:rPr>
          <w:noProof/>
        </w:rPr>
        <w:drawing>
          <wp:inline distT="0" distB="0" distL="0" distR="0" wp14:anchorId="64EDD669" wp14:editId="13475D5A">
            <wp:extent cx="3657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ain-Stem__wm-lh-insula__roi__meanFA__correlation.png"/>
                    <pic:cNvPicPr/>
                  </pic:nvPicPr>
                  <pic:blipFill>
                    <a:blip r:embed="rId34">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6A153300" w14:textId="77777777" w:rsidR="001D37B0" w:rsidRDefault="00C8021E" w:rsidP="00C802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24</w:t>
      </w:r>
      <w:r w:rsidR="00E32EA6">
        <w:rPr>
          <w:noProof/>
        </w:rPr>
        <w:fldChar w:fldCharType="end"/>
      </w:r>
      <w:r>
        <w:t xml:space="preserve"> - Brain Stem to wm-lh-insula meanFA correlation with Age</w:t>
      </w:r>
    </w:p>
    <w:p w14:paraId="4A5287BA" w14:textId="77777777" w:rsidR="001D37B0" w:rsidRDefault="001D37B0">
      <w:pPr>
        <w:pStyle w:val="Heading4"/>
        <w:numPr>
          <w:ilvl w:val="3"/>
          <w:numId w:val="2"/>
        </w:numPr>
      </w:pPr>
    </w:p>
    <w:p w14:paraId="5B2DC6A8" w14:textId="77777777" w:rsidR="00C8021E" w:rsidRPr="00C8021E" w:rsidRDefault="00C8021E" w:rsidP="00C8021E">
      <w:pPr>
        <w:pStyle w:val="Heading4"/>
      </w:pPr>
      <w:bookmarkStart w:id="294" w:name="_Toc15248778"/>
      <w:r w:rsidRPr="00C8021E">
        <w:t>ctx-lh-precentral</w:t>
      </w:r>
      <w:r>
        <w:t xml:space="preserve"> to</w:t>
      </w:r>
      <w:r w:rsidRPr="00C8021E">
        <w:t xml:space="preserve"> wm-lh-precentral</w:t>
      </w:r>
      <w:bookmarkEnd w:id="294"/>
    </w:p>
    <w:p w14:paraId="062AFDF1" w14:textId="77777777" w:rsidR="00C8021E" w:rsidRDefault="00C8021E" w:rsidP="00C8021E">
      <w:r>
        <w:t>Method: roi</w:t>
      </w:r>
    </w:p>
    <w:p w14:paraId="3A5CB109" w14:textId="77777777" w:rsidR="00C8021E" w:rsidRDefault="00C8021E" w:rsidP="00C8021E">
      <w:r>
        <w:t xml:space="preserve">Measure: </w:t>
      </w:r>
      <w:r w:rsidRPr="00C8021E">
        <w:t>stddevFA</w:t>
      </w:r>
    </w:p>
    <w:p w14:paraId="11007FBD" w14:textId="77777777" w:rsidR="00C8021E" w:rsidRDefault="00C8021E" w:rsidP="00C8021E"/>
    <w:p w14:paraId="5B31247D" w14:textId="77777777" w:rsidR="00C8021E" w:rsidRDefault="00C8021E" w:rsidP="00C8021E">
      <w:r>
        <w:t>Correlation with Age</w:t>
      </w:r>
    </w:p>
    <w:p w14:paraId="0751BD6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7934F316"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DC0B22" w14:textId="77777777" w:rsidR="00C8021E" w:rsidRDefault="00C8021E" w:rsidP="00C8021E"/>
        </w:tc>
        <w:tc>
          <w:tcPr>
            <w:tcW w:w="2640" w:type="dxa"/>
          </w:tcPr>
          <w:p w14:paraId="45A3F4B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DEFD06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41A8A3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49D07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5E790A" w14:textId="77777777" w:rsidR="00C8021E" w:rsidRDefault="00C8021E" w:rsidP="00C8021E">
            <w:r>
              <w:t>All Samples</w:t>
            </w:r>
          </w:p>
        </w:tc>
        <w:tc>
          <w:tcPr>
            <w:tcW w:w="2640" w:type="dxa"/>
          </w:tcPr>
          <w:p w14:paraId="6656841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0.669</w:t>
            </w:r>
          </w:p>
        </w:tc>
        <w:tc>
          <w:tcPr>
            <w:tcW w:w="2640" w:type="dxa"/>
          </w:tcPr>
          <w:p w14:paraId="20176D1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DC18877"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7A7B9AB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723BAE3" w14:textId="77777777" w:rsidR="00C8021E" w:rsidRDefault="00C8021E" w:rsidP="00C8021E">
            <w:r>
              <w:t>Patients under 15 years</w:t>
            </w:r>
          </w:p>
        </w:tc>
        <w:tc>
          <w:tcPr>
            <w:tcW w:w="2640" w:type="dxa"/>
          </w:tcPr>
          <w:p w14:paraId="10C56F6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0.679</w:t>
            </w:r>
          </w:p>
        </w:tc>
        <w:tc>
          <w:tcPr>
            <w:tcW w:w="2640" w:type="dxa"/>
          </w:tcPr>
          <w:p w14:paraId="014FB39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9A8596D"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E22914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EA5369" w14:textId="77777777" w:rsidR="00C8021E" w:rsidRDefault="00C8021E" w:rsidP="00C8021E">
            <w:r>
              <w:t>Patients under 10 years</w:t>
            </w:r>
          </w:p>
        </w:tc>
        <w:tc>
          <w:tcPr>
            <w:tcW w:w="2640" w:type="dxa"/>
          </w:tcPr>
          <w:p w14:paraId="228EDE8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0.585</w:t>
            </w:r>
          </w:p>
        </w:tc>
        <w:tc>
          <w:tcPr>
            <w:tcW w:w="2640" w:type="dxa"/>
          </w:tcPr>
          <w:p w14:paraId="5DFCA7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0AD299F"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3E82114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F2B31F3" w14:textId="77777777" w:rsidR="00C8021E" w:rsidRDefault="00C8021E" w:rsidP="00C8021E">
            <w:r>
              <w:t>Patients under 8 years</w:t>
            </w:r>
          </w:p>
        </w:tc>
        <w:tc>
          <w:tcPr>
            <w:tcW w:w="2640" w:type="dxa"/>
          </w:tcPr>
          <w:p w14:paraId="5727E7C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0.590</w:t>
            </w:r>
          </w:p>
        </w:tc>
        <w:tc>
          <w:tcPr>
            <w:tcW w:w="2640" w:type="dxa"/>
          </w:tcPr>
          <w:p w14:paraId="30F2C4F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7ACFC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9CD57E5"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EDCF682" w14:textId="77777777" w:rsidR="00C8021E" w:rsidRDefault="00C8021E" w:rsidP="00C8021E">
            <w:r>
              <w:t>Patients under 6 years</w:t>
            </w:r>
          </w:p>
        </w:tc>
        <w:tc>
          <w:tcPr>
            <w:tcW w:w="2640" w:type="dxa"/>
          </w:tcPr>
          <w:p w14:paraId="1DE9916D"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0.631</w:t>
            </w:r>
          </w:p>
        </w:tc>
        <w:tc>
          <w:tcPr>
            <w:tcW w:w="2640" w:type="dxa"/>
          </w:tcPr>
          <w:p w14:paraId="247CBEE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0B4F950"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05B18C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5B199E5" w14:textId="77777777" w:rsidR="00C8021E" w:rsidRDefault="00C8021E" w:rsidP="00C8021E">
            <w:r>
              <w:t>Patients under 5 years</w:t>
            </w:r>
          </w:p>
        </w:tc>
        <w:tc>
          <w:tcPr>
            <w:tcW w:w="2640" w:type="dxa"/>
          </w:tcPr>
          <w:p w14:paraId="3969DEC0"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0.618</w:t>
            </w:r>
          </w:p>
        </w:tc>
        <w:tc>
          <w:tcPr>
            <w:tcW w:w="2640" w:type="dxa"/>
          </w:tcPr>
          <w:p w14:paraId="2D934FA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762B234"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31209C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D28AB8" w14:textId="77777777" w:rsidR="00C8021E" w:rsidRDefault="00C8021E" w:rsidP="00C8021E">
            <w:r>
              <w:t>Patients under 4 years</w:t>
            </w:r>
          </w:p>
        </w:tc>
        <w:tc>
          <w:tcPr>
            <w:tcW w:w="2640" w:type="dxa"/>
          </w:tcPr>
          <w:p w14:paraId="35209B9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0.589</w:t>
            </w:r>
          </w:p>
        </w:tc>
        <w:tc>
          <w:tcPr>
            <w:tcW w:w="2640" w:type="dxa"/>
          </w:tcPr>
          <w:p w14:paraId="3EFD0B1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0C9ECC58"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393AA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60E383E" w14:textId="77777777" w:rsidR="00C8021E" w:rsidRDefault="00C8021E" w:rsidP="00C8021E">
            <w:r>
              <w:t>Patients under 3 years</w:t>
            </w:r>
          </w:p>
        </w:tc>
        <w:tc>
          <w:tcPr>
            <w:tcW w:w="2640" w:type="dxa"/>
          </w:tcPr>
          <w:p w14:paraId="0A905C4C"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0.734</w:t>
            </w:r>
          </w:p>
        </w:tc>
        <w:tc>
          <w:tcPr>
            <w:tcW w:w="2640" w:type="dxa"/>
          </w:tcPr>
          <w:p w14:paraId="5F3184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0.001</w:t>
            </w:r>
          </w:p>
        </w:tc>
        <w:tc>
          <w:tcPr>
            <w:tcW w:w="2640" w:type="dxa"/>
          </w:tcPr>
          <w:p w14:paraId="09C0D1B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FDC417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F8B2FB2" w14:textId="77777777" w:rsidR="00C8021E" w:rsidRDefault="00C8021E" w:rsidP="00C8021E">
            <w:r>
              <w:t xml:space="preserve">Patients under </w:t>
            </w:r>
            <w:proofErr w:type="gramStart"/>
            <w:r>
              <w:t>2  years</w:t>
            </w:r>
            <w:proofErr w:type="gramEnd"/>
          </w:p>
        </w:tc>
        <w:tc>
          <w:tcPr>
            <w:tcW w:w="2640" w:type="dxa"/>
          </w:tcPr>
          <w:p w14:paraId="59B18725"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0A9A7B3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0.226</w:t>
            </w:r>
          </w:p>
        </w:tc>
        <w:tc>
          <w:tcPr>
            <w:tcW w:w="2640" w:type="dxa"/>
          </w:tcPr>
          <w:p w14:paraId="6375F8F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7</w:t>
            </w:r>
          </w:p>
        </w:tc>
      </w:tr>
    </w:tbl>
    <w:p w14:paraId="7FC76A9B" w14:textId="77777777" w:rsidR="00C8021E" w:rsidRDefault="00C8021E" w:rsidP="00C8021E"/>
    <w:p w14:paraId="2051C55B" w14:textId="77777777" w:rsidR="00134984" w:rsidRDefault="00F3197F" w:rsidP="000D7870">
      <w:pPr>
        <w:jc w:val="center"/>
      </w:pPr>
      <w:r>
        <w:rPr>
          <w:noProof/>
        </w:rPr>
        <w:pict w14:anchorId="33D50C0E">
          <v:shape id="_x0000_i1037" type="#_x0000_t75" alt="ctx-lh-precentral__wm-lh-precentral__roi__stddevFA__correlation" style="width:4in;height:3in;mso-width-percent:0;mso-height-percent:0;mso-width-percent:0;mso-height-percent:0">
            <v:imagedata r:id="rId35" o:title="ctx-lh-precentral__wm-lh-precentral__roi__stddevFA__correlation"/>
          </v:shape>
        </w:pict>
      </w:r>
    </w:p>
    <w:p w14:paraId="7C0CF013" w14:textId="77777777" w:rsidR="00C8021E"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25</w:t>
      </w:r>
      <w:r w:rsidR="00E32EA6">
        <w:rPr>
          <w:noProof/>
        </w:rPr>
        <w:fldChar w:fldCharType="end"/>
      </w:r>
      <w:r>
        <w:t xml:space="preserve"> ctx-lh-precentral to wm-lh-precentral stddevFA correlation with age</w:t>
      </w:r>
    </w:p>
    <w:p w14:paraId="1762F5B3" w14:textId="77777777" w:rsidR="00134984" w:rsidRPr="00134984" w:rsidRDefault="00134984" w:rsidP="00134984"/>
    <w:p w14:paraId="4A78A3FA" w14:textId="77777777" w:rsidR="00C8021E" w:rsidRDefault="001D5888" w:rsidP="00C8021E">
      <w:pPr>
        <w:pStyle w:val="Heading4"/>
        <w:numPr>
          <w:ilvl w:val="0"/>
          <w:numId w:val="0"/>
        </w:numPr>
      </w:pPr>
      <w:bookmarkStart w:id="295" w:name="_Toc15248779"/>
      <w:r>
        <w:t>ctx-rh-precentral to wm-rh-precentral</w:t>
      </w:r>
      <w:bookmarkEnd w:id="295"/>
    </w:p>
    <w:p w14:paraId="11378065" w14:textId="77777777" w:rsidR="00C8021E" w:rsidRDefault="00C8021E" w:rsidP="00C8021E">
      <w:r>
        <w:t>Method: roi</w:t>
      </w:r>
    </w:p>
    <w:p w14:paraId="19455C9D" w14:textId="77777777" w:rsidR="00C8021E" w:rsidRDefault="00C8021E" w:rsidP="00C8021E">
      <w:r>
        <w:t xml:space="preserve">Measure: </w:t>
      </w:r>
      <w:r w:rsidRPr="00C8021E">
        <w:t>stddevFA</w:t>
      </w:r>
    </w:p>
    <w:p w14:paraId="14FEB62D" w14:textId="77777777" w:rsidR="00C8021E" w:rsidRDefault="00C8021E" w:rsidP="00C8021E"/>
    <w:p w14:paraId="0A9F863C" w14:textId="77777777" w:rsidR="00C8021E" w:rsidRDefault="00C8021E" w:rsidP="00C8021E">
      <w:r>
        <w:t>Correlation with Age</w:t>
      </w:r>
    </w:p>
    <w:p w14:paraId="24ED73E1"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C854FF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834E89" w14:textId="77777777" w:rsidR="00C8021E" w:rsidRDefault="00C8021E" w:rsidP="00C8021E"/>
        </w:tc>
        <w:tc>
          <w:tcPr>
            <w:tcW w:w="2640" w:type="dxa"/>
          </w:tcPr>
          <w:p w14:paraId="7C68C8C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AEAEFB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01FB9B6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AC05B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1590A74" w14:textId="77777777" w:rsidR="00C8021E" w:rsidRDefault="00C8021E" w:rsidP="00C8021E">
            <w:r>
              <w:t>All Samples</w:t>
            </w:r>
          </w:p>
        </w:tc>
        <w:tc>
          <w:tcPr>
            <w:tcW w:w="2640" w:type="dxa"/>
          </w:tcPr>
          <w:p w14:paraId="1FF2C13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0.664</w:t>
            </w:r>
          </w:p>
        </w:tc>
        <w:tc>
          <w:tcPr>
            <w:tcW w:w="2640" w:type="dxa"/>
          </w:tcPr>
          <w:p w14:paraId="3EEAE98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50D4FE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A4AC51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08877EC" w14:textId="77777777" w:rsidR="00C8021E" w:rsidRDefault="00C8021E" w:rsidP="00C8021E">
            <w:r>
              <w:t>Patients under 15 years</w:t>
            </w:r>
          </w:p>
        </w:tc>
        <w:tc>
          <w:tcPr>
            <w:tcW w:w="2640" w:type="dxa"/>
          </w:tcPr>
          <w:p w14:paraId="4E6D6E6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57304A5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29FDF6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A0E67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178E10C" w14:textId="77777777" w:rsidR="00C8021E" w:rsidRDefault="00C8021E" w:rsidP="00C8021E">
            <w:r>
              <w:t>Patients under 10 years</w:t>
            </w:r>
          </w:p>
        </w:tc>
        <w:tc>
          <w:tcPr>
            <w:tcW w:w="2640" w:type="dxa"/>
          </w:tcPr>
          <w:p w14:paraId="355E586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0.582</w:t>
            </w:r>
          </w:p>
        </w:tc>
        <w:tc>
          <w:tcPr>
            <w:tcW w:w="2640" w:type="dxa"/>
          </w:tcPr>
          <w:p w14:paraId="7F727F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9E86A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FFA2F8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B68B12" w14:textId="77777777" w:rsidR="00C8021E" w:rsidRDefault="00C8021E" w:rsidP="00C8021E">
            <w:r>
              <w:t>Patients under 8 years</w:t>
            </w:r>
          </w:p>
        </w:tc>
        <w:tc>
          <w:tcPr>
            <w:tcW w:w="2640" w:type="dxa"/>
          </w:tcPr>
          <w:p w14:paraId="2B02069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07C3623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D9AA00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507031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BFDC847" w14:textId="77777777" w:rsidR="00C8021E" w:rsidRDefault="00C8021E" w:rsidP="00C8021E">
            <w:r>
              <w:t>Patients under 6 years</w:t>
            </w:r>
          </w:p>
        </w:tc>
        <w:tc>
          <w:tcPr>
            <w:tcW w:w="2640" w:type="dxa"/>
          </w:tcPr>
          <w:p w14:paraId="71F8FFCA"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0.507</w:t>
            </w:r>
          </w:p>
        </w:tc>
        <w:tc>
          <w:tcPr>
            <w:tcW w:w="2640" w:type="dxa"/>
          </w:tcPr>
          <w:p w14:paraId="7879EAD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832D0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1A8A9D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B20A672" w14:textId="77777777" w:rsidR="00C8021E" w:rsidRDefault="00C8021E" w:rsidP="00C8021E">
            <w:r>
              <w:t>Patients under 5 years</w:t>
            </w:r>
          </w:p>
        </w:tc>
        <w:tc>
          <w:tcPr>
            <w:tcW w:w="2640" w:type="dxa"/>
          </w:tcPr>
          <w:p w14:paraId="2E9E623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0.548</w:t>
            </w:r>
          </w:p>
        </w:tc>
        <w:tc>
          <w:tcPr>
            <w:tcW w:w="2640" w:type="dxa"/>
          </w:tcPr>
          <w:p w14:paraId="0D29D88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9648E0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70416A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8838AD" w14:textId="77777777" w:rsidR="00C8021E" w:rsidRDefault="00C8021E" w:rsidP="00C8021E">
            <w:r>
              <w:t>Patients under 4 years</w:t>
            </w:r>
          </w:p>
        </w:tc>
        <w:tc>
          <w:tcPr>
            <w:tcW w:w="2640" w:type="dxa"/>
          </w:tcPr>
          <w:p w14:paraId="4AF33F0E"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0.502</w:t>
            </w:r>
          </w:p>
        </w:tc>
        <w:tc>
          <w:tcPr>
            <w:tcW w:w="2640" w:type="dxa"/>
          </w:tcPr>
          <w:p w14:paraId="70C6DF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0.005</w:t>
            </w:r>
          </w:p>
        </w:tc>
        <w:tc>
          <w:tcPr>
            <w:tcW w:w="2640" w:type="dxa"/>
          </w:tcPr>
          <w:p w14:paraId="188525B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A1804C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2E6ABBD" w14:textId="77777777" w:rsidR="00C8021E" w:rsidRDefault="00C8021E" w:rsidP="00C8021E">
            <w:r>
              <w:t>Patients under 3 years</w:t>
            </w:r>
          </w:p>
        </w:tc>
        <w:tc>
          <w:tcPr>
            <w:tcW w:w="2640" w:type="dxa"/>
          </w:tcPr>
          <w:p w14:paraId="665730AC"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0.672</w:t>
            </w:r>
          </w:p>
        </w:tc>
        <w:tc>
          <w:tcPr>
            <w:tcW w:w="2640" w:type="dxa"/>
          </w:tcPr>
          <w:p w14:paraId="39F32D7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41245685"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2864BD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67D4087" w14:textId="77777777" w:rsidR="00C8021E" w:rsidRDefault="00C8021E" w:rsidP="00C8021E">
            <w:r>
              <w:t xml:space="preserve">Patients under </w:t>
            </w:r>
            <w:proofErr w:type="gramStart"/>
            <w:r>
              <w:t>2  years</w:t>
            </w:r>
            <w:proofErr w:type="gramEnd"/>
          </w:p>
        </w:tc>
        <w:tc>
          <w:tcPr>
            <w:tcW w:w="2640" w:type="dxa"/>
          </w:tcPr>
          <w:p w14:paraId="3E21784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0.543</w:t>
            </w:r>
          </w:p>
        </w:tc>
        <w:tc>
          <w:tcPr>
            <w:tcW w:w="2640" w:type="dxa"/>
          </w:tcPr>
          <w:p w14:paraId="250EF6C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0.208</w:t>
            </w:r>
          </w:p>
        </w:tc>
        <w:tc>
          <w:tcPr>
            <w:tcW w:w="2640" w:type="dxa"/>
          </w:tcPr>
          <w:p w14:paraId="4A1F2895"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3BCAEF93" w14:textId="77777777" w:rsidR="00C8021E" w:rsidRDefault="00C8021E" w:rsidP="00C8021E"/>
    <w:p w14:paraId="7355B570" w14:textId="77777777" w:rsidR="00134984" w:rsidRDefault="00F3197F" w:rsidP="00134984">
      <w:pPr>
        <w:keepNext/>
        <w:jc w:val="center"/>
      </w:pPr>
      <w:r>
        <w:rPr>
          <w:noProof/>
        </w:rPr>
        <w:pict w14:anchorId="1525E8DF">
          <v:shape id="_x0000_i1036" type="#_x0000_t75" alt="ctx-rh-precentral__wm-rh-precentral__roi__stddevFA__correlation" style="width:4in;height:3in;mso-width-percent:0;mso-height-percent:0;mso-width-percent:0;mso-height-percent:0">
            <v:imagedata r:id="rId36" o:title="ctx-rh-precentral__wm-rh-precentral__roi__stddevFA__correlation"/>
          </v:shape>
        </w:pict>
      </w:r>
    </w:p>
    <w:p w14:paraId="3A1E7E20" w14:textId="77777777"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26</w:t>
      </w:r>
      <w:r w:rsidR="00E32EA6">
        <w:rPr>
          <w:noProof/>
        </w:rPr>
        <w:fldChar w:fldCharType="end"/>
      </w:r>
      <w:r>
        <w:t xml:space="preserve"> ctx-lh-precentral to w-rh-precentral stddevFA correlation with Age</w:t>
      </w:r>
    </w:p>
    <w:p w14:paraId="3ED975F4" w14:textId="77777777" w:rsidR="00C8021E" w:rsidRDefault="00C8021E" w:rsidP="00C8021E">
      <w:pPr>
        <w:pStyle w:val="Heading4"/>
        <w:numPr>
          <w:ilvl w:val="0"/>
          <w:numId w:val="0"/>
        </w:numPr>
      </w:pPr>
    </w:p>
    <w:p w14:paraId="378EF3CC" w14:textId="77777777" w:rsidR="00C8021E" w:rsidRDefault="00C8021E" w:rsidP="00C8021E">
      <w:pPr>
        <w:pStyle w:val="Heading4"/>
        <w:numPr>
          <w:ilvl w:val="0"/>
          <w:numId w:val="0"/>
        </w:numPr>
      </w:pPr>
    </w:p>
    <w:p w14:paraId="022BB101" w14:textId="77777777" w:rsidR="00C8021E" w:rsidRDefault="00C8021E" w:rsidP="00C8021E">
      <w:pPr>
        <w:pStyle w:val="Heading4"/>
        <w:numPr>
          <w:ilvl w:val="0"/>
          <w:numId w:val="0"/>
        </w:numPr>
      </w:pPr>
      <w:bookmarkStart w:id="296" w:name="_Toc15248780"/>
      <w:r w:rsidRPr="00C8021E">
        <w:t>Brain-Stem</w:t>
      </w:r>
      <w:r w:rsidR="001D5888">
        <w:t xml:space="preserve"> to </w:t>
      </w:r>
      <w:r w:rsidRPr="00C8021E">
        <w:t>ctx-lh-superiorfrontal</w:t>
      </w:r>
      <w:bookmarkEnd w:id="296"/>
    </w:p>
    <w:p w14:paraId="6132294F" w14:textId="77777777" w:rsidR="00C8021E" w:rsidRDefault="00C8021E" w:rsidP="00C8021E">
      <w:r>
        <w:t>Method: roi</w:t>
      </w:r>
    </w:p>
    <w:p w14:paraId="5C67B383" w14:textId="77777777" w:rsidR="00C8021E" w:rsidRDefault="00C8021E" w:rsidP="00C8021E">
      <w:r>
        <w:t xml:space="preserve">Measure: </w:t>
      </w:r>
      <w:r w:rsidR="001D5888">
        <w:t>meanFA</w:t>
      </w:r>
    </w:p>
    <w:p w14:paraId="115E8415" w14:textId="77777777" w:rsidR="00C8021E" w:rsidRDefault="00C8021E" w:rsidP="00C8021E"/>
    <w:p w14:paraId="71FDC4C9" w14:textId="77777777" w:rsidR="00C8021E" w:rsidRDefault="00C8021E" w:rsidP="00C8021E">
      <w:r>
        <w:t>Correlation with Age</w:t>
      </w:r>
    </w:p>
    <w:p w14:paraId="2F7344D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C7759E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249C48" w14:textId="77777777" w:rsidR="00C8021E" w:rsidRDefault="00C8021E" w:rsidP="00C8021E"/>
        </w:tc>
        <w:tc>
          <w:tcPr>
            <w:tcW w:w="2640" w:type="dxa"/>
          </w:tcPr>
          <w:p w14:paraId="3B8C6E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577A6D3"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47B85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3FED6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C03E78" w14:textId="77777777" w:rsidR="00C8021E" w:rsidRDefault="00C8021E" w:rsidP="00C8021E">
            <w:r>
              <w:t>All Samples</w:t>
            </w:r>
          </w:p>
        </w:tc>
        <w:tc>
          <w:tcPr>
            <w:tcW w:w="2640" w:type="dxa"/>
          </w:tcPr>
          <w:p w14:paraId="4F2955B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0.656</w:t>
            </w:r>
          </w:p>
        </w:tc>
        <w:tc>
          <w:tcPr>
            <w:tcW w:w="2640" w:type="dxa"/>
          </w:tcPr>
          <w:p w14:paraId="7FCB0C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BB7DA5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51E2618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A848D25" w14:textId="77777777" w:rsidR="00C8021E" w:rsidRDefault="00C8021E" w:rsidP="00C8021E">
            <w:r>
              <w:lastRenderedPageBreak/>
              <w:t>Patients under 15 years</w:t>
            </w:r>
          </w:p>
        </w:tc>
        <w:tc>
          <w:tcPr>
            <w:tcW w:w="2640" w:type="dxa"/>
          </w:tcPr>
          <w:p w14:paraId="4A27ABC4"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6EF56A9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084F9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28FE3FF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C4FDD7" w14:textId="77777777" w:rsidR="00C8021E" w:rsidRDefault="00C8021E" w:rsidP="00C8021E">
            <w:r>
              <w:t>Patients under 10 years</w:t>
            </w:r>
          </w:p>
        </w:tc>
        <w:tc>
          <w:tcPr>
            <w:tcW w:w="2640" w:type="dxa"/>
          </w:tcPr>
          <w:p w14:paraId="444B13F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0F49FC7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67463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455444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CE7D9B7" w14:textId="77777777" w:rsidR="00C8021E" w:rsidRDefault="00C8021E" w:rsidP="00C8021E">
            <w:r>
              <w:t>Patients under 8 years</w:t>
            </w:r>
          </w:p>
        </w:tc>
        <w:tc>
          <w:tcPr>
            <w:tcW w:w="2640" w:type="dxa"/>
          </w:tcPr>
          <w:p w14:paraId="2598212A"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0.518</w:t>
            </w:r>
          </w:p>
        </w:tc>
        <w:tc>
          <w:tcPr>
            <w:tcW w:w="2640" w:type="dxa"/>
          </w:tcPr>
          <w:p w14:paraId="583D205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C0FCD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391276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CC2396D" w14:textId="77777777" w:rsidR="00C8021E" w:rsidRDefault="00C8021E" w:rsidP="00C8021E">
            <w:r>
              <w:t>Patients under 6 years</w:t>
            </w:r>
          </w:p>
        </w:tc>
        <w:tc>
          <w:tcPr>
            <w:tcW w:w="2640" w:type="dxa"/>
          </w:tcPr>
          <w:p w14:paraId="5221DA9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0.468</w:t>
            </w:r>
          </w:p>
        </w:tc>
        <w:tc>
          <w:tcPr>
            <w:tcW w:w="2640" w:type="dxa"/>
          </w:tcPr>
          <w:p w14:paraId="77CCDF4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9F6923"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24CDD2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A0688A" w14:textId="77777777" w:rsidR="00C8021E" w:rsidRDefault="00C8021E" w:rsidP="00C8021E">
            <w:r>
              <w:t>Patients under 5 years</w:t>
            </w:r>
          </w:p>
        </w:tc>
        <w:tc>
          <w:tcPr>
            <w:tcW w:w="2640" w:type="dxa"/>
          </w:tcPr>
          <w:p w14:paraId="4ED747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0.654</w:t>
            </w:r>
          </w:p>
        </w:tc>
        <w:tc>
          <w:tcPr>
            <w:tcW w:w="2640" w:type="dxa"/>
          </w:tcPr>
          <w:p w14:paraId="33E7A35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72AC6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B974A2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9CD3D65" w14:textId="77777777" w:rsidR="00C8021E" w:rsidRDefault="00C8021E" w:rsidP="00C8021E">
            <w:r>
              <w:t>Patients under 4 years</w:t>
            </w:r>
          </w:p>
        </w:tc>
        <w:tc>
          <w:tcPr>
            <w:tcW w:w="2640" w:type="dxa"/>
          </w:tcPr>
          <w:p w14:paraId="71B91A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6546969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600B465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0E9E820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03C6DA" w14:textId="77777777" w:rsidR="00C8021E" w:rsidRDefault="00C8021E" w:rsidP="00C8021E">
            <w:r>
              <w:t>Patients under 3 years</w:t>
            </w:r>
          </w:p>
        </w:tc>
        <w:tc>
          <w:tcPr>
            <w:tcW w:w="2640" w:type="dxa"/>
          </w:tcPr>
          <w:p w14:paraId="39F0847E"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0.349</w:t>
            </w:r>
          </w:p>
        </w:tc>
        <w:tc>
          <w:tcPr>
            <w:tcW w:w="2640" w:type="dxa"/>
          </w:tcPr>
          <w:p w14:paraId="5B17B3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0.169</w:t>
            </w:r>
          </w:p>
        </w:tc>
        <w:tc>
          <w:tcPr>
            <w:tcW w:w="2640" w:type="dxa"/>
          </w:tcPr>
          <w:p w14:paraId="3759E47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F4A25B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EEDD05" w14:textId="77777777" w:rsidR="00C8021E" w:rsidRDefault="00C8021E" w:rsidP="00C8021E">
            <w:r>
              <w:t xml:space="preserve">Patients under </w:t>
            </w:r>
            <w:proofErr w:type="gramStart"/>
            <w:r>
              <w:t>2  years</w:t>
            </w:r>
            <w:proofErr w:type="gramEnd"/>
          </w:p>
        </w:tc>
        <w:tc>
          <w:tcPr>
            <w:tcW w:w="2640" w:type="dxa"/>
          </w:tcPr>
          <w:p w14:paraId="73A1F58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0.296</w:t>
            </w:r>
          </w:p>
        </w:tc>
        <w:tc>
          <w:tcPr>
            <w:tcW w:w="2640" w:type="dxa"/>
          </w:tcPr>
          <w:p w14:paraId="27557831"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0.520</w:t>
            </w:r>
          </w:p>
        </w:tc>
        <w:tc>
          <w:tcPr>
            <w:tcW w:w="2640" w:type="dxa"/>
          </w:tcPr>
          <w:p w14:paraId="14F0A72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0A96ACF0" w14:textId="77777777" w:rsidR="00C8021E" w:rsidRDefault="00C8021E" w:rsidP="00C8021E"/>
    <w:p w14:paraId="51752E9B" w14:textId="77777777" w:rsidR="00134984" w:rsidRDefault="00F3197F" w:rsidP="00134984">
      <w:pPr>
        <w:keepNext/>
        <w:jc w:val="center"/>
      </w:pPr>
      <w:r>
        <w:rPr>
          <w:noProof/>
        </w:rPr>
        <w:pict w14:anchorId="0348709C">
          <v:shape id="_x0000_i1035" type="#_x0000_t75" alt="Brain-Stem__ctx-lh-superiorfrontal__roi__meanFA__correlation" style="width:4in;height:3in;mso-width-percent:0;mso-height-percent:0;mso-width-percent:0;mso-height-percent:0">
            <v:imagedata r:id="rId37" o:title="Brain-Stem__ctx-lh-superiorfrontal__roi__meanFA__correlation"/>
          </v:shape>
        </w:pict>
      </w:r>
    </w:p>
    <w:p w14:paraId="1789CBB9" w14:textId="77777777"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27</w:t>
      </w:r>
      <w:r w:rsidR="00E32EA6">
        <w:rPr>
          <w:noProof/>
        </w:rPr>
        <w:fldChar w:fldCharType="end"/>
      </w:r>
      <w:r>
        <w:t xml:space="preserve"> Brain-Stem to ctx-lh-superiorfrontal meanFA correlation wth age</w:t>
      </w:r>
    </w:p>
    <w:p w14:paraId="1C5942C3" w14:textId="77777777" w:rsidR="00C8021E" w:rsidRDefault="00C8021E" w:rsidP="00C8021E">
      <w:pPr>
        <w:pStyle w:val="Heading4"/>
        <w:numPr>
          <w:ilvl w:val="0"/>
          <w:numId w:val="0"/>
        </w:numPr>
      </w:pPr>
    </w:p>
    <w:p w14:paraId="2763026A" w14:textId="77777777" w:rsidR="00C8021E" w:rsidRDefault="00C8021E" w:rsidP="00C8021E">
      <w:pPr>
        <w:pStyle w:val="Heading4"/>
        <w:numPr>
          <w:ilvl w:val="0"/>
          <w:numId w:val="0"/>
        </w:numPr>
      </w:pPr>
    </w:p>
    <w:p w14:paraId="1C60729A" w14:textId="77777777" w:rsidR="00C8021E" w:rsidRDefault="001D5888" w:rsidP="00C8021E">
      <w:pPr>
        <w:pStyle w:val="Heading4"/>
        <w:numPr>
          <w:ilvl w:val="0"/>
          <w:numId w:val="0"/>
        </w:numPr>
      </w:pPr>
      <w:bookmarkStart w:id="297" w:name="_Toc15248781"/>
      <w:r>
        <w:t xml:space="preserve">Brain-Stem to </w:t>
      </w:r>
      <w:r w:rsidR="00C8021E" w:rsidRPr="00C8021E">
        <w:t>wm-lh-superiorfrontal</w:t>
      </w:r>
      <w:bookmarkEnd w:id="297"/>
    </w:p>
    <w:p w14:paraId="3B194C79" w14:textId="77777777" w:rsidR="00C8021E" w:rsidRDefault="00C8021E" w:rsidP="00C8021E">
      <w:r>
        <w:t>Method: roi</w:t>
      </w:r>
    </w:p>
    <w:p w14:paraId="54977F38" w14:textId="77777777" w:rsidR="00C8021E" w:rsidRDefault="00C8021E" w:rsidP="00C8021E">
      <w:r>
        <w:t xml:space="preserve">Measure: </w:t>
      </w:r>
      <w:r w:rsidR="001D5888">
        <w:t>meanFA</w:t>
      </w:r>
    </w:p>
    <w:p w14:paraId="52F86933" w14:textId="77777777" w:rsidR="00C8021E" w:rsidRDefault="00C8021E" w:rsidP="00C8021E"/>
    <w:p w14:paraId="1EE8ABE9" w14:textId="77777777" w:rsidR="00C8021E" w:rsidRDefault="00C8021E" w:rsidP="00C8021E">
      <w:r>
        <w:t>Correlation with Age</w:t>
      </w:r>
    </w:p>
    <w:p w14:paraId="5F17D013"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C5AEE0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F965F37" w14:textId="77777777" w:rsidR="00C8021E" w:rsidRDefault="00C8021E" w:rsidP="00C8021E"/>
        </w:tc>
        <w:tc>
          <w:tcPr>
            <w:tcW w:w="2640" w:type="dxa"/>
          </w:tcPr>
          <w:p w14:paraId="36CF938D"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45C68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7822065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DAC177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6A976D" w14:textId="77777777" w:rsidR="00C8021E" w:rsidRDefault="00C8021E" w:rsidP="00C8021E">
            <w:r>
              <w:t>All Samples</w:t>
            </w:r>
          </w:p>
        </w:tc>
        <w:tc>
          <w:tcPr>
            <w:tcW w:w="2640" w:type="dxa"/>
          </w:tcPr>
          <w:p w14:paraId="2F40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0.654</w:t>
            </w:r>
          </w:p>
        </w:tc>
        <w:tc>
          <w:tcPr>
            <w:tcW w:w="2640" w:type="dxa"/>
          </w:tcPr>
          <w:p w14:paraId="466761A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71A794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675710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E0D6601" w14:textId="77777777" w:rsidR="00C8021E" w:rsidRDefault="00C8021E" w:rsidP="00C8021E">
            <w:r>
              <w:t>Patients under 15 years</w:t>
            </w:r>
          </w:p>
        </w:tc>
        <w:tc>
          <w:tcPr>
            <w:tcW w:w="2640" w:type="dxa"/>
          </w:tcPr>
          <w:p w14:paraId="130F2788"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0.612</w:t>
            </w:r>
          </w:p>
        </w:tc>
        <w:tc>
          <w:tcPr>
            <w:tcW w:w="2640" w:type="dxa"/>
          </w:tcPr>
          <w:p w14:paraId="476C46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FE9C6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5049A7B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7E7E13" w14:textId="77777777" w:rsidR="00C8021E" w:rsidRDefault="00C8021E" w:rsidP="00C8021E">
            <w:r>
              <w:lastRenderedPageBreak/>
              <w:t>Patients under 10 years</w:t>
            </w:r>
          </w:p>
        </w:tc>
        <w:tc>
          <w:tcPr>
            <w:tcW w:w="2640" w:type="dxa"/>
          </w:tcPr>
          <w:p w14:paraId="09B778E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5EA5A26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5573D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0518AF6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4B4028E" w14:textId="77777777" w:rsidR="00C8021E" w:rsidRDefault="00C8021E" w:rsidP="00C8021E">
            <w:r>
              <w:t>Patients under 8 years</w:t>
            </w:r>
          </w:p>
        </w:tc>
        <w:tc>
          <w:tcPr>
            <w:tcW w:w="2640" w:type="dxa"/>
          </w:tcPr>
          <w:p w14:paraId="78D2CAB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0.561</w:t>
            </w:r>
          </w:p>
        </w:tc>
        <w:tc>
          <w:tcPr>
            <w:tcW w:w="2640" w:type="dxa"/>
          </w:tcPr>
          <w:p w14:paraId="49B7B31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75F10E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11D84F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0D1C4B" w14:textId="77777777" w:rsidR="00C8021E" w:rsidRDefault="00C8021E" w:rsidP="00C8021E">
            <w:r>
              <w:t>Patients under 6 years</w:t>
            </w:r>
          </w:p>
        </w:tc>
        <w:tc>
          <w:tcPr>
            <w:tcW w:w="2640" w:type="dxa"/>
          </w:tcPr>
          <w:p w14:paraId="55032CF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0.541</w:t>
            </w:r>
          </w:p>
        </w:tc>
        <w:tc>
          <w:tcPr>
            <w:tcW w:w="2640" w:type="dxa"/>
          </w:tcPr>
          <w:p w14:paraId="75E17AD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31716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20183C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697F8C" w14:textId="77777777" w:rsidR="00C8021E" w:rsidRDefault="00C8021E" w:rsidP="00C8021E">
            <w:r>
              <w:t>Patients under 5 years</w:t>
            </w:r>
          </w:p>
        </w:tc>
        <w:tc>
          <w:tcPr>
            <w:tcW w:w="2640" w:type="dxa"/>
          </w:tcPr>
          <w:p w14:paraId="144EF2C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0.697</w:t>
            </w:r>
          </w:p>
        </w:tc>
        <w:tc>
          <w:tcPr>
            <w:tcW w:w="2640" w:type="dxa"/>
          </w:tcPr>
          <w:p w14:paraId="33C3A83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419E2A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643D041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CDE06A1" w14:textId="77777777" w:rsidR="00C8021E" w:rsidRDefault="00C8021E" w:rsidP="00C8021E">
            <w:r>
              <w:t>Patients under 4 years</w:t>
            </w:r>
          </w:p>
        </w:tc>
        <w:tc>
          <w:tcPr>
            <w:tcW w:w="2640" w:type="dxa"/>
          </w:tcPr>
          <w:p w14:paraId="4CB139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0.612</w:t>
            </w:r>
          </w:p>
        </w:tc>
        <w:tc>
          <w:tcPr>
            <w:tcW w:w="2640" w:type="dxa"/>
          </w:tcPr>
          <w:p w14:paraId="45FCF25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E8C7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0835C8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3D25D84" w14:textId="77777777" w:rsidR="00C8021E" w:rsidRDefault="00C8021E" w:rsidP="00C8021E">
            <w:r>
              <w:t>Patients under 3 years</w:t>
            </w:r>
          </w:p>
        </w:tc>
        <w:tc>
          <w:tcPr>
            <w:tcW w:w="2640" w:type="dxa"/>
          </w:tcPr>
          <w:p w14:paraId="085A5A2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0.428</w:t>
            </w:r>
          </w:p>
        </w:tc>
        <w:tc>
          <w:tcPr>
            <w:tcW w:w="2640" w:type="dxa"/>
          </w:tcPr>
          <w:p w14:paraId="0D419C2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0.083</w:t>
            </w:r>
          </w:p>
        </w:tc>
        <w:tc>
          <w:tcPr>
            <w:tcW w:w="2640" w:type="dxa"/>
          </w:tcPr>
          <w:p w14:paraId="290F718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06EF2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A826783" w14:textId="77777777" w:rsidR="00C8021E" w:rsidRDefault="00C8021E" w:rsidP="00C8021E">
            <w:r>
              <w:t xml:space="preserve">Patients under </w:t>
            </w:r>
            <w:proofErr w:type="gramStart"/>
            <w:r>
              <w:t>2  years</w:t>
            </w:r>
            <w:proofErr w:type="gramEnd"/>
          </w:p>
        </w:tc>
        <w:tc>
          <w:tcPr>
            <w:tcW w:w="2640" w:type="dxa"/>
          </w:tcPr>
          <w:p w14:paraId="57C9E1B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0.260</w:t>
            </w:r>
          </w:p>
        </w:tc>
        <w:tc>
          <w:tcPr>
            <w:tcW w:w="2640" w:type="dxa"/>
          </w:tcPr>
          <w:p w14:paraId="76E4C3C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0.573</w:t>
            </w:r>
          </w:p>
        </w:tc>
        <w:tc>
          <w:tcPr>
            <w:tcW w:w="2640" w:type="dxa"/>
          </w:tcPr>
          <w:p w14:paraId="4137A02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B106FFF" w14:textId="77777777" w:rsidR="001D5888" w:rsidRDefault="00F3197F" w:rsidP="001D5888">
      <w:pPr>
        <w:keepNext/>
        <w:jc w:val="center"/>
      </w:pPr>
      <w:r>
        <w:rPr>
          <w:noProof/>
        </w:rPr>
        <w:pict w14:anchorId="725C4477">
          <v:shape id="_x0000_i1034" type="#_x0000_t75" alt="Brain-Stem__wm-lh-superiorfrontal__roi__meanFA__correlation" style="width:4in;height:3in;mso-width-percent:0;mso-height-percent:0;mso-width-percent:0;mso-height-percent:0">
            <v:imagedata r:id="rId38" o:title="Brain-Stem__wm-lh-superiorfrontal__roi__meanFA__correlation"/>
          </v:shape>
        </w:pict>
      </w:r>
    </w:p>
    <w:p w14:paraId="00A56D85" w14:textId="77777777" w:rsidR="00C8021E"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28</w:t>
      </w:r>
      <w:r w:rsidR="00E32EA6">
        <w:rPr>
          <w:noProof/>
        </w:rPr>
        <w:fldChar w:fldCharType="end"/>
      </w:r>
      <w:r>
        <w:t xml:space="preserve"> Brain-Stem to wm-lh-superiorfrontal meanFA correlation with age</w:t>
      </w:r>
    </w:p>
    <w:p w14:paraId="65673FA9" w14:textId="77777777" w:rsidR="00C8021E" w:rsidRDefault="00C8021E" w:rsidP="00C8021E">
      <w:pPr>
        <w:pStyle w:val="Heading4"/>
        <w:numPr>
          <w:ilvl w:val="0"/>
          <w:numId w:val="0"/>
        </w:numPr>
      </w:pPr>
    </w:p>
    <w:p w14:paraId="45022703" w14:textId="77777777" w:rsidR="00C8021E" w:rsidRDefault="00C8021E" w:rsidP="00C8021E">
      <w:pPr>
        <w:pStyle w:val="Heading4"/>
        <w:numPr>
          <w:ilvl w:val="0"/>
          <w:numId w:val="0"/>
        </w:numPr>
      </w:pPr>
    </w:p>
    <w:p w14:paraId="7E9F839D" w14:textId="77777777" w:rsidR="00C8021E" w:rsidRDefault="00C8021E" w:rsidP="00C8021E">
      <w:pPr>
        <w:pStyle w:val="Heading4"/>
        <w:numPr>
          <w:ilvl w:val="0"/>
          <w:numId w:val="0"/>
        </w:numPr>
      </w:pPr>
      <w:bookmarkStart w:id="298" w:name="_Toc15248782"/>
      <w:r w:rsidRPr="00C8021E">
        <w:t>Brain-Stem</w:t>
      </w:r>
      <w:r w:rsidR="001D5888">
        <w:t xml:space="preserve"> to </w:t>
      </w:r>
      <w:r w:rsidRPr="00C8021E">
        <w:t>Left-VentralDC</w:t>
      </w:r>
      <w:bookmarkEnd w:id="298"/>
    </w:p>
    <w:p w14:paraId="488922F5" w14:textId="77777777" w:rsidR="00C8021E" w:rsidRDefault="00C8021E" w:rsidP="00C8021E">
      <w:r>
        <w:t>Method: roi</w:t>
      </w:r>
    </w:p>
    <w:p w14:paraId="500EF3D5" w14:textId="77777777" w:rsidR="00C8021E" w:rsidRDefault="00C8021E" w:rsidP="00C8021E">
      <w:r>
        <w:t xml:space="preserve">Measure: </w:t>
      </w:r>
      <w:r w:rsidR="001D5888">
        <w:t>meanFA</w:t>
      </w:r>
    </w:p>
    <w:p w14:paraId="68AD229F" w14:textId="77777777" w:rsidR="00C8021E" w:rsidRDefault="00C8021E" w:rsidP="00C8021E"/>
    <w:p w14:paraId="55160B59" w14:textId="77777777" w:rsidR="00C8021E" w:rsidRDefault="00C8021E" w:rsidP="00C8021E">
      <w:r>
        <w:t>Correlation with Age</w:t>
      </w:r>
    </w:p>
    <w:p w14:paraId="49BE2A2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6366E03"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63E553" w14:textId="77777777" w:rsidR="00C8021E" w:rsidRDefault="00C8021E" w:rsidP="00C8021E"/>
        </w:tc>
        <w:tc>
          <w:tcPr>
            <w:tcW w:w="2640" w:type="dxa"/>
          </w:tcPr>
          <w:p w14:paraId="56615BB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00989D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8FB27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61B1C7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1271932" w14:textId="77777777" w:rsidR="00C8021E" w:rsidRDefault="00C8021E" w:rsidP="00C8021E">
            <w:r>
              <w:t>All Samples</w:t>
            </w:r>
          </w:p>
        </w:tc>
        <w:tc>
          <w:tcPr>
            <w:tcW w:w="2640" w:type="dxa"/>
          </w:tcPr>
          <w:p w14:paraId="13FE5E2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0.653</w:t>
            </w:r>
          </w:p>
        </w:tc>
        <w:tc>
          <w:tcPr>
            <w:tcW w:w="2640" w:type="dxa"/>
          </w:tcPr>
          <w:p w14:paraId="206F6AA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D5AF94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6C71CD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920209A" w14:textId="77777777" w:rsidR="00C8021E" w:rsidRDefault="00C8021E" w:rsidP="00C8021E">
            <w:r>
              <w:t>Patients under 15 years</w:t>
            </w:r>
          </w:p>
        </w:tc>
        <w:tc>
          <w:tcPr>
            <w:tcW w:w="2640" w:type="dxa"/>
          </w:tcPr>
          <w:p w14:paraId="108F9B3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7041B28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36B4F1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11109F8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A985D8" w14:textId="77777777" w:rsidR="00C8021E" w:rsidRDefault="00C8021E" w:rsidP="00C8021E">
            <w:r>
              <w:t>Patients under 10 years</w:t>
            </w:r>
          </w:p>
        </w:tc>
        <w:tc>
          <w:tcPr>
            <w:tcW w:w="2640" w:type="dxa"/>
          </w:tcPr>
          <w:p w14:paraId="25809C5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51FA8C9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F09F0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3C6E74C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5C5311F" w14:textId="77777777" w:rsidR="00C8021E" w:rsidRDefault="00C8021E" w:rsidP="00C8021E">
            <w:r>
              <w:lastRenderedPageBreak/>
              <w:t>Patients under 8 years</w:t>
            </w:r>
          </w:p>
        </w:tc>
        <w:tc>
          <w:tcPr>
            <w:tcW w:w="2640" w:type="dxa"/>
          </w:tcPr>
          <w:p w14:paraId="38FA50B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0.614</w:t>
            </w:r>
          </w:p>
        </w:tc>
        <w:tc>
          <w:tcPr>
            <w:tcW w:w="2640" w:type="dxa"/>
          </w:tcPr>
          <w:p w14:paraId="75F88B1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AFD248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E0E5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1EEAB" w14:textId="77777777" w:rsidR="00C8021E" w:rsidRDefault="00C8021E" w:rsidP="00C8021E">
            <w:r>
              <w:t>Patients under 6 years</w:t>
            </w:r>
          </w:p>
        </w:tc>
        <w:tc>
          <w:tcPr>
            <w:tcW w:w="2640" w:type="dxa"/>
          </w:tcPr>
          <w:p w14:paraId="37AE1F2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0.581</w:t>
            </w:r>
          </w:p>
        </w:tc>
        <w:tc>
          <w:tcPr>
            <w:tcW w:w="2640" w:type="dxa"/>
          </w:tcPr>
          <w:p w14:paraId="2DEE70A4"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F640A0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195FD99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DBF8334" w14:textId="77777777" w:rsidR="00C8021E" w:rsidRDefault="00C8021E" w:rsidP="00C8021E">
            <w:r>
              <w:t>Patients under 5 years</w:t>
            </w:r>
          </w:p>
        </w:tc>
        <w:tc>
          <w:tcPr>
            <w:tcW w:w="2640" w:type="dxa"/>
          </w:tcPr>
          <w:p w14:paraId="6719422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4F0C7B8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CECF42B"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296FC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D2AF94E" w14:textId="77777777" w:rsidR="00C8021E" w:rsidRDefault="00C8021E" w:rsidP="00C8021E">
            <w:r>
              <w:t>Patients under 4 years</w:t>
            </w:r>
          </w:p>
        </w:tc>
        <w:tc>
          <w:tcPr>
            <w:tcW w:w="2640" w:type="dxa"/>
          </w:tcPr>
          <w:p w14:paraId="44AAE67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0.539</w:t>
            </w:r>
          </w:p>
        </w:tc>
        <w:tc>
          <w:tcPr>
            <w:tcW w:w="2640" w:type="dxa"/>
          </w:tcPr>
          <w:p w14:paraId="6B579DB2"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1B49A0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5CCA17E"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566FD8A" w14:textId="77777777" w:rsidR="00C8021E" w:rsidRDefault="00C8021E" w:rsidP="00C8021E">
            <w:r>
              <w:t>Patients under 3 years</w:t>
            </w:r>
          </w:p>
        </w:tc>
        <w:tc>
          <w:tcPr>
            <w:tcW w:w="2640" w:type="dxa"/>
          </w:tcPr>
          <w:p w14:paraId="7B196894"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0.338</w:t>
            </w:r>
          </w:p>
        </w:tc>
        <w:tc>
          <w:tcPr>
            <w:tcW w:w="2640" w:type="dxa"/>
          </w:tcPr>
          <w:p w14:paraId="18CDE0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0.184</w:t>
            </w:r>
          </w:p>
        </w:tc>
        <w:tc>
          <w:tcPr>
            <w:tcW w:w="2640" w:type="dxa"/>
          </w:tcPr>
          <w:p w14:paraId="2D2EC1C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BF302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65C5370" w14:textId="77777777" w:rsidR="00C8021E" w:rsidRDefault="00C8021E" w:rsidP="00C8021E">
            <w:r>
              <w:t xml:space="preserve">Patients under </w:t>
            </w:r>
            <w:proofErr w:type="gramStart"/>
            <w:r>
              <w:t>2  years</w:t>
            </w:r>
            <w:proofErr w:type="gramEnd"/>
          </w:p>
        </w:tc>
        <w:tc>
          <w:tcPr>
            <w:tcW w:w="2640" w:type="dxa"/>
          </w:tcPr>
          <w:p w14:paraId="5EF9C27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-0.077</w:t>
            </w:r>
          </w:p>
        </w:tc>
        <w:tc>
          <w:tcPr>
            <w:tcW w:w="2640" w:type="dxa"/>
          </w:tcPr>
          <w:p w14:paraId="2EA6DDD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0.869</w:t>
            </w:r>
          </w:p>
        </w:tc>
        <w:tc>
          <w:tcPr>
            <w:tcW w:w="2640" w:type="dxa"/>
          </w:tcPr>
          <w:p w14:paraId="529A912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57A8123A" w14:textId="77777777" w:rsidR="00C8021E" w:rsidRDefault="00C8021E" w:rsidP="00C8021E"/>
    <w:p w14:paraId="65D019C7" w14:textId="77777777" w:rsidR="001D5888" w:rsidRDefault="00F3197F" w:rsidP="001D5888">
      <w:pPr>
        <w:keepNext/>
        <w:jc w:val="center"/>
      </w:pPr>
      <w:r>
        <w:rPr>
          <w:noProof/>
        </w:rPr>
        <w:pict w14:anchorId="2C68EA83">
          <v:shape id="_x0000_i1033" type="#_x0000_t75" alt="Brain-Stem__Left-VentralDC__roi__meanFA__correlation" style="width:4in;height:3in;mso-width-percent:0;mso-height-percent:0;mso-width-percent:0;mso-height-percent:0">
            <v:imagedata r:id="rId39" o:title="Brain-Stem__Left-VentralDC__roi__meanFA__correlation"/>
          </v:shape>
        </w:pict>
      </w:r>
    </w:p>
    <w:p w14:paraId="7B79D7E8" w14:textId="77777777"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29</w:t>
      </w:r>
      <w:r w:rsidR="00E32EA6">
        <w:rPr>
          <w:noProof/>
        </w:rPr>
        <w:fldChar w:fldCharType="end"/>
      </w:r>
      <w:r>
        <w:t xml:space="preserve"> Brain-Stem to left-VentricalDC meanFA correlation with age</w:t>
      </w:r>
    </w:p>
    <w:p w14:paraId="0C5CDFB6" w14:textId="77777777" w:rsidR="00C8021E" w:rsidRDefault="00C8021E" w:rsidP="00C8021E">
      <w:pPr>
        <w:pStyle w:val="Heading4"/>
        <w:numPr>
          <w:ilvl w:val="0"/>
          <w:numId w:val="0"/>
        </w:numPr>
      </w:pPr>
    </w:p>
    <w:p w14:paraId="61FF097B" w14:textId="77777777" w:rsidR="00C8021E" w:rsidRDefault="00C8021E" w:rsidP="00C8021E">
      <w:pPr>
        <w:pStyle w:val="Heading4"/>
        <w:numPr>
          <w:ilvl w:val="0"/>
          <w:numId w:val="0"/>
        </w:numPr>
      </w:pPr>
    </w:p>
    <w:p w14:paraId="101B8EA6" w14:textId="77777777" w:rsidR="00C8021E" w:rsidRDefault="001D5888" w:rsidP="00C8021E">
      <w:pPr>
        <w:pStyle w:val="Heading4"/>
        <w:numPr>
          <w:ilvl w:val="0"/>
          <w:numId w:val="0"/>
        </w:numPr>
      </w:pPr>
      <w:bookmarkStart w:id="299" w:name="_Toc15248783"/>
      <w:r>
        <w:t>Left-VentralDC to wm-lh-insula</w:t>
      </w:r>
      <w:bookmarkEnd w:id="299"/>
    </w:p>
    <w:p w14:paraId="0C3C3D6A" w14:textId="77777777" w:rsidR="00C8021E" w:rsidRDefault="00C8021E" w:rsidP="00C8021E">
      <w:r>
        <w:t>Method: roi</w:t>
      </w:r>
    </w:p>
    <w:p w14:paraId="7E0CCD71" w14:textId="77777777" w:rsidR="00C8021E" w:rsidRDefault="00C8021E" w:rsidP="00C8021E">
      <w:r>
        <w:t xml:space="preserve">Measure: </w:t>
      </w:r>
      <w:r w:rsidR="001D5888">
        <w:t>meanFA</w:t>
      </w:r>
    </w:p>
    <w:p w14:paraId="4C326242" w14:textId="77777777" w:rsidR="00C8021E" w:rsidRDefault="00C8021E" w:rsidP="00C8021E"/>
    <w:p w14:paraId="43F061B5" w14:textId="77777777" w:rsidR="00C8021E" w:rsidRDefault="00C8021E" w:rsidP="00C8021E">
      <w:r>
        <w:t>Correlation with Age</w:t>
      </w:r>
    </w:p>
    <w:p w14:paraId="77E12D8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3B39D03F"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9C668B" w14:textId="77777777" w:rsidR="00C8021E" w:rsidRDefault="00C8021E" w:rsidP="00C8021E"/>
        </w:tc>
        <w:tc>
          <w:tcPr>
            <w:tcW w:w="2640" w:type="dxa"/>
          </w:tcPr>
          <w:p w14:paraId="4F16958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07303E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4769A70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22CCB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F6E1C5" w14:textId="77777777" w:rsidR="00C8021E" w:rsidRDefault="00C8021E" w:rsidP="00C8021E">
            <w:r>
              <w:t>All Samples</w:t>
            </w:r>
          </w:p>
        </w:tc>
        <w:tc>
          <w:tcPr>
            <w:tcW w:w="2640" w:type="dxa"/>
          </w:tcPr>
          <w:p w14:paraId="2140171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2C27C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A3444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25B8A63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B7D9C68" w14:textId="77777777" w:rsidR="00C8021E" w:rsidRDefault="00C8021E" w:rsidP="00C8021E">
            <w:r>
              <w:t>Patients under 15 years</w:t>
            </w:r>
          </w:p>
        </w:tc>
        <w:tc>
          <w:tcPr>
            <w:tcW w:w="2640" w:type="dxa"/>
          </w:tcPr>
          <w:p w14:paraId="5CE612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0.664</w:t>
            </w:r>
          </w:p>
        </w:tc>
        <w:tc>
          <w:tcPr>
            <w:tcW w:w="2640" w:type="dxa"/>
          </w:tcPr>
          <w:p w14:paraId="0171037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79DA465"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95FE2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CC492B" w14:textId="77777777" w:rsidR="00C8021E" w:rsidRDefault="00C8021E" w:rsidP="00C8021E">
            <w:r>
              <w:t>Patients under 10 years</w:t>
            </w:r>
          </w:p>
        </w:tc>
        <w:tc>
          <w:tcPr>
            <w:tcW w:w="2640" w:type="dxa"/>
          </w:tcPr>
          <w:p w14:paraId="331FC64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0.667</w:t>
            </w:r>
          </w:p>
        </w:tc>
        <w:tc>
          <w:tcPr>
            <w:tcW w:w="2640" w:type="dxa"/>
          </w:tcPr>
          <w:p w14:paraId="6506222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758166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1B292E1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E7A8ED9" w14:textId="77777777" w:rsidR="00C8021E" w:rsidRDefault="00C8021E" w:rsidP="00C8021E">
            <w:r>
              <w:t>Patients under 8 years</w:t>
            </w:r>
          </w:p>
        </w:tc>
        <w:tc>
          <w:tcPr>
            <w:tcW w:w="2640" w:type="dxa"/>
          </w:tcPr>
          <w:p w14:paraId="3EC70EF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0.667</w:t>
            </w:r>
          </w:p>
        </w:tc>
        <w:tc>
          <w:tcPr>
            <w:tcW w:w="2640" w:type="dxa"/>
          </w:tcPr>
          <w:p w14:paraId="75962EE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92934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9B2B7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5D8EDC9" w14:textId="77777777" w:rsidR="00C8021E" w:rsidRDefault="00C8021E" w:rsidP="00C8021E">
            <w:r>
              <w:lastRenderedPageBreak/>
              <w:t>Patients under 6 years</w:t>
            </w:r>
          </w:p>
        </w:tc>
        <w:tc>
          <w:tcPr>
            <w:tcW w:w="2640" w:type="dxa"/>
          </w:tcPr>
          <w:p w14:paraId="3E2706E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7A41497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5AC9A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3895D43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831734F" w14:textId="77777777" w:rsidR="00C8021E" w:rsidRDefault="00C8021E" w:rsidP="00C8021E">
            <w:r>
              <w:t>Patients under 5 years</w:t>
            </w:r>
          </w:p>
        </w:tc>
        <w:tc>
          <w:tcPr>
            <w:tcW w:w="2640" w:type="dxa"/>
          </w:tcPr>
          <w:p w14:paraId="3C214F3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0.598</w:t>
            </w:r>
          </w:p>
        </w:tc>
        <w:tc>
          <w:tcPr>
            <w:tcW w:w="2640" w:type="dxa"/>
          </w:tcPr>
          <w:p w14:paraId="64E9406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57C10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0DB272F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FACFD7" w14:textId="77777777" w:rsidR="00C8021E" w:rsidRDefault="00C8021E" w:rsidP="00C8021E">
            <w:r>
              <w:t>Patients under 4 years</w:t>
            </w:r>
          </w:p>
        </w:tc>
        <w:tc>
          <w:tcPr>
            <w:tcW w:w="2640" w:type="dxa"/>
          </w:tcPr>
          <w:p w14:paraId="3F045C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0.422</w:t>
            </w:r>
          </w:p>
        </w:tc>
        <w:tc>
          <w:tcPr>
            <w:tcW w:w="2640" w:type="dxa"/>
          </w:tcPr>
          <w:p w14:paraId="254E01A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0.020</w:t>
            </w:r>
          </w:p>
        </w:tc>
        <w:tc>
          <w:tcPr>
            <w:tcW w:w="2640" w:type="dxa"/>
          </w:tcPr>
          <w:p w14:paraId="3CA129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829B02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1F1EB4A" w14:textId="77777777" w:rsidR="00C8021E" w:rsidRDefault="00C8021E" w:rsidP="00C8021E">
            <w:r>
              <w:t>Patients under 3 years</w:t>
            </w:r>
          </w:p>
        </w:tc>
        <w:tc>
          <w:tcPr>
            <w:tcW w:w="2640" w:type="dxa"/>
          </w:tcPr>
          <w:p w14:paraId="08DC432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0.352</w:t>
            </w:r>
          </w:p>
        </w:tc>
        <w:tc>
          <w:tcPr>
            <w:tcW w:w="2640" w:type="dxa"/>
          </w:tcPr>
          <w:p w14:paraId="0508539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0.166</w:t>
            </w:r>
          </w:p>
        </w:tc>
        <w:tc>
          <w:tcPr>
            <w:tcW w:w="2640" w:type="dxa"/>
          </w:tcPr>
          <w:p w14:paraId="2B7C3C7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5373D3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2577DBE" w14:textId="77777777" w:rsidR="00C8021E" w:rsidRDefault="00C8021E" w:rsidP="00C8021E">
            <w:r>
              <w:t xml:space="preserve">Patients under </w:t>
            </w:r>
            <w:proofErr w:type="gramStart"/>
            <w:r>
              <w:t>2  years</w:t>
            </w:r>
            <w:proofErr w:type="gramEnd"/>
          </w:p>
        </w:tc>
        <w:tc>
          <w:tcPr>
            <w:tcW w:w="2640" w:type="dxa"/>
          </w:tcPr>
          <w:p w14:paraId="017FB6F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-0.284</w:t>
            </w:r>
          </w:p>
        </w:tc>
        <w:tc>
          <w:tcPr>
            <w:tcW w:w="2640" w:type="dxa"/>
          </w:tcPr>
          <w:p w14:paraId="1B9C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0.537</w:t>
            </w:r>
          </w:p>
        </w:tc>
        <w:tc>
          <w:tcPr>
            <w:tcW w:w="2640" w:type="dxa"/>
          </w:tcPr>
          <w:p w14:paraId="4BD3538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3352653" w14:textId="77777777" w:rsidR="00C8021E" w:rsidRDefault="00C8021E" w:rsidP="00C8021E"/>
    <w:p w14:paraId="190C1DD7" w14:textId="77777777" w:rsidR="001D5888" w:rsidRDefault="00F3197F" w:rsidP="001D5888">
      <w:pPr>
        <w:keepNext/>
        <w:jc w:val="center"/>
      </w:pPr>
      <w:r>
        <w:rPr>
          <w:noProof/>
        </w:rPr>
        <w:pict w14:anchorId="2D3485D7">
          <v:shape id="_x0000_i1032" type="#_x0000_t75" alt="Left-VentralDC__wm-lh-insula__roi__meanFA__correlation" style="width:4in;height:3in;mso-width-percent:0;mso-height-percent:0;mso-width-percent:0;mso-height-percent:0">
            <v:imagedata r:id="rId40" o:title="Left-VentralDC__wm-lh-insula__roi__meanFA__correlation"/>
          </v:shape>
        </w:pict>
      </w:r>
    </w:p>
    <w:p w14:paraId="00E172DD" w14:textId="77777777"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30</w:t>
      </w:r>
      <w:r w:rsidR="00E32EA6">
        <w:rPr>
          <w:noProof/>
        </w:rPr>
        <w:fldChar w:fldCharType="end"/>
      </w:r>
      <w:r>
        <w:t xml:space="preserve"> Left-VentricalDC to wm-lh-insula meanFA correlation with age</w:t>
      </w:r>
    </w:p>
    <w:p w14:paraId="64002CC6" w14:textId="77777777" w:rsidR="00C8021E" w:rsidRDefault="00C8021E" w:rsidP="00C8021E">
      <w:pPr>
        <w:pStyle w:val="Heading4"/>
        <w:numPr>
          <w:ilvl w:val="0"/>
          <w:numId w:val="0"/>
        </w:numPr>
      </w:pPr>
    </w:p>
    <w:p w14:paraId="75C29360" w14:textId="77777777" w:rsidR="00C8021E" w:rsidRDefault="00C8021E" w:rsidP="00C8021E">
      <w:pPr>
        <w:pStyle w:val="Heading4"/>
        <w:numPr>
          <w:ilvl w:val="0"/>
          <w:numId w:val="0"/>
        </w:numPr>
      </w:pPr>
    </w:p>
    <w:p w14:paraId="449CC150" w14:textId="77777777" w:rsidR="00C8021E" w:rsidRDefault="009C2CED" w:rsidP="00C8021E">
      <w:pPr>
        <w:pStyle w:val="Heading4"/>
        <w:numPr>
          <w:ilvl w:val="0"/>
          <w:numId w:val="0"/>
        </w:numPr>
      </w:pPr>
      <w:bookmarkStart w:id="300" w:name="_Toc15248784"/>
      <w:r>
        <w:t xml:space="preserve">Brain-Stem to </w:t>
      </w:r>
      <w:r w:rsidR="00C8021E" w:rsidRPr="00C8021E">
        <w:t>wm-lh-precentral</w:t>
      </w:r>
      <w:bookmarkEnd w:id="300"/>
    </w:p>
    <w:p w14:paraId="4CB0E238" w14:textId="77777777" w:rsidR="00C8021E" w:rsidRDefault="00C8021E" w:rsidP="00C8021E">
      <w:r>
        <w:t>Method: roi</w:t>
      </w:r>
    </w:p>
    <w:p w14:paraId="38E3551D" w14:textId="77777777" w:rsidR="00C8021E" w:rsidRDefault="00C8021E" w:rsidP="00C8021E">
      <w:r>
        <w:t xml:space="preserve">Measure: </w:t>
      </w:r>
      <w:r w:rsidR="009C2CED">
        <w:t>meanFA</w:t>
      </w:r>
    </w:p>
    <w:p w14:paraId="0444FA0D" w14:textId="77777777" w:rsidR="00C8021E" w:rsidRDefault="00C8021E" w:rsidP="00C8021E"/>
    <w:p w14:paraId="65398742" w14:textId="77777777" w:rsidR="00C8021E" w:rsidRDefault="00C8021E" w:rsidP="00C8021E">
      <w:r>
        <w:t>Correlation with Age</w:t>
      </w:r>
    </w:p>
    <w:p w14:paraId="6B06D434"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286DD3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007B7F2" w14:textId="77777777" w:rsidR="00C8021E" w:rsidRDefault="00C8021E" w:rsidP="00C8021E"/>
        </w:tc>
        <w:tc>
          <w:tcPr>
            <w:tcW w:w="2640" w:type="dxa"/>
          </w:tcPr>
          <w:p w14:paraId="432865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CACE3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25719D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27BE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AE162D9" w14:textId="77777777" w:rsidR="00C8021E" w:rsidRDefault="00C8021E" w:rsidP="00C8021E">
            <w:r>
              <w:t>All Samples</w:t>
            </w:r>
          </w:p>
        </w:tc>
        <w:tc>
          <w:tcPr>
            <w:tcW w:w="2640" w:type="dxa"/>
          </w:tcPr>
          <w:p w14:paraId="0399C67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D5FDDC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1CCC17E"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53D30E3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ABCDE19" w14:textId="77777777" w:rsidR="00C8021E" w:rsidRDefault="00C8021E" w:rsidP="00C8021E">
            <w:r>
              <w:t>Patients under 15 years</w:t>
            </w:r>
          </w:p>
        </w:tc>
        <w:tc>
          <w:tcPr>
            <w:tcW w:w="2640" w:type="dxa"/>
          </w:tcPr>
          <w:p w14:paraId="1AA1598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0.649</w:t>
            </w:r>
          </w:p>
        </w:tc>
        <w:tc>
          <w:tcPr>
            <w:tcW w:w="2640" w:type="dxa"/>
          </w:tcPr>
          <w:p w14:paraId="3AF4277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9C075B"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769211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D4495D" w14:textId="77777777" w:rsidR="00C8021E" w:rsidRDefault="00C8021E" w:rsidP="00C8021E">
            <w:r>
              <w:t>Patients under 10 years</w:t>
            </w:r>
          </w:p>
        </w:tc>
        <w:tc>
          <w:tcPr>
            <w:tcW w:w="2640" w:type="dxa"/>
          </w:tcPr>
          <w:p w14:paraId="050F4D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3714642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51F6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09665EE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726BAAF" w14:textId="77777777" w:rsidR="00C8021E" w:rsidRDefault="00C8021E" w:rsidP="00C8021E">
            <w:r>
              <w:t>Patients under 8 years</w:t>
            </w:r>
          </w:p>
        </w:tc>
        <w:tc>
          <w:tcPr>
            <w:tcW w:w="2640" w:type="dxa"/>
          </w:tcPr>
          <w:p w14:paraId="43D48AE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0.538</w:t>
            </w:r>
          </w:p>
        </w:tc>
        <w:tc>
          <w:tcPr>
            <w:tcW w:w="2640" w:type="dxa"/>
          </w:tcPr>
          <w:p w14:paraId="4BE112F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4A141C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9BC77A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532F9D" w14:textId="77777777" w:rsidR="00C8021E" w:rsidRDefault="00C8021E" w:rsidP="00C8021E">
            <w:r>
              <w:t>Patients under 6 years</w:t>
            </w:r>
          </w:p>
        </w:tc>
        <w:tc>
          <w:tcPr>
            <w:tcW w:w="2640" w:type="dxa"/>
          </w:tcPr>
          <w:p w14:paraId="0D566B4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0.583</w:t>
            </w:r>
          </w:p>
        </w:tc>
        <w:tc>
          <w:tcPr>
            <w:tcW w:w="2640" w:type="dxa"/>
          </w:tcPr>
          <w:p w14:paraId="475D98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CC05652"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0F440E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474937" w14:textId="77777777" w:rsidR="00C8021E" w:rsidRDefault="00C8021E" w:rsidP="00C8021E">
            <w:r>
              <w:lastRenderedPageBreak/>
              <w:t>Patients under 5 years</w:t>
            </w:r>
          </w:p>
        </w:tc>
        <w:tc>
          <w:tcPr>
            <w:tcW w:w="2640" w:type="dxa"/>
          </w:tcPr>
          <w:p w14:paraId="4FD08D0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0.553</w:t>
            </w:r>
          </w:p>
        </w:tc>
        <w:tc>
          <w:tcPr>
            <w:tcW w:w="2640" w:type="dxa"/>
          </w:tcPr>
          <w:p w14:paraId="0EBE7141"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B0B70D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14597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56B5148" w14:textId="77777777" w:rsidR="00C8021E" w:rsidRDefault="00C8021E" w:rsidP="00C8021E">
            <w:r>
              <w:t>Patients under 4 years</w:t>
            </w:r>
          </w:p>
        </w:tc>
        <w:tc>
          <w:tcPr>
            <w:tcW w:w="2640" w:type="dxa"/>
          </w:tcPr>
          <w:p w14:paraId="311A362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0.430</w:t>
            </w:r>
          </w:p>
        </w:tc>
        <w:tc>
          <w:tcPr>
            <w:tcW w:w="2640" w:type="dxa"/>
          </w:tcPr>
          <w:p w14:paraId="559C983D"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0.018</w:t>
            </w:r>
          </w:p>
        </w:tc>
        <w:tc>
          <w:tcPr>
            <w:tcW w:w="2640" w:type="dxa"/>
          </w:tcPr>
          <w:p w14:paraId="738931B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067AD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5C05F2F" w14:textId="77777777" w:rsidR="00C8021E" w:rsidRDefault="00C8021E" w:rsidP="00C8021E">
            <w:r>
              <w:t>Patients under 3 years</w:t>
            </w:r>
          </w:p>
        </w:tc>
        <w:tc>
          <w:tcPr>
            <w:tcW w:w="2640" w:type="dxa"/>
          </w:tcPr>
          <w:p w14:paraId="10104DF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0.377</w:t>
            </w:r>
          </w:p>
        </w:tc>
        <w:tc>
          <w:tcPr>
            <w:tcW w:w="2640" w:type="dxa"/>
          </w:tcPr>
          <w:p w14:paraId="5C8CBA6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0.136</w:t>
            </w:r>
          </w:p>
        </w:tc>
        <w:tc>
          <w:tcPr>
            <w:tcW w:w="2640" w:type="dxa"/>
          </w:tcPr>
          <w:p w14:paraId="1DD8C76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8D7D86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653510" w14:textId="77777777" w:rsidR="00C8021E" w:rsidRDefault="00C8021E" w:rsidP="00C8021E">
            <w:r>
              <w:t xml:space="preserve">Patients under </w:t>
            </w:r>
            <w:proofErr w:type="gramStart"/>
            <w:r>
              <w:t>2  years</w:t>
            </w:r>
            <w:proofErr w:type="gramEnd"/>
          </w:p>
        </w:tc>
        <w:tc>
          <w:tcPr>
            <w:tcW w:w="2640" w:type="dxa"/>
          </w:tcPr>
          <w:p w14:paraId="79B1930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0.450</w:t>
            </w:r>
          </w:p>
        </w:tc>
        <w:tc>
          <w:tcPr>
            <w:tcW w:w="2640" w:type="dxa"/>
          </w:tcPr>
          <w:p w14:paraId="2C6198A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0.311</w:t>
            </w:r>
          </w:p>
        </w:tc>
        <w:tc>
          <w:tcPr>
            <w:tcW w:w="2640" w:type="dxa"/>
          </w:tcPr>
          <w:p w14:paraId="372A32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B960F55" w14:textId="77777777" w:rsidR="00C8021E" w:rsidRDefault="00C8021E" w:rsidP="00C8021E"/>
    <w:p w14:paraId="06D70BE5" w14:textId="77777777" w:rsidR="009C2CED" w:rsidRDefault="00F3197F" w:rsidP="009C2CED">
      <w:pPr>
        <w:keepNext/>
        <w:jc w:val="center"/>
      </w:pPr>
      <w:r>
        <w:rPr>
          <w:noProof/>
        </w:rPr>
        <w:pict w14:anchorId="25E644BE">
          <v:shape id="_x0000_i1031" type="#_x0000_t75" alt="Brain-Stem__wm-lh-precentral__roi__meanFA__correlation" style="width:4in;height:3in;mso-width-percent:0;mso-height-percent:0;mso-width-percent:0;mso-height-percent:0">
            <v:imagedata r:id="rId41" o:title="Brain-Stem__wm-lh-precentral__roi__meanFA__correlation"/>
          </v:shape>
        </w:pict>
      </w:r>
    </w:p>
    <w:p w14:paraId="02F005C5" w14:textId="77777777"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31</w:t>
      </w:r>
      <w:r w:rsidR="00E32EA6">
        <w:rPr>
          <w:noProof/>
        </w:rPr>
        <w:fldChar w:fldCharType="end"/>
      </w:r>
      <w:r>
        <w:t xml:space="preserve"> Brain-Stem to wm-lh-precentral meanFA correlation with age</w:t>
      </w:r>
    </w:p>
    <w:p w14:paraId="4D1A052C" w14:textId="77777777" w:rsidR="00C8021E" w:rsidRDefault="00C8021E" w:rsidP="00C8021E">
      <w:pPr>
        <w:pStyle w:val="Heading4"/>
        <w:numPr>
          <w:ilvl w:val="0"/>
          <w:numId w:val="0"/>
        </w:numPr>
      </w:pPr>
    </w:p>
    <w:p w14:paraId="7A454213" w14:textId="77777777" w:rsidR="00C8021E" w:rsidRDefault="00C8021E" w:rsidP="00C8021E">
      <w:pPr>
        <w:pStyle w:val="Heading4"/>
        <w:numPr>
          <w:ilvl w:val="0"/>
          <w:numId w:val="0"/>
        </w:numPr>
      </w:pPr>
    </w:p>
    <w:p w14:paraId="4E04C29F" w14:textId="77777777" w:rsidR="00C8021E" w:rsidRDefault="009C2CED" w:rsidP="00C8021E">
      <w:pPr>
        <w:pStyle w:val="Heading4"/>
        <w:numPr>
          <w:ilvl w:val="0"/>
          <w:numId w:val="0"/>
        </w:numPr>
      </w:pPr>
      <w:bookmarkStart w:id="301" w:name="_Toc15248785"/>
      <w:r>
        <w:t>Left-VentralDC to wm-lh-precentral</w:t>
      </w:r>
      <w:bookmarkEnd w:id="301"/>
    </w:p>
    <w:p w14:paraId="27AB2102" w14:textId="77777777" w:rsidR="00C8021E" w:rsidRDefault="00C8021E" w:rsidP="00C8021E">
      <w:r>
        <w:t>Method: roi</w:t>
      </w:r>
    </w:p>
    <w:p w14:paraId="6B1E1BFF" w14:textId="77777777" w:rsidR="00C8021E" w:rsidRDefault="00C8021E" w:rsidP="00C8021E">
      <w:r>
        <w:t xml:space="preserve">Measure: </w:t>
      </w:r>
      <w:r w:rsidR="009C2CED">
        <w:t>meanFA</w:t>
      </w:r>
    </w:p>
    <w:p w14:paraId="7D24F068" w14:textId="77777777" w:rsidR="00C8021E" w:rsidRDefault="00C8021E" w:rsidP="00C8021E"/>
    <w:p w14:paraId="0D27BFD8" w14:textId="77777777" w:rsidR="00C8021E" w:rsidRDefault="00C8021E" w:rsidP="00C8021E">
      <w:r>
        <w:t>Correlation with Age</w:t>
      </w:r>
    </w:p>
    <w:p w14:paraId="48F770E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3ED41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B30092" w14:textId="77777777" w:rsidR="00C8021E" w:rsidRDefault="00C8021E" w:rsidP="00C8021E"/>
        </w:tc>
        <w:tc>
          <w:tcPr>
            <w:tcW w:w="2640" w:type="dxa"/>
          </w:tcPr>
          <w:p w14:paraId="0929B2C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FBCA96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3BAB85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38C05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5B8B89" w14:textId="77777777" w:rsidR="00C8021E" w:rsidRDefault="00C8021E" w:rsidP="00C8021E">
            <w:r>
              <w:t>All Samples</w:t>
            </w:r>
          </w:p>
        </w:tc>
        <w:tc>
          <w:tcPr>
            <w:tcW w:w="2640" w:type="dxa"/>
          </w:tcPr>
          <w:p w14:paraId="1904F96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0.651</w:t>
            </w:r>
          </w:p>
        </w:tc>
        <w:tc>
          <w:tcPr>
            <w:tcW w:w="2640" w:type="dxa"/>
          </w:tcPr>
          <w:p w14:paraId="6EE107A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9F0BCE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8E4A54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DC34958" w14:textId="77777777" w:rsidR="00C8021E" w:rsidRDefault="00C8021E" w:rsidP="00C8021E">
            <w:r>
              <w:t>Patients under 15 years</w:t>
            </w:r>
          </w:p>
        </w:tc>
        <w:tc>
          <w:tcPr>
            <w:tcW w:w="2640" w:type="dxa"/>
          </w:tcPr>
          <w:p w14:paraId="67E179F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501150D3"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5682CC"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5579B0C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6A54E1D" w14:textId="77777777" w:rsidR="00C8021E" w:rsidRDefault="00C8021E" w:rsidP="00C8021E">
            <w:r>
              <w:t>Patients under 10 years</w:t>
            </w:r>
          </w:p>
        </w:tc>
        <w:tc>
          <w:tcPr>
            <w:tcW w:w="2640" w:type="dxa"/>
          </w:tcPr>
          <w:p w14:paraId="2EB286A7"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0.627</w:t>
            </w:r>
          </w:p>
        </w:tc>
        <w:tc>
          <w:tcPr>
            <w:tcW w:w="2640" w:type="dxa"/>
          </w:tcPr>
          <w:p w14:paraId="11E47F86"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5FCFCC4"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86AE37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880EB96" w14:textId="77777777" w:rsidR="00C8021E" w:rsidRDefault="00C8021E" w:rsidP="00C8021E">
            <w:r>
              <w:t>Patients under 8 years</w:t>
            </w:r>
          </w:p>
        </w:tc>
        <w:tc>
          <w:tcPr>
            <w:tcW w:w="2640" w:type="dxa"/>
          </w:tcPr>
          <w:p w14:paraId="44DAB308"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0.576</w:t>
            </w:r>
          </w:p>
        </w:tc>
        <w:tc>
          <w:tcPr>
            <w:tcW w:w="2640" w:type="dxa"/>
          </w:tcPr>
          <w:p w14:paraId="1513161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842740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4FEAD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A48C9E" w14:textId="77777777" w:rsidR="00C8021E" w:rsidRDefault="00C8021E" w:rsidP="00C8021E">
            <w:r>
              <w:t>Patients under 6 years</w:t>
            </w:r>
          </w:p>
        </w:tc>
        <w:tc>
          <w:tcPr>
            <w:tcW w:w="2640" w:type="dxa"/>
          </w:tcPr>
          <w:p w14:paraId="0EB35B1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0.606</w:t>
            </w:r>
          </w:p>
        </w:tc>
        <w:tc>
          <w:tcPr>
            <w:tcW w:w="2640" w:type="dxa"/>
          </w:tcPr>
          <w:p w14:paraId="11B99AE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8796AB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0C3ECDD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5A2B47" w14:textId="77777777" w:rsidR="00C8021E" w:rsidRDefault="00C8021E" w:rsidP="00C8021E">
            <w:r>
              <w:t>Patients under 5 years</w:t>
            </w:r>
          </w:p>
        </w:tc>
        <w:tc>
          <w:tcPr>
            <w:tcW w:w="2640" w:type="dxa"/>
          </w:tcPr>
          <w:p w14:paraId="533B23A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0.564</w:t>
            </w:r>
          </w:p>
        </w:tc>
        <w:tc>
          <w:tcPr>
            <w:tcW w:w="2640" w:type="dxa"/>
          </w:tcPr>
          <w:p w14:paraId="1ED4785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1A83C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ACEEE6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06AF1A4" w14:textId="77777777" w:rsidR="00C8021E" w:rsidRDefault="00C8021E" w:rsidP="00C8021E">
            <w:r>
              <w:lastRenderedPageBreak/>
              <w:t>Patients under 4 years</w:t>
            </w:r>
          </w:p>
        </w:tc>
        <w:tc>
          <w:tcPr>
            <w:tcW w:w="2640" w:type="dxa"/>
          </w:tcPr>
          <w:p w14:paraId="01C5003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0.455</w:t>
            </w:r>
          </w:p>
        </w:tc>
        <w:tc>
          <w:tcPr>
            <w:tcW w:w="2640" w:type="dxa"/>
          </w:tcPr>
          <w:p w14:paraId="7DA50295"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0.011</w:t>
            </w:r>
          </w:p>
        </w:tc>
        <w:tc>
          <w:tcPr>
            <w:tcW w:w="2640" w:type="dxa"/>
          </w:tcPr>
          <w:p w14:paraId="3E6103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3168E71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F9BECA2" w14:textId="77777777" w:rsidR="00C8021E" w:rsidRDefault="00C8021E" w:rsidP="00C8021E">
            <w:r>
              <w:t>Patients under 3 years</w:t>
            </w:r>
          </w:p>
        </w:tc>
        <w:tc>
          <w:tcPr>
            <w:tcW w:w="2640" w:type="dxa"/>
          </w:tcPr>
          <w:p w14:paraId="7BD1E42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0.529</w:t>
            </w:r>
          </w:p>
        </w:tc>
        <w:tc>
          <w:tcPr>
            <w:tcW w:w="2640" w:type="dxa"/>
          </w:tcPr>
          <w:p w14:paraId="3E2BB70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0.029</w:t>
            </w:r>
          </w:p>
        </w:tc>
        <w:tc>
          <w:tcPr>
            <w:tcW w:w="2640" w:type="dxa"/>
          </w:tcPr>
          <w:p w14:paraId="2E19DE10"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2382BD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075A6E3" w14:textId="77777777" w:rsidR="00C8021E" w:rsidRDefault="00C8021E" w:rsidP="00C8021E">
            <w:r>
              <w:t xml:space="preserve">Patients under </w:t>
            </w:r>
            <w:proofErr w:type="gramStart"/>
            <w:r>
              <w:t>2  years</w:t>
            </w:r>
            <w:proofErr w:type="gramEnd"/>
          </w:p>
        </w:tc>
        <w:tc>
          <w:tcPr>
            <w:tcW w:w="2640" w:type="dxa"/>
          </w:tcPr>
          <w:p w14:paraId="5C9003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0.465</w:t>
            </w:r>
          </w:p>
        </w:tc>
        <w:tc>
          <w:tcPr>
            <w:tcW w:w="2640" w:type="dxa"/>
          </w:tcPr>
          <w:p w14:paraId="1BF323B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0.293</w:t>
            </w:r>
          </w:p>
        </w:tc>
        <w:tc>
          <w:tcPr>
            <w:tcW w:w="2640" w:type="dxa"/>
          </w:tcPr>
          <w:p w14:paraId="59ADF90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FF6687D" w14:textId="77777777" w:rsidR="00C8021E" w:rsidRDefault="00C8021E" w:rsidP="00C8021E"/>
    <w:p w14:paraId="6B1362A5" w14:textId="77777777" w:rsidR="009C2CED" w:rsidRDefault="00F3197F" w:rsidP="009C2CED">
      <w:pPr>
        <w:keepNext/>
        <w:jc w:val="center"/>
      </w:pPr>
      <w:r>
        <w:rPr>
          <w:noProof/>
        </w:rPr>
        <w:pict w14:anchorId="146876FE">
          <v:shape id="_x0000_i1030" type="#_x0000_t75" alt="Left-VentralDC__wm-lh-precentral__roi__meanFA__correlation" style="width:4in;height:3in;mso-width-percent:0;mso-height-percent:0;mso-width-percent:0;mso-height-percent:0">
            <v:imagedata r:id="rId42" o:title="Left-VentralDC__wm-lh-precentral__roi__meanFA__correlation"/>
          </v:shape>
        </w:pict>
      </w:r>
    </w:p>
    <w:p w14:paraId="61BC3F9D" w14:textId="77777777"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32</w:t>
      </w:r>
      <w:r w:rsidR="00E32EA6">
        <w:rPr>
          <w:noProof/>
        </w:rPr>
        <w:fldChar w:fldCharType="end"/>
      </w:r>
      <w:r>
        <w:t xml:space="preserve"> Left-VentralDC to wm-lh-precentral meanFA correlation with age</w:t>
      </w:r>
    </w:p>
    <w:p w14:paraId="0DE144A0" w14:textId="77777777" w:rsidR="00C8021E" w:rsidRDefault="00C8021E" w:rsidP="00C8021E">
      <w:pPr>
        <w:pStyle w:val="Heading4"/>
        <w:numPr>
          <w:ilvl w:val="0"/>
          <w:numId w:val="0"/>
        </w:numPr>
      </w:pPr>
    </w:p>
    <w:p w14:paraId="161278C2" w14:textId="77777777" w:rsidR="00C8021E" w:rsidRDefault="00C8021E" w:rsidP="00C8021E">
      <w:pPr>
        <w:pStyle w:val="Heading4"/>
        <w:numPr>
          <w:ilvl w:val="0"/>
          <w:numId w:val="0"/>
        </w:numPr>
      </w:pPr>
    </w:p>
    <w:p w14:paraId="5DAF5AA7" w14:textId="77777777" w:rsidR="00C8021E" w:rsidRDefault="00C8021E" w:rsidP="00C8021E">
      <w:pPr>
        <w:pStyle w:val="Heading4"/>
        <w:numPr>
          <w:ilvl w:val="0"/>
          <w:numId w:val="0"/>
        </w:numPr>
      </w:pPr>
      <w:bookmarkStart w:id="302" w:name="_Toc15248786"/>
      <w:r w:rsidRPr="00C8021E">
        <w:t>Brain-Stem</w:t>
      </w:r>
      <w:r w:rsidR="009C2CED">
        <w:t xml:space="preserve"> to Right-Pallidum</w:t>
      </w:r>
      <w:bookmarkEnd w:id="302"/>
    </w:p>
    <w:p w14:paraId="2B35B101" w14:textId="77777777" w:rsidR="00C8021E" w:rsidRDefault="00C8021E" w:rsidP="00C8021E">
      <w:r>
        <w:t>Method: roi</w:t>
      </w:r>
    </w:p>
    <w:p w14:paraId="45D44243" w14:textId="77777777" w:rsidR="00C8021E" w:rsidRDefault="00C8021E" w:rsidP="00C8021E">
      <w:r>
        <w:t xml:space="preserve">Measure: </w:t>
      </w:r>
      <w:r w:rsidR="009C2CED">
        <w:t>meanFA</w:t>
      </w:r>
    </w:p>
    <w:p w14:paraId="7AFEE871" w14:textId="77777777" w:rsidR="00C8021E" w:rsidRDefault="00C8021E" w:rsidP="00C8021E"/>
    <w:p w14:paraId="20282AAB" w14:textId="77777777" w:rsidR="00C8021E" w:rsidRDefault="00C8021E" w:rsidP="00C8021E">
      <w:r>
        <w:t>Correlation with Age</w:t>
      </w:r>
    </w:p>
    <w:p w14:paraId="3FF9A01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032668E"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7F4E25" w14:textId="77777777" w:rsidR="00C8021E" w:rsidRDefault="00C8021E" w:rsidP="00C8021E"/>
        </w:tc>
        <w:tc>
          <w:tcPr>
            <w:tcW w:w="2640" w:type="dxa"/>
          </w:tcPr>
          <w:p w14:paraId="3CE5DFB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9C38BF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DDDC74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9C0D9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9509D0" w14:textId="77777777" w:rsidR="00C8021E" w:rsidRDefault="00C8021E" w:rsidP="00C8021E">
            <w:r>
              <w:t>All Samples</w:t>
            </w:r>
          </w:p>
        </w:tc>
        <w:tc>
          <w:tcPr>
            <w:tcW w:w="2640" w:type="dxa"/>
          </w:tcPr>
          <w:p w14:paraId="78A63B3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0.650</w:t>
            </w:r>
          </w:p>
        </w:tc>
        <w:tc>
          <w:tcPr>
            <w:tcW w:w="2640" w:type="dxa"/>
          </w:tcPr>
          <w:p w14:paraId="1C39AB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B7DF22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6A63E3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65E46DA" w14:textId="77777777" w:rsidR="00C8021E" w:rsidRDefault="00C8021E" w:rsidP="00C8021E">
            <w:r>
              <w:t>Patients under 15 years</w:t>
            </w:r>
          </w:p>
        </w:tc>
        <w:tc>
          <w:tcPr>
            <w:tcW w:w="2640" w:type="dxa"/>
          </w:tcPr>
          <w:p w14:paraId="79D1032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0.635</w:t>
            </w:r>
          </w:p>
        </w:tc>
        <w:tc>
          <w:tcPr>
            <w:tcW w:w="2640" w:type="dxa"/>
          </w:tcPr>
          <w:p w14:paraId="6272762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C2AF28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610A43F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AEA245" w14:textId="77777777" w:rsidR="00C8021E" w:rsidRDefault="00C8021E" w:rsidP="00C8021E">
            <w:r>
              <w:t>Patients under 10 years</w:t>
            </w:r>
          </w:p>
        </w:tc>
        <w:tc>
          <w:tcPr>
            <w:tcW w:w="2640" w:type="dxa"/>
          </w:tcPr>
          <w:p w14:paraId="6094117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2B702C93"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6ACB6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56F05E8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1DE9693" w14:textId="77777777" w:rsidR="00C8021E" w:rsidRDefault="00C8021E" w:rsidP="00C8021E">
            <w:r>
              <w:t>Patients under 8 years</w:t>
            </w:r>
          </w:p>
        </w:tc>
        <w:tc>
          <w:tcPr>
            <w:tcW w:w="2640" w:type="dxa"/>
          </w:tcPr>
          <w:p w14:paraId="33436D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0.650</w:t>
            </w:r>
          </w:p>
        </w:tc>
        <w:tc>
          <w:tcPr>
            <w:tcW w:w="2640" w:type="dxa"/>
          </w:tcPr>
          <w:p w14:paraId="3CCEA67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ED61BA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FA36D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E67B1CB" w14:textId="77777777" w:rsidR="00C8021E" w:rsidRDefault="00C8021E" w:rsidP="00C8021E">
            <w:r>
              <w:t>Patients under 6 years</w:t>
            </w:r>
          </w:p>
        </w:tc>
        <w:tc>
          <w:tcPr>
            <w:tcW w:w="2640" w:type="dxa"/>
          </w:tcPr>
          <w:p w14:paraId="4B1C948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0.622</w:t>
            </w:r>
          </w:p>
        </w:tc>
        <w:tc>
          <w:tcPr>
            <w:tcW w:w="2640" w:type="dxa"/>
          </w:tcPr>
          <w:p w14:paraId="227B12C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8D23C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049BB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BB834C1" w14:textId="77777777" w:rsidR="00C8021E" w:rsidRDefault="00C8021E" w:rsidP="00C8021E">
            <w:r>
              <w:t>Patients under 5 years</w:t>
            </w:r>
          </w:p>
        </w:tc>
        <w:tc>
          <w:tcPr>
            <w:tcW w:w="2640" w:type="dxa"/>
          </w:tcPr>
          <w:p w14:paraId="74CC9D7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0.638</w:t>
            </w:r>
          </w:p>
        </w:tc>
        <w:tc>
          <w:tcPr>
            <w:tcW w:w="2640" w:type="dxa"/>
          </w:tcPr>
          <w:p w14:paraId="68C0BCE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51C0DC9"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A765EC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7A6262C" w14:textId="77777777" w:rsidR="00C8021E" w:rsidRDefault="00C8021E" w:rsidP="00C8021E">
            <w:r>
              <w:t>Patients under 4 years</w:t>
            </w:r>
          </w:p>
        </w:tc>
        <w:tc>
          <w:tcPr>
            <w:tcW w:w="2640" w:type="dxa"/>
          </w:tcPr>
          <w:p w14:paraId="0C1326B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0.546</w:t>
            </w:r>
          </w:p>
        </w:tc>
        <w:tc>
          <w:tcPr>
            <w:tcW w:w="2640" w:type="dxa"/>
          </w:tcPr>
          <w:p w14:paraId="55C15EA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7658DF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66B113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A1F7A6C" w14:textId="77777777" w:rsidR="00C8021E" w:rsidRDefault="00C8021E" w:rsidP="00C8021E">
            <w:r>
              <w:lastRenderedPageBreak/>
              <w:t>Patients under 3 years</w:t>
            </w:r>
          </w:p>
        </w:tc>
        <w:tc>
          <w:tcPr>
            <w:tcW w:w="2640" w:type="dxa"/>
          </w:tcPr>
          <w:p w14:paraId="64A851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0.409</w:t>
            </w:r>
          </w:p>
        </w:tc>
        <w:tc>
          <w:tcPr>
            <w:tcW w:w="2640" w:type="dxa"/>
          </w:tcPr>
          <w:p w14:paraId="284DAA0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0.103</w:t>
            </w:r>
          </w:p>
        </w:tc>
        <w:tc>
          <w:tcPr>
            <w:tcW w:w="2640" w:type="dxa"/>
          </w:tcPr>
          <w:p w14:paraId="467F8DA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17925CD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07658" w14:textId="77777777" w:rsidR="00C8021E" w:rsidRDefault="00C8021E" w:rsidP="00C8021E">
            <w:r>
              <w:t xml:space="preserve">Patients under </w:t>
            </w:r>
            <w:proofErr w:type="gramStart"/>
            <w:r>
              <w:t>2  years</w:t>
            </w:r>
            <w:proofErr w:type="gramEnd"/>
          </w:p>
        </w:tc>
        <w:tc>
          <w:tcPr>
            <w:tcW w:w="2640" w:type="dxa"/>
          </w:tcPr>
          <w:p w14:paraId="7F49087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2FD7099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0.995</w:t>
            </w:r>
          </w:p>
        </w:tc>
        <w:tc>
          <w:tcPr>
            <w:tcW w:w="2640" w:type="dxa"/>
          </w:tcPr>
          <w:p w14:paraId="679699A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64FF5EAB" w14:textId="77777777" w:rsidR="00C8021E" w:rsidRDefault="00C8021E" w:rsidP="00C8021E"/>
    <w:p w14:paraId="33DFAE6C" w14:textId="77777777" w:rsidR="002540EF" w:rsidRDefault="00F3197F" w:rsidP="002540EF">
      <w:pPr>
        <w:keepNext/>
        <w:jc w:val="center"/>
      </w:pPr>
      <w:r>
        <w:rPr>
          <w:noProof/>
        </w:rPr>
        <w:pict w14:anchorId="36C2DC7F">
          <v:shape id="_x0000_i1029" type="#_x0000_t75" alt="Brain-Stem__Right-Pallidum__roi__meanFA__correlation" style="width:4in;height:3in;mso-width-percent:0;mso-height-percent:0;mso-width-percent:0;mso-height-percent:0">
            <v:imagedata r:id="rId43" o:title="Brain-Stem__Right-Pallidum__roi__meanFA__correlation"/>
          </v:shape>
        </w:pict>
      </w:r>
    </w:p>
    <w:p w14:paraId="27333915" w14:textId="77777777"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33</w:t>
      </w:r>
      <w:r w:rsidR="00E32EA6">
        <w:rPr>
          <w:noProof/>
        </w:rPr>
        <w:fldChar w:fldCharType="end"/>
      </w:r>
      <w:r>
        <w:t xml:space="preserve"> Brain-Stem to Right-Palladium meanFA correlation with age</w:t>
      </w:r>
    </w:p>
    <w:p w14:paraId="732197EB" w14:textId="77777777" w:rsidR="00C8021E" w:rsidRDefault="00C8021E" w:rsidP="00C8021E">
      <w:pPr>
        <w:pStyle w:val="Heading4"/>
        <w:numPr>
          <w:ilvl w:val="0"/>
          <w:numId w:val="0"/>
        </w:numPr>
      </w:pPr>
    </w:p>
    <w:p w14:paraId="6ACE0289" w14:textId="77777777" w:rsidR="00C8021E" w:rsidRDefault="00C8021E" w:rsidP="00C8021E">
      <w:pPr>
        <w:pStyle w:val="Heading4"/>
        <w:numPr>
          <w:ilvl w:val="0"/>
          <w:numId w:val="0"/>
        </w:numPr>
      </w:pPr>
    </w:p>
    <w:p w14:paraId="7C443ED2" w14:textId="77777777" w:rsidR="00C8021E" w:rsidRDefault="002540EF" w:rsidP="00C8021E">
      <w:pPr>
        <w:pStyle w:val="Heading4"/>
        <w:numPr>
          <w:ilvl w:val="0"/>
          <w:numId w:val="0"/>
        </w:numPr>
      </w:pPr>
      <w:bookmarkStart w:id="303" w:name="_Toc15248787"/>
      <w:r>
        <w:t xml:space="preserve">ctx-lh-rostralmiddlefrontal to </w:t>
      </w:r>
      <w:r w:rsidR="00C8021E" w:rsidRPr="00C8021E">
        <w:t>wm-lh-rostralmiddlefrontal</w:t>
      </w:r>
      <w:bookmarkEnd w:id="303"/>
    </w:p>
    <w:p w14:paraId="612B04A2" w14:textId="77777777" w:rsidR="00C8021E" w:rsidRDefault="00C8021E" w:rsidP="00C8021E">
      <w:r>
        <w:t>Method: roi</w:t>
      </w:r>
      <w:r w:rsidR="002540EF">
        <w:t>_end</w:t>
      </w:r>
    </w:p>
    <w:p w14:paraId="4A5DAEEA" w14:textId="77777777" w:rsidR="00C8021E" w:rsidRDefault="00C8021E" w:rsidP="00C8021E">
      <w:r>
        <w:t xml:space="preserve">Measure: </w:t>
      </w:r>
      <w:r w:rsidRPr="00C8021E">
        <w:t>stddevFA</w:t>
      </w:r>
    </w:p>
    <w:p w14:paraId="070C2EB6" w14:textId="77777777" w:rsidR="00C8021E" w:rsidRDefault="00C8021E" w:rsidP="00C8021E"/>
    <w:p w14:paraId="7968BE93" w14:textId="77777777" w:rsidR="00C8021E" w:rsidRDefault="00C8021E" w:rsidP="00C8021E">
      <w:r>
        <w:t>Correlation with Age</w:t>
      </w:r>
    </w:p>
    <w:p w14:paraId="4264120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52A5B97"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145D81" w14:textId="77777777" w:rsidR="00C8021E" w:rsidRDefault="00C8021E" w:rsidP="00C8021E"/>
        </w:tc>
        <w:tc>
          <w:tcPr>
            <w:tcW w:w="2640" w:type="dxa"/>
          </w:tcPr>
          <w:p w14:paraId="6C53D1D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66A6E75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C070A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D40DCE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088532" w14:textId="77777777" w:rsidR="00C8021E" w:rsidRDefault="00C8021E" w:rsidP="00C8021E">
            <w:r>
              <w:t>All Samples</w:t>
            </w:r>
          </w:p>
        </w:tc>
        <w:tc>
          <w:tcPr>
            <w:tcW w:w="2640" w:type="dxa"/>
          </w:tcPr>
          <w:p w14:paraId="12EACB1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0.648</w:t>
            </w:r>
          </w:p>
        </w:tc>
        <w:tc>
          <w:tcPr>
            <w:tcW w:w="2640" w:type="dxa"/>
          </w:tcPr>
          <w:p w14:paraId="547E4231"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ABE2FE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DF3D4F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C667867" w14:textId="77777777" w:rsidR="00C8021E" w:rsidRDefault="00C8021E" w:rsidP="00C8021E">
            <w:r>
              <w:t>Patients under 15 years</w:t>
            </w:r>
          </w:p>
        </w:tc>
        <w:tc>
          <w:tcPr>
            <w:tcW w:w="2640" w:type="dxa"/>
          </w:tcPr>
          <w:p w14:paraId="0226115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0.640</w:t>
            </w:r>
          </w:p>
        </w:tc>
        <w:tc>
          <w:tcPr>
            <w:tcW w:w="2640" w:type="dxa"/>
          </w:tcPr>
          <w:p w14:paraId="0974DFB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B6915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A4C896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E3D4AF7" w14:textId="77777777" w:rsidR="00C8021E" w:rsidRDefault="00C8021E" w:rsidP="00C8021E">
            <w:r>
              <w:t>Patients under 10 years</w:t>
            </w:r>
          </w:p>
        </w:tc>
        <w:tc>
          <w:tcPr>
            <w:tcW w:w="2640" w:type="dxa"/>
          </w:tcPr>
          <w:p w14:paraId="5071B3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0.472</w:t>
            </w:r>
          </w:p>
        </w:tc>
        <w:tc>
          <w:tcPr>
            <w:tcW w:w="2640" w:type="dxa"/>
          </w:tcPr>
          <w:p w14:paraId="3508EA2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0B65C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0EFEB6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5408697" w14:textId="77777777" w:rsidR="00C8021E" w:rsidRDefault="00C8021E" w:rsidP="00C8021E">
            <w:r>
              <w:t>Patients under 8 years</w:t>
            </w:r>
          </w:p>
        </w:tc>
        <w:tc>
          <w:tcPr>
            <w:tcW w:w="2640" w:type="dxa"/>
          </w:tcPr>
          <w:p w14:paraId="77783C0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0.468</w:t>
            </w:r>
          </w:p>
        </w:tc>
        <w:tc>
          <w:tcPr>
            <w:tcW w:w="2640" w:type="dxa"/>
          </w:tcPr>
          <w:p w14:paraId="5AA3A4F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2FCA26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474245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F263338" w14:textId="77777777" w:rsidR="00C8021E" w:rsidRDefault="00C8021E" w:rsidP="00C8021E">
            <w:r>
              <w:t>Patients under 6 years</w:t>
            </w:r>
          </w:p>
        </w:tc>
        <w:tc>
          <w:tcPr>
            <w:tcW w:w="2640" w:type="dxa"/>
          </w:tcPr>
          <w:p w14:paraId="0787C7A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0.487</w:t>
            </w:r>
          </w:p>
        </w:tc>
        <w:tc>
          <w:tcPr>
            <w:tcW w:w="2640" w:type="dxa"/>
          </w:tcPr>
          <w:p w14:paraId="7F03497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C26B8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2BEA942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A3B5FC" w14:textId="77777777" w:rsidR="00C8021E" w:rsidRDefault="00C8021E" w:rsidP="00C8021E">
            <w:r>
              <w:t>Patients under 5 years</w:t>
            </w:r>
          </w:p>
        </w:tc>
        <w:tc>
          <w:tcPr>
            <w:tcW w:w="2640" w:type="dxa"/>
          </w:tcPr>
          <w:p w14:paraId="3189793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0.633</w:t>
            </w:r>
          </w:p>
        </w:tc>
        <w:tc>
          <w:tcPr>
            <w:tcW w:w="2640" w:type="dxa"/>
          </w:tcPr>
          <w:p w14:paraId="01FBDF5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6B3D47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F494A9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14177A0" w14:textId="77777777" w:rsidR="00C8021E" w:rsidRDefault="00C8021E" w:rsidP="00C8021E">
            <w:r>
              <w:t>Patients under 4 years</w:t>
            </w:r>
          </w:p>
        </w:tc>
        <w:tc>
          <w:tcPr>
            <w:tcW w:w="2640" w:type="dxa"/>
          </w:tcPr>
          <w:p w14:paraId="2797137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0.682</w:t>
            </w:r>
          </w:p>
        </w:tc>
        <w:tc>
          <w:tcPr>
            <w:tcW w:w="2640" w:type="dxa"/>
          </w:tcPr>
          <w:p w14:paraId="69D263A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745793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B5071A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9BF617D" w14:textId="77777777" w:rsidR="00C8021E" w:rsidRDefault="00C8021E" w:rsidP="00C8021E">
            <w:r>
              <w:t>Patients under 3 years</w:t>
            </w:r>
          </w:p>
        </w:tc>
        <w:tc>
          <w:tcPr>
            <w:tcW w:w="2640" w:type="dxa"/>
          </w:tcPr>
          <w:p w14:paraId="4E0BE20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38EC37A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0.004</w:t>
            </w:r>
          </w:p>
        </w:tc>
        <w:tc>
          <w:tcPr>
            <w:tcW w:w="2640" w:type="dxa"/>
          </w:tcPr>
          <w:p w14:paraId="591F280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57F7CFE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82437CE" w14:textId="77777777" w:rsidR="00C8021E" w:rsidRDefault="00C8021E" w:rsidP="00C8021E">
            <w:r>
              <w:lastRenderedPageBreak/>
              <w:t xml:space="preserve">Patients under </w:t>
            </w:r>
            <w:proofErr w:type="gramStart"/>
            <w:r>
              <w:t>2  years</w:t>
            </w:r>
            <w:proofErr w:type="gramEnd"/>
          </w:p>
        </w:tc>
        <w:tc>
          <w:tcPr>
            <w:tcW w:w="2640" w:type="dxa"/>
          </w:tcPr>
          <w:p w14:paraId="207DBF8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1328F12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0.177</w:t>
            </w:r>
          </w:p>
        </w:tc>
        <w:tc>
          <w:tcPr>
            <w:tcW w:w="2640" w:type="dxa"/>
          </w:tcPr>
          <w:p w14:paraId="24B8934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58EFD670" w14:textId="77777777" w:rsidR="00C8021E" w:rsidRDefault="00C8021E" w:rsidP="00C8021E"/>
    <w:p w14:paraId="04027AC1" w14:textId="77777777" w:rsidR="002540EF" w:rsidRDefault="00F3197F" w:rsidP="002540EF">
      <w:pPr>
        <w:keepNext/>
        <w:jc w:val="center"/>
      </w:pPr>
      <w:r>
        <w:rPr>
          <w:noProof/>
        </w:rPr>
        <w:pict w14:anchorId="314159DD">
          <v:shape id="_x0000_i1028" type="#_x0000_t75" alt="ctx-lh-rostralmiddlefrontal__wm-lh-rostralmiddlefrontal__roi_end__stddevFA__correlation" style="width:4in;height:3in;mso-width-percent:0;mso-height-percent:0;mso-width-percent:0;mso-height-percent:0">
            <v:imagedata r:id="rId44" o:title="ctx-lh-rostralmiddlefrontal__wm-lh-rostralmiddlefrontal__roi_end__stddevFA__correlation"/>
          </v:shape>
        </w:pict>
      </w:r>
    </w:p>
    <w:p w14:paraId="6E2BFF73" w14:textId="77777777"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34</w:t>
      </w:r>
      <w:r w:rsidR="00E32EA6">
        <w:rPr>
          <w:noProof/>
        </w:rPr>
        <w:fldChar w:fldCharType="end"/>
      </w:r>
      <w:r>
        <w:t xml:space="preserve"> ctxlh-rostralmiddlefrontal to wm-lh-rostralmiddlefrontal stddevFA correlation with age</w:t>
      </w:r>
    </w:p>
    <w:p w14:paraId="28F3C79B" w14:textId="77777777" w:rsidR="00C8021E" w:rsidRDefault="00C8021E" w:rsidP="00C8021E">
      <w:pPr>
        <w:pStyle w:val="Heading4"/>
        <w:numPr>
          <w:ilvl w:val="0"/>
          <w:numId w:val="0"/>
        </w:numPr>
      </w:pPr>
    </w:p>
    <w:p w14:paraId="2B3D3D48" w14:textId="77777777" w:rsidR="00C8021E" w:rsidRDefault="002540EF" w:rsidP="00C8021E">
      <w:pPr>
        <w:pStyle w:val="Heading4"/>
        <w:numPr>
          <w:ilvl w:val="0"/>
          <w:numId w:val="0"/>
        </w:numPr>
      </w:pPr>
      <w:bookmarkStart w:id="304" w:name="_Toc15248788"/>
      <w:r>
        <w:t>Left-Thalamus-Proper to Brain-Stem</w:t>
      </w:r>
      <w:bookmarkEnd w:id="304"/>
    </w:p>
    <w:p w14:paraId="6764C0EE" w14:textId="77777777" w:rsidR="00C8021E" w:rsidRDefault="00C8021E" w:rsidP="00C8021E">
      <w:r>
        <w:t>Method: roi</w:t>
      </w:r>
    </w:p>
    <w:p w14:paraId="1F4A5922" w14:textId="77777777" w:rsidR="00C8021E" w:rsidRDefault="00C8021E" w:rsidP="00C8021E">
      <w:r>
        <w:t xml:space="preserve">Measure: </w:t>
      </w:r>
      <w:r w:rsidR="002540EF">
        <w:t>meanFA</w:t>
      </w:r>
    </w:p>
    <w:p w14:paraId="024A2BB2" w14:textId="77777777" w:rsidR="00C8021E" w:rsidRDefault="00C8021E" w:rsidP="00C8021E"/>
    <w:p w14:paraId="727B03EF" w14:textId="77777777" w:rsidR="00C8021E" w:rsidRDefault="00C8021E" w:rsidP="00C8021E">
      <w:r>
        <w:t>Correlation with Age</w:t>
      </w:r>
    </w:p>
    <w:p w14:paraId="7452D17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8D6AA80"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3B0439" w14:textId="77777777" w:rsidR="00C8021E" w:rsidRDefault="00C8021E" w:rsidP="00C8021E"/>
        </w:tc>
        <w:tc>
          <w:tcPr>
            <w:tcW w:w="2640" w:type="dxa"/>
          </w:tcPr>
          <w:p w14:paraId="7B1DBC8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ED634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AB83BB0"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2F7A5C1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E57C8FD" w14:textId="77777777" w:rsidR="00C8021E" w:rsidRDefault="00C8021E" w:rsidP="00C8021E">
            <w:r>
              <w:t>All Samples</w:t>
            </w:r>
          </w:p>
        </w:tc>
        <w:tc>
          <w:tcPr>
            <w:tcW w:w="2640" w:type="dxa"/>
          </w:tcPr>
          <w:p w14:paraId="38C67F9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0.646</w:t>
            </w:r>
          </w:p>
        </w:tc>
        <w:tc>
          <w:tcPr>
            <w:tcW w:w="2640" w:type="dxa"/>
          </w:tcPr>
          <w:p w14:paraId="321A342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4F83A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7BA8689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42B773C" w14:textId="77777777" w:rsidR="00C8021E" w:rsidRDefault="00C8021E" w:rsidP="00C8021E">
            <w:r>
              <w:t>Patients under 15 years</w:t>
            </w:r>
          </w:p>
        </w:tc>
        <w:tc>
          <w:tcPr>
            <w:tcW w:w="2640" w:type="dxa"/>
          </w:tcPr>
          <w:p w14:paraId="1289F7F7"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0.651</w:t>
            </w:r>
          </w:p>
        </w:tc>
        <w:tc>
          <w:tcPr>
            <w:tcW w:w="2640" w:type="dxa"/>
          </w:tcPr>
          <w:p w14:paraId="51FA76E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0B144C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7061C5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6C19B6A" w14:textId="77777777" w:rsidR="00C8021E" w:rsidRDefault="00C8021E" w:rsidP="00C8021E">
            <w:r>
              <w:t>Patients under 10 years</w:t>
            </w:r>
          </w:p>
        </w:tc>
        <w:tc>
          <w:tcPr>
            <w:tcW w:w="2640" w:type="dxa"/>
          </w:tcPr>
          <w:p w14:paraId="4C73DF4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1449F30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3FDF30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21BCE8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1D3B463" w14:textId="77777777" w:rsidR="00C8021E" w:rsidRDefault="00C8021E" w:rsidP="00C8021E">
            <w:r>
              <w:t>Patients under 8 years</w:t>
            </w:r>
          </w:p>
        </w:tc>
        <w:tc>
          <w:tcPr>
            <w:tcW w:w="2640" w:type="dxa"/>
          </w:tcPr>
          <w:p w14:paraId="61BC257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09F6F911"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2BDADA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604DE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72B3729" w14:textId="77777777" w:rsidR="00C8021E" w:rsidRDefault="00C8021E" w:rsidP="00C8021E">
            <w:r>
              <w:t>Patients under 6 years</w:t>
            </w:r>
          </w:p>
        </w:tc>
        <w:tc>
          <w:tcPr>
            <w:tcW w:w="2640" w:type="dxa"/>
          </w:tcPr>
          <w:p w14:paraId="7FF0180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38D5BEB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B02897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B0F490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89A8A30" w14:textId="77777777" w:rsidR="00C8021E" w:rsidRDefault="00C8021E" w:rsidP="00C8021E">
            <w:r>
              <w:t>Patients under 5 years</w:t>
            </w:r>
          </w:p>
        </w:tc>
        <w:tc>
          <w:tcPr>
            <w:tcW w:w="2640" w:type="dxa"/>
          </w:tcPr>
          <w:p w14:paraId="4BB42E6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0.657</w:t>
            </w:r>
          </w:p>
        </w:tc>
        <w:tc>
          <w:tcPr>
            <w:tcW w:w="2640" w:type="dxa"/>
          </w:tcPr>
          <w:p w14:paraId="5A64EC8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D2B8FA"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5E9CC4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717546" w14:textId="77777777" w:rsidR="00C8021E" w:rsidRDefault="00C8021E" w:rsidP="00C8021E">
            <w:r>
              <w:t>Patients under 4 years</w:t>
            </w:r>
          </w:p>
        </w:tc>
        <w:tc>
          <w:tcPr>
            <w:tcW w:w="2640" w:type="dxa"/>
          </w:tcPr>
          <w:p w14:paraId="4FACCF4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3398B042"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03AEA92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FAA481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F2FADC0" w14:textId="77777777" w:rsidR="00C8021E" w:rsidRDefault="00C8021E" w:rsidP="00C8021E">
            <w:r>
              <w:t>Patients under 3 years</w:t>
            </w:r>
          </w:p>
        </w:tc>
        <w:tc>
          <w:tcPr>
            <w:tcW w:w="2640" w:type="dxa"/>
          </w:tcPr>
          <w:p w14:paraId="23297C1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0.258</w:t>
            </w:r>
          </w:p>
        </w:tc>
        <w:tc>
          <w:tcPr>
            <w:tcW w:w="2640" w:type="dxa"/>
          </w:tcPr>
          <w:p w14:paraId="098B2474"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0.318</w:t>
            </w:r>
          </w:p>
        </w:tc>
        <w:tc>
          <w:tcPr>
            <w:tcW w:w="2640" w:type="dxa"/>
          </w:tcPr>
          <w:p w14:paraId="3A02274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E0A94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9C0D51" w14:textId="77777777" w:rsidR="00C8021E" w:rsidRDefault="00C8021E" w:rsidP="00C8021E">
            <w:r>
              <w:t xml:space="preserve">Patients under </w:t>
            </w:r>
            <w:proofErr w:type="gramStart"/>
            <w:r>
              <w:t>2  years</w:t>
            </w:r>
            <w:proofErr w:type="gramEnd"/>
          </w:p>
        </w:tc>
        <w:tc>
          <w:tcPr>
            <w:tcW w:w="2640" w:type="dxa"/>
          </w:tcPr>
          <w:p w14:paraId="77B7C58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-0.106</w:t>
            </w:r>
          </w:p>
        </w:tc>
        <w:tc>
          <w:tcPr>
            <w:tcW w:w="2640" w:type="dxa"/>
          </w:tcPr>
          <w:p w14:paraId="602285F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0.820</w:t>
            </w:r>
          </w:p>
        </w:tc>
        <w:tc>
          <w:tcPr>
            <w:tcW w:w="2640" w:type="dxa"/>
          </w:tcPr>
          <w:p w14:paraId="277B3E1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36DDEB45" w14:textId="77777777" w:rsidR="00C8021E" w:rsidRDefault="00C8021E" w:rsidP="00C8021E"/>
    <w:p w14:paraId="7A979346" w14:textId="77777777" w:rsidR="002540EF" w:rsidRDefault="00F3197F" w:rsidP="002540EF">
      <w:pPr>
        <w:keepNext/>
        <w:jc w:val="center"/>
      </w:pPr>
      <w:r>
        <w:rPr>
          <w:noProof/>
        </w:rPr>
        <w:lastRenderedPageBreak/>
        <w:pict w14:anchorId="1D98ED52">
          <v:shape id="_x0000_i1027" type="#_x0000_t75" alt="Left-Thalamus-Proper__Brain-Stem__roi__meanFA__correlation" style="width:4in;height:3in;mso-width-percent:0;mso-height-percent:0;mso-width-percent:0;mso-height-percent:0">
            <v:imagedata r:id="rId45" o:title="Left-Thalamus-Proper__Brain-Stem__roi__meanFA__correlation"/>
          </v:shape>
        </w:pict>
      </w:r>
    </w:p>
    <w:p w14:paraId="23F9E323" w14:textId="77777777"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35</w:t>
      </w:r>
      <w:r w:rsidR="00E32EA6">
        <w:rPr>
          <w:noProof/>
        </w:rPr>
        <w:fldChar w:fldCharType="end"/>
      </w:r>
      <w:r>
        <w:t xml:space="preserve"> Left-Thalmus-Proper to Brain-Stem meanFA correlation with age</w:t>
      </w:r>
    </w:p>
    <w:p w14:paraId="448B6F2F" w14:textId="77777777" w:rsidR="00C8021E" w:rsidRDefault="00C8021E" w:rsidP="00C8021E">
      <w:pPr>
        <w:pStyle w:val="Heading4"/>
        <w:numPr>
          <w:ilvl w:val="0"/>
          <w:numId w:val="0"/>
        </w:numPr>
      </w:pPr>
    </w:p>
    <w:p w14:paraId="34354421" w14:textId="77777777" w:rsidR="00C8021E" w:rsidRDefault="00C8021E" w:rsidP="00C8021E">
      <w:pPr>
        <w:pStyle w:val="Heading4"/>
        <w:numPr>
          <w:ilvl w:val="0"/>
          <w:numId w:val="0"/>
        </w:numPr>
      </w:pPr>
    </w:p>
    <w:p w14:paraId="7A836899" w14:textId="77777777" w:rsidR="00C8021E" w:rsidRDefault="00E93423" w:rsidP="00C8021E">
      <w:pPr>
        <w:pStyle w:val="Heading4"/>
        <w:numPr>
          <w:ilvl w:val="0"/>
          <w:numId w:val="0"/>
        </w:numPr>
      </w:pPr>
      <w:bookmarkStart w:id="305" w:name="_Toc15248789"/>
      <w:r>
        <w:t>ctx-lh-postcentral to wm-lh-postcentral</w:t>
      </w:r>
      <w:bookmarkEnd w:id="305"/>
    </w:p>
    <w:p w14:paraId="1E50A1C8" w14:textId="77777777" w:rsidR="00C8021E" w:rsidRDefault="00C8021E" w:rsidP="00C8021E">
      <w:r>
        <w:t>Method: roi</w:t>
      </w:r>
    </w:p>
    <w:p w14:paraId="165B3439" w14:textId="77777777" w:rsidR="00C8021E" w:rsidRDefault="00C8021E" w:rsidP="00C8021E">
      <w:r>
        <w:t xml:space="preserve">Measure: </w:t>
      </w:r>
      <w:r w:rsidRPr="00C8021E">
        <w:t>stddevFA</w:t>
      </w:r>
    </w:p>
    <w:p w14:paraId="43EF3BE2" w14:textId="77777777" w:rsidR="00C8021E" w:rsidRDefault="00C8021E" w:rsidP="00C8021E"/>
    <w:p w14:paraId="4BD92A63" w14:textId="77777777" w:rsidR="00C8021E" w:rsidRDefault="00C8021E" w:rsidP="00C8021E">
      <w:r>
        <w:t>Correlation with Age</w:t>
      </w:r>
    </w:p>
    <w:p w14:paraId="653BF74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689E0CC1"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8A1411" w14:textId="77777777" w:rsidR="00C8021E" w:rsidRDefault="00C8021E" w:rsidP="00C8021E"/>
        </w:tc>
        <w:tc>
          <w:tcPr>
            <w:tcW w:w="2640" w:type="dxa"/>
          </w:tcPr>
          <w:p w14:paraId="7430AFA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0ACEC36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92C03E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5CC03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25C3A88" w14:textId="77777777" w:rsidR="00C8021E" w:rsidRDefault="00C8021E" w:rsidP="00C8021E">
            <w:r>
              <w:t>All Samples</w:t>
            </w:r>
          </w:p>
        </w:tc>
        <w:tc>
          <w:tcPr>
            <w:tcW w:w="2640" w:type="dxa"/>
          </w:tcPr>
          <w:p w14:paraId="773E34E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28800597"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26347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067284E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BAB719" w14:textId="77777777" w:rsidR="00C8021E" w:rsidRDefault="00C8021E" w:rsidP="00C8021E">
            <w:r>
              <w:t>Patients under 15 years</w:t>
            </w:r>
          </w:p>
        </w:tc>
        <w:tc>
          <w:tcPr>
            <w:tcW w:w="2640" w:type="dxa"/>
          </w:tcPr>
          <w:p w14:paraId="1C0F1B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0.658</w:t>
            </w:r>
          </w:p>
        </w:tc>
        <w:tc>
          <w:tcPr>
            <w:tcW w:w="2640" w:type="dxa"/>
          </w:tcPr>
          <w:p w14:paraId="0AAFA89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FE2A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7BE21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618AD9" w14:textId="77777777" w:rsidR="00C8021E" w:rsidRDefault="00C8021E" w:rsidP="00C8021E">
            <w:r>
              <w:t>Patients under 10 years</w:t>
            </w:r>
          </w:p>
        </w:tc>
        <w:tc>
          <w:tcPr>
            <w:tcW w:w="2640" w:type="dxa"/>
          </w:tcPr>
          <w:p w14:paraId="2318AD7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0.576</w:t>
            </w:r>
          </w:p>
        </w:tc>
        <w:tc>
          <w:tcPr>
            <w:tcW w:w="2640" w:type="dxa"/>
          </w:tcPr>
          <w:p w14:paraId="04C40AE6"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FE2CA6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77821FF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D9DF60F" w14:textId="77777777" w:rsidR="00C8021E" w:rsidRDefault="00C8021E" w:rsidP="00C8021E">
            <w:r>
              <w:t>Patients under 8 years</w:t>
            </w:r>
          </w:p>
        </w:tc>
        <w:tc>
          <w:tcPr>
            <w:tcW w:w="2640" w:type="dxa"/>
          </w:tcPr>
          <w:p w14:paraId="1FF565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2444E23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1A6CFE4"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0B2BB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61215A9" w14:textId="77777777" w:rsidR="00C8021E" w:rsidRDefault="00C8021E" w:rsidP="00C8021E">
            <w:r>
              <w:t>Patients under 6 years</w:t>
            </w:r>
          </w:p>
        </w:tc>
        <w:tc>
          <w:tcPr>
            <w:tcW w:w="2640" w:type="dxa"/>
          </w:tcPr>
          <w:p w14:paraId="0ED5D73A"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0.633</w:t>
            </w:r>
          </w:p>
        </w:tc>
        <w:tc>
          <w:tcPr>
            <w:tcW w:w="2640" w:type="dxa"/>
          </w:tcPr>
          <w:p w14:paraId="3CAE95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0BB68DE"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306D8F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3C0C5F6" w14:textId="77777777" w:rsidR="00C8021E" w:rsidRDefault="00C8021E" w:rsidP="00C8021E">
            <w:r>
              <w:t>Patients under 5 years</w:t>
            </w:r>
          </w:p>
        </w:tc>
        <w:tc>
          <w:tcPr>
            <w:tcW w:w="2640" w:type="dxa"/>
          </w:tcPr>
          <w:p w14:paraId="75774F53"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0.452</w:t>
            </w:r>
          </w:p>
        </w:tc>
        <w:tc>
          <w:tcPr>
            <w:tcW w:w="2640" w:type="dxa"/>
          </w:tcPr>
          <w:p w14:paraId="7D2B0A1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772F7776"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7BD709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8BF23C5" w14:textId="77777777" w:rsidR="00C8021E" w:rsidRDefault="00C8021E" w:rsidP="00C8021E">
            <w:r>
              <w:t>Patients under 4 years</w:t>
            </w:r>
          </w:p>
        </w:tc>
        <w:tc>
          <w:tcPr>
            <w:tcW w:w="2640" w:type="dxa"/>
          </w:tcPr>
          <w:p w14:paraId="07CC2FE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0.407</w:t>
            </w:r>
          </w:p>
        </w:tc>
        <w:tc>
          <w:tcPr>
            <w:tcW w:w="2640" w:type="dxa"/>
          </w:tcPr>
          <w:p w14:paraId="3F55B97C"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0.025</w:t>
            </w:r>
          </w:p>
        </w:tc>
        <w:tc>
          <w:tcPr>
            <w:tcW w:w="2640" w:type="dxa"/>
          </w:tcPr>
          <w:p w14:paraId="56B98F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D5CF1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9947B10" w14:textId="77777777" w:rsidR="00C8021E" w:rsidRDefault="00C8021E" w:rsidP="00C8021E">
            <w:r>
              <w:t>Patients under 3 years</w:t>
            </w:r>
          </w:p>
        </w:tc>
        <w:tc>
          <w:tcPr>
            <w:tcW w:w="2640" w:type="dxa"/>
          </w:tcPr>
          <w:p w14:paraId="4041E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0.626</w:t>
            </w:r>
          </w:p>
        </w:tc>
        <w:tc>
          <w:tcPr>
            <w:tcW w:w="2640" w:type="dxa"/>
          </w:tcPr>
          <w:p w14:paraId="3C8CECE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0569C5CC"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5EBA3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6769719" w14:textId="77777777" w:rsidR="00C8021E" w:rsidRDefault="00C8021E" w:rsidP="00C8021E">
            <w:r>
              <w:t xml:space="preserve">Patients under </w:t>
            </w:r>
            <w:proofErr w:type="gramStart"/>
            <w:r>
              <w:t>2  years</w:t>
            </w:r>
            <w:proofErr w:type="gramEnd"/>
          </w:p>
        </w:tc>
        <w:tc>
          <w:tcPr>
            <w:tcW w:w="2640" w:type="dxa"/>
          </w:tcPr>
          <w:p w14:paraId="7E8F699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0.887</w:t>
            </w:r>
          </w:p>
        </w:tc>
        <w:tc>
          <w:tcPr>
            <w:tcW w:w="2640" w:type="dxa"/>
          </w:tcPr>
          <w:p w14:paraId="5ED24840"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0.008</w:t>
            </w:r>
          </w:p>
        </w:tc>
        <w:tc>
          <w:tcPr>
            <w:tcW w:w="2640" w:type="dxa"/>
          </w:tcPr>
          <w:p w14:paraId="442AB84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2BE1CD73" w14:textId="77777777" w:rsidR="00C8021E" w:rsidRDefault="00C8021E" w:rsidP="00C8021E"/>
    <w:p w14:paraId="10938567" w14:textId="77777777" w:rsidR="00E93423" w:rsidRDefault="00F3197F" w:rsidP="00E93423">
      <w:pPr>
        <w:keepNext/>
        <w:jc w:val="center"/>
      </w:pPr>
      <w:r>
        <w:rPr>
          <w:noProof/>
        </w:rPr>
        <w:lastRenderedPageBreak/>
        <w:pict w14:anchorId="2064F923">
          <v:shape id="_x0000_i1026" type="#_x0000_t75" alt="ctx-lh-postcentral__wm-lh-postcentral__roi__stddevFA__correlation" style="width:4in;height:3in;mso-width-percent:0;mso-height-percent:0;mso-width-percent:0;mso-height-percent:0">
            <v:imagedata r:id="rId46" o:title="ctx-lh-postcentral__wm-lh-postcentral__roi__stddevFA__correlation"/>
          </v:shape>
        </w:pict>
      </w:r>
    </w:p>
    <w:p w14:paraId="067184FB" w14:textId="77777777" w:rsidR="00E93423" w:rsidRDefault="00E93423" w:rsidP="00E93423">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36</w:t>
      </w:r>
      <w:r w:rsidR="00E32EA6">
        <w:rPr>
          <w:noProof/>
        </w:rPr>
        <w:fldChar w:fldCharType="end"/>
      </w:r>
      <w:r>
        <w:t xml:space="preserve"> ctx-lh-postcentral to wm-lh-postcentral stddevFA correlation with age</w:t>
      </w:r>
    </w:p>
    <w:p w14:paraId="4C074C60" w14:textId="77777777" w:rsidR="00C8021E" w:rsidRDefault="00C8021E" w:rsidP="00C8021E">
      <w:pPr>
        <w:pStyle w:val="Heading4"/>
        <w:numPr>
          <w:ilvl w:val="0"/>
          <w:numId w:val="0"/>
        </w:numPr>
      </w:pPr>
    </w:p>
    <w:p w14:paraId="4F09EBBF" w14:textId="77777777" w:rsidR="00C8021E" w:rsidRDefault="00C8021E" w:rsidP="00C8021E">
      <w:pPr>
        <w:pStyle w:val="Heading4"/>
        <w:numPr>
          <w:ilvl w:val="0"/>
          <w:numId w:val="0"/>
        </w:numPr>
      </w:pPr>
    </w:p>
    <w:p w14:paraId="4AA5D54E" w14:textId="77777777" w:rsidR="00C8021E" w:rsidRDefault="00E93423" w:rsidP="00C8021E">
      <w:pPr>
        <w:pStyle w:val="Heading4"/>
        <w:numPr>
          <w:ilvl w:val="0"/>
          <w:numId w:val="0"/>
        </w:numPr>
      </w:pPr>
      <w:bookmarkStart w:id="306" w:name="_Toc15248790"/>
      <w:r>
        <w:t xml:space="preserve">Right-Putamen to </w:t>
      </w:r>
      <w:r w:rsidR="00C8021E" w:rsidRPr="00C8021E">
        <w:t>wm-rh-insula</w:t>
      </w:r>
      <w:bookmarkEnd w:id="306"/>
    </w:p>
    <w:p w14:paraId="56F4DFC9" w14:textId="77777777" w:rsidR="00C8021E" w:rsidRDefault="00C8021E" w:rsidP="00C8021E">
      <w:r>
        <w:t>Method: roi</w:t>
      </w:r>
    </w:p>
    <w:p w14:paraId="0B3A02AE" w14:textId="77777777" w:rsidR="00C8021E" w:rsidRDefault="00C8021E" w:rsidP="00C8021E">
      <w:r>
        <w:t xml:space="preserve">Measure: </w:t>
      </w:r>
      <w:r w:rsidR="00E93423">
        <w:t>meanFA</w:t>
      </w:r>
    </w:p>
    <w:p w14:paraId="4B858CD3" w14:textId="77777777" w:rsidR="00C8021E" w:rsidRDefault="00C8021E" w:rsidP="00C8021E"/>
    <w:p w14:paraId="5D785CA8" w14:textId="77777777" w:rsidR="00C8021E" w:rsidRDefault="00C8021E" w:rsidP="00C8021E">
      <w:r>
        <w:t>Correlation with Age</w:t>
      </w:r>
    </w:p>
    <w:p w14:paraId="6D87895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1E19CB"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3ACFFE4" w14:textId="77777777" w:rsidR="00C8021E" w:rsidRDefault="00C8021E" w:rsidP="00C8021E"/>
        </w:tc>
        <w:tc>
          <w:tcPr>
            <w:tcW w:w="2640" w:type="dxa"/>
          </w:tcPr>
          <w:p w14:paraId="1EE1785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4AD16E87"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5F8A063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9892EB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D04D1A" w14:textId="77777777" w:rsidR="00C8021E" w:rsidRDefault="00C8021E" w:rsidP="00C8021E">
            <w:r>
              <w:t>All Samples</w:t>
            </w:r>
          </w:p>
        </w:tc>
        <w:tc>
          <w:tcPr>
            <w:tcW w:w="2640" w:type="dxa"/>
          </w:tcPr>
          <w:p w14:paraId="502A957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0CB3F65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EFDCC0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12AAB1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D2EECA" w14:textId="77777777" w:rsidR="00C8021E" w:rsidRDefault="00C8021E" w:rsidP="00C8021E">
            <w:r>
              <w:t>Patients under 15 years</w:t>
            </w:r>
          </w:p>
        </w:tc>
        <w:tc>
          <w:tcPr>
            <w:tcW w:w="2640" w:type="dxa"/>
          </w:tcPr>
          <w:p w14:paraId="3D1F84F7"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7D3CB970"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A3095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25E1EB3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9708229" w14:textId="77777777" w:rsidR="00C8021E" w:rsidRDefault="00C8021E" w:rsidP="00C8021E">
            <w:r>
              <w:t>Patients under 10 years</w:t>
            </w:r>
          </w:p>
        </w:tc>
        <w:tc>
          <w:tcPr>
            <w:tcW w:w="2640" w:type="dxa"/>
          </w:tcPr>
          <w:p w14:paraId="2C3E401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6B2D094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9CA6DC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A5D4DD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7099636" w14:textId="77777777" w:rsidR="00C8021E" w:rsidRDefault="00C8021E" w:rsidP="00C8021E">
            <w:r>
              <w:t>Patients under 8 years</w:t>
            </w:r>
          </w:p>
        </w:tc>
        <w:tc>
          <w:tcPr>
            <w:tcW w:w="2640" w:type="dxa"/>
          </w:tcPr>
          <w:p w14:paraId="75D491C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0.594</w:t>
            </w:r>
          </w:p>
        </w:tc>
        <w:tc>
          <w:tcPr>
            <w:tcW w:w="2640" w:type="dxa"/>
          </w:tcPr>
          <w:p w14:paraId="76E931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B2DE2A9"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696CEB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7F8F2A" w14:textId="77777777" w:rsidR="00C8021E" w:rsidRDefault="00C8021E" w:rsidP="00C8021E">
            <w:r>
              <w:t>Patients under 6 years</w:t>
            </w:r>
          </w:p>
        </w:tc>
        <w:tc>
          <w:tcPr>
            <w:tcW w:w="2640" w:type="dxa"/>
          </w:tcPr>
          <w:p w14:paraId="60A40D3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0.540</w:t>
            </w:r>
          </w:p>
        </w:tc>
        <w:tc>
          <w:tcPr>
            <w:tcW w:w="2640" w:type="dxa"/>
          </w:tcPr>
          <w:p w14:paraId="109C7B8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E3AF3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4A5DB7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840D9B" w14:textId="77777777" w:rsidR="00C8021E" w:rsidRDefault="00C8021E" w:rsidP="00C8021E">
            <w:r>
              <w:t>Patients under 5 years</w:t>
            </w:r>
          </w:p>
        </w:tc>
        <w:tc>
          <w:tcPr>
            <w:tcW w:w="2640" w:type="dxa"/>
          </w:tcPr>
          <w:p w14:paraId="0F0ABAB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0.420</w:t>
            </w:r>
          </w:p>
        </w:tc>
        <w:tc>
          <w:tcPr>
            <w:tcW w:w="2640" w:type="dxa"/>
          </w:tcPr>
          <w:p w14:paraId="29A9DC4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7474EC9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60</w:t>
            </w:r>
          </w:p>
        </w:tc>
      </w:tr>
      <w:tr w:rsidR="00C8021E" w14:paraId="1120B5C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E1201A" w14:textId="77777777" w:rsidR="00C8021E" w:rsidRDefault="00C8021E" w:rsidP="00C8021E">
            <w:r>
              <w:t>Patients under 4 years</w:t>
            </w:r>
          </w:p>
        </w:tc>
        <w:tc>
          <w:tcPr>
            <w:tcW w:w="2640" w:type="dxa"/>
          </w:tcPr>
          <w:p w14:paraId="3C993DF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0.252</w:t>
            </w:r>
          </w:p>
        </w:tc>
        <w:tc>
          <w:tcPr>
            <w:tcW w:w="2640" w:type="dxa"/>
          </w:tcPr>
          <w:p w14:paraId="5DEA1EBD"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0.179</w:t>
            </w:r>
          </w:p>
        </w:tc>
        <w:tc>
          <w:tcPr>
            <w:tcW w:w="2640" w:type="dxa"/>
          </w:tcPr>
          <w:p w14:paraId="79AA30D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76BACA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EEB192B" w14:textId="77777777" w:rsidR="00C8021E" w:rsidRDefault="00C8021E" w:rsidP="00C8021E">
            <w:r>
              <w:t>Patients under 3 years</w:t>
            </w:r>
          </w:p>
        </w:tc>
        <w:tc>
          <w:tcPr>
            <w:tcW w:w="2640" w:type="dxa"/>
          </w:tcPr>
          <w:p w14:paraId="0C315A1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0.287</w:t>
            </w:r>
          </w:p>
        </w:tc>
        <w:tc>
          <w:tcPr>
            <w:tcW w:w="2640" w:type="dxa"/>
          </w:tcPr>
          <w:p w14:paraId="5C5A0B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0.263</w:t>
            </w:r>
          </w:p>
        </w:tc>
        <w:tc>
          <w:tcPr>
            <w:tcW w:w="2640" w:type="dxa"/>
          </w:tcPr>
          <w:p w14:paraId="05793ED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7EA9B1D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8CC06AC" w14:textId="77777777" w:rsidR="00C8021E" w:rsidRDefault="00C8021E" w:rsidP="00C8021E">
            <w:r>
              <w:t xml:space="preserve">Patients under </w:t>
            </w:r>
            <w:proofErr w:type="gramStart"/>
            <w:r>
              <w:t>2  years</w:t>
            </w:r>
            <w:proofErr w:type="gramEnd"/>
          </w:p>
        </w:tc>
        <w:tc>
          <w:tcPr>
            <w:tcW w:w="2640" w:type="dxa"/>
          </w:tcPr>
          <w:p w14:paraId="6628B33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0.243</w:t>
            </w:r>
          </w:p>
        </w:tc>
        <w:tc>
          <w:tcPr>
            <w:tcW w:w="2640" w:type="dxa"/>
          </w:tcPr>
          <w:p w14:paraId="426F86A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0.600</w:t>
            </w:r>
          </w:p>
        </w:tc>
        <w:tc>
          <w:tcPr>
            <w:tcW w:w="2640" w:type="dxa"/>
          </w:tcPr>
          <w:p w14:paraId="4B8D169F"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4F1799E2" w14:textId="77777777" w:rsidR="00C8021E" w:rsidRDefault="00C8021E" w:rsidP="00C8021E"/>
    <w:p w14:paraId="57774FC9" w14:textId="77777777" w:rsidR="00E93423" w:rsidRDefault="00F3197F" w:rsidP="00E93423">
      <w:pPr>
        <w:keepNext/>
        <w:jc w:val="center"/>
      </w:pPr>
      <w:r>
        <w:rPr>
          <w:noProof/>
        </w:rPr>
        <w:lastRenderedPageBreak/>
        <w:pict w14:anchorId="5C795648">
          <v:shape id="_x0000_i1025" type="#_x0000_t75" alt="Right-Putamen__wm-rh-insula__roi__meanFA__correlation" style="width:4in;height:3in;mso-width-percent:0;mso-height-percent:0;mso-width-percent:0;mso-height-percent:0">
            <v:imagedata r:id="rId47" o:title="Right-Putamen__wm-rh-insula__roi__meanFA__correlation"/>
          </v:shape>
        </w:pict>
      </w:r>
    </w:p>
    <w:p w14:paraId="173CC650" w14:textId="77777777" w:rsidR="00E93423" w:rsidRDefault="00E93423" w:rsidP="00E93423">
      <w:pPr>
        <w:pStyle w:val="Caption"/>
        <w:jc w:val="center"/>
      </w:pPr>
      <w:bookmarkStart w:id="307" w:name="_Ref15238821"/>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A72CEF">
        <w:rPr>
          <w:noProof/>
        </w:rPr>
        <w:t>37</w:t>
      </w:r>
      <w:r w:rsidR="00E32EA6">
        <w:rPr>
          <w:noProof/>
        </w:rPr>
        <w:fldChar w:fldCharType="end"/>
      </w:r>
      <w:bookmarkEnd w:id="307"/>
      <w:r>
        <w:t xml:space="preserve"> Right-Putamen to wm-rh-insula meanFA correlation with age</w:t>
      </w:r>
    </w:p>
    <w:p w14:paraId="11909AF2" w14:textId="77777777" w:rsidR="00C8021E" w:rsidRDefault="00C8021E" w:rsidP="00C8021E">
      <w:pPr>
        <w:pStyle w:val="Heading4"/>
        <w:numPr>
          <w:ilvl w:val="0"/>
          <w:numId w:val="0"/>
        </w:numPr>
      </w:pPr>
    </w:p>
    <w:p w14:paraId="7394EC02" w14:textId="77777777" w:rsidR="00932176" w:rsidRDefault="00932176">
      <w:pPr>
        <w:pStyle w:val="Body"/>
      </w:pPr>
    </w:p>
    <w:p w14:paraId="332F0E7A" w14:textId="77777777" w:rsidR="00932176" w:rsidRDefault="00932176">
      <w:pPr>
        <w:pStyle w:val="Body"/>
        <w:ind w:firstLine="0"/>
        <w:rPr>
          <w:color w:val="000000"/>
        </w:rPr>
      </w:pPr>
    </w:p>
    <w:p w14:paraId="2F4B1AA4" w14:textId="77777777" w:rsidR="005B1186" w:rsidRDefault="005B1186" w:rsidP="005B1186">
      <w:pPr>
        <w:pStyle w:val="Heading2"/>
      </w:pPr>
      <w:bookmarkStart w:id="308" w:name="_Toc15248791"/>
      <w:r>
        <w:t>Machine Learning</w:t>
      </w:r>
      <w:bookmarkEnd w:id="308"/>
    </w:p>
    <w:p w14:paraId="6F49C185" w14:textId="77777777" w:rsidR="005B1186" w:rsidRDefault="005B1186" w:rsidP="005B1186">
      <w:r>
        <w:t>[</w:t>
      </w:r>
      <w:r w:rsidRPr="005B1186">
        <w:rPr>
          <w:highlight w:val="yellow"/>
        </w:rPr>
        <w:t>TODO</w:t>
      </w:r>
      <w:r>
        <w:t>] demonstration of ML techniques here, showing KNN, then PCA+KNN, then hand-selected top-correlated to age with lift charts using traditional prediction algs</w:t>
      </w:r>
    </w:p>
    <w:p w14:paraId="7B91F124" w14:textId="77777777" w:rsidR="00932176" w:rsidRDefault="001D37B0">
      <w:pPr>
        <w:pStyle w:val="Heading1"/>
        <w:numPr>
          <w:ilvl w:val="0"/>
          <w:numId w:val="2"/>
        </w:numPr>
      </w:pPr>
      <w:bookmarkStart w:id="309" w:name="_Toc15248792"/>
      <w:r>
        <w:lastRenderedPageBreak/>
        <w:t>Conclusion</w:t>
      </w:r>
      <w:bookmarkEnd w:id="309"/>
    </w:p>
    <w:p w14:paraId="28DCEC96" w14:textId="77777777" w:rsidR="00F34881" w:rsidRDefault="00F34881">
      <w:pPr>
        <w:pStyle w:val="Heading2"/>
        <w:numPr>
          <w:ilvl w:val="1"/>
          <w:numId w:val="2"/>
        </w:numPr>
      </w:pPr>
      <w:bookmarkStart w:id="310" w:name="_Toc15248793"/>
      <w:r>
        <w:t>Insights from the data</w:t>
      </w:r>
      <w:bookmarkEnd w:id="310"/>
    </w:p>
    <w:p w14:paraId="3E6D0FBB" w14:textId="77777777" w:rsidR="00E04EB3" w:rsidRDefault="00151B00" w:rsidP="00693CDC">
      <w:pPr>
        <w:spacing w:line="480" w:lineRule="auto"/>
      </w:pPr>
      <w:r>
        <w:t xml:space="preserve">Working out a connectome is an engineering project </w:t>
      </w:r>
      <w:r w:rsidR="00E46140">
        <w:t xml:space="preserve">that spans a number of diverse domains.  </w:t>
      </w:r>
      <w:r w:rsidR="00E04EB3">
        <w:t xml:space="preserve">The resulting software solution has been used to measure whole brain tractography by scaling across several infrastructure </w:t>
      </w:r>
      <w:proofErr w:type="gramStart"/>
      <w:r w:rsidR="00E04EB3">
        <w:t>topologies, and</w:t>
      </w:r>
      <w:proofErr w:type="gramEnd"/>
      <w:r w:rsidR="00E04EB3">
        <w:t xml:space="preserve"> has produced a dataset well suited for analytic</w:t>
      </w:r>
      <w:r w:rsidR="00D57773">
        <w:t xml:space="preserve">al and statistical studies.  With more patient data, research into finding biomarkers becomes possible for any disease or condition that is related to brain tractography </w:t>
      </w:r>
    </w:p>
    <w:p w14:paraId="79015F95" w14:textId="77777777" w:rsidR="00E04EB3" w:rsidRDefault="00E04EB3" w:rsidP="00693CDC">
      <w:pPr>
        <w:spacing w:line="480" w:lineRule="auto"/>
      </w:pPr>
    </w:p>
    <w:p w14:paraId="44BCD17D" w14:textId="77777777" w:rsidR="00E04EB3" w:rsidRDefault="00E04EB3" w:rsidP="00693CDC">
      <w:pPr>
        <w:spacing w:line="480" w:lineRule="auto"/>
      </w:pPr>
      <w:r>
        <w:t xml:space="preserve">Creating a plugin framework within the solution was a flexible way to achieve a </w:t>
      </w:r>
      <w:r w:rsidR="00E46140">
        <w:t>platform that is sufficiently versatile to accommodate different skills and interests of researchers with different</w:t>
      </w:r>
      <w:r>
        <w:t xml:space="preserve"> data requirements and pipelines.</w:t>
      </w:r>
      <w:r w:rsidR="00D57773">
        <w:t xml:space="preserve">  New pipelines to establish new measurements enables a wide variety of research projects and is capable of implementing machine learning functionality to perform classification and predictions of patient conditions.</w:t>
      </w:r>
    </w:p>
    <w:p w14:paraId="1ABD73B7" w14:textId="77777777" w:rsidR="00151B00" w:rsidRDefault="00151B00" w:rsidP="00693CDC">
      <w:pPr>
        <w:spacing w:line="480" w:lineRule="auto"/>
      </w:pPr>
    </w:p>
    <w:p w14:paraId="710CFC02" w14:textId="77777777" w:rsidR="00F34881" w:rsidRDefault="00D57773" w:rsidP="00693CDC">
      <w:pPr>
        <w:spacing w:line="480" w:lineRule="auto"/>
      </w:pPr>
      <w:r>
        <w:t>The data derived from this initiative is both revealing and novel.  For example, t</w:t>
      </w:r>
      <w:r w:rsidR="00151B00">
        <w:t>here are several instances where we can see how our measurements could be representing</w:t>
      </w:r>
      <w:r>
        <w:t xml:space="preserve"> actual learning.  </w:t>
      </w:r>
      <w:r w:rsidR="00151B00">
        <w:fldChar w:fldCharType="begin"/>
      </w:r>
      <w:r w:rsidR="00151B00">
        <w:instrText xml:space="preserve"> REF _Ref15238821 \h </w:instrText>
      </w:r>
      <w:r w:rsidR="00151B00">
        <w:fldChar w:fldCharType="separate"/>
      </w:r>
      <w:r w:rsidR="00151B00">
        <w:t xml:space="preserve">Figure </w:t>
      </w:r>
      <w:r w:rsidR="00151B00">
        <w:rPr>
          <w:noProof/>
        </w:rPr>
        <w:t>37</w:t>
      </w:r>
      <w:r w:rsidR="00151B00">
        <w:fldChar w:fldCharType="end"/>
      </w:r>
      <w:r w:rsidR="00151B00">
        <w:t xml:space="preserve"> depicts a strong correlation between fractional anisotropy of the tract between the Right Putamen and the Right Insula with a patients</w:t>
      </w:r>
      <w:r>
        <w:t>’</w:t>
      </w:r>
      <w:r w:rsidR="00151B00">
        <w:t xml:space="preserve"> age   </w:t>
      </w:r>
      <w:proofErr w:type="gramStart"/>
      <w:r w:rsidR="00151B00">
        <w:t>The</w:t>
      </w:r>
      <w:proofErr w:type="gramEnd"/>
      <w:r w:rsidR="00151B00">
        <w:t xml:space="preserve"> putamen </w:t>
      </w:r>
      <w:r w:rsidR="00F8700B">
        <w:t xml:space="preserve">is responsible for </w:t>
      </w:r>
      <w:r w:rsidR="00151B00">
        <w:t>help</w:t>
      </w:r>
      <w:r w:rsidR="00F8700B">
        <w:t>ing</w:t>
      </w:r>
      <w:r w:rsidR="00151B00">
        <w:t xml:space="preserve"> the body with physical movement</w:t>
      </w:r>
      <w:r w:rsidR="00F8700B">
        <w:t xml:space="preserve">, and the insula plays a diverse </w:t>
      </w:r>
      <w:r w:rsidR="00F8700B">
        <w:lastRenderedPageBreak/>
        <w:t xml:space="preserve">role in emotions, self-awareness, and the body’s homeostatis.  In theory, we are seeing a refinement in brain development as the tract that connectects those two regions </w:t>
      </w:r>
      <w:proofErr w:type="gramStart"/>
      <w:r w:rsidR="00F8700B">
        <w:t>becomes</w:t>
      </w:r>
      <w:proofErr w:type="gramEnd"/>
      <w:r w:rsidR="00F8700B">
        <w:t xml:space="preserve"> more diffusion directed with use, where the tracts that are less useful or less needed get pruned</w:t>
      </w:r>
      <w:r w:rsidR="001C5E6E">
        <w:t>.</w:t>
      </w:r>
      <w:r>
        <w:t xml:space="preserve">  A</w:t>
      </w:r>
      <w:r w:rsidR="001C5E6E">
        <w:t>re we seeing patients learn the benefits of improved motor control?</w:t>
      </w:r>
      <w:r w:rsidR="00F8700B">
        <w:t xml:space="preserve"> </w:t>
      </w:r>
    </w:p>
    <w:p w14:paraId="1A2CD256" w14:textId="77777777" w:rsidR="00F8700B" w:rsidRDefault="00F8700B" w:rsidP="00693CDC">
      <w:pPr>
        <w:spacing w:line="480" w:lineRule="auto"/>
      </w:pPr>
    </w:p>
    <w:p w14:paraId="448DFF97" w14:textId="77777777" w:rsidR="00F34881" w:rsidRDefault="00D57773" w:rsidP="00693CDC">
      <w:pPr>
        <w:spacing w:line="480" w:lineRule="auto"/>
      </w:pPr>
      <w:r>
        <w:t xml:space="preserve">We have identified how formative and important the first two years of life are, where the brain is still very fluid and flexible, not yet limited (or trained) from life’s experiences.  As we move into the development stage of life, </w:t>
      </w:r>
      <w:r w:rsidR="00693CDC">
        <w:t>we see significant expansion and change in the degree of diffusion directed axonal fibers.  This non-invasice technology can be useful in measuring some early-stage brain development issues, as it does not require interaction from patients.</w:t>
      </w:r>
    </w:p>
    <w:p w14:paraId="16930F3C" w14:textId="77777777" w:rsidR="00693CDC" w:rsidRDefault="00693CDC" w:rsidP="00693CDC">
      <w:pPr>
        <w:spacing w:line="480" w:lineRule="auto"/>
      </w:pPr>
    </w:p>
    <w:p w14:paraId="22BC404C" w14:textId="77777777" w:rsidR="00693CDC" w:rsidRDefault="00693CDC" w:rsidP="00693CDC">
      <w:pPr>
        <w:spacing w:line="480" w:lineRule="auto"/>
      </w:pPr>
      <w:r>
        <w:t>In some cases, we have seen significant differences in gender, opening the door to future research that studies how gender plays a role in brain development, learning opportunities, capabilities, and opportunity.</w:t>
      </w:r>
    </w:p>
    <w:p w14:paraId="2AFB72BC" w14:textId="77777777" w:rsidR="00F34881" w:rsidRDefault="00693CDC" w:rsidP="00693CDC">
      <w:pPr>
        <w:spacing w:line="480" w:lineRule="auto"/>
      </w:pPr>
      <w:r>
        <w:t xml:space="preserve"> </w:t>
      </w:r>
    </w:p>
    <w:p w14:paraId="0B6D68F2" w14:textId="77777777" w:rsidR="00932176" w:rsidRDefault="00F34881">
      <w:pPr>
        <w:pStyle w:val="Heading2"/>
        <w:numPr>
          <w:ilvl w:val="1"/>
          <w:numId w:val="2"/>
        </w:numPr>
      </w:pPr>
      <w:bookmarkStart w:id="311" w:name="_Toc15248794"/>
      <w:r>
        <w:t>Reliability</w:t>
      </w:r>
      <w:bookmarkEnd w:id="311"/>
    </w:p>
    <w:p w14:paraId="7F5FCCCC" w14:textId="77777777" w:rsidR="00932176" w:rsidRDefault="001D37B0">
      <w:pPr>
        <w:pStyle w:val="BodyFirst"/>
        <w:ind w:firstLine="360"/>
      </w:pPr>
      <w:r>
        <w:t xml:space="preserve">This is a big data problem with a high potential to fail given the resource requirements to render each patient data.  </w:t>
      </w:r>
      <w:r>
        <w:rPr>
          <w:highlight w:val="yellow"/>
        </w:rPr>
        <w:t xml:space="preserve">[TODO indicate </w:t>
      </w:r>
      <w:r w:rsidR="000B63D7">
        <w:rPr>
          <w:highlight w:val="yellow"/>
        </w:rPr>
        <w:t>scale</w:t>
      </w:r>
      <w:r>
        <w:rPr>
          <w:highlight w:val="yellow"/>
        </w:rPr>
        <w:t xml:space="preserve"> of patient </w:t>
      </w:r>
      <w:proofErr w:type="gramStart"/>
      <w:r>
        <w:rPr>
          <w:highlight w:val="yellow"/>
        </w:rPr>
        <w:t>samples]</w:t>
      </w:r>
      <w:r>
        <w:t xml:space="preserve">  Left</w:t>
      </w:r>
      <w:proofErr w:type="gramEnd"/>
      <w:r>
        <w:t xml:space="preserve"> unattended, this process would have produced almost a petabyte of data.  It was important to make decisions on where to prune, what data to leave out, and what data to keep.  Much of the intermediate data rendered during the pipeline was discarded because of the ability to re-</w:t>
      </w:r>
      <w:r>
        <w:lastRenderedPageBreak/>
        <w:t xml:space="preserve">create if needed.  This had a consequence of delaying recovery in the event of failure, since this each intermediate file had to be recreated. </w:t>
      </w:r>
    </w:p>
    <w:p w14:paraId="1940B9DA" w14:textId="77777777" w:rsidR="00932176" w:rsidRDefault="001D37B0">
      <w:pPr>
        <w:pStyle w:val="Body"/>
      </w:pPr>
      <w:r>
        <w:t xml:space="preserve">Reliable multi-core computing hardware with lots of disk space is necessary to be able to achieve computation in a reasonable timeline.  The ideal computing environment is one with a large number of high memory multi-core machines connected to a SAN through fibre across multiple controller cards.  Since we didn’t have that technology, we had to design the code to be fault tolerant, versatile and recoverable.  The Compute Canada infrastructure would serve this purpose, however the </w:t>
      </w:r>
      <w:proofErr w:type="gramStart"/>
      <w:r>
        <w:t>high performance</w:t>
      </w:r>
      <w:proofErr w:type="gramEnd"/>
      <w:r>
        <w:t xml:space="preserve"> scratch disk limits were too limited to render all data at once.  This meant a considerable amount of inventory control and movement of folders to and from staging areas.  If access to a permanent large capacity data store with temporary RAM drives were available, the processing would have been much simpler.</w:t>
      </w:r>
    </w:p>
    <w:p w14:paraId="6326B0E4" w14:textId="77777777" w:rsidR="00932176" w:rsidRDefault="001D37B0">
      <w:pPr>
        <w:pStyle w:val="Body"/>
      </w:pPr>
      <w:r>
        <w:t>On a well performing 40-core node with dedicated storage and sufficient RAM to provide a 16GB RAM drive, a patient visit can be rendered in approximately 5 hours.  On compute Canada resources with the same number of cores and memory, a slower disk and no RAM drive, it took approximately 10-12 hours to complete a single patient.  The high-IO performance is a key factor in computing a large number of patient visits reliably.  Without the availability of large high-speed storage, there is considerable baby-sitting necessary to deliver an outcome on a timely manner.</w:t>
      </w:r>
    </w:p>
    <w:p w14:paraId="5E5D0CB8" w14:textId="77777777" w:rsidR="00932176" w:rsidRDefault="001D37B0">
      <w:pPr>
        <w:pStyle w:val="Body"/>
      </w:pPr>
      <w:r>
        <w:t xml:space="preserve">Occasionally, issues were found after some patient visits were rendered.  In the very early </w:t>
      </w:r>
      <w:proofErr w:type="gramStart"/>
      <w:r>
        <w:t>stages</w:t>
      </w:r>
      <w:proofErr w:type="gramEnd"/>
      <w:r>
        <w:t xml:space="preserve"> it was necessary to start again.  In some cases, it was possible to correct specific measures without having to re-compute the entire pipeline.  Using a plugin framework allowed the flexibility to write adapted code separate from the main “levman plugin” written initially.  As changes were made, regression testing was necessary to ensure </w:t>
      </w:r>
      <w:r>
        <w:lastRenderedPageBreak/>
        <w:t xml:space="preserve">changes didn’t impact already executed code which would have invalidated some of the results.  </w:t>
      </w:r>
    </w:p>
    <w:p w14:paraId="32BDCC48" w14:textId="77777777" w:rsidR="00932176" w:rsidRDefault="001D37B0">
      <w:pPr>
        <w:pStyle w:val="Body"/>
      </w:pPr>
      <w:r>
        <w:t xml:space="preserve">One of the challenges with testing this big data problem was the large amount of white space in the data.  Since we are looking for intersections between each ROI to every other ROI, we saw a considerable amount of NULL data, indicating there was no measurable connection.  It easy to become accustomed to seeing no data, and as a result it may feel normal.  This exercise would have been improved by writing automated test cases first to improve the reliability of regression testing.  </w:t>
      </w:r>
    </w:p>
    <w:p w14:paraId="3652AD0A" w14:textId="77777777" w:rsidR="00932176" w:rsidRDefault="001D37B0">
      <w:pPr>
        <w:pStyle w:val="Body"/>
      </w:pPr>
      <w:r>
        <w:t xml:space="preserve">An additional characteristic of data is found in the complexity added due to the large number of features.  There were </w:t>
      </w:r>
      <w:r>
        <w:rPr>
          <w:highlight w:val="yellow"/>
        </w:rPr>
        <w:t>1589952</w:t>
      </w:r>
      <w:r>
        <w:t xml:space="preserve"> features to this dataset, with only 541 rows (24 measures x 182 roi starting points x 182 roi end points x 2 methods).  Performing factor reduction techniques improved the ability of ML algorithms to predict Age for example, but we were able to improve the predictive model ____TODO____ by manually identifying ROIs that are correlated to age, and then establishing a predictive model on age.</w:t>
      </w:r>
    </w:p>
    <w:p w14:paraId="1CC52C08" w14:textId="77777777" w:rsidR="00932176" w:rsidRDefault="001D37B0">
      <w:pPr>
        <w:pStyle w:val="Heading2"/>
        <w:numPr>
          <w:ilvl w:val="1"/>
          <w:numId w:val="2"/>
        </w:numPr>
      </w:pPr>
      <w:bookmarkStart w:id="312" w:name="_Toc15248795"/>
      <w:r>
        <w:t>Challenges and Issues Encountered</w:t>
      </w:r>
      <w:bookmarkEnd w:id="312"/>
    </w:p>
    <w:p w14:paraId="5336E8C0" w14:textId="77777777" w:rsidR="00932176" w:rsidRDefault="001D37B0">
      <w:pPr>
        <w:pStyle w:val="Heading3"/>
        <w:numPr>
          <w:ilvl w:val="2"/>
          <w:numId w:val="2"/>
        </w:numPr>
      </w:pPr>
      <w:bookmarkStart w:id="313" w:name="_Toc15248796"/>
      <w:r>
        <w:t>Resource Limitations</w:t>
      </w:r>
      <w:bookmarkEnd w:id="313"/>
    </w:p>
    <w:p w14:paraId="7C8BF047" w14:textId="77777777" w:rsidR="00932176" w:rsidRDefault="001D37B0">
      <w:pPr>
        <w:pStyle w:val="BodyFirst"/>
      </w:pPr>
      <w:r>
        <w:t>The most significant challenge with this initiative was finding enough compute resources to process the pipeline.   Each phase of the leman pipeline has different computing requirements, depending on the phase.  Further, each type of hardware used to compute the results performed differently.  As a result, the resources requested on Compute Canada clusters tended to appear under-utilized after completion.  There were times when we requested 32 cores and only used 1 core over several hours.  This resulted in requesting more resources than necessary (when viewed in aggregate</w:t>
      </w:r>
      <w:proofErr w:type="gramStart"/>
      <w:r>
        <w:t>), and</w:t>
      </w:r>
      <w:proofErr w:type="gramEnd"/>
      <w:r>
        <w:t xml:space="preserve"> having to wait for time on </w:t>
      </w:r>
      <w:r>
        <w:lastRenderedPageBreak/>
        <w:t>the scheduler to receive those resources. E.g. a request for a whole node (32 core, 128GB memory) was the least likely to abend, but also hardest to obtain from the scheduler.</w:t>
      </w:r>
    </w:p>
    <w:p w14:paraId="1F8DCE87" w14:textId="77777777" w:rsidR="00932176" w:rsidRDefault="001D37B0">
      <w:pPr>
        <w:pStyle w:val="Body"/>
      </w:pPr>
      <w:r>
        <w:t>For the early phases of the pipeline (1-8), the tasks do not take advantage of parallelism because of the interdependency of the data, each step building off the previous.  As well, the utilities used in the pipeline do not provide parallelism switches to take advantage of multiple cores.  A perfect machine for phases 1-8 has a CPU with a high clock speed and RAID 0 or RAID10 disk.  Multiple cores are wasted in this phase since all of the tasks are single threaded.</w:t>
      </w:r>
    </w:p>
    <w:p w14:paraId="1E38D8E7" w14:textId="77777777" w:rsidR="00932176" w:rsidRDefault="001D37B0">
      <w:pPr>
        <w:pStyle w:val="Body"/>
      </w:pPr>
      <w:r>
        <w:t>The fibre tracking step (step 9) was written to take advantage of all cores available on the computer.  An optional switch (-maxcores) was provided to force a maximum number of cores used to allow the machine to perform adequately for other functions.  The perfect machine in this phase is a high number of cores, 2GB RAM per core.  Configurations with less than 2GB memory/core resulted in out of memory errors.</w:t>
      </w:r>
    </w:p>
    <w:p w14:paraId="05E5D0D1" w14:textId="77777777" w:rsidR="00932176" w:rsidRDefault="001D37B0">
      <w:pPr>
        <w:pStyle w:val="Caption"/>
        <w:keepNext/>
      </w:pPr>
      <w:bookmarkStart w:id="314" w:name="_Ref8121279"/>
      <w:r>
        <w:t xml:space="preserve">Table </w:t>
      </w:r>
      <w:r>
        <w:fldChar w:fldCharType="begin"/>
      </w:r>
      <w:r>
        <w:instrText>SEQ Table \* ARABIC</w:instrText>
      </w:r>
      <w:r>
        <w:fldChar w:fldCharType="separate"/>
      </w:r>
      <w:r w:rsidR="00F34881">
        <w:rPr>
          <w:noProof/>
        </w:rPr>
        <w:t>16</w:t>
      </w:r>
      <w:r>
        <w:fldChar w:fldCharType="end"/>
      </w:r>
      <w:r>
        <w:t xml:space="preserve"> - Pipeline Compute Requirements</w:t>
      </w:r>
      <w:bookmarkEnd w:id="314"/>
    </w:p>
    <w:tbl>
      <w:tblPr>
        <w:tblW w:w="88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456"/>
        <w:gridCol w:w="2228"/>
        <w:gridCol w:w="2472"/>
        <w:gridCol w:w="1315"/>
        <w:gridCol w:w="2385"/>
      </w:tblGrid>
      <w:tr w:rsidR="00932176" w14:paraId="17AE5C2A" w14:textId="77777777">
        <w:tc>
          <w:tcPr>
            <w:tcW w:w="456" w:type="dxa"/>
            <w:tcBorders>
              <w:top w:val="single" w:sz="6" w:space="0" w:color="000000"/>
              <w:left w:val="single" w:sz="6" w:space="0" w:color="000000"/>
              <w:bottom w:val="single" w:sz="6" w:space="0" w:color="000000"/>
              <w:right w:val="single" w:sz="6" w:space="0" w:color="000000"/>
            </w:tcBorders>
            <w:shd w:val="solid" w:color="000000" w:fill="FFFFFF"/>
          </w:tcPr>
          <w:p w14:paraId="5C888C8F" w14:textId="77777777" w:rsidR="00932176" w:rsidRDefault="001D37B0">
            <w:pPr>
              <w:pStyle w:val="Body"/>
              <w:ind w:firstLine="0"/>
              <w:rPr>
                <w:b/>
                <w:bCs/>
              </w:rPr>
            </w:pPr>
            <w:r>
              <w:rPr>
                <w:b/>
                <w:bCs/>
              </w:rPr>
              <w:t>#</w:t>
            </w:r>
          </w:p>
        </w:tc>
        <w:tc>
          <w:tcPr>
            <w:tcW w:w="2228" w:type="dxa"/>
            <w:tcBorders>
              <w:top w:val="single" w:sz="6" w:space="0" w:color="000000"/>
              <w:left w:val="single" w:sz="6" w:space="0" w:color="000000"/>
              <w:bottom w:val="single" w:sz="6" w:space="0" w:color="000000"/>
              <w:right w:val="single" w:sz="6" w:space="0" w:color="000000"/>
            </w:tcBorders>
            <w:shd w:val="solid" w:color="000000" w:fill="FFFFFF"/>
          </w:tcPr>
          <w:p w14:paraId="7D853159" w14:textId="77777777" w:rsidR="00932176" w:rsidRDefault="001D37B0">
            <w:pPr>
              <w:pStyle w:val="Body"/>
              <w:ind w:firstLine="0"/>
              <w:rPr>
                <w:b/>
                <w:bCs/>
              </w:rPr>
            </w:pPr>
            <w:r>
              <w:rPr>
                <w:b/>
                <w:bCs/>
              </w:rPr>
              <w:t>Phase</w:t>
            </w:r>
          </w:p>
        </w:tc>
        <w:tc>
          <w:tcPr>
            <w:tcW w:w="2472" w:type="dxa"/>
            <w:tcBorders>
              <w:top w:val="single" w:sz="6" w:space="0" w:color="000000"/>
              <w:left w:val="single" w:sz="6" w:space="0" w:color="000000"/>
              <w:bottom w:val="single" w:sz="6" w:space="0" w:color="000000"/>
              <w:right w:val="single" w:sz="6" w:space="0" w:color="000000"/>
            </w:tcBorders>
            <w:shd w:val="solid" w:color="000000" w:fill="FFFFFF"/>
          </w:tcPr>
          <w:p w14:paraId="79C316A5" w14:textId="77777777" w:rsidR="00932176" w:rsidRDefault="001D37B0">
            <w:pPr>
              <w:pStyle w:val="Body"/>
              <w:ind w:firstLine="0"/>
              <w:rPr>
                <w:b/>
                <w:bCs/>
              </w:rPr>
            </w:pPr>
            <w:r>
              <w:rPr>
                <w:b/>
                <w:bCs/>
              </w:rPr>
              <w:t>Step</w:t>
            </w:r>
          </w:p>
        </w:tc>
        <w:tc>
          <w:tcPr>
            <w:tcW w:w="1315" w:type="dxa"/>
            <w:tcBorders>
              <w:top w:val="single" w:sz="6" w:space="0" w:color="000000"/>
              <w:left w:val="single" w:sz="6" w:space="0" w:color="000000"/>
              <w:bottom w:val="single" w:sz="6" w:space="0" w:color="000000"/>
              <w:right w:val="single" w:sz="6" w:space="0" w:color="000000"/>
            </w:tcBorders>
            <w:shd w:val="solid" w:color="000000" w:fill="FFFFFF"/>
          </w:tcPr>
          <w:p w14:paraId="4C48A6C3" w14:textId="77777777" w:rsidR="00932176" w:rsidRDefault="001D37B0">
            <w:pPr>
              <w:pStyle w:val="Body"/>
              <w:ind w:firstLine="0"/>
              <w:rPr>
                <w:b/>
                <w:bCs/>
              </w:rPr>
            </w:pPr>
            <w:r>
              <w:rPr>
                <w:b/>
                <w:bCs/>
              </w:rPr>
              <w:t>Duration</w:t>
            </w:r>
          </w:p>
        </w:tc>
        <w:tc>
          <w:tcPr>
            <w:tcW w:w="2385" w:type="dxa"/>
            <w:tcBorders>
              <w:top w:val="single" w:sz="6" w:space="0" w:color="000000"/>
              <w:left w:val="single" w:sz="6" w:space="0" w:color="000000"/>
              <w:bottom w:val="single" w:sz="6" w:space="0" w:color="000000"/>
              <w:right w:val="single" w:sz="6" w:space="0" w:color="000000"/>
            </w:tcBorders>
            <w:shd w:val="solid" w:color="000000" w:fill="FFFFFF"/>
          </w:tcPr>
          <w:p w14:paraId="1A325332" w14:textId="77777777" w:rsidR="00932176" w:rsidRDefault="001D37B0">
            <w:pPr>
              <w:pStyle w:val="Body"/>
              <w:ind w:firstLine="0"/>
              <w:rPr>
                <w:b/>
                <w:bCs/>
              </w:rPr>
            </w:pPr>
            <w:r>
              <w:rPr>
                <w:b/>
                <w:bCs/>
              </w:rPr>
              <w:t>Computing Requirements</w:t>
            </w:r>
          </w:p>
        </w:tc>
      </w:tr>
      <w:tr w:rsidR="00932176" w14:paraId="79E2378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1712772D" w14:textId="77777777" w:rsidR="00932176" w:rsidRDefault="001D37B0">
            <w:pPr>
              <w:pStyle w:val="Body"/>
              <w:spacing w:line="240" w:lineRule="auto"/>
              <w:ind w:firstLine="0"/>
            </w:pPr>
            <w:r>
              <w:t>1</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A72AA80"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C03D055" w14:textId="77777777" w:rsidR="00932176" w:rsidRDefault="001D37B0">
            <w:pPr>
              <w:pStyle w:val="Body"/>
              <w:spacing w:line="240" w:lineRule="auto"/>
              <w:ind w:firstLine="0"/>
            </w:pPr>
            <w:r>
              <w:t>Convert input files to NIFTI format</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95C32EF" w14:textId="77777777" w:rsidR="00932176" w:rsidRDefault="001D37B0">
            <w:pPr>
              <w:pStyle w:val="Body"/>
              <w:spacing w:line="240" w:lineRule="auto"/>
              <w:ind w:firstLine="0"/>
            </w:pPr>
            <w:r>
              <w:t>[</w:t>
            </w:r>
            <w:r w:rsidRPr="000B63D7">
              <w:rPr>
                <w:highlight w:val="yellow"/>
              </w:rPr>
              <w:t>TODO</w:t>
            </w:r>
            <w:r>
              <w:t>]</w:t>
            </w: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011ABD71" w14:textId="77777777" w:rsidR="00932176" w:rsidRDefault="001D37B0">
            <w:pPr>
              <w:pStyle w:val="Body"/>
              <w:spacing w:line="240" w:lineRule="auto"/>
              <w:ind w:firstLine="0"/>
            </w:pPr>
            <w:r>
              <w:t>Serial, high CPU, low I/O, 1 core</w:t>
            </w:r>
          </w:p>
        </w:tc>
      </w:tr>
      <w:tr w:rsidR="00932176" w14:paraId="69776596"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7678CE3E" w14:textId="77777777" w:rsidR="00932176" w:rsidRDefault="001D37B0">
            <w:pPr>
              <w:pStyle w:val="Body"/>
              <w:spacing w:line="240" w:lineRule="auto"/>
              <w:ind w:firstLine="0"/>
            </w:pPr>
            <w:r>
              <w:t>2</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38D1FAE"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28051321" w14:textId="77777777" w:rsidR="00932176" w:rsidRDefault="001D37B0">
            <w:pPr>
              <w:pStyle w:val="Body"/>
              <w:spacing w:line="240" w:lineRule="auto"/>
              <w:ind w:firstLine="0"/>
            </w:pPr>
            <w:r>
              <w:t>Correction for distortion and subject motion</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65BBA65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AE83648" w14:textId="77777777" w:rsidR="00932176" w:rsidRDefault="001D37B0">
            <w:pPr>
              <w:pStyle w:val="Body"/>
              <w:spacing w:line="240" w:lineRule="auto"/>
              <w:ind w:firstLine="0"/>
            </w:pPr>
            <w:r>
              <w:t>Serial, high CPU, low I/O, 1 core</w:t>
            </w:r>
          </w:p>
        </w:tc>
      </w:tr>
      <w:tr w:rsidR="00932176" w14:paraId="4BDFB95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24810808" w14:textId="77777777" w:rsidR="00932176" w:rsidRDefault="001D37B0">
            <w:pPr>
              <w:pStyle w:val="Body"/>
              <w:spacing w:line="240" w:lineRule="auto"/>
              <w:ind w:firstLine="0"/>
            </w:pPr>
            <w:r>
              <w:t>3</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051DDAE6"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56361AD" w14:textId="77777777" w:rsidR="00932176" w:rsidRDefault="001D37B0">
            <w:pPr>
              <w:pStyle w:val="Body"/>
              <w:spacing w:line="240" w:lineRule="auto"/>
              <w:ind w:firstLine="0"/>
            </w:pPr>
            <w:r>
              <w:t>Calculate the reconstruction matrix from a given gradient table</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A7059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128D2561" w14:textId="77777777" w:rsidR="00932176" w:rsidRDefault="001D37B0">
            <w:pPr>
              <w:pStyle w:val="Body"/>
              <w:spacing w:line="240" w:lineRule="auto"/>
              <w:ind w:firstLine="0"/>
            </w:pPr>
            <w:r>
              <w:t xml:space="preserve">Serial, high CPU, </w:t>
            </w:r>
            <w:proofErr w:type="gramStart"/>
            <w:r>
              <w:t>low  I</w:t>
            </w:r>
            <w:proofErr w:type="gramEnd"/>
            <w:r>
              <w:t>/O, 1 core</w:t>
            </w:r>
          </w:p>
        </w:tc>
      </w:tr>
      <w:tr w:rsidR="00932176" w14:paraId="59B970F2"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0D5A31B" w14:textId="77777777" w:rsidR="00932176" w:rsidRDefault="001D37B0">
            <w:pPr>
              <w:pStyle w:val="Body"/>
              <w:spacing w:line="240" w:lineRule="auto"/>
              <w:ind w:firstLine="0"/>
            </w:pPr>
            <w:r>
              <w:t>4</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7EDF299B"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24C279A" w14:textId="77777777" w:rsidR="00932176" w:rsidRDefault="001D37B0">
            <w:pPr>
              <w:pStyle w:val="Body"/>
              <w:spacing w:line="240" w:lineRule="auto"/>
              <w:ind w:firstLine="0"/>
            </w:pPr>
            <w:r>
              <w:t>Reconstruct raw images to ODF with a given pre-calculated recon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4E98285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3E518DCB" w14:textId="77777777" w:rsidR="00932176" w:rsidRDefault="001D37B0">
            <w:pPr>
              <w:pStyle w:val="Body"/>
              <w:spacing w:line="240" w:lineRule="auto"/>
              <w:ind w:firstLine="0"/>
            </w:pPr>
            <w:r>
              <w:t>Serial, high CPU, low I/O, 1 core</w:t>
            </w:r>
          </w:p>
        </w:tc>
      </w:tr>
      <w:tr w:rsidR="00932176" w14:paraId="70F7A8C8"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3A2EE9B4" w14:textId="77777777" w:rsidR="00932176" w:rsidRDefault="001D37B0">
            <w:pPr>
              <w:pStyle w:val="Body"/>
              <w:spacing w:line="240" w:lineRule="auto"/>
              <w:ind w:firstLine="0"/>
            </w:pPr>
            <w:r>
              <w:t>5</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4C8668C"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0712DFA1" w14:textId="77777777" w:rsidR="00932176" w:rsidRDefault="001D37B0">
            <w:pPr>
              <w:pStyle w:val="Body"/>
              <w:spacing w:line="240" w:lineRule="auto"/>
              <w:ind w:firstLine="0"/>
            </w:pPr>
            <w:r>
              <w:t>Perform fiber tracking from the reconstructed odf data and output a track file for TrackVis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7A19E40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E4CBCE6" w14:textId="77777777" w:rsidR="00932176" w:rsidRDefault="001D37B0">
            <w:pPr>
              <w:pStyle w:val="Body"/>
              <w:spacing w:line="240" w:lineRule="auto"/>
              <w:ind w:firstLine="0"/>
            </w:pPr>
            <w:r>
              <w:t>Serial, high CPU, low I/O, 1 core</w:t>
            </w:r>
          </w:p>
        </w:tc>
      </w:tr>
      <w:tr w:rsidR="00932176" w14:paraId="46F03D53"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812E9B4" w14:textId="77777777" w:rsidR="00932176" w:rsidRDefault="001D37B0">
            <w:pPr>
              <w:pStyle w:val="Body"/>
              <w:spacing w:line="240" w:lineRule="auto"/>
              <w:ind w:firstLine="0"/>
            </w:pPr>
            <w:r>
              <w:lastRenderedPageBreak/>
              <w:t>6</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89C91B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98E9522" w14:textId="77777777" w:rsidR="00932176" w:rsidRDefault="001D37B0">
            <w:pPr>
              <w:pStyle w:val="Body"/>
              <w:spacing w:line="240" w:lineRule="auto"/>
              <w:ind w:firstLine="0"/>
            </w:pPr>
            <w:r>
              <w:t>Brain image registration using FSL</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DFC2507"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D2531B1" w14:textId="77777777" w:rsidR="00932176" w:rsidRDefault="001D37B0">
            <w:pPr>
              <w:pStyle w:val="Body"/>
              <w:spacing w:line="240" w:lineRule="auto"/>
              <w:ind w:firstLine="0"/>
            </w:pPr>
            <w:r>
              <w:t>Serial, high CPU, low I/O, 1 core</w:t>
            </w:r>
          </w:p>
        </w:tc>
      </w:tr>
      <w:tr w:rsidR="00932176" w14:paraId="03911509"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096D73E5" w14:textId="77777777" w:rsidR="00932176" w:rsidRDefault="001D37B0">
            <w:pPr>
              <w:pStyle w:val="Body"/>
              <w:spacing w:line="240" w:lineRule="auto"/>
              <w:ind w:firstLine="0"/>
            </w:pPr>
            <w:r>
              <w:t>7</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4703CA6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777852FD" w14:textId="77777777" w:rsidR="00932176" w:rsidRDefault="001D37B0">
            <w:pPr>
              <w:pStyle w:val="Body"/>
              <w:spacing w:line="240" w:lineRule="auto"/>
              <w:ind w:firstLine="0"/>
            </w:pPr>
            <w:r>
              <w:t>Transform the tract using registration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5E14ACF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5A3D7A7E" w14:textId="77777777" w:rsidR="00932176" w:rsidRDefault="001D37B0">
            <w:pPr>
              <w:pStyle w:val="Body"/>
              <w:spacing w:line="240" w:lineRule="auto"/>
              <w:ind w:firstLine="0"/>
            </w:pPr>
            <w:r>
              <w:t>Serial, high CPU, low I/O, 1 core</w:t>
            </w:r>
          </w:p>
        </w:tc>
      </w:tr>
      <w:tr w:rsidR="00932176" w14:paraId="27A43BDF"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FE0A4E7" w14:textId="77777777" w:rsidR="00932176" w:rsidRDefault="001D37B0">
            <w:pPr>
              <w:pStyle w:val="Body"/>
              <w:spacing w:line="240" w:lineRule="auto"/>
              <w:ind w:firstLine="0"/>
            </w:pPr>
            <w:r>
              <w:t>8</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8231952"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158F2BBE" w14:textId="77777777" w:rsidR="00932176" w:rsidRDefault="001D37B0">
            <w:pPr>
              <w:pStyle w:val="Body"/>
              <w:spacing w:line="240" w:lineRule="auto"/>
              <w:ind w:firstLine="0"/>
            </w:pPr>
            <w:r>
              <w:t>Reconstruct raw analyze images to tensors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8DE068"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DE6BB17" w14:textId="77777777" w:rsidR="00932176" w:rsidRDefault="001D37B0">
            <w:pPr>
              <w:pStyle w:val="Body"/>
              <w:spacing w:line="240" w:lineRule="auto"/>
              <w:ind w:firstLine="0"/>
            </w:pPr>
            <w:r>
              <w:t>Serial, high CPU, low I/O, 1 core</w:t>
            </w:r>
          </w:p>
        </w:tc>
      </w:tr>
      <w:tr w:rsidR="00932176" w14:paraId="67AA3197"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62999DAC" w14:textId="77777777" w:rsidR="00932176" w:rsidRDefault="001D37B0">
            <w:pPr>
              <w:pStyle w:val="Body"/>
              <w:spacing w:line="240" w:lineRule="auto"/>
              <w:ind w:firstLine="0"/>
            </w:pPr>
            <w:r>
              <w:t>9</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3A42AA26" w14:textId="77777777" w:rsidR="00932176" w:rsidRDefault="001D37B0">
            <w:pPr>
              <w:pStyle w:val="Body"/>
              <w:spacing w:line="240" w:lineRule="auto"/>
              <w:ind w:firstLine="0"/>
            </w:pPr>
            <w:r>
              <w:t>2</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2A864567" w14:textId="77777777" w:rsidR="00932176" w:rsidRDefault="001D37B0">
            <w:pPr>
              <w:pStyle w:val="Body"/>
              <w:spacing w:line="240" w:lineRule="auto"/>
              <w:ind w:firstLine="0"/>
            </w:pPr>
            <w:r>
              <w:t>Perform fiber tracking from the reconstructed tensors</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7C2152D6"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2573D474" w14:textId="77777777" w:rsidR="00932176" w:rsidRDefault="001D37B0">
            <w:pPr>
              <w:pStyle w:val="Body"/>
              <w:spacing w:line="240" w:lineRule="auto"/>
              <w:ind w:firstLine="0"/>
            </w:pPr>
            <w:r>
              <w:t>Parallel, High CPU, low I/O unless restart required.</w:t>
            </w:r>
          </w:p>
        </w:tc>
      </w:tr>
      <w:tr w:rsidR="00932176" w14:paraId="11461A1B"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073D6AB1" w14:textId="77777777" w:rsidR="00932176" w:rsidRDefault="001D37B0">
            <w:pPr>
              <w:pStyle w:val="Body"/>
              <w:spacing w:line="240" w:lineRule="auto"/>
              <w:ind w:firstLine="0"/>
            </w:pPr>
            <w:r>
              <w:t>10</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5A32ACF0" w14:textId="77777777" w:rsidR="00932176" w:rsidRDefault="001D37B0">
            <w:pPr>
              <w:pStyle w:val="Body"/>
              <w:spacing w:line="240" w:lineRule="auto"/>
              <w:ind w:firstLine="0"/>
            </w:pPr>
            <w:r>
              <w:t>3</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65216C92" w14:textId="77777777" w:rsidR="00932176" w:rsidRDefault="001D37B0">
            <w:pPr>
              <w:pStyle w:val="Body"/>
              <w:spacing w:line="240" w:lineRule="auto"/>
              <w:ind w:firstLine="0"/>
            </w:pPr>
            <w:r>
              <w:t>Extract data set</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4E4F00C5"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47DD5657" w14:textId="77777777" w:rsidR="00932176" w:rsidRDefault="001D37B0">
            <w:pPr>
              <w:pStyle w:val="Body"/>
              <w:spacing w:line="240" w:lineRule="auto"/>
              <w:ind w:firstLine="0"/>
            </w:pPr>
            <w:r>
              <w:t>Serial, High CPU, high I/O.</w:t>
            </w:r>
          </w:p>
        </w:tc>
      </w:tr>
    </w:tbl>
    <w:p w14:paraId="496430C2" w14:textId="77777777" w:rsidR="00932176" w:rsidRDefault="00932176">
      <w:pPr>
        <w:pStyle w:val="Body"/>
      </w:pPr>
    </w:p>
    <w:p w14:paraId="23AF7019" w14:textId="77777777" w:rsidR="00932176" w:rsidRDefault="001D37B0">
      <w:pPr>
        <w:pStyle w:val="Heading4"/>
        <w:numPr>
          <w:ilvl w:val="3"/>
          <w:numId w:val="2"/>
        </w:numPr>
      </w:pPr>
      <w:bookmarkStart w:id="315" w:name="_Toc15248797"/>
      <w:r>
        <w:t>CEDAR</w:t>
      </w:r>
      <w:bookmarkEnd w:id="315"/>
    </w:p>
    <w:p w14:paraId="1C6C3EF5" w14:textId="77777777" w:rsidR="00932176" w:rsidRDefault="001D37B0">
      <w:pPr>
        <w:pStyle w:val="Body"/>
      </w:pPr>
      <w:r>
        <w:t xml:space="preserve">Available disk space to stage the data was very limited on the CEDAR cluster.  The maximum number of patient visits that could fit on the available scratch space was 10.  The project disk space was larger but considerably slower.  It took approximately 48 hours to process a single sample when project disk was used.  To rsync the data from project to scratch took approximately 5 hours per patient.  If using rsync to scratch, to compute a single sample on cedar after mirroring data to the scratch disk took approximately 26 hours of elapsed time.  This became further complicated if the task failed (e.g. scheduled time expired or out of memory errors).  Keeping a partially rendered sample and restarting from the point of failure was challenging because it required individual investigation to understand root cause, and assessment of whether a restart is viable.  In some </w:t>
      </w:r>
      <w:proofErr w:type="gramStart"/>
      <w:r>
        <w:t>cases</w:t>
      </w:r>
      <w:proofErr w:type="gramEnd"/>
      <w:r>
        <w:t xml:space="preserve"> it was necessary to perform a manual repair if needed (e.g. corrupt output file due to out-of-memory) to not lose time.</w:t>
      </w:r>
    </w:p>
    <w:p w14:paraId="7FB8089A" w14:textId="77777777" w:rsidR="00932176" w:rsidRDefault="001D37B0">
      <w:pPr>
        <w:pStyle w:val="Heading4"/>
        <w:numPr>
          <w:ilvl w:val="3"/>
          <w:numId w:val="2"/>
        </w:numPr>
      </w:pPr>
      <w:bookmarkStart w:id="316" w:name="_Toc15248798"/>
      <w:r>
        <w:t>GRAHAM</w:t>
      </w:r>
      <w:bookmarkEnd w:id="316"/>
    </w:p>
    <w:p w14:paraId="522F06B6" w14:textId="77777777" w:rsidR="00932176" w:rsidRDefault="001D37B0">
      <w:pPr>
        <w:pStyle w:val="Body"/>
      </w:pPr>
      <w:r>
        <w:t xml:space="preserve">The GRAHAM cluster was more reliable than CEDAR and offered more space on the scratch disk, however not all patient samples could fit, and it was not safe to leave samples </w:t>
      </w:r>
      <w:r>
        <w:lastRenderedPageBreak/>
        <w:t xml:space="preserve">on scratch, since that space is routinely purged of untouched files after 60 days.  As a result, only 100 samples were put on GRAHAM.  Requesting a whole node to compute samples introduced time delays, since the SLURM scheduler could go days without providing a single job execution.  </w:t>
      </w:r>
    </w:p>
    <w:p w14:paraId="71215D3D" w14:textId="77777777" w:rsidR="00932176" w:rsidRDefault="001D37B0">
      <w:pPr>
        <w:pStyle w:val="Heading4"/>
        <w:numPr>
          <w:ilvl w:val="3"/>
          <w:numId w:val="2"/>
        </w:numPr>
      </w:pPr>
      <w:bookmarkStart w:id="317" w:name="_Toc15248799"/>
      <w:r>
        <w:t>Alienware</w:t>
      </w:r>
      <w:bookmarkEnd w:id="317"/>
    </w:p>
    <w:p w14:paraId="2802E74C" w14:textId="77777777" w:rsidR="00932176" w:rsidRDefault="001D37B0">
      <w:pPr>
        <w:pStyle w:val="Body"/>
        <w:rPr>
          <w:caps/>
        </w:rPr>
      </w:pPr>
      <w:r>
        <w:t xml:space="preserve">There were three Alienware servers available near the end of the project.  These machines were configured with Windows 10 Pro and the Ubuntu linux sub-system.  Ubuntu 18.04 was available, and the recommended OS for FSL, Freesurfer, and Trackvis.  There were technical issues with the available </w:t>
      </w:r>
      <w:proofErr w:type="gramStart"/>
      <w:r>
        <w:t>version, and</w:t>
      </w:r>
      <w:proofErr w:type="gramEnd"/>
      <w:r>
        <w:t xml:space="preserve"> required some OS configuration to ensure shared objects were available.  Once configured, the system could render a patient sample in approximately 11 hours, 45 minutes.  This configuration was reliable and predictable, but there were only three nodes (initially only one), which meant 12 samples could be completed per day.  Uninterrupted, it would take approximately 2 years to complete all samples using those nodes.  Since these machines were on-domain, they frequently required windows updates, which required a restart approximately every few weeks.</w:t>
      </w:r>
    </w:p>
    <w:p w14:paraId="12700516" w14:textId="77777777" w:rsidR="00932176" w:rsidRDefault="001D37B0">
      <w:pPr>
        <w:pStyle w:val="Heading4"/>
        <w:numPr>
          <w:ilvl w:val="3"/>
          <w:numId w:val="2"/>
        </w:numPr>
      </w:pPr>
      <w:bookmarkStart w:id="318" w:name="_Toc15248800"/>
      <w:r>
        <w:t>Dell Precision Tower (40 core)</w:t>
      </w:r>
      <w:bookmarkEnd w:id="318"/>
    </w:p>
    <w:p w14:paraId="6E7FD27D" w14:textId="77777777" w:rsidR="00932176" w:rsidRDefault="001D37B0">
      <w:pPr>
        <w:pStyle w:val="Body"/>
      </w:pPr>
      <w:r>
        <w:t xml:space="preserve">The most stable platform to execute the pipeline was the Dell Precision Tower (40 core) running Linux Mint 19 (Tara).  This unit is capable of rendering the entire pipeline in just over 8 hours.  This unit was only available in the last two months of the project, and a second was available in the past few weeks. </w:t>
      </w:r>
    </w:p>
    <w:p w14:paraId="38BAF9C6" w14:textId="77777777" w:rsidR="00932176" w:rsidRDefault="001D37B0">
      <w:pPr>
        <w:pStyle w:val="Heading3"/>
        <w:numPr>
          <w:ilvl w:val="2"/>
          <w:numId w:val="2"/>
        </w:numPr>
      </w:pPr>
      <w:bookmarkStart w:id="319" w:name="_Toc15248801"/>
      <w:r>
        <w:lastRenderedPageBreak/>
        <w:t>Disk Contention</w:t>
      </w:r>
      <w:bookmarkEnd w:id="319"/>
    </w:p>
    <w:p w14:paraId="780CFE36" w14:textId="77777777" w:rsidR="00932176" w:rsidRDefault="001D37B0">
      <w:pPr>
        <w:pStyle w:val="BodyFirst"/>
      </w:pPr>
      <w:r>
        <w:t xml:space="preserve">None of the compute resources available had disks configured for high I/O performance, and there were a number of cases where a high degree of spindles across multiple controller cards could have greatly improved performance.  Step 9 of the pipeline writes output of each intersection point to support recoverability of the process.  This is a highly parallel step, processing 32000 intersections per sample.  Each process executed in this step performed a disk read, then CPU intensive activity, then a disk </w:t>
      </w:r>
      <w:proofErr w:type="gramStart"/>
      <w:r>
        <w:t>write</w:t>
      </w:r>
      <w:proofErr w:type="gramEnd"/>
      <w:r>
        <w:t xml:space="preserve"> to store the result.  32,000 files are produced in total.  In early versions of the code, searching the inode table for the correct files appeared to be adding disk contention and high disk-waits.  The code was modified to use a taxonomy structure for these temporary files, which somewhat improved the performance of step 9.</w:t>
      </w:r>
    </w:p>
    <w:p w14:paraId="2581634B" w14:textId="77777777" w:rsidR="00932176" w:rsidRDefault="001D37B0">
      <w:pPr>
        <w:pStyle w:val="Body"/>
      </w:pPr>
      <w:r>
        <w:t>Additionally, there is limited documentation online for the track_vis utility command line switches.  It wasn’t apparent until late in the project that a –disable_log switch existed.  This allowed the trackvis.log file to be ignored, and significantly improved performance and reduced disk waits.</w:t>
      </w:r>
    </w:p>
    <w:p w14:paraId="6FCAE984" w14:textId="77777777" w:rsidR="00932176" w:rsidRDefault="001D37B0">
      <w:pPr>
        <w:pStyle w:val="Heading2"/>
        <w:numPr>
          <w:ilvl w:val="1"/>
          <w:numId w:val="2"/>
        </w:numPr>
      </w:pPr>
      <w:bookmarkStart w:id="320" w:name="_Toc15248802"/>
      <w:r>
        <w:t>Proposed Enhancements</w:t>
      </w:r>
      <w:bookmarkEnd w:id="320"/>
    </w:p>
    <w:p w14:paraId="566D72C6" w14:textId="77777777" w:rsidR="00932176" w:rsidRDefault="001D37B0">
      <w:pPr>
        <w:pStyle w:val="Heading3"/>
        <w:numPr>
          <w:ilvl w:val="2"/>
          <w:numId w:val="2"/>
        </w:numPr>
      </w:pPr>
      <w:bookmarkStart w:id="321" w:name="_Toc15248803"/>
      <w:r>
        <w:t>Improved Parallelism on Data Recall</w:t>
      </w:r>
      <w:bookmarkEnd w:id="321"/>
    </w:p>
    <w:p w14:paraId="3FD8FFA7" w14:textId="77777777" w:rsidR="00932176" w:rsidRDefault="001D37B0">
      <w:pPr>
        <w:pStyle w:val="BodyFirst"/>
      </w:pPr>
      <w:r>
        <w:t xml:space="preserve">Each patient sample dataset is stored separately in a tracts.txt file.  This provides a level of independence between patients and reduces the dependency on infrastructure to store aggregate data.  In addition, there are computed measures (left-right asymmetry indexes) computed during recall.  The consequence of this storage approach is that retrieval can be slow, depending on the number of samples being retrieved.  </w:t>
      </w:r>
    </w:p>
    <w:p w14:paraId="02D48ED3" w14:textId="77777777" w:rsidR="00932176" w:rsidRDefault="001D37B0">
      <w:pPr>
        <w:pStyle w:val="BodyFirst"/>
      </w:pPr>
      <w:r>
        <w:lastRenderedPageBreak/>
        <w:t xml:space="preserve">A possible improvement to this model is to fetch each patient sample as a separate parallel process during data </w:t>
      </w:r>
      <w:proofErr w:type="gramStart"/>
      <w:r>
        <w:t>recall, and</w:t>
      </w:r>
      <w:proofErr w:type="gramEnd"/>
      <w:r>
        <w:t xml:space="preserve"> reassemble the dataset once the additional measure are computed.</w:t>
      </w:r>
    </w:p>
    <w:p w14:paraId="2F77F05F" w14:textId="77777777" w:rsidR="00932176" w:rsidRDefault="001D37B0">
      <w:pPr>
        <w:pStyle w:val="Heading3"/>
        <w:numPr>
          <w:ilvl w:val="2"/>
          <w:numId w:val="2"/>
        </w:numPr>
      </w:pPr>
      <w:bookmarkStart w:id="322" w:name="_Toc15248804"/>
      <w:r>
        <w:t>REDIS</w:t>
      </w:r>
      <w:bookmarkEnd w:id="322"/>
    </w:p>
    <w:p w14:paraId="274D3D70" w14:textId="77777777" w:rsidR="00932176" w:rsidRDefault="001D37B0">
      <w:pPr>
        <w:pStyle w:val="BodyFirst"/>
      </w:pPr>
      <w:r>
        <w:t xml:space="preserve">Since each patient sample is stored in a text file beneath the sample directory, I/O contention can arise as data is written and recalled in several steps of the processing pipelnie.  Since data is stored in name-value pairs, a REDIS repository may be useful.  REDIS is known for high efficiency data storage and recall on data of this </w:t>
      </w:r>
      <w:proofErr w:type="gramStart"/>
      <w:r>
        <w:t>nature, and</w:t>
      </w:r>
      <w:proofErr w:type="gramEnd"/>
      <w:r>
        <w:t xml:space="preserve"> would allow data to be stored separately if desired.  This could allow the solution to </w:t>
      </w:r>
      <w:proofErr w:type="gramStart"/>
      <w:r>
        <w:t>scale, and</w:t>
      </w:r>
      <w:proofErr w:type="gramEnd"/>
      <w:r>
        <w:t xml:space="preserve"> improve the accessibility of the data.  A drawback of this approach is that REDIS is not available on traditional research technology like the environments available on Compute Canada.  One of the objectives of this initiative was to produce a tool that could be widely adopted by other researchers without burdening them with extensive software configuration.  The current solution relies only on the toolsets needed by the pipeline (Freesurfer, TrackVis, etc).</w:t>
      </w:r>
    </w:p>
    <w:p w14:paraId="593AC2C2" w14:textId="77777777" w:rsidR="00932176" w:rsidRDefault="001D37B0">
      <w:pPr>
        <w:pStyle w:val="Heading3"/>
        <w:numPr>
          <w:ilvl w:val="2"/>
          <w:numId w:val="2"/>
        </w:numPr>
      </w:pPr>
      <w:bookmarkStart w:id="323" w:name="_Toc15248805"/>
      <w:r>
        <w:t>Improved Fault Detection</w:t>
      </w:r>
      <w:bookmarkEnd w:id="323"/>
    </w:p>
    <w:p w14:paraId="3E4E7AD9" w14:textId="77777777" w:rsidR="00932176" w:rsidRDefault="001D37B0">
      <w:pPr>
        <w:pStyle w:val="BodyFirst"/>
      </w:pPr>
      <w:r>
        <w:t xml:space="preserve">The ability for CRUSH to sense what phase of the pipeline hasn’t been completed is limited to simple file detection.  If a file exists, it is used for determining what steps need to be completed.   CRUSH does not evaluate the file for data corruption.  For example, if during the first phase of the pipeline, images were being converted to Nifti </w:t>
      </w:r>
      <w:proofErr w:type="gramStart"/>
      <w:r>
        <w:t>format</w:t>
      </w:r>
      <w:proofErr w:type="gramEnd"/>
      <w:r>
        <w:t xml:space="preserve"> but an out-of-memory error cause the process to abend, a partial Nifti file may exist, but be invalid.  On restart, CRUSH will determine the file exist and not reconvert the files, moving ahead to step 2.  The process will still fail at step 2, but manual intervention will need to occur to </w:t>
      </w:r>
      <w:r>
        <w:lastRenderedPageBreak/>
        <w:t>correct the issue.  A log file with clear chroma-coded warning messages supports debugging, but the novice user may not be able to get past the issue.</w:t>
      </w:r>
    </w:p>
    <w:p w14:paraId="63CB9FA9" w14:textId="77777777" w:rsidR="00932176" w:rsidRDefault="001D37B0">
      <w:pPr>
        <w:pStyle w:val="Heading3"/>
        <w:numPr>
          <w:ilvl w:val="2"/>
          <w:numId w:val="2"/>
        </w:numPr>
      </w:pPr>
      <w:bookmarkStart w:id="324" w:name="_Toc15248806"/>
      <w:r>
        <w:t>Add Pre-Pipeline Phase</w:t>
      </w:r>
      <w:bookmarkEnd w:id="324"/>
    </w:p>
    <w:p w14:paraId="15B90584" w14:textId="77777777" w:rsidR="00932176" w:rsidRDefault="001D37B0">
      <w:pPr>
        <w:pStyle w:val="BodyFirst"/>
      </w:pPr>
      <w:r>
        <w:t xml:space="preserve">As seen in </w:t>
      </w:r>
      <w:r>
        <w:rPr>
          <w:b/>
        </w:rPr>
        <w:fldChar w:fldCharType="begin"/>
      </w:r>
      <w:r>
        <w:rPr>
          <w:b/>
        </w:rPr>
        <w:instrText>REF _Ref8121279 \h</w:instrText>
      </w:r>
      <w:r>
        <w:rPr>
          <w:b/>
        </w:rPr>
      </w:r>
      <w:r>
        <w:rPr>
          <w:b/>
        </w:rPr>
        <w:fldChar w:fldCharType="separate"/>
      </w:r>
      <w:r w:rsidR="00D8000B">
        <w:t xml:space="preserve">Table </w:t>
      </w:r>
      <w:r w:rsidR="00D8000B">
        <w:rPr>
          <w:noProof/>
        </w:rPr>
        <w:t>1</w:t>
      </w:r>
      <w:r w:rsidR="00D8000B">
        <w:t xml:space="preserve"> - Pipeline Compute Requirements</w:t>
      </w:r>
      <w:r>
        <w:rPr>
          <w:b/>
        </w:rPr>
        <w:fldChar w:fldCharType="end"/>
      </w:r>
      <w:r>
        <w:t xml:space="preserve">, there are two major steps of the processing pipeline:  Phase 1 prepares the sample data for ROI-ROI feature </w:t>
      </w:r>
      <w:proofErr w:type="gramStart"/>
      <w:r>
        <w:t>extraction, and</w:t>
      </w:r>
      <w:proofErr w:type="gramEnd"/>
      <w:r>
        <w:t xml:space="preserve"> is largely serial in nature due to how each steps builds on the last.  This interdependency of data results in a compute node being underutilized – using only one core of the entire node for most of this phase.  In phase 2, at the point where ROI-ROI feature extraction is spawned, CRUSH begins using all cores available (unless limited with </w:t>
      </w:r>
      <w:r>
        <w:rPr>
          <w:i/>
        </w:rPr>
        <w:t>–maxcores</w:t>
      </w:r>
      <w:r>
        <w:t xml:space="preserve">).  One way to improve processing performance is to conduct phase 1 of each sample in parallel to other samples.  This can be achieved using the </w:t>
      </w:r>
      <w:r>
        <w:rPr>
          <w:i/>
        </w:rPr>
        <w:t>–norender</w:t>
      </w:r>
      <w:r>
        <w:t xml:space="preserve"> switch.  This switch effectively turns off Phase 2, where the cartesian product of each ROI is spawned for measurement.  After phase 1 of all samples completes, phase 2 of all samples could be conducted.  The current CRUSH solution does not easily support a daisy chaining of phase 1 and phase 2.</w:t>
      </w:r>
    </w:p>
    <w:p w14:paraId="76155ABD" w14:textId="77777777" w:rsidR="00932176" w:rsidRDefault="001D37B0">
      <w:pPr>
        <w:pStyle w:val="Heading3"/>
        <w:numPr>
          <w:ilvl w:val="2"/>
          <w:numId w:val="2"/>
        </w:numPr>
      </w:pPr>
      <w:bookmarkStart w:id="325" w:name="_Toc15248807"/>
      <w:r>
        <w:t>Service based execution on commodity hardware</w:t>
      </w:r>
      <w:bookmarkEnd w:id="325"/>
    </w:p>
    <w:p w14:paraId="2C46F0EF" w14:textId="77777777" w:rsidR="00932176" w:rsidRDefault="001D37B0">
      <w:pPr>
        <w:pStyle w:val="BodyFirst"/>
      </w:pPr>
      <w:r>
        <w:t>One of the largest hindrances of this exercise was the limited availability of computing resources.  I can imagine a docker-style container running on underused lab computers that activates during low periods and runs a payload of execution tasks, similar to SETI-at-home meets Hadoop.  This could allow data to remain on premise, leverage hundreds of low-use compute nodes, and execute discardable (or recoverable) execution pipelines.</w:t>
      </w:r>
    </w:p>
    <w:p w14:paraId="3895C66F" w14:textId="77777777" w:rsidR="00932176" w:rsidRDefault="001D37B0">
      <w:pPr>
        <w:pStyle w:val="Heading2"/>
        <w:numPr>
          <w:ilvl w:val="1"/>
          <w:numId w:val="2"/>
        </w:numPr>
      </w:pPr>
      <w:bookmarkStart w:id="326" w:name="_Toc15248808"/>
      <w:r>
        <w:lastRenderedPageBreak/>
        <w:t>Final Remarks</w:t>
      </w:r>
      <w:bookmarkEnd w:id="326"/>
    </w:p>
    <w:p w14:paraId="64EA6059" w14:textId="77777777" w:rsidR="00932176" w:rsidRDefault="001D37B0">
      <w:pPr>
        <w:pStyle w:val="Body"/>
        <w:ind w:firstLine="0"/>
      </w:pPr>
      <w:r>
        <w:t>This technology provides the capability to performing research on the human connectome without requiring extensive coding experience.  It enables users to focus their attention on novel tractography pipelines, data, and machine learning algorithms, and removes them from the burden of the orchestration of parallelism, file management, and data extraction.  By providing an extensible plugin-based architecture, the core codebase can remain relatively stable while exposing the capability to write new and sharable plugins between academic researchers.</w:t>
      </w:r>
    </w:p>
    <w:p w14:paraId="0E7F0FE0" w14:textId="77777777" w:rsidR="00932176" w:rsidRDefault="001D37B0">
      <w:pPr>
        <w:pStyle w:val="Body"/>
        <w:ind w:firstLine="0"/>
      </w:pPr>
      <w:r>
        <w:t xml:space="preserve">It is my aspiration that CRUSH matures into a freely available product and becomes a tool used routinely by neuroscientists. </w:t>
      </w:r>
    </w:p>
    <w:p w14:paraId="3B90BA2D" w14:textId="77777777" w:rsidR="00932176" w:rsidRDefault="001D37B0">
      <w:pPr>
        <w:pStyle w:val="Heading1"/>
        <w:numPr>
          <w:ilvl w:val="0"/>
          <w:numId w:val="2"/>
        </w:numPr>
      </w:pPr>
      <w:bookmarkStart w:id="327" w:name="_Toc15248809"/>
      <w:r>
        <w:t>Appendix 1</w:t>
      </w:r>
      <w:bookmarkEnd w:id="327"/>
    </w:p>
    <w:p w14:paraId="3A4313DC" w14:textId="77777777" w:rsidR="00932176" w:rsidRDefault="001D37B0">
      <w:pPr>
        <w:pStyle w:val="Heading2"/>
        <w:numPr>
          <w:ilvl w:val="1"/>
          <w:numId w:val="2"/>
        </w:numPr>
      </w:pPr>
      <w:bookmarkStart w:id="328" w:name="_Toc15248810"/>
      <w:r>
        <w:t>crush.py</w:t>
      </w:r>
      <w:bookmarkEnd w:id="328"/>
    </w:p>
    <w:p w14:paraId="3A5DA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 </w:t>
      </w:r>
      <w:proofErr w:type="gramStart"/>
      <w:r>
        <w:rPr>
          <w:rFonts w:ascii="Consolas" w:hAnsi="Consolas"/>
          <w:color w:val="D4D4D4"/>
          <w:sz w:val="21"/>
          <w:szCs w:val="21"/>
        </w:rPr>
        <w:t>argparse,re</w:t>
      </w:r>
      <w:proofErr w:type="gramEnd"/>
    </w:p>
    <w:p w14:paraId="368ED9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proofErr w:type="gramStart"/>
      <w:r>
        <w:rPr>
          <w:rFonts w:ascii="Consolas" w:hAnsi="Consolas"/>
          <w:color w:val="D4D4D4"/>
          <w:sz w:val="21"/>
          <w:szCs w:val="21"/>
        </w:rPr>
        <w:t>tractcrush.samples</w:t>
      </w:r>
      <w:proofErr w:type="gramEnd"/>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Samples</w:t>
      </w:r>
    </w:p>
    <w:p w14:paraId="212D3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proofErr w:type="gramStart"/>
      <w:r>
        <w:rPr>
          <w:rFonts w:ascii="Consolas" w:hAnsi="Consolas"/>
          <w:color w:val="D4D4D4"/>
          <w:sz w:val="21"/>
          <w:szCs w:val="21"/>
        </w:rPr>
        <w:t>tractcrush.ux</w:t>
      </w:r>
      <w:proofErr w:type="gramEnd"/>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MsgUser</w:t>
      </w:r>
    </w:p>
    <w:p w14:paraId="5DE85B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w:t>
      </w:r>
    </w:p>
    <w:p w14:paraId="361B61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cpu_count</w:t>
      </w:r>
    </w:p>
    <w:p w14:paraId="537178E7"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433828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readable_dir</w:t>
      </w:r>
      <w:r>
        <w:rPr>
          <w:rFonts w:ascii="Consolas" w:hAnsi="Consolas"/>
          <w:color w:val="D4D4D4"/>
          <w:sz w:val="21"/>
          <w:szCs w:val="21"/>
        </w:rPr>
        <w:t>(</w:t>
      </w:r>
      <w:proofErr w:type="gramStart"/>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Action</w:t>
      </w:r>
      <w:proofErr w:type="gramEnd"/>
      <w:r>
        <w:rPr>
          <w:rFonts w:ascii="Consolas" w:hAnsi="Consolas"/>
          <w:color w:val="D4D4D4"/>
          <w:sz w:val="21"/>
          <w:szCs w:val="21"/>
        </w:rPr>
        <w:t>):</w:t>
      </w:r>
    </w:p>
    <w:p w14:paraId="5C6D4C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__call_</w:t>
      </w:r>
      <w:proofErr w:type="gramStart"/>
      <w:r>
        <w:rPr>
          <w:rFonts w:ascii="Consolas" w:hAnsi="Consolas"/>
          <w:color w:val="DCDCAA"/>
          <w:sz w:val="21"/>
          <w:szCs w:val="21"/>
        </w:rPr>
        <w:t>_</w:t>
      </w:r>
      <w:r>
        <w:rPr>
          <w:rFonts w:ascii="Consolas" w:hAnsi="Consolas"/>
          <w:color w:val="D4D4D4"/>
          <w:sz w:val="21"/>
          <w:szCs w:val="21"/>
        </w:rPr>
        <w:t>(</w:t>
      </w:r>
      <w:proofErr w:type="gramEnd"/>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parser</w:t>
      </w:r>
      <w:r>
        <w:rPr>
          <w:rFonts w:ascii="Consolas" w:hAnsi="Consolas"/>
          <w:color w:val="D4D4D4"/>
          <w:sz w:val="21"/>
          <w:szCs w:val="21"/>
        </w:rPr>
        <w:t xml:space="preserve">, </w:t>
      </w:r>
      <w:r>
        <w:rPr>
          <w:rFonts w:ascii="Consolas" w:hAnsi="Consolas"/>
          <w:color w:val="9CDCFE"/>
          <w:sz w:val="21"/>
          <w:szCs w:val="21"/>
        </w:rPr>
        <w:t>namespace</w:t>
      </w:r>
      <w:r>
        <w:rPr>
          <w:rFonts w:ascii="Consolas" w:hAnsi="Consolas"/>
          <w:color w:val="D4D4D4"/>
          <w:sz w:val="21"/>
          <w:szCs w:val="21"/>
        </w:rPr>
        <w:t xml:space="preserve">, </w:t>
      </w:r>
      <w:r>
        <w:rPr>
          <w:rFonts w:ascii="Consolas" w:hAnsi="Consolas"/>
          <w:color w:val="9CDCFE"/>
          <w:sz w:val="21"/>
          <w:szCs w:val="21"/>
        </w:rPr>
        <w:t>values</w:t>
      </w:r>
      <w:r>
        <w:rPr>
          <w:rFonts w:ascii="Consolas" w:hAnsi="Consolas"/>
          <w:color w:val="D4D4D4"/>
          <w:sz w:val="21"/>
          <w:szCs w:val="21"/>
        </w:rPr>
        <w:t xml:space="preserve">, </w:t>
      </w:r>
      <w:r>
        <w:rPr>
          <w:rFonts w:ascii="Consolas" w:hAnsi="Consolas"/>
          <w:color w:val="9CDCFE"/>
          <w:sz w:val="21"/>
          <w:szCs w:val="21"/>
        </w:rPr>
        <w:t>option_string</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w:t>
      </w:r>
    </w:p>
    <w:p w14:paraId="682A68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prospective_dir = values</w:t>
      </w:r>
    </w:p>
    <w:p w14:paraId="3DF58C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.isdir(prospective_dir):</w:t>
      </w:r>
    </w:p>
    <w:p w14:paraId="10235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valid path</w:t>
      </w:r>
      <w:proofErr w:type="gramStart"/>
      <w:r>
        <w:rPr>
          <w:rFonts w:ascii="Consolas" w:hAnsi="Consolas"/>
          <w:color w:val="CE9178"/>
          <w:sz w:val="21"/>
          <w:szCs w:val="21"/>
        </w:rPr>
        <w:t>"</w:t>
      </w:r>
      <w:r>
        <w:rPr>
          <w:rFonts w:ascii="Consolas" w:hAnsi="Consolas"/>
          <w:color w:val="D4D4D4"/>
          <w:sz w:val="21"/>
          <w:szCs w:val="21"/>
        </w:rPr>
        <w:t>.format</w:t>
      </w:r>
      <w:proofErr w:type="gramEnd"/>
      <w:r>
        <w:rPr>
          <w:rFonts w:ascii="Consolas" w:hAnsi="Consolas"/>
          <w:color w:val="D4D4D4"/>
          <w:sz w:val="21"/>
          <w:szCs w:val="21"/>
        </w:rPr>
        <w:t>(prospective_dir))</w:t>
      </w:r>
    </w:p>
    <w:p w14:paraId="36507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exit</w:t>
      </w:r>
      <w:r>
        <w:rPr>
          <w:rFonts w:ascii="Consolas" w:hAnsi="Consolas"/>
          <w:color w:val="D4D4D4"/>
          <w:sz w:val="21"/>
          <w:szCs w:val="21"/>
        </w:rPr>
        <w:t>(</w:t>
      </w:r>
      <w:proofErr w:type="gramEnd"/>
      <w:r>
        <w:rPr>
          <w:rFonts w:ascii="Consolas" w:hAnsi="Consolas"/>
          <w:color w:val="B5CEA8"/>
          <w:sz w:val="21"/>
          <w:szCs w:val="21"/>
        </w:rPr>
        <w:t>1</w:t>
      </w:r>
      <w:r>
        <w:rPr>
          <w:rFonts w:ascii="Consolas" w:hAnsi="Consolas"/>
          <w:color w:val="D4D4D4"/>
          <w:sz w:val="21"/>
          <w:szCs w:val="21"/>
        </w:rPr>
        <w:t>)</w:t>
      </w:r>
    </w:p>
    <w:p w14:paraId="4865A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#raise </w:t>
      </w:r>
      <w:proofErr w:type="gramStart"/>
      <w:r>
        <w:rPr>
          <w:rFonts w:ascii="Consolas" w:hAnsi="Consolas"/>
          <w:color w:val="6A9955"/>
          <w:sz w:val="21"/>
          <w:szCs w:val="21"/>
        </w:rPr>
        <w:t>argparse.ArgumentTypeError</w:t>
      </w:r>
      <w:proofErr w:type="gramEnd"/>
      <w:r>
        <w:rPr>
          <w:rFonts w:ascii="Consolas" w:hAnsi="Consolas"/>
          <w:color w:val="6A9955"/>
          <w:sz w:val="21"/>
          <w:szCs w:val="21"/>
        </w:rPr>
        <w:t>("readable_dir:{0} is not a valid path".format(prospective_dir))</w:t>
      </w:r>
    </w:p>
    <w:p w14:paraId="7E6C38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os.access</w:t>
      </w:r>
      <w:proofErr w:type="gramEnd"/>
      <w:r>
        <w:rPr>
          <w:rFonts w:ascii="Consolas" w:hAnsi="Consolas"/>
          <w:color w:val="D4D4D4"/>
          <w:sz w:val="21"/>
          <w:szCs w:val="21"/>
        </w:rPr>
        <w:t>(prospective_dir, os.R_OK):</w:t>
      </w:r>
    </w:p>
    <w:p w14:paraId="18B3E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setattr</w:t>
      </w:r>
      <w:r>
        <w:rPr>
          <w:rFonts w:ascii="Consolas" w:hAnsi="Consolas"/>
          <w:color w:val="D4D4D4"/>
          <w:sz w:val="21"/>
          <w:szCs w:val="21"/>
        </w:rPr>
        <w:t>(</w:t>
      </w:r>
      <w:proofErr w:type="gramEnd"/>
      <w:r>
        <w:rPr>
          <w:rFonts w:ascii="Consolas" w:hAnsi="Consolas"/>
          <w:color w:val="D4D4D4"/>
          <w:sz w:val="21"/>
          <w:szCs w:val="21"/>
        </w:rPr>
        <w:t xml:space="preserve">namespace, </w:t>
      </w:r>
      <w:r>
        <w:rPr>
          <w:rFonts w:ascii="Consolas" w:hAnsi="Consolas"/>
          <w:color w:val="569CD6"/>
          <w:sz w:val="21"/>
          <w:szCs w:val="21"/>
        </w:rPr>
        <w:t>self</w:t>
      </w:r>
      <w:r>
        <w:rPr>
          <w:rFonts w:ascii="Consolas" w:hAnsi="Consolas"/>
          <w:color w:val="D4D4D4"/>
          <w:sz w:val="21"/>
          <w:szCs w:val="21"/>
        </w:rPr>
        <w:t>.dest, prospective_dir)</w:t>
      </w:r>
    </w:p>
    <w:p w14:paraId="487166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16358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readable dir</w:t>
      </w:r>
      <w:proofErr w:type="gramStart"/>
      <w:r>
        <w:rPr>
          <w:rFonts w:ascii="Consolas" w:hAnsi="Consolas"/>
          <w:color w:val="CE9178"/>
          <w:sz w:val="21"/>
          <w:szCs w:val="21"/>
        </w:rPr>
        <w:t>"</w:t>
      </w:r>
      <w:r>
        <w:rPr>
          <w:rFonts w:ascii="Consolas" w:hAnsi="Consolas"/>
          <w:color w:val="D4D4D4"/>
          <w:sz w:val="21"/>
          <w:szCs w:val="21"/>
        </w:rPr>
        <w:t>.format</w:t>
      </w:r>
      <w:proofErr w:type="gramEnd"/>
      <w:r>
        <w:rPr>
          <w:rFonts w:ascii="Consolas" w:hAnsi="Consolas"/>
          <w:color w:val="D4D4D4"/>
          <w:sz w:val="21"/>
          <w:szCs w:val="21"/>
        </w:rPr>
        <w:t>(prospective_dir))</w:t>
      </w:r>
    </w:p>
    <w:p w14:paraId="1B39D2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exit</w:t>
      </w:r>
      <w:r>
        <w:rPr>
          <w:rFonts w:ascii="Consolas" w:hAnsi="Consolas"/>
          <w:color w:val="D4D4D4"/>
          <w:sz w:val="21"/>
          <w:szCs w:val="21"/>
        </w:rPr>
        <w:t>(</w:t>
      </w:r>
      <w:proofErr w:type="gramEnd"/>
      <w:r>
        <w:rPr>
          <w:rFonts w:ascii="Consolas" w:hAnsi="Consolas"/>
          <w:color w:val="B5CEA8"/>
          <w:sz w:val="21"/>
          <w:szCs w:val="21"/>
        </w:rPr>
        <w:t>1</w:t>
      </w:r>
      <w:r>
        <w:rPr>
          <w:rFonts w:ascii="Consolas" w:hAnsi="Consolas"/>
          <w:color w:val="D4D4D4"/>
          <w:sz w:val="21"/>
          <w:szCs w:val="21"/>
        </w:rPr>
        <w:t>)</w:t>
      </w:r>
    </w:p>
    <w:p w14:paraId="145D59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#raise </w:t>
      </w:r>
      <w:proofErr w:type="gramStart"/>
      <w:r>
        <w:rPr>
          <w:rFonts w:ascii="Consolas" w:hAnsi="Consolas"/>
          <w:color w:val="6A9955"/>
          <w:sz w:val="21"/>
          <w:szCs w:val="21"/>
        </w:rPr>
        <w:t>argparse.ArgumentTypeError</w:t>
      </w:r>
      <w:proofErr w:type="gramEnd"/>
      <w:r>
        <w:rPr>
          <w:rFonts w:ascii="Consolas" w:hAnsi="Consolas"/>
          <w:color w:val="6A9955"/>
          <w:sz w:val="21"/>
          <w:szCs w:val="21"/>
        </w:rPr>
        <w:t>("readable_dir:{0} is not a readable dir".format(prospective_dir))</w:t>
      </w:r>
    </w:p>
    <w:p w14:paraId="5C4A5AB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2B882C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gramStart"/>
      <w:r>
        <w:rPr>
          <w:rFonts w:ascii="Consolas" w:hAnsi="Consolas"/>
          <w:color w:val="DCDCAA"/>
          <w:sz w:val="21"/>
          <w:szCs w:val="21"/>
        </w:rPr>
        <w:t>VersionCheck</w:t>
      </w:r>
      <w:r>
        <w:rPr>
          <w:rFonts w:ascii="Consolas" w:hAnsi="Consolas"/>
          <w:color w:val="D4D4D4"/>
          <w:sz w:val="21"/>
          <w:szCs w:val="21"/>
        </w:rPr>
        <w:t>(</w:t>
      </w:r>
      <w:proofErr w:type="gramEnd"/>
      <w:r>
        <w:rPr>
          <w:rFonts w:ascii="Consolas" w:hAnsi="Consolas"/>
          <w:color w:val="D4D4D4"/>
          <w:sz w:val="21"/>
          <w:szCs w:val="21"/>
        </w:rPr>
        <w:t>):</w:t>
      </w:r>
    </w:p>
    <w:p w14:paraId="221A3F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/build-stamp.txt"</w:t>
      </w:r>
      <w:r>
        <w:rPr>
          <w:rFonts w:ascii="Consolas" w:hAnsi="Consolas"/>
          <w:color w:val="D4D4D4"/>
          <w:sz w:val="21"/>
          <w:szCs w:val="21"/>
        </w:rPr>
        <w:t xml:space="preserve"> % (</w:t>
      </w:r>
      <w:proofErr w:type="gramStart"/>
      <w:r>
        <w:rPr>
          <w:rFonts w:ascii="Consolas" w:hAnsi="Consolas"/>
          <w:color w:val="D4D4D4"/>
          <w:sz w:val="21"/>
          <w:szCs w:val="21"/>
        </w:rPr>
        <w:t>os.environ</w:t>
      </w:r>
      <w:proofErr w:type="gramEnd"/>
      <w:r>
        <w:rPr>
          <w:rFonts w:ascii="Consolas" w:hAnsi="Consolas"/>
          <w:color w:val="D4D4D4"/>
          <w:sz w:val="21"/>
          <w:szCs w:val="21"/>
        </w:rPr>
        <w:t>[</w:t>
      </w:r>
      <w:r>
        <w:rPr>
          <w:rFonts w:ascii="Consolas" w:hAnsi="Consolas"/>
          <w:color w:val="CE9178"/>
          <w:sz w:val="21"/>
          <w:szCs w:val="21"/>
        </w:rPr>
        <w:t>'FREESURFER_HOME'</w:t>
      </w:r>
      <w:r>
        <w:rPr>
          <w:rFonts w:ascii="Consolas" w:hAnsi="Consolas"/>
          <w:color w:val="D4D4D4"/>
          <w:sz w:val="21"/>
          <w:szCs w:val="21"/>
        </w:rPr>
        <w:t>])</w:t>
      </w:r>
    </w:p>
    <w:p w14:paraId="640E83C5" w14:textId="77777777" w:rsidR="00932176" w:rsidRDefault="00932176">
      <w:pPr>
        <w:shd w:val="clear" w:color="auto" w:fill="1E1E1E"/>
        <w:spacing w:line="285" w:lineRule="atLeast"/>
        <w:rPr>
          <w:rFonts w:ascii="Consolas" w:hAnsi="Consolas"/>
          <w:color w:val="D4D4D4"/>
          <w:sz w:val="21"/>
          <w:szCs w:val="21"/>
        </w:rPr>
      </w:pPr>
    </w:p>
    <w:p w14:paraId="1BE216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 xml:space="preserve">.isfile(fsFile) == </w:t>
      </w:r>
      <w:r>
        <w:rPr>
          <w:rFonts w:ascii="Consolas" w:hAnsi="Consolas"/>
          <w:color w:val="569CD6"/>
          <w:sz w:val="21"/>
          <w:szCs w:val="21"/>
        </w:rPr>
        <w:t>False</w:t>
      </w:r>
      <w:r>
        <w:rPr>
          <w:rFonts w:ascii="Consolas" w:hAnsi="Consolas"/>
          <w:color w:val="D4D4D4"/>
          <w:sz w:val="21"/>
          <w:szCs w:val="21"/>
        </w:rPr>
        <w:t>:</w:t>
      </w:r>
    </w:p>
    <w:p w14:paraId="4B908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"FreeSurfer is MISSING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03947D4D" w14:textId="77777777" w:rsidR="00932176" w:rsidRDefault="00932176">
      <w:pPr>
        <w:shd w:val="clear" w:color="auto" w:fill="1E1E1E"/>
        <w:spacing w:line="285" w:lineRule="atLeast"/>
        <w:rPr>
          <w:rFonts w:ascii="Consolas" w:hAnsi="Consolas"/>
          <w:color w:val="D4D4D4"/>
          <w:sz w:val="21"/>
          <w:szCs w:val="21"/>
        </w:rPr>
      </w:pPr>
    </w:p>
    <w:p w14:paraId="7297A3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CDCAA"/>
          <w:sz w:val="21"/>
          <w:szCs w:val="21"/>
        </w:rPr>
        <w:t>open</w:t>
      </w:r>
      <w:r>
        <w:rPr>
          <w:rFonts w:ascii="Consolas" w:hAnsi="Consolas"/>
          <w:color w:val="D4D4D4"/>
          <w:sz w:val="21"/>
          <w:szCs w:val="21"/>
        </w:rPr>
        <w:t>(</w:t>
      </w:r>
      <w:proofErr w:type="gramEnd"/>
      <w:r>
        <w:rPr>
          <w:rFonts w:ascii="Consolas" w:hAnsi="Consolas"/>
          <w:color w:val="D4D4D4"/>
          <w:sz w:val="21"/>
          <w:szCs w:val="21"/>
        </w:rPr>
        <w:t xml:space="preserve">fsFile,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3E5DC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fsv_content = </w:t>
      </w:r>
      <w:proofErr w:type="gramStart"/>
      <w:r>
        <w:rPr>
          <w:rFonts w:ascii="Consolas" w:hAnsi="Consolas"/>
          <w:color w:val="D4D4D4"/>
          <w:sz w:val="21"/>
          <w:szCs w:val="21"/>
        </w:rPr>
        <w:t>f.readlines</w:t>
      </w:r>
      <w:proofErr w:type="gramEnd"/>
      <w:r>
        <w:rPr>
          <w:rFonts w:ascii="Consolas" w:hAnsi="Consolas"/>
          <w:color w:val="D4D4D4"/>
          <w:sz w:val="21"/>
          <w:szCs w:val="21"/>
        </w:rPr>
        <w:t>()</w:t>
      </w:r>
    </w:p>
    <w:p w14:paraId="2DC25AF2" w14:textId="77777777" w:rsidR="00932176" w:rsidRDefault="00932176">
      <w:pPr>
        <w:shd w:val="clear" w:color="auto" w:fill="1E1E1E"/>
        <w:spacing w:line="285" w:lineRule="atLeast"/>
        <w:rPr>
          <w:rFonts w:ascii="Consolas" w:hAnsi="Consolas"/>
          <w:color w:val="D4D4D4"/>
          <w:sz w:val="21"/>
          <w:szCs w:val="21"/>
        </w:rPr>
      </w:pPr>
    </w:p>
    <w:p w14:paraId="1427BB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w:t>
      </w:r>
      <w:proofErr w:type="gramStart"/>
      <w:r>
        <w:rPr>
          <w:rFonts w:ascii="Consolas" w:hAnsi="Consolas"/>
          <w:color w:val="D4D4D4"/>
          <w:sz w:val="21"/>
          <w:szCs w:val="21"/>
        </w:rPr>
        <w:t>re.search</w:t>
      </w:r>
      <w:proofErr w:type="gramEnd"/>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'freesurfer-.</w:t>
      </w:r>
      <w:r>
        <w:rPr>
          <w:rFonts w:ascii="Consolas" w:hAnsi="Consolas"/>
          <w:color w:val="D7BA7D"/>
          <w:sz w:val="21"/>
          <w:szCs w:val="21"/>
        </w:rPr>
        <w:t>*</w:t>
      </w:r>
      <w:r>
        <w:rPr>
          <w:rFonts w:ascii="Consolas" w:hAnsi="Consolas"/>
          <w:color w:val="D16969"/>
          <w:sz w:val="21"/>
          <w:szCs w:val="21"/>
        </w:rPr>
        <w:t>-stable-pub-</w:t>
      </w:r>
      <w:r>
        <w:rPr>
          <w:rFonts w:ascii="Consolas" w:hAnsi="Consolas"/>
          <w:color w:val="CE9178"/>
          <w:sz w:val="21"/>
          <w:szCs w:val="21"/>
        </w:rPr>
        <w:t>(</w:t>
      </w:r>
      <w:r>
        <w:rPr>
          <w:rFonts w:ascii="Consolas" w:hAnsi="Consolas"/>
          <w:color w:val="D16969"/>
          <w:sz w:val="21"/>
          <w:szCs w:val="21"/>
        </w:rPr>
        <w:t>\w</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fsv_content[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 -[a-zA-Z0-9]{7}</w:t>
      </w:r>
    </w:p>
    <w:p w14:paraId="533DB4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01469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fsversion = </w:t>
      </w:r>
      <w:proofErr w:type="gramStart"/>
      <w:r>
        <w:rPr>
          <w:rFonts w:ascii="Consolas" w:hAnsi="Consolas"/>
          <w:color w:val="D4D4D4"/>
          <w:sz w:val="21"/>
          <w:szCs w:val="21"/>
        </w:rPr>
        <w:t>m.group</w:t>
      </w:r>
      <w:proofErr w:type="gramEnd"/>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).strip()</w:t>
      </w:r>
    </w:p>
    <w:p w14:paraId="0BC34A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fsversion == </w:t>
      </w:r>
      <w:r>
        <w:rPr>
          <w:rFonts w:ascii="Consolas" w:hAnsi="Consolas"/>
          <w:color w:val="CE9178"/>
          <w:sz w:val="21"/>
          <w:szCs w:val="21"/>
        </w:rPr>
        <w:t>"v6"</w:t>
      </w:r>
      <w:r>
        <w:rPr>
          <w:rFonts w:ascii="Consolas" w:hAnsi="Consolas"/>
          <w:color w:val="D4D4D4"/>
          <w:sz w:val="21"/>
          <w:szCs w:val="21"/>
        </w:rPr>
        <w:t>:</w:t>
      </w:r>
    </w:p>
    <w:p w14:paraId="5E0289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"Freesurfer Version v6 detected and supported"</w:t>
      </w:r>
      <w:r>
        <w:rPr>
          <w:rFonts w:ascii="Consolas" w:hAnsi="Consolas"/>
          <w:color w:val="D4D4D4"/>
          <w:sz w:val="21"/>
          <w:szCs w:val="21"/>
        </w:rPr>
        <w:t>)</w:t>
      </w:r>
    </w:p>
    <w:p w14:paraId="2250AD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C0D73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B1499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 xml:space="preserve">"Freesurfer Version </w:t>
      </w:r>
      <w:r>
        <w:rPr>
          <w:rFonts w:ascii="Consolas" w:hAnsi="Consolas"/>
          <w:color w:val="569CD6"/>
          <w:sz w:val="21"/>
          <w:szCs w:val="21"/>
        </w:rPr>
        <w:t>%s</w:t>
      </w:r>
      <w:r>
        <w:rPr>
          <w:rFonts w:ascii="Consolas" w:hAnsi="Consolas"/>
          <w:color w:val="CE9178"/>
          <w:sz w:val="21"/>
          <w:szCs w:val="21"/>
        </w:rPr>
        <w:t xml:space="preserve"> detected.  CRUSH wasn't tested with this version"</w:t>
      </w:r>
      <w:r>
        <w:rPr>
          <w:rFonts w:ascii="Consolas" w:hAnsi="Consolas"/>
          <w:color w:val="D4D4D4"/>
          <w:sz w:val="21"/>
          <w:szCs w:val="21"/>
        </w:rPr>
        <w:t xml:space="preserve"> % fsversion)</w:t>
      </w:r>
    </w:p>
    <w:p w14:paraId="6058EA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3769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"Unable to determine valid FreeSurfer version in file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3EDBAEDC" w14:textId="77777777" w:rsidR="00932176" w:rsidRDefault="00932176">
      <w:pPr>
        <w:shd w:val="clear" w:color="auto" w:fill="1E1E1E"/>
        <w:spacing w:line="285" w:lineRule="atLeast"/>
        <w:rPr>
          <w:rFonts w:ascii="Consolas" w:hAnsi="Consolas"/>
          <w:color w:val="D4D4D4"/>
          <w:sz w:val="21"/>
          <w:szCs w:val="21"/>
        </w:rPr>
      </w:pPr>
    </w:p>
    <w:p w14:paraId="0CD00D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StatusReport</w:t>
      </w:r>
      <w:r>
        <w:rPr>
          <w:rFonts w:ascii="Consolas" w:hAnsi="Consolas"/>
          <w:color w:val="D4D4D4"/>
          <w:sz w:val="21"/>
          <w:szCs w:val="21"/>
        </w:rPr>
        <w:t>(</w:t>
      </w:r>
      <w:proofErr w:type="gramStart"/>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proofErr w:type="gramEnd"/>
      <w:r>
        <w:rPr>
          <w:rFonts w:ascii="Consolas" w:hAnsi="Consolas"/>
          <w:color w:val="D4D4D4"/>
          <w:sz w:val="21"/>
          <w:szCs w:val="21"/>
        </w:rPr>
        <w:t>):</w:t>
      </w:r>
    </w:p>
    <w:p w14:paraId="249B4B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B5CEA8"/>
          <w:sz w:val="21"/>
          <w:szCs w:val="21"/>
        </w:rPr>
        <w:t>0</w:t>
      </w:r>
    </w:p>
    <w:p w14:paraId="74BD37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"Sample size:</w:t>
      </w:r>
      <w:r>
        <w:rPr>
          <w:rFonts w:ascii="Consolas" w:hAnsi="Consolas"/>
          <w:color w:val="569CD6"/>
          <w:sz w:val="21"/>
          <w:szCs w:val="21"/>
        </w:rPr>
        <w:t>%i</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DCDCAA"/>
          <w:sz w:val="21"/>
          <w:szCs w:val="21"/>
        </w:rPr>
        <w:t>len</w:t>
      </w:r>
      <w:r>
        <w:rPr>
          <w:rFonts w:ascii="Consolas" w:hAnsi="Consolas"/>
          <w:color w:val="D4D4D4"/>
          <w:sz w:val="21"/>
          <w:szCs w:val="21"/>
        </w:rPr>
        <w:t>(S.Patients)))</w:t>
      </w:r>
    </w:p>
    <w:p w14:paraId="1A15E9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D4D4D4"/>
          <w:sz w:val="21"/>
          <w:szCs w:val="21"/>
        </w:rPr>
        <w:t>S.Patients</w:t>
      </w:r>
      <w:proofErr w:type="gramEnd"/>
      <w:r>
        <w:rPr>
          <w:rFonts w:ascii="Consolas" w:hAnsi="Consolas"/>
          <w:color w:val="D4D4D4"/>
          <w:sz w:val="21"/>
          <w:szCs w:val="21"/>
        </w:rPr>
        <w:t>:</w:t>
      </w:r>
    </w:p>
    <w:p w14:paraId="55A85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args.patient</w:t>
      </w:r>
      <w:proofErr w:type="gramEnd"/>
      <w:r>
        <w:rPr>
          <w:rFonts w:ascii="Consolas" w:hAnsi="Consolas"/>
          <w:color w:val="D4D4D4"/>
          <w:sz w:val="21"/>
          <w:szCs w:val="21"/>
        </w:rPr>
        <w:t xml:space="preserve">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36C56F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4F4D99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l_v += </w:t>
      </w:r>
      <w:r>
        <w:rPr>
          <w:rFonts w:ascii="Consolas" w:hAnsi="Consolas"/>
          <w:color w:val="DCDCAA"/>
          <w:sz w:val="21"/>
          <w:szCs w:val="21"/>
        </w:rPr>
        <w:t>len</w:t>
      </w:r>
      <w:r>
        <w:rPr>
          <w:rFonts w:ascii="Consolas" w:hAnsi="Consolas"/>
          <w:color w:val="D4D4D4"/>
          <w:sz w:val="21"/>
          <w:szCs w:val="21"/>
        </w:rPr>
        <w:t>(</w:t>
      </w:r>
      <w:proofErr w:type="gramStart"/>
      <w:r>
        <w:rPr>
          <w:rFonts w:ascii="Consolas" w:hAnsi="Consolas"/>
          <w:color w:val="D4D4D4"/>
          <w:sz w:val="21"/>
          <w:szCs w:val="21"/>
        </w:rPr>
        <w:t>p.Visits</w:t>
      </w:r>
      <w:proofErr w:type="gramEnd"/>
      <w:r>
        <w:rPr>
          <w:rFonts w:ascii="Consolas" w:hAnsi="Consolas"/>
          <w:color w:val="D4D4D4"/>
          <w:sz w:val="21"/>
          <w:szCs w:val="21"/>
        </w:rPr>
        <w:t>)</w:t>
      </w:r>
    </w:p>
    <w:p w14:paraId="6F069A1D" w14:textId="77777777" w:rsidR="00932176" w:rsidRDefault="00932176">
      <w:pPr>
        <w:shd w:val="clear" w:color="auto" w:fill="1E1E1E"/>
        <w:spacing w:line="285" w:lineRule="atLeast"/>
        <w:rPr>
          <w:rFonts w:ascii="Consolas" w:hAnsi="Consolas"/>
          <w:color w:val="D4D4D4"/>
          <w:sz w:val="21"/>
          <w:szCs w:val="21"/>
        </w:rPr>
      </w:pPr>
    </w:p>
    <w:p w14:paraId="6B5349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D4D4D4"/>
          <w:sz w:val="21"/>
          <w:szCs w:val="21"/>
        </w:rPr>
        <w:t>S.Patients</w:t>
      </w:r>
      <w:proofErr w:type="gramEnd"/>
      <w:r>
        <w:rPr>
          <w:rFonts w:ascii="Consolas" w:hAnsi="Consolas"/>
          <w:color w:val="D4D4D4"/>
          <w:sz w:val="21"/>
          <w:szCs w:val="21"/>
        </w:rPr>
        <w:t>:</w:t>
      </w:r>
    </w:p>
    <w:p w14:paraId="754487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args.patient</w:t>
      </w:r>
      <w:proofErr w:type="gramEnd"/>
      <w:r>
        <w:rPr>
          <w:rFonts w:ascii="Consolas" w:hAnsi="Consolas"/>
          <w:color w:val="D4D4D4"/>
          <w:sz w:val="21"/>
          <w:szCs w:val="21"/>
        </w:rPr>
        <w:t xml:space="preserve">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120AD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3DADE0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D4D4D4"/>
          <w:sz w:val="21"/>
          <w:szCs w:val="21"/>
        </w:rPr>
        <w:t>p.Visits</w:t>
      </w:r>
      <w:proofErr w:type="gramEnd"/>
      <w:r>
        <w:rPr>
          <w:rFonts w:ascii="Consolas" w:hAnsi="Consolas"/>
          <w:color w:val="D4D4D4"/>
          <w:sz w:val="21"/>
          <w:szCs w:val="21"/>
        </w:rPr>
        <w:t xml:space="preserve">:            </w:t>
      </w:r>
    </w:p>
    <w:p w14:paraId="5291DF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v.ReconComplete</w:t>
      </w:r>
      <w:proofErr w:type="gramEnd"/>
      <w:r>
        <w:rPr>
          <w:rFonts w:ascii="Consolas" w:hAnsi="Consolas"/>
          <w:color w:val="D4D4D4"/>
          <w:sz w:val="21"/>
          <w:szCs w:val="21"/>
        </w:rPr>
        <w:t>:</w:t>
      </w:r>
    </w:p>
    <w:p w14:paraId="413960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Complete"</w:t>
      </w:r>
    </w:p>
    <w:p w14:paraId="513A4D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44B561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INCOMPLETE"</w:t>
      </w:r>
    </w:p>
    <w:p w14:paraId="7D6127B2" w14:textId="77777777" w:rsidR="00932176" w:rsidRDefault="00932176">
      <w:pPr>
        <w:shd w:val="clear" w:color="auto" w:fill="1E1E1E"/>
        <w:spacing w:line="285" w:lineRule="atLeast"/>
        <w:rPr>
          <w:rFonts w:ascii="Consolas" w:hAnsi="Consolas"/>
          <w:color w:val="D4D4D4"/>
          <w:sz w:val="21"/>
          <w:szCs w:val="21"/>
        </w:rPr>
      </w:pPr>
    </w:p>
    <w:p w14:paraId="133CC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proofErr w:type="gramStart"/>
      <w:r>
        <w:rPr>
          <w:rFonts w:ascii="Consolas" w:hAnsi="Consolas"/>
          <w:color w:val="D4D4D4"/>
          <w:sz w:val="21"/>
          <w:szCs w:val="21"/>
        </w:rPr>
        <w:t>v.ReconComplete</w:t>
      </w:r>
      <w:proofErr w:type="gramEnd"/>
      <w:r>
        <w:rPr>
          <w:rFonts w:ascii="Consolas" w:hAnsi="Consolas"/>
          <w:color w:val="D4D4D4"/>
          <w:sz w:val="21"/>
          <w:szCs w:val="21"/>
        </w:rPr>
        <w:t>:</w:t>
      </w:r>
    </w:p>
    <w:p w14:paraId="1DD68C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"NOT Parcellated"</w:t>
      </w:r>
    </w:p>
    <w:p w14:paraId="4ADAF3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A982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"Parcellated"</w:t>
      </w:r>
    </w:p>
    <w:p w14:paraId="1DF681A8" w14:textId="77777777" w:rsidR="00932176" w:rsidRDefault="00932176">
      <w:pPr>
        <w:shd w:val="clear" w:color="auto" w:fill="1E1E1E"/>
        <w:spacing w:line="285" w:lineRule="atLeast"/>
        <w:rPr>
          <w:rFonts w:ascii="Consolas" w:hAnsi="Consolas"/>
          <w:color w:val="D4D4D4"/>
          <w:sz w:val="21"/>
          <w:szCs w:val="21"/>
        </w:rPr>
      </w:pPr>
    </w:p>
    <w:p w14:paraId="14D8CA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proofErr w:type="gramStart"/>
      <w:r>
        <w:rPr>
          <w:rFonts w:ascii="Consolas" w:hAnsi="Consolas"/>
          <w:color w:val="D4D4D4"/>
          <w:sz w:val="21"/>
          <w:szCs w:val="21"/>
        </w:rPr>
        <w:t>v.MeasurementComplete</w:t>
      </w:r>
      <w:proofErr w:type="gramEnd"/>
      <w:r>
        <w:rPr>
          <w:rFonts w:ascii="Consolas" w:hAnsi="Consolas"/>
          <w:color w:val="D4D4D4"/>
          <w:sz w:val="21"/>
          <w:szCs w:val="21"/>
        </w:rPr>
        <w:t>:</w:t>
      </w:r>
    </w:p>
    <w:p w14:paraId="5BDF1F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"NO Measurements"</w:t>
      </w:r>
    </w:p>
    <w:p w14:paraId="19C44A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7B0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"Measurement Complete"</w:t>
      </w:r>
    </w:p>
    <w:p w14:paraId="7C18B608" w14:textId="77777777" w:rsidR="00932176" w:rsidRDefault="00932176">
      <w:pPr>
        <w:shd w:val="clear" w:color="auto" w:fill="1E1E1E"/>
        <w:spacing w:line="285" w:lineRule="atLeast"/>
        <w:rPr>
          <w:rFonts w:ascii="Consolas" w:hAnsi="Consolas"/>
          <w:color w:val="D4D4D4"/>
          <w:sz w:val="21"/>
          <w:szCs w:val="21"/>
        </w:rPr>
      </w:pPr>
    </w:p>
    <w:p w14:paraId="5B0C5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
    <w:p w14:paraId="039BC4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p.PatientId</w:t>
      </w:r>
      <w:proofErr w:type="gramEnd"/>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(p.Visits), l_reconall_message, l_parcellation_message, l_measurement_message))</w:t>
      </w:r>
    </w:p>
    <w:p w14:paraId="09DA5FB2" w14:textId="77777777" w:rsidR="00932176" w:rsidRDefault="00932176">
      <w:pPr>
        <w:shd w:val="clear" w:color="auto" w:fill="1E1E1E"/>
        <w:spacing w:line="285" w:lineRule="atLeast"/>
        <w:rPr>
          <w:rFonts w:ascii="Consolas" w:hAnsi="Consolas"/>
          <w:color w:val="D4D4D4"/>
          <w:sz w:val="21"/>
          <w:szCs w:val="21"/>
        </w:rPr>
      </w:pPr>
    </w:p>
    <w:p w14:paraId="1995D4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ProcessSamples</w:t>
      </w:r>
      <w:r>
        <w:rPr>
          <w:rFonts w:ascii="Consolas" w:hAnsi="Consolas"/>
          <w:color w:val="D4D4D4"/>
          <w:sz w:val="21"/>
          <w:szCs w:val="21"/>
        </w:rPr>
        <w:t>(</w:t>
      </w:r>
      <w:proofErr w:type="gramStart"/>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proofErr w:type="gramEnd"/>
      <w:r>
        <w:rPr>
          <w:rFonts w:ascii="Consolas" w:hAnsi="Consolas"/>
          <w:color w:val="D4D4D4"/>
          <w:sz w:val="21"/>
          <w:szCs w:val="21"/>
        </w:rPr>
        <w:t>):</w:t>
      </w:r>
    </w:p>
    <w:p w14:paraId="23F307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"no render"</w:t>
      </w:r>
      <w:r>
        <w:rPr>
          <w:rFonts w:ascii="Consolas" w:hAnsi="Consolas"/>
          <w:color w:val="D4D4D4"/>
          <w:sz w:val="21"/>
          <w:szCs w:val="21"/>
        </w:rPr>
        <w:t>)</w:t>
      </w:r>
    </w:p>
    <w:p w14:paraId="3D81E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D4D4D4"/>
          <w:sz w:val="21"/>
          <w:szCs w:val="21"/>
        </w:rPr>
        <w:t>S.Patients</w:t>
      </w:r>
      <w:proofErr w:type="gramEnd"/>
      <w:r>
        <w:rPr>
          <w:rFonts w:ascii="Consolas" w:hAnsi="Consolas"/>
          <w:color w:val="D4D4D4"/>
          <w:sz w:val="21"/>
          <w:szCs w:val="21"/>
        </w:rPr>
        <w:t>:</w:t>
      </w:r>
    </w:p>
    <w:p w14:paraId="3C0382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args.patient</w:t>
      </w:r>
      <w:proofErr w:type="gramEnd"/>
      <w:r>
        <w:rPr>
          <w:rFonts w:ascii="Consolas" w:hAnsi="Consolas"/>
          <w:color w:val="D4D4D4"/>
          <w:sz w:val="21"/>
          <w:szCs w:val="21"/>
        </w:rPr>
        <w:t xml:space="preserve">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DAC4A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05B4E2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D4D4D4"/>
          <w:sz w:val="21"/>
          <w:szCs w:val="21"/>
        </w:rPr>
        <w:t>p.Visits</w:t>
      </w:r>
      <w:proofErr w:type="gramEnd"/>
      <w:r>
        <w:rPr>
          <w:rFonts w:ascii="Consolas" w:hAnsi="Consolas"/>
          <w:color w:val="D4D4D4"/>
          <w:sz w:val="21"/>
          <w:szCs w:val="21"/>
        </w:rPr>
        <w:t>:</w:t>
      </w:r>
    </w:p>
    <w:p w14:paraId="0757D791" w14:textId="77777777" w:rsidR="00932176" w:rsidRDefault="00932176">
      <w:pPr>
        <w:shd w:val="clear" w:color="auto" w:fill="1E1E1E"/>
        <w:spacing w:line="285" w:lineRule="atLeast"/>
        <w:rPr>
          <w:rFonts w:ascii="Consolas" w:hAnsi="Consolas"/>
          <w:color w:val="D4D4D4"/>
          <w:sz w:val="21"/>
          <w:szCs w:val="21"/>
        </w:rPr>
      </w:pPr>
    </w:p>
    <w:p w14:paraId="4FF578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v.ReconComplete</w:t>
      </w:r>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172BAA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 xml:space="preserve"> recon incomplete"</w:t>
      </w:r>
      <w:r>
        <w:rPr>
          <w:rFonts w:ascii="Consolas" w:hAnsi="Consolas"/>
          <w:color w:val="D4D4D4"/>
          <w:sz w:val="21"/>
          <w:szCs w:val="21"/>
        </w:rPr>
        <w:t xml:space="preserve"> % (</w:t>
      </w:r>
      <w:proofErr w:type="gramStart"/>
      <w:r>
        <w:rPr>
          <w:rFonts w:ascii="Consolas" w:hAnsi="Consolas"/>
          <w:color w:val="D4D4D4"/>
          <w:sz w:val="21"/>
          <w:szCs w:val="21"/>
        </w:rPr>
        <w:t>v.VisitId</w:t>
      </w:r>
      <w:proofErr w:type="gramEnd"/>
      <w:r>
        <w:rPr>
          <w:rFonts w:ascii="Consolas" w:hAnsi="Consolas"/>
          <w:color w:val="D4D4D4"/>
          <w:sz w:val="21"/>
          <w:szCs w:val="21"/>
        </w:rPr>
        <w:t>))</w:t>
      </w:r>
    </w:p>
    <w:p w14:paraId="014845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9465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w:t>
      </w:r>
      <w:proofErr w:type="gramStart"/>
      <w:r>
        <w:rPr>
          <w:rFonts w:ascii="Consolas" w:hAnsi="Consolas"/>
          <w:color w:val="D4D4D4"/>
          <w:sz w:val="21"/>
          <w:szCs w:val="21"/>
        </w:rPr>
        <w:t>Render(</w:t>
      </w:r>
      <w:proofErr w:type="gramEnd"/>
      <w:r>
        <w:rPr>
          <w:rFonts w:ascii="Consolas" w:hAnsi="Consolas"/>
          <w:color w:val="D4D4D4"/>
          <w:sz w:val="21"/>
          <w:szCs w:val="21"/>
        </w:rPr>
        <w:t>)</w:t>
      </w:r>
    </w:p>
    <w:p w14:paraId="740169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w:t>
      </w:r>
      <w:proofErr w:type="gramStart"/>
      <w:r>
        <w:rPr>
          <w:rFonts w:ascii="Consolas" w:hAnsi="Consolas"/>
          <w:color w:val="D4D4D4"/>
          <w:sz w:val="21"/>
          <w:szCs w:val="21"/>
        </w:rPr>
        <w:t>Measure(</w:t>
      </w:r>
      <w:proofErr w:type="gramEnd"/>
      <w:r>
        <w:rPr>
          <w:rFonts w:ascii="Consolas" w:hAnsi="Consolas"/>
          <w:color w:val="D4D4D4"/>
          <w:sz w:val="21"/>
          <w:szCs w:val="21"/>
        </w:rPr>
        <w:t>)</w:t>
      </w:r>
    </w:p>
    <w:p w14:paraId="7537E6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 xml:space="preserve">):                </w:t>
      </w:r>
    </w:p>
    <w:p w14:paraId="7CA107E6" w14:textId="77777777" w:rsidR="00932176" w:rsidRDefault="00932176">
      <w:pPr>
        <w:shd w:val="clear" w:color="auto" w:fill="1E1E1E"/>
        <w:spacing w:line="285" w:lineRule="atLeast"/>
        <w:rPr>
          <w:rFonts w:ascii="Consolas" w:hAnsi="Consolas"/>
          <w:color w:val="D4D4D4"/>
          <w:sz w:val="21"/>
          <w:szCs w:val="21"/>
        </w:rPr>
      </w:pPr>
    </w:p>
    <w:p w14:paraId="48B8EB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ldir = </w:t>
      </w:r>
      <w:r>
        <w:rPr>
          <w:rFonts w:ascii="Consolas" w:hAnsi="Consolas"/>
          <w:color w:val="CE9178"/>
          <w:sz w:val="21"/>
          <w:szCs w:val="21"/>
        </w:rPr>
        <w:t>"."</w:t>
      </w:r>
    </w:p>
    <w:p w14:paraId="792AC6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 = </w:t>
      </w:r>
      <w:proofErr w:type="gramStart"/>
      <w:r>
        <w:rPr>
          <w:rFonts w:ascii="Consolas" w:hAnsi="Consolas"/>
          <w:color w:val="D4D4D4"/>
          <w:sz w:val="21"/>
          <w:szCs w:val="21"/>
        </w:rPr>
        <w:t>argparse.ArgumentParser</w:t>
      </w:r>
      <w:proofErr w:type="gramEnd"/>
      <w:r>
        <w:rPr>
          <w:rFonts w:ascii="Consolas" w:hAnsi="Consolas"/>
          <w:color w:val="D4D4D4"/>
          <w:sz w:val="21"/>
          <w:szCs w:val="21"/>
        </w:rPr>
        <w:t>(</w:t>
      </w:r>
    </w:p>
    <w:p w14:paraId="7910C3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'Connectomics and Reporting User Shell is used to iterrogate samples, generate or extract measurements.'</w:t>
      </w:r>
      <w:r>
        <w:rPr>
          <w:rFonts w:ascii="Consolas" w:hAnsi="Consolas"/>
          <w:color w:val="D4D4D4"/>
          <w:sz w:val="21"/>
          <w:szCs w:val="21"/>
        </w:rPr>
        <w:t>)</w:t>
      </w:r>
    </w:p>
    <w:p w14:paraId="131C84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'-samples'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=readable_dir, </w:t>
      </w:r>
      <w:r>
        <w:rPr>
          <w:rFonts w:ascii="Consolas" w:hAnsi="Consolas"/>
          <w:color w:val="9CDCFE"/>
          <w:sz w:val="21"/>
          <w:szCs w:val="21"/>
        </w:rPr>
        <w:t>default</w:t>
      </w:r>
      <w:r>
        <w:rPr>
          <w:rFonts w:ascii="Consolas" w:hAnsi="Consolas"/>
          <w:color w:val="D4D4D4"/>
          <w:sz w:val="21"/>
          <w:szCs w:val="21"/>
        </w:rPr>
        <w:t xml:space="preserve">=ldir,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patient samples"</w:t>
      </w:r>
      <w:r>
        <w:rPr>
          <w:rFonts w:ascii="Consolas" w:hAnsi="Consolas"/>
          <w:color w:val="D4D4D4"/>
          <w:sz w:val="21"/>
          <w:szCs w:val="21"/>
        </w:rPr>
        <w:t>)</w:t>
      </w:r>
    </w:p>
    <w:p w14:paraId="480731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'-status'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"Report back what is out there and what needs to be done"</w:t>
      </w:r>
      <w:r>
        <w:rPr>
          <w:rFonts w:ascii="Consolas" w:hAnsi="Consolas"/>
          <w:color w:val="D4D4D4"/>
          <w:sz w:val="21"/>
          <w:szCs w:val="21"/>
        </w:rPr>
        <w:t>)</w:t>
      </w:r>
    </w:p>
    <w:p w14:paraId="5714FA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'-recon'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recon-all for any T1.mgz found beneath working folder'</w:t>
      </w:r>
      <w:r>
        <w:rPr>
          <w:rFonts w:ascii="Consolas" w:hAnsi="Consolas"/>
          <w:color w:val="D4D4D4"/>
          <w:sz w:val="21"/>
          <w:szCs w:val="21"/>
        </w:rPr>
        <w:t>)</w:t>
      </w:r>
    </w:p>
    <w:p w14:paraId="5AE70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'-norender'</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w:t>
      </w:r>
    </w:p>
    <w:p w14:paraId="6C7F44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there are incomplete connectomes, ignore the outstanding work'</w:t>
      </w:r>
      <w:r>
        <w:rPr>
          <w:rFonts w:ascii="Consolas" w:hAnsi="Consolas"/>
          <w:color w:val="D4D4D4"/>
          <w:sz w:val="21"/>
          <w:szCs w:val="21"/>
        </w:rPr>
        <w:t>)</w:t>
      </w:r>
    </w:p>
    <w:p w14:paraId="697029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'-rebuild'</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F952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'Recreate any intermediary files used for establishing measurements.  If this not specified, any intermetiate files found with the appriate file name will be left untouched.'</w:t>
      </w:r>
      <w:r>
        <w:rPr>
          <w:rFonts w:ascii="Consolas" w:hAnsi="Consolas"/>
          <w:color w:val="D4D4D4"/>
          <w:sz w:val="21"/>
          <w:szCs w:val="21"/>
        </w:rPr>
        <w:t>)</w:t>
      </w:r>
    </w:p>
    <w:p w14:paraId="0DD1D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'-patient'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475E9F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'Specify patient ID of interest if focusing on a single patient'</w:t>
      </w:r>
      <w:r>
        <w:rPr>
          <w:rFonts w:ascii="Consolas" w:hAnsi="Consolas"/>
          <w:color w:val="D4D4D4"/>
          <w:sz w:val="21"/>
          <w:szCs w:val="21"/>
        </w:rPr>
        <w:t>)</w:t>
      </w:r>
    </w:p>
    <w:p w14:paraId="1425F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'-voi'</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0FFD7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'Values of Interest - Path to text file that lists values of interest to extract.  One column per line.  Look at any patient sample tractography</w:t>
      </w:r>
      <w:r>
        <w:rPr>
          <w:rFonts w:ascii="Consolas" w:hAnsi="Consolas"/>
          <w:color w:val="D7BA7D"/>
          <w:sz w:val="21"/>
          <w:szCs w:val="21"/>
        </w:rPr>
        <w:t>\\</w:t>
      </w:r>
      <w:r>
        <w:rPr>
          <w:rFonts w:ascii="Consolas" w:hAnsi="Consolas"/>
          <w:color w:val="CE9178"/>
          <w:sz w:val="21"/>
          <w:szCs w:val="21"/>
        </w:rPr>
        <w:t>crush</w:t>
      </w:r>
      <w:r>
        <w:rPr>
          <w:rFonts w:ascii="Consolas" w:hAnsi="Consolas"/>
          <w:color w:val="D7BA7D"/>
          <w:sz w:val="21"/>
          <w:szCs w:val="21"/>
        </w:rPr>
        <w:t>\\</w:t>
      </w:r>
      <w:r>
        <w:rPr>
          <w:rFonts w:ascii="Consolas" w:hAnsi="Consolas"/>
          <w:color w:val="CE9178"/>
          <w:sz w:val="21"/>
          <w:szCs w:val="21"/>
        </w:rPr>
        <w:t>tracts.txt file for measures.'</w:t>
      </w:r>
      <w:r>
        <w:rPr>
          <w:rFonts w:ascii="Consolas" w:hAnsi="Consolas"/>
          <w:color w:val="D4D4D4"/>
          <w:sz w:val="21"/>
          <w:szCs w:val="21"/>
        </w:rPr>
        <w:t>)</w:t>
      </w:r>
    </w:p>
    <w:p w14:paraId="093502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'-recrush'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19BF4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re-extract tract information'</w:t>
      </w:r>
      <w:r>
        <w:rPr>
          <w:rFonts w:ascii="Consolas" w:hAnsi="Consolas"/>
          <w:color w:val="D4D4D4"/>
          <w:sz w:val="21"/>
          <w:szCs w:val="21"/>
        </w:rPr>
        <w:t>)</w:t>
      </w:r>
    </w:p>
    <w:p w14:paraId="66FDD0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'-fixmissing'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3227ED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extract only tract information that has not been rendered yet'</w:t>
      </w:r>
      <w:r>
        <w:rPr>
          <w:rFonts w:ascii="Consolas" w:hAnsi="Consolas"/>
          <w:color w:val="D4D4D4"/>
          <w:sz w:val="21"/>
          <w:szCs w:val="21"/>
        </w:rPr>
        <w:t xml:space="preserve">)                        </w:t>
      </w:r>
    </w:p>
    <w:p w14:paraId="40C171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'-report'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81998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row-based table for analysis, 1 row per measure'</w:t>
      </w:r>
      <w:r>
        <w:rPr>
          <w:rFonts w:ascii="Consolas" w:hAnsi="Consolas"/>
          <w:color w:val="D4D4D4"/>
          <w:sz w:val="21"/>
          <w:szCs w:val="21"/>
        </w:rPr>
        <w:t xml:space="preserve">)  </w:t>
      </w:r>
    </w:p>
    <w:p w14:paraId="6904A4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'-columnar'</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72317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column-based table for analysis, 1 row per patient'</w:t>
      </w:r>
      <w:r>
        <w:rPr>
          <w:rFonts w:ascii="Consolas" w:hAnsi="Consolas"/>
          <w:color w:val="D4D4D4"/>
          <w:sz w:val="21"/>
          <w:szCs w:val="21"/>
        </w:rPr>
        <w:t xml:space="preserve">)                         </w:t>
      </w:r>
    </w:p>
    <w:p w14:paraId="6FE677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'-metadata'</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77767B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 xml:space="preserve">'Path to metadata file about patient.  The metadata file should have the CSV format </w:t>
      </w:r>
      <w:proofErr w:type="gramStart"/>
      <w:r>
        <w:rPr>
          <w:rFonts w:ascii="Consolas" w:hAnsi="Consolas"/>
          <w:color w:val="CE9178"/>
          <w:sz w:val="21"/>
          <w:szCs w:val="21"/>
        </w:rPr>
        <w:t>Patient,Visit</w:t>
      </w:r>
      <w:proofErr w:type="gramEnd"/>
      <w:r>
        <w:rPr>
          <w:rFonts w:ascii="Consolas" w:hAnsi="Consolas"/>
          <w:color w:val="CE9178"/>
          <w:sz w:val="21"/>
          <w:szCs w:val="21"/>
        </w:rPr>
        <w:t>,Attr1..AttrN'</w:t>
      </w:r>
      <w:r>
        <w:rPr>
          <w:rFonts w:ascii="Consolas" w:hAnsi="Consolas"/>
          <w:color w:val="D4D4D4"/>
          <w:sz w:val="21"/>
          <w:szCs w:val="21"/>
        </w:rPr>
        <w:t xml:space="preserve">)                                               </w:t>
      </w:r>
    </w:p>
    <w:p w14:paraId="1767C1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'-maxcores'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p>
    <w:p w14:paraId="0280E5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'Maximum number of cores to use while deriving measurements.  Use this if you want to leave a little CPU room left for other processing.  By default, all cores will be used (</w:t>
      </w:r>
      <w:r>
        <w:rPr>
          <w:rFonts w:ascii="Consolas" w:hAnsi="Consolas"/>
          <w:color w:val="569CD6"/>
          <w:sz w:val="21"/>
          <w:szCs w:val="21"/>
        </w:rPr>
        <w:t>%s</w:t>
      </w:r>
      <w:r>
        <w:rPr>
          <w:rFonts w:ascii="Consolas" w:hAnsi="Consolas"/>
          <w:color w:val="CE9178"/>
          <w:sz w:val="21"/>
          <w:szCs w:val="21"/>
        </w:rPr>
        <w:t xml:space="preserve"> cores on this machine).'</w:t>
      </w:r>
      <w:r>
        <w:rPr>
          <w:rFonts w:ascii="Consolas" w:hAnsi="Consolas"/>
          <w:color w:val="D4D4D4"/>
          <w:sz w:val="21"/>
          <w:szCs w:val="21"/>
        </w:rPr>
        <w:t xml:space="preserve"> %(cpu_</w:t>
      </w:r>
      <w:proofErr w:type="gramStart"/>
      <w:r>
        <w:rPr>
          <w:rFonts w:ascii="Consolas" w:hAnsi="Consolas"/>
          <w:color w:val="D4D4D4"/>
          <w:sz w:val="21"/>
          <w:szCs w:val="21"/>
        </w:rPr>
        <w:t>count(</w:t>
      </w:r>
      <w:proofErr w:type="gramEnd"/>
      <w:r>
        <w:rPr>
          <w:rFonts w:ascii="Consolas" w:hAnsi="Consolas"/>
          <w:color w:val="D4D4D4"/>
          <w:sz w:val="21"/>
          <w:szCs w:val="21"/>
        </w:rPr>
        <w:t xml:space="preserve">)))                                               </w:t>
      </w:r>
    </w:p>
    <w:p w14:paraId="25F6F7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w:t>
      </w:r>
      <w:proofErr w:type="gramStart"/>
      <w:r>
        <w:rPr>
          <w:rFonts w:ascii="Consolas" w:hAnsi="Consolas"/>
          <w:color w:val="D4D4D4"/>
          <w:sz w:val="21"/>
          <w:szCs w:val="21"/>
        </w:rPr>
        <w:t>argument(</w:t>
      </w:r>
      <w:proofErr w:type="gramEnd"/>
      <w:r>
        <w:rPr>
          <w:rFonts w:ascii="Consolas" w:hAnsi="Consolas"/>
          <w:color w:val="CE9178"/>
          <w:sz w:val="21"/>
          <w:szCs w:val="21"/>
        </w:rPr>
        <w:t>'-disable_log'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87C6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specified, disable track_vis.log'</w:t>
      </w:r>
      <w:r>
        <w:rPr>
          <w:rFonts w:ascii="Consolas" w:hAnsi="Consolas"/>
          <w:color w:val="D4D4D4"/>
          <w:sz w:val="21"/>
          <w:szCs w:val="21"/>
        </w:rPr>
        <w:t>)</w:t>
      </w:r>
    </w:p>
    <w:p w14:paraId="09D7A8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args = </w:t>
      </w:r>
      <w:proofErr w:type="gramStart"/>
      <w:r>
        <w:rPr>
          <w:rFonts w:ascii="Consolas" w:hAnsi="Consolas"/>
          <w:color w:val="D4D4D4"/>
          <w:sz w:val="21"/>
          <w:szCs w:val="21"/>
        </w:rPr>
        <w:t>parser.parse</w:t>
      </w:r>
      <w:proofErr w:type="gramEnd"/>
      <w:r>
        <w:rPr>
          <w:rFonts w:ascii="Consolas" w:hAnsi="Consolas"/>
          <w:color w:val="D4D4D4"/>
          <w:sz w:val="21"/>
          <w:szCs w:val="21"/>
        </w:rPr>
        <w:t>_args()</w:t>
      </w:r>
    </w:p>
    <w:p w14:paraId="316E857C" w14:textId="77777777" w:rsidR="00932176" w:rsidRDefault="00932176">
      <w:pPr>
        <w:shd w:val="clear" w:color="auto" w:fill="1E1E1E"/>
        <w:spacing w:line="285" w:lineRule="atLeast"/>
        <w:rPr>
          <w:rFonts w:ascii="Consolas" w:hAnsi="Consolas"/>
          <w:color w:val="D4D4D4"/>
          <w:sz w:val="21"/>
          <w:szCs w:val="21"/>
        </w:rPr>
      </w:pPr>
    </w:p>
    <w:p w14:paraId="7803A5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 = </w:t>
      </w:r>
      <w:proofErr w:type="gramStart"/>
      <w:r>
        <w:rPr>
          <w:rFonts w:ascii="Consolas" w:hAnsi="Consolas"/>
          <w:color w:val="D4D4D4"/>
          <w:sz w:val="21"/>
          <w:szCs w:val="21"/>
        </w:rPr>
        <w:t>Samples(</w:t>
      </w:r>
      <w:proofErr w:type="gramEnd"/>
      <w:r>
        <w:rPr>
          <w:rFonts w:ascii="Consolas" w:hAnsi="Consolas"/>
          <w:color w:val="D4D4D4"/>
          <w:sz w:val="21"/>
          <w:szCs w:val="21"/>
        </w:rPr>
        <w:t>args.samples, args.rebuild, args.voi, args.recrush,args.metadata,args.fixmissing,args.maxcores,args.disable_log)</w:t>
      </w:r>
    </w:p>
    <w:p w14:paraId="3F02A5E2" w14:textId="77777777" w:rsidR="00932176" w:rsidRDefault="00932176">
      <w:pPr>
        <w:shd w:val="clear" w:color="auto" w:fill="1E1E1E"/>
        <w:spacing w:line="285" w:lineRule="atLeast"/>
        <w:rPr>
          <w:rFonts w:ascii="Consolas" w:hAnsi="Consolas"/>
          <w:color w:val="D4D4D4"/>
          <w:sz w:val="21"/>
          <w:szCs w:val="21"/>
        </w:rPr>
      </w:pPr>
    </w:p>
    <w:p w14:paraId="63A2AE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args.report</w:t>
      </w:r>
      <w:proofErr w:type="gramEnd"/>
      <w:r>
        <w:rPr>
          <w:rFonts w:ascii="Consolas" w:hAnsi="Consolas"/>
          <w:color w:val="D4D4D4"/>
          <w:sz w:val="21"/>
          <w:szCs w:val="21"/>
        </w:rPr>
        <w:t>):</w:t>
      </w:r>
    </w:p>
    <w:p w14:paraId="731DEC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S.Report</w:t>
      </w:r>
      <w:proofErr w:type="gramEnd"/>
      <w:r>
        <w:rPr>
          <w:rFonts w:ascii="Consolas" w:hAnsi="Consolas"/>
          <w:color w:val="D4D4D4"/>
          <w:sz w:val="21"/>
          <w:szCs w:val="21"/>
        </w:rPr>
        <w:t xml:space="preserve">()        </w:t>
      </w:r>
    </w:p>
    <w:p w14:paraId="5E1536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exit</w:t>
      </w:r>
      <w:r>
        <w:rPr>
          <w:rFonts w:ascii="Consolas" w:hAnsi="Consolas"/>
          <w:color w:val="D4D4D4"/>
          <w:sz w:val="21"/>
          <w:szCs w:val="21"/>
        </w:rPr>
        <w:t>(</w:t>
      </w:r>
      <w:proofErr w:type="gramEnd"/>
      <w:r>
        <w:rPr>
          <w:rFonts w:ascii="Consolas" w:hAnsi="Consolas"/>
          <w:color w:val="D4D4D4"/>
          <w:sz w:val="21"/>
          <w:szCs w:val="21"/>
        </w:rPr>
        <w:t>)</w:t>
      </w:r>
    </w:p>
    <w:p w14:paraId="6ED2E09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args.columnar</w:t>
      </w:r>
      <w:proofErr w:type="gramEnd"/>
      <w:r>
        <w:rPr>
          <w:rFonts w:ascii="Consolas" w:hAnsi="Consolas"/>
          <w:color w:val="D4D4D4"/>
          <w:sz w:val="21"/>
          <w:szCs w:val="21"/>
        </w:rPr>
        <w:t>):</w:t>
      </w:r>
    </w:p>
    <w:p w14:paraId="2AFF5F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S.Columnar</w:t>
      </w:r>
      <w:proofErr w:type="gramEnd"/>
      <w:r>
        <w:rPr>
          <w:rFonts w:ascii="Consolas" w:hAnsi="Consolas"/>
          <w:color w:val="D4D4D4"/>
          <w:sz w:val="21"/>
          <w:szCs w:val="21"/>
        </w:rPr>
        <w:t>()</w:t>
      </w:r>
    </w:p>
    <w:p w14:paraId="220CA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exit</w:t>
      </w:r>
      <w:r>
        <w:rPr>
          <w:rFonts w:ascii="Consolas" w:hAnsi="Consolas"/>
          <w:color w:val="D4D4D4"/>
          <w:sz w:val="21"/>
          <w:szCs w:val="21"/>
        </w:rPr>
        <w:t>(</w:t>
      </w:r>
      <w:proofErr w:type="gramEnd"/>
      <w:r>
        <w:rPr>
          <w:rFonts w:ascii="Consolas" w:hAnsi="Consolas"/>
          <w:color w:val="D4D4D4"/>
          <w:sz w:val="21"/>
          <w:szCs w:val="21"/>
        </w:rPr>
        <w:t xml:space="preserve">)        </w:t>
      </w:r>
    </w:p>
    <w:p w14:paraId="5AF6B4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VOI into array</w:t>
      </w:r>
    </w:p>
    <w:p w14:paraId="457149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(args.voi):</w:t>
      </w:r>
    </w:p>
    <w:p w14:paraId="26196EBA" w14:textId="77777777" w:rsidR="00932176" w:rsidRDefault="00932176">
      <w:pPr>
        <w:shd w:val="clear" w:color="auto" w:fill="1E1E1E"/>
        <w:spacing w:line="285" w:lineRule="atLeast"/>
        <w:rPr>
          <w:rFonts w:ascii="Consolas" w:hAnsi="Consolas"/>
          <w:color w:val="D4D4D4"/>
          <w:sz w:val="21"/>
          <w:szCs w:val="21"/>
        </w:rPr>
      </w:pPr>
    </w:p>
    <w:p w14:paraId="38B99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41EAD6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Header</w:t>
      </w:r>
    </w:p>
    <w:p w14:paraId="69246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roofErr w:type="gramStart"/>
      <w:r>
        <w:rPr>
          <w:rFonts w:ascii="Consolas" w:hAnsi="Consolas"/>
          <w:color w:val="D4D4D4"/>
          <w:sz w:val="21"/>
          <w:szCs w:val="21"/>
        </w:rPr>
        <w:t>=[</w:t>
      </w:r>
      <w:proofErr w:type="gramEnd"/>
      <w:r>
        <w:rPr>
          <w:rFonts w:ascii="Consolas" w:hAnsi="Consolas"/>
          <w:color w:val="D4D4D4"/>
          <w:sz w:val="21"/>
          <w:szCs w:val="21"/>
        </w:rPr>
        <w:t>]</w:t>
      </w:r>
    </w:p>
    <w:p w14:paraId="33919D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w:t>
      </w:r>
      <w:r>
        <w:rPr>
          <w:rFonts w:ascii="Consolas" w:hAnsi="Consolas"/>
          <w:color w:val="CE9178"/>
          <w:sz w:val="21"/>
          <w:szCs w:val="21"/>
        </w:rPr>
        <w:t>"PatientID"</w:t>
      </w:r>
      <w:r>
        <w:rPr>
          <w:rFonts w:ascii="Consolas" w:hAnsi="Consolas"/>
          <w:color w:val="D4D4D4"/>
          <w:sz w:val="21"/>
          <w:szCs w:val="21"/>
        </w:rPr>
        <w:t>)</w:t>
      </w:r>
    </w:p>
    <w:p w14:paraId="744526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w:t>
      </w:r>
      <w:r>
        <w:rPr>
          <w:rFonts w:ascii="Consolas" w:hAnsi="Consolas"/>
          <w:color w:val="CE9178"/>
          <w:sz w:val="21"/>
          <w:szCs w:val="21"/>
        </w:rPr>
        <w:t>"VisitID"</w:t>
      </w:r>
      <w:r>
        <w:rPr>
          <w:rFonts w:ascii="Consolas" w:hAnsi="Consolas"/>
          <w:color w:val="D4D4D4"/>
          <w:sz w:val="21"/>
          <w:szCs w:val="21"/>
        </w:rPr>
        <w:t>)</w:t>
      </w:r>
    </w:p>
    <w:p w14:paraId="1BDEC7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(args.voi) </w:t>
      </w:r>
      <w:r>
        <w:rPr>
          <w:rFonts w:ascii="Consolas" w:hAnsi="Consolas"/>
          <w:color w:val="C586C0"/>
          <w:sz w:val="21"/>
          <w:szCs w:val="21"/>
        </w:rPr>
        <w:t>as</w:t>
      </w:r>
      <w:r>
        <w:rPr>
          <w:rFonts w:ascii="Consolas" w:hAnsi="Consolas"/>
          <w:color w:val="D4D4D4"/>
          <w:sz w:val="21"/>
          <w:szCs w:val="21"/>
        </w:rPr>
        <w:t xml:space="preserve"> f:</w:t>
      </w:r>
    </w:p>
    <w:p w14:paraId="4CA23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w:t>
      </w:r>
      <w:proofErr w:type="gramStart"/>
      <w:r>
        <w:rPr>
          <w:rFonts w:ascii="Consolas" w:hAnsi="Consolas"/>
          <w:color w:val="D4D4D4"/>
          <w:sz w:val="21"/>
          <w:szCs w:val="21"/>
        </w:rPr>
        <w:t>f.readlines</w:t>
      </w:r>
      <w:proofErr w:type="gramEnd"/>
      <w:r>
        <w:rPr>
          <w:rFonts w:ascii="Consolas" w:hAnsi="Consolas"/>
          <w:color w:val="D4D4D4"/>
          <w:sz w:val="21"/>
          <w:szCs w:val="21"/>
        </w:rPr>
        <w:t>()</w:t>
      </w:r>
    </w:p>
    <w:p w14:paraId="06986B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w:t>
      </w:r>
      <w:proofErr w:type="gramStart"/>
      <w:r>
        <w:rPr>
          <w:rFonts w:ascii="Consolas" w:hAnsi="Consolas"/>
          <w:color w:val="D4D4D4"/>
          <w:sz w:val="21"/>
          <w:szCs w:val="21"/>
        </w:rPr>
        <w:t>x.strip</w:t>
      </w:r>
      <w:proofErr w:type="gramEnd"/>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 Remove Whitespace</w:t>
      </w:r>
    </w:p>
    <w:p w14:paraId="205EAC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content:</w:t>
      </w:r>
    </w:p>
    <w:p w14:paraId="6B0DDF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(c)</w:t>
      </w:r>
    </w:p>
    <w:p w14:paraId="0E4358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w:t>
      </w:r>
      <w:r>
        <w:rPr>
          <w:rFonts w:ascii="Consolas" w:hAnsi="Consolas"/>
          <w:color w:val="D4D4D4"/>
          <w:sz w:val="21"/>
          <w:szCs w:val="21"/>
        </w:rPr>
        <w:t>.join</w:t>
      </w:r>
      <w:proofErr w:type="gramEnd"/>
      <w:r>
        <w:rPr>
          <w:rFonts w:ascii="Consolas" w:hAnsi="Consolas"/>
          <w:color w:val="D4D4D4"/>
          <w:sz w:val="21"/>
          <w:szCs w:val="21"/>
        </w:rPr>
        <w:t>(row))</w:t>
      </w:r>
    </w:p>
    <w:p w14:paraId="48980FB3" w14:textId="77777777" w:rsidR="00932176" w:rsidRDefault="00932176">
      <w:pPr>
        <w:shd w:val="clear" w:color="auto" w:fill="1E1E1E"/>
        <w:spacing w:line="285" w:lineRule="atLeast"/>
        <w:rPr>
          <w:rFonts w:ascii="Consolas" w:hAnsi="Consolas"/>
          <w:color w:val="D4D4D4"/>
          <w:sz w:val="21"/>
          <w:szCs w:val="21"/>
        </w:rPr>
      </w:pPr>
    </w:p>
    <w:p w14:paraId="0C9F24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D4D4D4"/>
          <w:sz w:val="21"/>
          <w:szCs w:val="21"/>
        </w:rPr>
        <w:t>S.Patients</w:t>
      </w:r>
      <w:proofErr w:type="gramEnd"/>
      <w:r>
        <w:rPr>
          <w:rFonts w:ascii="Consolas" w:hAnsi="Consolas"/>
          <w:color w:val="D4D4D4"/>
          <w:sz w:val="21"/>
          <w:szCs w:val="21"/>
        </w:rPr>
        <w:t>:</w:t>
      </w:r>
    </w:p>
    <w:p w14:paraId="504B7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args.patient</w:t>
      </w:r>
      <w:proofErr w:type="gramEnd"/>
      <w:r>
        <w:rPr>
          <w:rFonts w:ascii="Consolas" w:hAnsi="Consolas"/>
          <w:color w:val="D4D4D4"/>
          <w:sz w:val="21"/>
          <w:szCs w:val="21"/>
        </w:rPr>
        <w:t xml:space="preserve">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794187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61F007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values from each patient visit</w:t>
      </w:r>
    </w:p>
    <w:p w14:paraId="5064A5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D4D4D4"/>
          <w:sz w:val="21"/>
          <w:szCs w:val="21"/>
        </w:rPr>
        <w:t>p.Visits</w:t>
      </w:r>
      <w:proofErr w:type="gramEnd"/>
      <w:r>
        <w:rPr>
          <w:rFonts w:ascii="Consolas" w:hAnsi="Consolas"/>
          <w:color w:val="D4D4D4"/>
          <w:sz w:val="21"/>
          <w:szCs w:val="21"/>
        </w:rPr>
        <w:t>:</w:t>
      </w:r>
    </w:p>
    <w:p w14:paraId="4024D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v.Report2()  </w:t>
      </w:r>
    </w:p>
    <w:p w14:paraId="5FF938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#print(v.data)                  </w:t>
      </w:r>
    </w:p>
    <w:p w14:paraId="76FB2A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CAC83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"voi file not found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21444902"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53B19E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012E2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VersionCheck(</w:t>
      </w:r>
      <w:proofErr w:type="gramEnd"/>
      <w:r>
        <w:rPr>
          <w:rFonts w:ascii="Consolas" w:hAnsi="Consolas"/>
          <w:color w:val="D4D4D4"/>
          <w:sz w:val="21"/>
          <w:szCs w:val="21"/>
        </w:rPr>
        <w:t>)</w:t>
      </w:r>
    </w:p>
    <w:p w14:paraId="4F7E1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CRUSH ##################"</w:t>
      </w:r>
      <w:r>
        <w:rPr>
          <w:rFonts w:ascii="Consolas" w:hAnsi="Consolas"/>
          <w:color w:val="D4D4D4"/>
          <w:sz w:val="21"/>
          <w:szCs w:val="21"/>
        </w:rPr>
        <w:t>)</w:t>
      </w:r>
    </w:p>
    <w:p w14:paraId="336E69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  Connectomics and Reporting User Shell  #"</w:t>
      </w:r>
      <w:r>
        <w:rPr>
          <w:rFonts w:ascii="Consolas" w:hAnsi="Consolas"/>
          <w:color w:val="D4D4D4"/>
          <w:sz w:val="21"/>
          <w:szCs w:val="21"/>
        </w:rPr>
        <w:t>)</w:t>
      </w:r>
    </w:p>
    <w:p w14:paraId="2DD3CE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31B00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S.Patients</w:t>
      </w:r>
      <w:proofErr w:type="gramEnd"/>
      <w:r>
        <w:rPr>
          <w:rFonts w:ascii="Consolas" w:hAnsi="Consolas"/>
          <w:color w:val="D4D4D4"/>
          <w:sz w:val="21"/>
          <w:szCs w:val="21"/>
        </w:rPr>
        <w:t xml:space="preserve">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w:t>
      </w:r>
    </w:p>
    <w:p w14:paraId="488EBE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"No patient samples found in path [</w:t>
      </w:r>
      <w:r>
        <w:rPr>
          <w:rFonts w:ascii="Consolas" w:hAnsi="Consolas"/>
          <w:color w:val="569CD6"/>
          <w:sz w:val="21"/>
          <w:szCs w:val="21"/>
        </w:rPr>
        <w:t>%s</w:t>
      </w:r>
      <w:r>
        <w:rPr>
          <w:rFonts w:ascii="Consolas" w:hAnsi="Consolas"/>
          <w:color w:val="CE9178"/>
          <w:sz w:val="21"/>
          <w:szCs w:val="21"/>
        </w:rPr>
        <w:t>].  Specify -samples for alternate path."</w:t>
      </w:r>
      <w:r>
        <w:rPr>
          <w:rFonts w:ascii="Consolas" w:hAnsi="Consolas"/>
          <w:color w:val="D4D4D4"/>
          <w:sz w:val="21"/>
          <w:szCs w:val="21"/>
        </w:rPr>
        <w:t xml:space="preserve"> % (</w:t>
      </w:r>
      <w:proofErr w:type="gramStart"/>
      <w:r>
        <w:rPr>
          <w:rFonts w:ascii="Consolas" w:hAnsi="Consolas"/>
          <w:color w:val="D4D4D4"/>
          <w:sz w:val="21"/>
          <w:szCs w:val="21"/>
        </w:rPr>
        <w:t>args.samples</w:t>
      </w:r>
      <w:proofErr w:type="gramEnd"/>
      <w:r>
        <w:rPr>
          <w:rFonts w:ascii="Consolas" w:hAnsi="Consolas"/>
          <w:color w:val="D4D4D4"/>
          <w:sz w:val="21"/>
          <w:szCs w:val="21"/>
        </w:rPr>
        <w:t>))</w:t>
      </w:r>
    </w:p>
    <w:p w14:paraId="271E6F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55B820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STATUS REPORT ############################################################</w:t>
      </w:r>
    </w:p>
    <w:p w14:paraId="13BFD2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F4C2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args.status</w:t>
      </w:r>
      <w:proofErr w:type="gramEnd"/>
      <w:r>
        <w:rPr>
          <w:rFonts w:ascii="Consolas" w:hAnsi="Consolas"/>
          <w:color w:val="D4D4D4"/>
          <w:sz w:val="21"/>
          <w:szCs w:val="21"/>
        </w:rPr>
        <w:t>):</w:t>
      </w:r>
    </w:p>
    <w:p w14:paraId="08CBD9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StatusReport(</w:t>
      </w:r>
      <w:proofErr w:type="gramStart"/>
      <w:r>
        <w:rPr>
          <w:rFonts w:ascii="Consolas" w:hAnsi="Consolas"/>
          <w:color w:val="D4D4D4"/>
          <w:sz w:val="21"/>
          <w:szCs w:val="21"/>
        </w:rPr>
        <w:t>args,S</w:t>
      </w:r>
      <w:proofErr w:type="gramEnd"/>
      <w:r>
        <w:rPr>
          <w:rFonts w:ascii="Consolas" w:hAnsi="Consolas"/>
          <w:color w:val="D4D4D4"/>
          <w:sz w:val="21"/>
          <w:szCs w:val="21"/>
        </w:rPr>
        <w:t>)</w:t>
      </w:r>
    </w:p>
    <w:p w14:paraId="0F567B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3D9DC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F36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ANYTHING OUTSTANDING ##############################################</w:t>
      </w:r>
    </w:p>
    <w:p w14:paraId="2F92C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args.status</w:t>
      </w:r>
      <w:proofErr w:type="gramEnd"/>
      <w:r>
        <w:rPr>
          <w:rFonts w:ascii="Consolas" w:hAnsi="Consolas"/>
          <w:color w:val="D4D4D4"/>
          <w:sz w:val="21"/>
          <w:szCs w:val="21"/>
        </w:rPr>
        <w:t xml:space="preserve">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args.status==</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(args.norender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args.norender != </w:t>
      </w:r>
      <w:r>
        <w:rPr>
          <w:rFonts w:ascii="Consolas" w:hAnsi="Consolas"/>
          <w:color w:val="CE9178"/>
          <w:sz w:val="21"/>
          <w:szCs w:val="21"/>
        </w:rPr>
        <w:t>'y'</w:t>
      </w:r>
      <w:r>
        <w:rPr>
          <w:rFonts w:ascii="Consolas" w:hAnsi="Consolas"/>
          <w:color w:val="D4D4D4"/>
          <w:sz w:val="21"/>
          <w:szCs w:val="21"/>
        </w:rPr>
        <w:t>)):</w:t>
      </w:r>
    </w:p>
    <w:p w14:paraId="2BECF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ProcessSamples(</w:t>
      </w:r>
      <w:proofErr w:type="gramStart"/>
      <w:r>
        <w:rPr>
          <w:rFonts w:ascii="Consolas" w:hAnsi="Consolas"/>
          <w:color w:val="D4D4D4"/>
          <w:sz w:val="21"/>
          <w:szCs w:val="21"/>
        </w:rPr>
        <w:t>args,S</w:t>
      </w:r>
      <w:proofErr w:type="gramEnd"/>
      <w:r>
        <w:rPr>
          <w:rFonts w:ascii="Consolas" w:hAnsi="Consolas"/>
          <w:color w:val="D4D4D4"/>
          <w:sz w:val="21"/>
          <w:szCs w:val="21"/>
        </w:rPr>
        <w:t>)</w:t>
      </w:r>
    </w:p>
    <w:p w14:paraId="3D7378CC" w14:textId="77777777" w:rsidR="00932176" w:rsidRDefault="00932176">
      <w:pPr>
        <w:shd w:val="clear" w:color="auto" w:fill="1E1E1E"/>
        <w:spacing w:line="285" w:lineRule="atLeast"/>
        <w:rPr>
          <w:rFonts w:ascii="Consolas" w:hAnsi="Consolas"/>
          <w:color w:val="D4D4D4"/>
          <w:sz w:val="21"/>
          <w:szCs w:val="21"/>
        </w:rPr>
      </w:pPr>
    </w:p>
    <w:p w14:paraId="11EE0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"We are done"</w:t>
      </w:r>
      <w:r>
        <w:rPr>
          <w:rFonts w:ascii="Consolas" w:hAnsi="Consolas"/>
          <w:color w:val="D4D4D4"/>
          <w:sz w:val="21"/>
          <w:szCs w:val="21"/>
        </w:rPr>
        <w:t>)</w:t>
      </w:r>
    </w:p>
    <w:p w14:paraId="72933906"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4FF9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 xml:space="preserve"> == </w:t>
      </w:r>
      <w:r>
        <w:rPr>
          <w:rFonts w:ascii="Consolas" w:hAnsi="Consolas"/>
          <w:color w:val="CE9178"/>
          <w:sz w:val="21"/>
          <w:szCs w:val="21"/>
        </w:rPr>
        <w:t>'__main__'</w:t>
      </w:r>
      <w:r>
        <w:rPr>
          <w:rFonts w:ascii="Consolas" w:hAnsi="Consolas"/>
          <w:color w:val="D4D4D4"/>
          <w:sz w:val="21"/>
          <w:szCs w:val="21"/>
        </w:rPr>
        <w:t>:</w:t>
      </w:r>
    </w:p>
    <w:p w14:paraId="2D2F6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main(</w:t>
      </w:r>
      <w:proofErr w:type="gramEnd"/>
      <w:r>
        <w:rPr>
          <w:rFonts w:ascii="Consolas" w:hAnsi="Consolas"/>
          <w:color w:val="D4D4D4"/>
          <w:sz w:val="21"/>
          <w:szCs w:val="21"/>
        </w:rPr>
        <w:t>)</w:t>
      </w:r>
    </w:p>
    <w:p w14:paraId="0F9A827D"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358C9C26" w14:textId="77777777" w:rsidR="00932176" w:rsidRDefault="001D37B0">
      <w:pPr>
        <w:pStyle w:val="Heading2"/>
        <w:numPr>
          <w:ilvl w:val="1"/>
          <w:numId w:val="2"/>
        </w:numPr>
      </w:pPr>
      <w:bookmarkStart w:id="329" w:name="_Toc15248811"/>
      <w:r>
        <w:t>Patient.py</w:t>
      </w:r>
      <w:bookmarkEnd w:id="329"/>
    </w:p>
    <w:p w14:paraId="6E4F34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w:t>
      </w:r>
      <w:proofErr w:type="gramStart"/>
      <w:r>
        <w:rPr>
          <w:rFonts w:ascii="Consolas" w:hAnsi="Consolas"/>
          <w:color w:val="D4D4D4"/>
          <w:sz w:val="21"/>
          <w:szCs w:val="21"/>
        </w:rPr>
        <w:t>sys,inspect</w:t>
      </w:r>
      <w:proofErr w:type="gramEnd"/>
    </w:p>
    <w:p w14:paraId="6F8F6C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6C499D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5F3160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proofErr w:type="gramStart"/>
      <w:r>
        <w:rPr>
          <w:rFonts w:ascii="Consolas" w:hAnsi="Consolas"/>
          <w:color w:val="D4D4D4"/>
          <w:sz w:val="21"/>
          <w:szCs w:val="21"/>
        </w:rPr>
        <w:t>tractcrush.ux</w:t>
      </w:r>
      <w:proofErr w:type="gramEnd"/>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MsgUser</w:t>
      </w:r>
    </w:p>
    <w:p w14:paraId="0445DEE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proofErr w:type="gramStart"/>
      <w:r>
        <w:rPr>
          <w:rFonts w:ascii="Consolas" w:hAnsi="Consolas"/>
          <w:color w:val="D4D4D4"/>
          <w:sz w:val="21"/>
          <w:szCs w:val="21"/>
        </w:rPr>
        <w:t>tractcrush.visit</w:t>
      </w:r>
      <w:proofErr w:type="gramEnd"/>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Visit</w:t>
      </w:r>
    </w:p>
    <w:p w14:paraId="0784F620" w14:textId="77777777" w:rsidR="00932176" w:rsidRDefault="00932176">
      <w:pPr>
        <w:shd w:val="clear" w:color="auto" w:fill="1E1E1E"/>
        <w:spacing w:line="285" w:lineRule="atLeast"/>
        <w:rPr>
          <w:rFonts w:ascii="Consolas" w:hAnsi="Consolas"/>
          <w:color w:val="D4D4D4"/>
          <w:sz w:val="21"/>
          <w:szCs w:val="21"/>
        </w:rPr>
      </w:pPr>
    </w:p>
    <w:p w14:paraId="12E2D1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8E54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Patient</w:t>
      </w:r>
      <w:r>
        <w:rPr>
          <w:rFonts w:ascii="Consolas" w:hAnsi="Consolas"/>
          <w:color w:val="D4D4D4"/>
          <w:sz w:val="21"/>
          <w:szCs w:val="21"/>
        </w:rPr>
        <w:t>:</w:t>
      </w:r>
    </w:p>
    <w:p w14:paraId="493AA520" w14:textId="77777777" w:rsidR="00932176" w:rsidRDefault="00932176">
      <w:pPr>
        <w:shd w:val="clear" w:color="auto" w:fill="1E1E1E"/>
        <w:spacing w:line="285" w:lineRule="atLeast"/>
        <w:rPr>
          <w:rFonts w:ascii="Consolas" w:hAnsi="Consolas"/>
          <w:color w:val="D4D4D4"/>
          <w:sz w:val="21"/>
          <w:szCs w:val="21"/>
        </w:rPr>
      </w:pPr>
    </w:p>
    <w:p w14:paraId="69DD9D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proofErr w:type="gramStart"/>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proofErr w:type="gramEnd"/>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75FEB8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.PatientId=os.path</w:t>
      </w:r>
      <w:proofErr w:type="gramEnd"/>
      <w:r>
        <w:rPr>
          <w:rFonts w:ascii="Consolas" w:hAnsi="Consolas"/>
          <w:color w:val="D4D4D4"/>
          <w:sz w:val="21"/>
          <w:szCs w:val="21"/>
        </w:rPr>
        <w:t>.basename(path)</w:t>
      </w:r>
    </w:p>
    <w:p w14:paraId="47E97E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=rebuild</w:t>
      </w:r>
    </w:p>
    <w:p w14:paraId="63A627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.voi=voi</w:t>
      </w:r>
    </w:p>
    <w:p w14:paraId="78595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.recrush</w:t>
      </w:r>
      <w:proofErr w:type="gramEnd"/>
      <w:r>
        <w:rPr>
          <w:rFonts w:ascii="Consolas" w:hAnsi="Consolas"/>
          <w:color w:val="D4D4D4"/>
          <w:sz w:val="21"/>
          <w:szCs w:val="21"/>
        </w:rPr>
        <w:t>=recrush</w:t>
      </w:r>
    </w:p>
    <w:p w14:paraId="156D84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.fixmissing</w:t>
      </w:r>
      <w:proofErr w:type="gramEnd"/>
      <w:r>
        <w:rPr>
          <w:rFonts w:ascii="Consolas" w:hAnsi="Consolas"/>
          <w:color w:val="D4D4D4"/>
          <w:sz w:val="21"/>
          <w:szCs w:val="21"/>
        </w:rPr>
        <w:t>=fixmissing</w:t>
      </w:r>
    </w:p>
    <w:p w14:paraId="2590B9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.maxcores</w:t>
      </w:r>
      <w:proofErr w:type="gramEnd"/>
      <w:r>
        <w:rPr>
          <w:rFonts w:ascii="Consolas" w:hAnsi="Consolas"/>
          <w:color w:val="D4D4D4"/>
          <w:sz w:val="21"/>
          <w:szCs w:val="21"/>
        </w:rPr>
        <w:t>=maxcores</w:t>
      </w:r>
    </w:p>
    <w:p w14:paraId="3C1EFD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.disable</w:t>
      </w:r>
      <w:proofErr w:type="gramEnd"/>
      <w:r>
        <w:rPr>
          <w:rFonts w:ascii="Consolas" w:hAnsi="Consolas"/>
          <w:color w:val="D4D4D4"/>
          <w:sz w:val="21"/>
          <w:szCs w:val="21"/>
        </w:rPr>
        <w:t>_log=disable_log</w:t>
      </w:r>
    </w:p>
    <w:p w14:paraId="0BED15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50D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.Visits</w:t>
      </w:r>
      <w:proofErr w:type="gramEnd"/>
      <w:r>
        <w:rPr>
          <w:rFonts w:ascii="Consolas" w:hAnsi="Consolas"/>
          <w:color w:val="D4D4D4"/>
          <w:sz w:val="21"/>
          <w:szCs w:val="21"/>
        </w:rPr>
        <w:t>=[]</w:t>
      </w:r>
    </w:p>
    <w:p w14:paraId="357D3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186C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visits = </w:t>
      </w:r>
      <w:proofErr w:type="gramStart"/>
      <w:r>
        <w:rPr>
          <w:rFonts w:ascii="Consolas" w:hAnsi="Consolas"/>
          <w:color w:val="D4D4D4"/>
          <w:sz w:val="21"/>
          <w:szCs w:val="21"/>
        </w:rPr>
        <w:t>os.listdir</w:t>
      </w:r>
      <w:proofErr w:type="gramEnd"/>
      <w:r>
        <w:rPr>
          <w:rFonts w:ascii="Consolas" w:hAnsi="Consolas"/>
          <w:color w:val="D4D4D4"/>
          <w:sz w:val="21"/>
          <w:szCs w:val="21"/>
        </w:rPr>
        <w:t>( path )</w:t>
      </w:r>
    </w:p>
    <w:p w14:paraId="64154D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5A5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visits:</w:t>
      </w:r>
    </w:p>
    <w:p w14:paraId="447464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visitPathTest=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D4D4D4"/>
          <w:sz w:val="21"/>
          <w:szCs w:val="21"/>
        </w:rPr>
        <w:t xml:space="preserve"> % (</w:t>
      </w:r>
      <w:proofErr w:type="gramStart"/>
      <w:r>
        <w:rPr>
          <w:rFonts w:ascii="Consolas" w:hAnsi="Consolas"/>
          <w:color w:val="D4D4D4"/>
          <w:sz w:val="21"/>
          <w:szCs w:val="21"/>
        </w:rPr>
        <w:t>path,v</w:t>
      </w:r>
      <w:proofErr w:type="gramEnd"/>
      <w:r>
        <w:rPr>
          <w:rFonts w:ascii="Consolas" w:hAnsi="Consolas"/>
          <w:color w:val="D4D4D4"/>
          <w:sz w:val="21"/>
          <w:szCs w:val="21"/>
        </w:rPr>
        <w:t>)</w:t>
      </w:r>
    </w:p>
    <w:p w14:paraId="403C05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59BE23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 xml:space="preserve">.exists(visitPathTest) </w:t>
      </w:r>
      <w:r>
        <w:rPr>
          <w:rFonts w:ascii="Consolas" w:hAnsi="Consolas"/>
          <w:color w:val="569CD6"/>
          <w:sz w:val="21"/>
          <w:szCs w:val="21"/>
        </w:rPr>
        <w:t>and</w:t>
      </w:r>
      <w:r>
        <w:rPr>
          <w:rFonts w:ascii="Consolas" w:hAnsi="Consolas"/>
          <w:color w:val="D4D4D4"/>
          <w:sz w:val="21"/>
          <w:szCs w:val="21"/>
        </w:rPr>
        <w:t xml:space="preserve"> v!=</w:t>
      </w:r>
      <w:r>
        <w:rPr>
          <w:rFonts w:ascii="Consolas" w:hAnsi="Consolas"/>
          <w:color w:val="CE9178"/>
          <w:sz w:val="21"/>
          <w:szCs w:val="21"/>
        </w:rPr>
        <w:t>"fsaverage"</w:t>
      </w:r>
      <w:r>
        <w:rPr>
          <w:rFonts w:ascii="Consolas" w:hAnsi="Consolas"/>
          <w:color w:val="D4D4D4"/>
          <w:sz w:val="21"/>
          <w:szCs w:val="21"/>
        </w:rPr>
        <w:t>:</w:t>
      </w:r>
    </w:p>
    <w:p w14:paraId="6E6E9E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4C15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path,v</w:t>
      </w:r>
      <w:proofErr w:type="gramEnd"/>
      <w:r>
        <w:rPr>
          <w:rFonts w:ascii="Consolas" w:hAnsi="Consolas"/>
          <w:color w:val="D4D4D4"/>
          <w:sz w:val="21"/>
          <w:szCs w:val="21"/>
        </w:rPr>
        <w:t>)</w:t>
      </w:r>
    </w:p>
    <w:p w14:paraId="27D3B1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thisVisit = Visit(</w:t>
      </w:r>
      <w:proofErr w:type="gramStart"/>
      <w:r>
        <w:rPr>
          <w:rFonts w:ascii="Consolas" w:hAnsi="Consolas"/>
          <w:color w:val="D4D4D4"/>
          <w:sz w:val="21"/>
          <w:szCs w:val="21"/>
        </w:rPr>
        <w:t>visitPath,</w:t>
      </w:r>
      <w:r>
        <w:rPr>
          <w:rFonts w:ascii="Consolas" w:hAnsi="Consolas"/>
          <w:color w:val="569CD6"/>
          <w:sz w:val="21"/>
          <w:szCs w:val="21"/>
        </w:rPr>
        <w:t>self</w:t>
      </w:r>
      <w:proofErr w:type="gramEnd"/>
      <w:r>
        <w:rPr>
          <w:rFonts w:ascii="Consolas" w:hAnsi="Consolas"/>
          <w:color w:val="D4D4D4"/>
          <w:sz w:val="21"/>
          <w:szCs w:val="21"/>
        </w:rPr>
        <w:t>.rebuild,voi,recrush,fixmissing,maxcores,</w:t>
      </w:r>
      <w:r>
        <w:rPr>
          <w:rFonts w:ascii="Consolas" w:hAnsi="Consolas"/>
          <w:color w:val="569CD6"/>
          <w:sz w:val="21"/>
          <w:szCs w:val="21"/>
        </w:rPr>
        <w:t>self</w:t>
      </w:r>
      <w:r>
        <w:rPr>
          <w:rFonts w:ascii="Consolas" w:hAnsi="Consolas"/>
          <w:color w:val="D4D4D4"/>
          <w:sz w:val="21"/>
          <w:szCs w:val="21"/>
        </w:rPr>
        <w:t>.disable_log)</w:t>
      </w:r>
    </w:p>
    <w:p w14:paraId="7F5336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.Visits.append</w:t>
      </w:r>
      <w:proofErr w:type="gramEnd"/>
      <w:r>
        <w:rPr>
          <w:rFonts w:ascii="Consolas" w:hAnsi="Consolas"/>
          <w:color w:val="D4D4D4"/>
          <w:sz w:val="21"/>
          <w:szCs w:val="21"/>
        </w:rPr>
        <w:t>(thisVisit)</w:t>
      </w:r>
    </w:p>
    <w:p w14:paraId="366CF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D1BF65B" w14:textId="77777777" w:rsidR="00932176" w:rsidRDefault="00932176">
      <w:pPr>
        <w:pStyle w:val="BodyFirst"/>
      </w:pPr>
    </w:p>
    <w:p w14:paraId="04C6B85C" w14:textId="77777777" w:rsidR="00932176" w:rsidRDefault="001D37B0">
      <w:pPr>
        <w:pStyle w:val="Heading2"/>
        <w:numPr>
          <w:ilvl w:val="1"/>
          <w:numId w:val="2"/>
        </w:numPr>
      </w:pPr>
      <w:bookmarkStart w:id="330" w:name="_Toc15248812"/>
      <w:r>
        <w:t>Visit.py</w:t>
      </w:r>
      <w:bookmarkEnd w:id="330"/>
    </w:p>
    <w:p w14:paraId="569B56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w:t>
      </w:r>
      <w:proofErr w:type="gramStart"/>
      <w:r>
        <w:rPr>
          <w:rFonts w:ascii="Consolas" w:hAnsi="Consolas"/>
          <w:color w:val="D4D4D4"/>
          <w:sz w:val="21"/>
          <w:szCs w:val="21"/>
        </w:rPr>
        <w:t>sys,inspect</w:t>
      </w:r>
      <w:proofErr w:type="gramEnd"/>
    </w:p>
    <w:p w14:paraId="205F89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 import monkey</w:t>
      </w:r>
    </w:p>
    <w:p w14:paraId="0C38C49F" w14:textId="77777777" w:rsidR="00932176" w:rsidRDefault="00932176">
      <w:pPr>
        <w:shd w:val="clear" w:color="auto" w:fill="1E1E1E"/>
        <w:spacing w:line="285" w:lineRule="atLeast"/>
        <w:rPr>
          <w:rFonts w:ascii="Consolas" w:hAnsi="Consolas"/>
          <w:color w:val="D4D4D4"/>
          <w:sz w:val="21"/>
          <w:szCs w:val="21"/>
        </w:rPr>
      </w:pPr>
    </w:p>
    <w:p w14:paraId="78DBB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w:t>
      </w:r>
      <w:proofErr w:type="gramStart"/>
      <w:r>
        <w:rPr>
          <w:rFonts w:ascii="Consolas" w:hAnsi="Consolas"/>
          <w:color w:val="6A9955"/>
          <w:sz w:val="21"/>
          <w:szCs w:val="21"/>
        </w:rPr>
        <w:t>monkey.patch</w:t>
      </w:r>
      <w:proofErr w:type="gramEnd"/>
      <w:r>
        <w:rPr>
          <w:rFonts w:ascii="Consolas" w:hAnsi="Consolas"/>
          <w:color w:val="6A9955"/>
          <w:sz w:val="21"/>
          <w:szCs w:val="21"/>
        </w:rPr>
        <w:t>_all()</w:t>
      </w:r>
    </w:p>
    <w:p w14:paraId="206308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#from </w:t>
      </w:r>
      <w:proofErr w:type="gramStart"/>
      <w:r>
        <w:rPr>
          <w:rFonts w:ascii="Consolas" w:hAnsi="Consolas"/>
          <w:color w:val="6A9955"/>
          <w:sz w:val="21"/>
          <w:szCs w:val="21"/>
        </w:rPr>
        <w:t>gevent.pool</w:t>
      </w:r>
      <w:proofErr w:type="gramEnd"/>
      <w:r>
        <w:rPr>
          <w:rFonts w:ascii="Consolas" w:hAnsi="Consolas"/>
          <w:color w:val="6A9955"/>
          <w:sz w:val="21"/>
          <w:szCs w:val="21"/>
        </w:rPr>
        <w:t xml:space="preserve"> import Pool</w:t>
      </w:r>
    </w:p>
    <w:p w14:paraId="123941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399596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 </w:t>
      </w:r>
      <w:r>
        <w:rPr>
          <w:rFonts w:ascii="Consolas" w:hAnsi="Consolas"/>
          <w:color w:val="C586C0"/>
          <w:sz w:val="21"/>
          <w:szCs w:val="21"/>
        </w:rPr>
        <w:t>as</w:t>
      </w:r>
      <w:r>
        <w:rPr>
          <w:rFonts w:ascii="Consolas" w:hAnsi="Consolas"/>
          <w:color w:val="D4D4D4"/>
          <w:sz w:val="21"/>
          <w:szCs w:val="21"/>
        </w:rPr>
        <w:t xml:space="preserve"> np</w:t>
      </w:r>
    </w:p>
    <w:p w14:paraId="3ABF18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re</w:t>
      </w:r>
    </w:p>
    <w:p w14:paraId="500EE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time</w:t>
      </w:r>
    </w:p>
    <w:p w14:paraId="65B4F4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threading import Thread</w:t>
      </w:r>
    </w:p>
    <w:p w14:paraId="6A1CBC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14:paraId="6B6E4CFE" w14:textId="77777777" w:rsidR="00932176" w:rsidRDefault="00932176">
      <w:pPr>
        <w:shd w:val="clear" w:color="auto" w:fill="1E1E1E"/>
        <w:spacing w:line="285" w:lineRule="atLeast"/>
        <w:rPr>
          <w:rFonts w:ascii="Consolas" w:hAnsi="Consolas"/>
          <w:color w:val="D4D4D4"/>
          <w:sz w:val="21"/>
          <w:szCs w:val="21"/>
        </w:rPr>
      </w:pPr>
    </w:p>
    <w:p w14:paraId="018CAE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0D0F32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proofErr w:type="gramStart"/>
      <w:r>
        <w:rPr>
          <w:rFonts w:ascii="Consolas" w:hAnsi="Consolas"/>
          <w:color w:val="D4D4D4"/>
          <w:sz w:val="21"/>
          <w:szCs w:val="21"/>
        </w:rPr>
        <w:t>tractcrush.ux</w:t>
      </w:r>
      <w:proofErr w:type="gramEnd"/>
      <w:r>
        <w:rPr>
          <w:rFonts w:ascii="Consolas" w:hAnsi="Consolas"/>
          <w:color w:val="D4D4D4"/>
          <w:sz w:val="21"/>
          <w:szCs w:val="21"/>
        </w:rPr>
        <w:t xml:space="preserve"> </w:t>
      </w:r>
      <w:r>
        <w:rPr>
          <w:rFonts w:ascii="Consolas" w:hAnsi="Consolas"/>
          <w:color w:val="C586C0"/>
          <w:sz w:val="21"/>
          <w:szCs w:val="21"/>
        </w:rPr>
        <w:t>import</w:t>
      </w:r>
      <w:r>
        <w:rPr>
          <w:rFonts w:ascii="Consolas" w:hAnsi="Consolas"/>
          <w:color w:val="D4D4D4"/>
          <w:sz w:val="21"/>
          <w:szCs w:val="21"/>
        </w:rPr>
        <w:t xml:space="preserve"> MsgUser</w:t>
      </w:r>
    </w:p>
    <w:p w14:paraId="1B16F5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nibabel </w:t>
      </w:r>
      <w:r>
        <w:rPr>
          <w:rFonts w:ascii="Consolas" w:hAnsi="Consolas"/>
          <w:color w:val="C586C0"/>
          <w:sz w:val="21"/>
          <w:szCs w:val="21"/>
        </w:rPr>
        <w:t>as</w:t>
      </w:r>
      <w:r>
        <w:rPr>
          <w:rFonts w:ascii="Consolas" w:hAnsi="Consolas"/>
          <w:color w:val="D4D4D4"/>
          <w:sz w:val="21"/>
          <w:szCs w:val="21"/>
        </w:rPr>
        <w:t xml:space="preserve"> nib</w:t>
      </w:r>
    </w:p>
    <w:p w14:paraId="5AD33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shutil </w:t>
      </w:r>
      <w:r>
        <w:rPr>
          <w:rFonts w:ascii="Consolas" w:hAnsi="Consolas"/>
          <w:color w:val="C586C0"/>
          <w:sz w:val="21"/>
          <w:szCs w:val="21"/>
        </w:rPr>
        <w:t>import</w:t>
      </w:r>
      <w:r>
        <w:rPr>
          <w:rFonts w:ascii="Consolas" w:hAnsi="Consolas"/>
          <w:color w:val="D4D4D4"/>
          <w:sz w:val="21"/>
          <w:szCs w:val="21"/>
        </w:rPr>
        <w:t xml:space="preserve"> copyfile</w:t>
      </w:r>
    </w:p>
    <w:p w14:paraId="751AC7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w:t>
      </w:r>
      <w:proofErr w:type="gramStart"/>
      <w:r>
        <w:rPr>
          <w:rFonts w:ascii="Consolas" w:hAnsi="Consolas"/>
          <w:color w:val="D4D4D4"/>
          <w:sz w:val="21"/>
          <w:szCs w:val="21"/>
        </w:rPr>
        <w:t>Pool,cpu</w:t>
      </w:r>
      <w:proofErr w:type="gramEnd"/>
      <w:r>
        <w:rPr>
          <w:rFonts w:ascii="Consolas" w:hAnsi="Consolas"/>
          <w:color w:val="D4D4D4"/>
          <w:sz w:val="21"/>
          <w:szCs w:val="21"/>
        </w:rPr>
        <w:t>_count</w:t>
      </w:r>
    </w:p>
    <w:p w14:paraId="1F707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csv</w:t>
      </w:r>
    </w:p>
    <w:p w14:paraId="385271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warnings</w:t>
      </w:r>
    </w:p>
    <w:p w14:paraId="4DD2A4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collections </w:t>
      </w:r>
      <w:r>
        <w:rPr>
          <w:rFonts w:ascii="Consolas" w:hAnsi="Consolas"/>
          <w:color w:val="C586C0"/>
          <w:sz w:val="21"/>
          <w:szCs w:val="21"/>
        </w:rPr>
        <w:t>import</w:t>
      </w:r>
      <w:r>
        <w:rPr>
          <w:rFonts w:ascii="Consolas" w:hAnsi="Consolas"/>
          <w:color w:val="D4D4D4"/>
          <w:sz w:val="21"/>
          <w:szCs w:val="21"/>
        </w:rPr>
        <w:t xml:space="preserve"> defaultdict</w:t>
      </w:r>
    </w:p>
    <w:p w14:paraId="250AB9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14:paraId="277E24B4" w14:textId="77777777" w:rsidR="00932176" w:rsidRDefault="00932176">
      <w:pPr>
        <w:shd w:val="clear" w:color="auto" w:fill="1E1E1E"/>
        <w:spacing w:line="285" w:lineRule="atLeast"/>
        <w:rPr>
          <w:rFonts w:ascii="Consolas" w:hAnsi="Consolas"/>
          <w:color w:val="D4D4D4"/>
          <w:sz w:val="21"/>
          <w:szCs w:val="21"/>
        </w:rPr>
      </w:pPr>
    </w:p>
    <w:p w14:paraId="2D52E1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F979E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Visit</w:t>
      </w:r>
      <w:r>
        <w:rPr>
          <w:rFonts w:ascii="Consolas" w:hAnsi="Consolas"/>
          <w:color w:val="D4D4D4"/>
          <w:sz w:val="21"/>
          <w:szCs w:val="21"/>
        </w:rPr>
        <w:t>:</w:t>
      </w:r>
    </w:p>
    <w:p w14:paraId="56A691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F39C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unicode_csv_</w:t>
      </w:r>
      <w:proofErr w:type="gramStart"/>
      <w:r>
        <w:rPr>
          <w:rFonts w:ascii="Consolas" w:hAnsi="Consolas"/>
          <w:color w:val="DCDCAA"/>
          <w:sz w:val="21"/>
          <w:szCs w:val="21"/>
        </w:rPr>
        <w:t>reader</w:t>
      </w:r>
      <w:r>
        <w:rPr>
          <w:rFonts w:ascii="Consolas" w:hAnsi="Consolas"/>
          <w:color w:val="D4D4D4"/>
          <w:sz w:val="21"/>
          <w:szCs w:val="21"/>
        </w:rPr>
        <w:t>(</w:t>
      </w:r>
      <w:proofErr w:type="gramEnd"/>
      <w:r>
        <w:rPr>
          <w:rFonts w:ascii="Consolas" w:hAnsi="Consolas"/>
          <w:color w:val="9CDCFE"/>
          <w:sz w:val="21"/>
          <w:szCs w:val="21"/>
        </w:rPr>
        <w:t>utf8_data</w:t>
      </w:r>
      <w:r>
        <w:rPr>
          <w:rFonts w:ascii="Consolas" w:hAnsi="Consolas"/>
          <w:color w:val="D4D4D4"/>
          <w:sz w:val="21"/>
          <w:szCs w:val="21"/>
        </w:rPr>
        <w:t xml:space="preserve">, </w:t>
      </w:r>
      <w:r>
        <w:rPr>
          <w:rFonts w:ascii="Consolas" w:hAnsi="Consolas"/>
          <w:color w:val="9CDCFE"/>
          <w:sz w:val="21"/>
          <w:szCs w:val="21"/>
        </w:rPr>
        <w:t>dialect</w:t>
      </w:r>
      <w:r>
        <w:rPr>
          <w:rFonts w:ascii="Consolas" w:hAnsi="Consolas"/>
          <w:color w:val="D4D4D4"/>
          <w:sz w:val="21"/>
          <w:szCs w:val="21"/>
        </w:rPr>
        <w:t>=csv.excel, **</w:t>
      </w:r>
      <w:r>
        <w:rPr>
          <w:rFonts w:ascii="Consolas" w:hAnsi="Consolas"/>
          <w:color w:val="9CDCFE"/>
          <w:sz w:val="21"/>
          <w:szCs w:val="21"/>
        </w:rPr>
        <w:t>kwargs</w:t>
      </w:r>
      <w:r>
        <w:rPr>
          <w:rFonts w:ascii="Consolas" w:hAnsi="Consolas"/>
          <w:color w:val="D4D4D4"/>
          <w:sz w:val="21"/>
          <w:szCs w:val="21"/>
        </w:rPr>
        <w:t>):</w:t>
      </w:r>
    </w:p>
    <w:p w14:paraId="76A88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csv_reader = </w:t>
      </w:r>
      <w:proofErr w:type="gramStart"/>
      <w:r>
        <w:rPr>
          <w:rFonts w:ascii="Consolas" w:hAnsi="Consolas"/>
          <w:color w:val="D4D4D4"/>
          <w:sz w:val="21"/>
          <w:szCs w:val="21"/>
        </w:rPr>
        <w:t>csv.reader</w:t>
      </w:r>
      <w:proofErr w:type="gramEnd"/>
      <w:r>
        <w:rPr>
          <w:rFonts w:ascii="Consolas" w:hAnsi="Consolas"/>
          <w:color w:val="D4D4D4"/>
          <w:sz w:val="21"/>
          <w:szCs w:val="21"/>
        </w:rPr>
        <w:t xml:space="preserve">(utf8_data, </w:t>
      </w:r>
      <w:r>
        <w:rPr>
          <w:rFonts w:ascii="Consolas" w:hAnsi="Consolas"/>
          <w:color w:val="9CDCFE"/>
          <w:sz w:val="21"/>
          <w:szCs w:val="21"/>
        </w:rPr>
        <w:t>dialect</w:t>
      </w:r>
      <w:r>
        <w:rPr>
          <w:rFonts w:ascii="Consolas" w:hAnsi="Consolas"/>
          <w:color w:val="D4D4D4"/>
          <w:sz w:val="21"/>
          <w:szCs w:val="21"/>
        </w:rPr>
        <w:t>=dialect, **kwargs)</w:t>
      </w:r>
    </w:p>
    <w:p w14:paraId="3A1072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csv_reader:</w:t>
      </w:r>
    </w:p>
    <w:p w14:paraId="23F680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yield</w:t>
      </w:r>
      <w:r>
        <w:rPr>
          <w:rFonts w:ascii="Consolas" w:hAnsi="Consolas"/>
          <w:color w:val="D4D4D4"/>
          <w:sz w:val="21"/>
          <w:szCs w:val="21"/>
        </w:rPr>
        <w:t xml:space="preserve"> [</w:t>
      </w:r>
      <w:proofErr w:type="gramStart"/>
      <w:r>
        <w:rPr>
          <w:rFonts w:ascii="Consolas" w:hAnsi="Consolas"/>
          <w:color w:val="9CDCFE"/>
          <w:sz w:val="21"/>
          <w:szCs w:val="21"/>
        </w:rPr>
        <w:t>unicode</w:t>
      </w:r>
      <w:r>
        <w:rPr>
          <w:rFonts w:ascii="Consolas" w:hAnsi="Consolas"/>
          <w:color w:val="D4D4D4"/>
          <w:sz w:val="21"/>
          <w:szCs w:val="21"/>
        </w:rPr>
        <w:t>(</w:t>
      </w:r>
      <w:proofErr w:type="gramEnd"/>
      <w:r>
        <w:rPr>
          <w:rFonts w:ascii="Consolas" w:hAnsi="Consolas"/>
          <w:color w:val="D4D4D4"/>
          <w:sz w:val="21"/>
          <w:szCs w:val="21"/>
        </w:rPr>
        <w:t xml:space="preserve">cell, </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row]</w:t>
      </w:r>
    </w:p>
    <w:p w14:paraId="42B810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2A4FFC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proofErr w:type="gramStart"/>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proofErr w:type="gramEnd"/>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5995FE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.VisitId=os.path</w:t>
      </w:r>
      <w:proofErr w:type="gramEnd"/>
      <w:r>
        <w:rPr>
          <w:rFonts w:ascii="Consolas" w:hAnsi="Consolas"/>
          <w:color w:val="D4D4D4"/>
          <w:sz w:val="21"/>
          <w:szCs w:val="21"/>
        </w:rPr>
        <w:t>.basename(path)</w:t>
      </w:r>
    </w:p>
    <w:p w14:paraId="6A5F01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=path</w:t>
      </w:r>
    </w:p>
    <w:p w14:paraId="59C10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=rebuild</w:t>
      </w:r>
    </w:p>
    <w:p w14:paraId="5E0214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.voi=voi        </w:t>
      </w:r>
    </w:p>
    <w:p w14:paraId="10E40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.recrush</w:t>
      </w:r>
      <w:proofErr w:type="gramEnd"/>
      <w:r>
        <w:rPr>
          <w:rFonts w:ascii="Consolas" w:hAnsi="Consolas"/>
          <w:color w:val="D4D4D4"/>
          <w:sz w:val="21"/>
          <w:szCs w:val="21"/>
        </w:rPr>
        <w:t>=recrush</w:t>
      </w:r>
    </w:p>
    <w:p w14:paraId="17E9C7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.fixmissing</w:t>
      </w:r>
      <w:proofErr w:type="gramEnd"/>
      <w:r>
        <w:rPr>
          <w:rFonts w:ascii="Consolas" w:hAnsi="Consolas"/>
          <w:color w:val="D4D4D4"/>
          <w:sz w:val="21"/>
          <w:szCs w:val="21"/>
        </w:rPr>
        <w:t xml:space="preserve">=fixmissing        </w:t>
      </w:r>
    </w:p>
    <w:p w14:paraId="7E8BC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maxcores:</w:t>
      </w:r>
    </w:p>
    <w:p w14:paraId="52689BF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.maxcores</w:t>
      </w:r>
      <w:proofErr w:type="gramEnd"/>
      <w:r>
        <w:rPr>
          <w:rFonts w:ascii="Consolas" w:hAnsi="Consolas"/>
          <w:color w:val="D4D4D4"/>
          <w:sz w:val="21"/>
          <w:szCs w:val="21"/>
        </w:rPr>
        <w:t xml:space="preserve">=maxcores </w:t>
      </w:r>
    </w:p>
    <w:p w14:paraId="1233A8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D5D2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.maxcores</w:t>
      </w:r>
      <w:proofErr w:type="gramEnd"/>
      <w:r>
        <w:rPr>
          <w:rFonts w:ascii="Consolas" w:hAnsi="Consolas"/>
          <w:color w:val="D4D4D4"/>
          <w:sz w:val="21"/>
          <w:szCs w:val="21"/>
        </w:rPr>
        <w:t>=</w:t>
      </w:r>
      <w:r>
        <w:rPr>
          <w:rFonts w:ascii="Consolas" w:hAnsi="Consolas"/>
          <w:color w:val="B5CEA8"/>
          <w:sz w:val="21"/>
          <w:szCs w:val="21"/>
        </w:rPr>
        <w:t>9999</w:t>
      </w:r>
    </w:p>
    <w:p w14:paraId="3FFC82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 = defaultdict(</w:t>
      </w:r>
      <w:r>
        <w:rPr>
          <w:rFonts w:ascii="Consolas" w:hAnsi="Consolas"/>
          <w:color w:val="4EC9B0"/>
          <w:sz w:val="21"/>
          <w:szCs w:val="21"/>
        </w:rPr>
        <w:t>list</w:t>
      </w:r>
      <w:r>
        <w:rPr>
          <w:rFonts w:ascii="Consolas" w:hAnsi="Consolas"/>
          <w:color w:val="D4D4D4"/>
          <w:sz w:val="21"/>
          <w:szCs w:val="21"/>
        </w:rPr>
        <w:t>)</w:t>
      </w:r>
      <w:proofErr w:type="gramStart"/>
      <w:r>
        <w:rPr>
          <w:rFonts w:ascii="Consolas" w:hAnsi="Consolas"/>
          <w:color w:val="6A9955"/>
          <w:sz w:val="21"/>
          <w:szCs w:val="21"/>
        </w:rPr>
        <w:t>#{</w:t>
      </w:r>
      <w:proofErr w:type="gramEnd"/>
      <w:r>
        <w:rPr>
          <w:rFonts w:ascii="Consolas" w:hAnsi="Consolas"/>
          <w:color w:val="6A9955"/>
          <w:sz w:val="21"/>
          <w:szCs w:val="21"/>
        </w:rPr>
        <w:t>}</w:t>
      </w:r>
    </w:p>
    <w:p w14:paraId="551A25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.PatientId=os.path</w:t>
      </w:r>
      <w:proofErr w:type="gramEnd"/>
      <w:r>
        <w:rPr>
          <w:rFonts w:ascii="Consolas" w:hAnsi="Consolas"/>
          <w:color w:val="D4D4D4"/>
          <w:sz w:val="21"/>
          <w:szCs w:val="21"/>
        </w:rPr>
        <w:t>.split(os.path.dirname(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67111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reconTest=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/Freesurfer/mri/wmparc.mgz"</w:t>
      </w:r>
      <w:r>
        <w:rPr>
          <w:rFonts w:ascii="Consolas" w:hAnsi="Consolas"/>
          <w:color w:val="D4D4D4"/>
          <w:sz w:val="21"/>
          <w:szCs w:val="21"/>
        </w:rPr>
        <w:t xml:space="preserve"> % (path)</w:t>
      </w:r>
    </w:p>
    <w:p w14:paraId="15C7EF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.disable</w:t>
      </w:r>
      <w:proofErr w:type="gramEnd"/>
      <w:r>
        <w:rPr>
          <w:rFonts w:ascii="Consolas" w:hAnsi="Consolas"/>
          <w:color w:val="D4D4D4"/>
          <w:sz w:val="21"/>
          <w:szCs w:val="21"/>
        </w:rPr>
        <w:t>_log=disable_log</w:t>
      </w:r>
    </w:p>
    <w:p w14:paraId="322972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14B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.isfile(reconTest):</w:t>
      </w:r>
    </w:p>
    <w:p w14:paraId="63D254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.ReconComplete</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p>
    <w:p w14:paraId="16FF6A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FA06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.ReconComplete</w:t>
      </w:r>
      <w:proofErr w:type="gramEnd"/>
      <w:r>
        <w:rPr>
          <w:rFonts w:ascii="Consolas" w:hAnsi="Consolas"/>
          <w:color w:val="D4D4D4"/>
          <w:sz w:val="21"/>
          <w:szCs w:val="21"/>
        </w:rPr>
        <w:t>=</w:t>
      </w:r>
      <w:r>
        <w:rPr>
          <w:rFonts w:ascii="Consolas" w:hAnsi="Consolas"/>
          <w:color w:val="569CD6"/>
          <w:sz w:val="21"/>
          <w:szCs w:val="21"/>
        </w:rPr>
        <w:t>False</w:t>
      </w:r>
    </w:p>
    <w:p w14:paraId="28533351" w14:textId="77777777" w:rsidR="00932176" w:rsidRDefault="00932176">
      <w:pPr>
        <w:shd w:val="clear" w:color="auto" w:fill="1E1E1E"/>
        <w:spacing w:line="285" w:lineRule="atLeast"/>
        <w:rPr>
          <w:rFonts w:ascii="Consolas" w:hAnsi="Consolas"/>
          <w:color w:val="D4D4D4"/>
          <w:sz w:val="21"/>
          <w:szCs w:val="21"/>
        </w:rPr>
      </w:pPr>
    </w:p>
    <w:p w14:paraId="1AE48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measurementTest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(path)</w:t>
      </w:r>
    </w:p>
    <w:p w14:paraId="4B261C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#print(measurementTest)</w:t>
      </w:r>
    </w:p>
    <w:p w14:paraId="102855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.isfile(measurementTest):</w:t>
      </w:r>
    </w:p>
    <w:p w14:paraId="766996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.MeasurementComplete</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p>
    <w:p w14:paraId="4BD26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62B189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.MeasurementComplete</w:t>
      </w:r>
      <w:proofErr w:type="gramEnd"/>
      <w:r>
        <w:rPr>
          <w:rFonts w:ascii="Consolas" w:hAnsi="Consolas"/>
          <w:color w:val="D4D4D4"/>
          <w:sz w:val="21"/>
          <w:szCs w:val="21"/>
        </w:rPr>
        <w:t>=</w:t>
      </w:r>
      <w:r>
        <w:rPr>
          <w:rFonts w:ascii="Consolas" w:hAnsi="Consolas"/>
          <w:color w:val="569CD6"/>
          <w:sz w:val="21"/>
          <w:szCs w:val="21"/>
        </w:rPr>
        <w:t>False</w:t>
      </w:r>
    </w:p>
    <w:p w14:paraId="4FFC2B0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80CB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.Segments</w:t>
      </w:r>
      <w:proofErr w:type="gramEnd"/>
      <w:r>
        <w:rPr>
          <w:rFonts w:ascii="Consolas" w:hAnsi="Consolas"/>
          <w:color w:val="D4D4D4"/>
          <w:sz w:val="21"/>
          <w:szCs w:val="21"/>
        </w:rPr>
        <w:t xml:space="preserve"> = []</w:t>
      </w:r>
      <w:r>
        <w:rPr>
          <w:rFonts w:ascii="Consolas" w:hAnsi="Consolas"/>
          <w:color w:val="6A9955"/>
          <w:sz w:val="21"/>
          <w:szCs w:val="21"/>
        </w:rPr>
        <w:t>#{}</w:t>
      </w:r>
    </w:p>
    <w:p w14:paraId="3BCFF781" w14:textId="77777777" w:rsidR="00932176" w:rsidRDefault="00932176">
      <w:pPr>
        <w:shd w:val="clear" w:color="auto" w:fill="1E1E1E"/>
        <w:spacing w:line="285" w:lineRule="atLeast"/>
        <w:rPr>
          <w:rFonts w:ascii="Consolas" w:hAnsi="Consolas"/>
          <w:color w:val="D4D4D4"/>
          <w:sz w:val="21"/>
          <w:szCs w:val="21"/>
        </w:rPr>
      </w:pPr>
    </w:p>
    <w:p w14:paraId="3456D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w:t>
      </w:r>
      <w:r>
        <w:rPr>
          <w:rFonts w:ascii="Consolas" w:hAnsi="Consolas"/>
          <w:color w:val="B5CEA8"/>
          <w:sz w:val="21"/>
          <w:szCs w:val="21"/>
        </w:rPr>
        <w:t>1</w:t>
      </w:r>
    </w:p>
    <w:p w14:paraId="024293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segmentMap=</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.dirname(os.path.abspath(inspect.getfile(inspect.currentframe()))),</w:t>
      </w:r>
      <w:r>
        <w:rPr>
          <w:rFonts w:ascii="Consolas" w:hAnsi="Consolas"/>
          <w:color w:val="CE9178"/>
          <w:sz w:val="21"/>
          <w:szCs w:val="21"/>
        </w:rPr>
        <w:t>"segmentMap.txt"</w:t>
      </w:r>
      <w:r>
        <w:rPr>
          <w:rFonts w:ascii="Consolas" w:hAnsi="Consolas"/>
          <w:color w:val="D4D4D4"/>
          <w:sz w:val="21"/>
          <w:szCs w:val="21"/>
        </w:rPr>
        <w:t>)</w:t>
      </w:r>
    </w:p>
    <w:p w14:paraId="4F176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(segmentMap) </w:t>
      </w:r>
      <w:r>
        <w:rPr>
          <w:rFonts w:ascii="Consolas" w:hAnsi="Consolas"/>
          <w:color w:val="C586C0"/>
          <w:sz w:val="21"/>
          <w:szCs w:val="21"/>
        </w:rPr>
        <w:t>as</w:t>
      </w:r>
      <w:r>
        <w:rPr>
          <w:rFonts w:ascii="Consolas" w:hAnsi="Consolas"/>
          <w:color w:val="D4D4D4"/>
          <w:sz w:val="21"/>
          <w:szCs w:val="21"/>
        </w:rPr>
        <w:t xml:space="preserve"> fin:</w:t>
      </w:r>
    </w:p>
    <w:p w14:paraId="50BB3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w:t>
      </w:r>
      <w:proofErr w:type="gramStart"/>
      <w:r>
        <w:rPr>
          <w:rFonts w:ascii="Consolas" w:hAnsi="Consolas"/>
          <w:color w:val="D4D4D4"/>
          <w:sz w:val="21"/>
          <w:szCs w:val="21"/>
        </w:rPr>
        <w:t>csv.reader</w:t>
      </w:r>
      <w:proofErr w:type="gramEnd"/>
      <w:r>
        <w:rPr>
          <w:rFonts w:ascii="Consolas" w:hAnsi="Consolas"/>
          <w:color w:val="D4D4D4"/>
          <w:sz w:val="21"/>
          <w:szCs w:val="21"/>
        </w:rPr>
        <w:t xml:space="preserve">(fin,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EBC9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proofErr w:type="gramStart"/>
      <w:r>
        <w:rPr>
          <w:rFonts w:ascii="Consolas" w:hAnsi="Consolas"/>
          <w:color w:val="D4D4D4"/>
          <w:sz w:val="21"/>
          <w:szCs w:val="21"/>
        </w:rPr>
        <w:t>re.compile</w:t>
      </w:r>
      <w:proofErr w:type="gramEnd"/>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4895E2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391AED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gramStart"/>
      <w:r>
        <w:rPr>
          <w:rFonts w:ascii="Consolas" w:hAnsi="Consolas"/>
          <w:color w:val="6A9955"/>
          <w:sz w:val="21"/>
          <w:szCs w:val="21"/>
        </w:rPr>
        <w:t>print(</w:t>
      </w:r>
      <w:proofErr w:type="gramEnd"/>
      <w:r>
        <w:rPr>
          <w:rFonts w:ascii="Consolas" w:hAnsi="Consolas"/>
          <w:color w:val="6A9955"/>
          <w:sz w:val="21"/>
          <w:szCs w:val="21"/>
        </w:rPr>
        <w:t>"%s,%s" %(i,row))</w:t>
      </w:r>
    </w:p>
    <w:p w14:paraId="590C58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9A5BB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.Segments.append</w:t>
      </w:r>
      <w:proofErr w:type="gramEnd"/>
      <w:r>
        <w:rPr>
          <w:rFonts w:ascii="Consolas" w:hAnsi="Consolas"/>
          <w:color w:val="D4D4D4"/>
          <w:sz w:val="21"/>
          <w:szCs w:val="21"/>
        </w:rPr>
        <w:t>({</w:t>
      </w:r>
      <w:r>
        <w:rPr>
          <w:rFonts w:ascii="Consolas" w:hAnsi="Consolas"/>
          <w:color w:val="CE9178"/>
          <w:sz w:val="21"/>
          <w:szCs w:val="21"/>
        </w:rPr>
        <w:t>'roi'</w:t>
      </w:r>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'roiname'</w:t>
      </w:r>
      <w:r>
        <w:rPr>
          <w:rFonts w:ascii="Consolas" w:hAnsi="Consolas"/>
          <w:color w:val="D4D4D4"/>
          <w:sz w:val="21"/>
          <w:szCs w:val="21"/>
        </w:rPr>
        <w:t>:row[</w:t>
      </w:r>
      <w:r>
        <w:rPr>
          <w:rFonts w:ascii="Consolas" w:hAnsi="Consolas"/>
          <w:color w:val="B5CEA8"/>
          <w:sz w:val="21"/>
          <w:szCs w:val="21"/>
        </w:rPr>
        <w:t>1</w:t>
      </w:r>
      <w:r>
        <w:rPr>
          <w:rFonts w:ascii="Consolas" w:hAnsi="Consolas"/>
          <w:color w:val="D4D4D4"/>
          <w:sz w:val="21"/>
          <w:szCs w:val="21"/>
        </w:rPr>
        <w:t>],</w:t>
      </w:r>
      <w:r>
        <w:rPr>
          <w:rFonts w:ascii="Consolas" w:hAnsi="Consolas"/>
          <w:color w:val="CE9178"/>
          <w:sz w:val="21"/>
          <w:szCs w:val="21"/>
        </w:rPr>
        <w:t>'asymmetry'</w:t>
      </w:r>
      <w:r>
        <w:rPr>
          <w:rFonts w:ascii="Consolas" w:hAnsi="Consolas"/>
          <w:color w:val="D4D4D4"/>
          <w:sz w:val="21"/>
          <w:szCs w:val="21"/>
        </w:rPr>
        <w:t>:row[</w:t>
      </w:r>
      <w:r>
        <w:rPr>
          <w:rFonts w:ascii="Consolas" w:hAnsi="Consolas"/>
          <w:color w:val="B5CEA8"/>
          <w:sz w:val="21"/>
          <w:szCs w:val="21"/>
        </w:rPr>
        <w:t>2</w:t>
      </w:r>
      <w:r>
        <w:rPr>
          <w:rFonts w:ascii="Consolas" w:hAnsi="Consolas"/>
          <w:color w:val="D4D4D4"/>
          <w:sz w:val="21"/>
          <w:szCs w:val="21"/>
        </w:rPr>
        <w:t>]})</w:t>
      </w:r>
    </w:p>
    <w:p w14:paraId="76264C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i=i+</w:t>
      </w:r>
      <w:r>
        <w:rPr>
          <w:rFonts w:ascii="Consolas" w:hAnsi="Consolas"/>
          <w:color w:val="B5CEA8"/>
          <w:sz w:val="21"/>
          <w:szCs w:val="21"/>
        </w:rPr>
        <w:t>1</w:t>
      </w:r>
    </w:p>
    <w:p w14:paraId="3652DF6A" w14:textId="77777777" w:rsidR="00932176" w:rsidRDefault="00932176">
      <w:pPr>
        <w:shd w:val="clear" w:color="auto" w:fill="1E1E1E"/>
        <w:spacing w:line="285" w:lineRule="atLeast"/>
        <w:rPr>
          <w:rFonts w:ascii="Consolas" w:hAnsi="Consolas"/>
          <w:color w:val="D4D4D4"/>
          <w:sz w:val="21"/>
          <w:szCs w:val="21"/>
        </w:rPr>
      </w:pPr>
    </w:p>
    <w:p w14:paraId="2451AF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is_number</w:t>
      </w:r>
      <w:r>
        <w:rPr>
          <w:rFonts w:ascii="Consolas" w:hAnsi="Consolas"/>
          <w:color w:val="D4D4D4"/>
          <w:sz w:val="21"/>
          <w:szCs w:val="21"/>
        </w:rPr>
        <w:t>(</w:t>
      </w:r>
      <w:proofErr w:type="gramStart"/>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w:t>
      </w:r>
      <w:proofErr w:type="gramEnd"/>
      <w:r>
        <w:rPr>
          <w:rFonts w:ascii="Consolas" w:hAnsi="Consolas"/>
          <w:color w:val="D4D4D4"/>
          <w:sz w:val="21"/>
          <w:szCs w:val="21"/>
        </w:rPr>
        <w:t>):</w:t>
      </w:r>
    </w:p>
    <w:p w14:paraId="6CC526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625FCD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(s)</w:t>
      </w:r>
    </w:p>
    <w:p w14:paraId="106C15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14:paraId="1D7ED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ValueError</w:t>
      </w:r>
      <w:r>
        <w:rPr>
          <w:rFonts w:ascii="Consolas" w:hAnsi="Consolas"/>
          <w:color w:val="D4D4D4"/>
          <w:sz w:val="21"/>
          <w:szCs w:val="21"/>
        </w:rPr>
        <w:t>:</w:t>
      </w:r>
    </w:p>
    <w:p w14:paraId="26A478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14:paraId="0EA13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D6FA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75029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gramStart"/>
      <w:r>
        <w:rPr>
          <w:rFonts w:ascii="Consolas" w:hAnsi="Consolas"/>
          <w:color w:val="6A9955"/>
          <w:sz w:val="21"/>
          <w:szCs w:val="21"/>
        </w:rPr>
        <w:t>Lets</w:t>
      </w:r>
      <w:proofErr w:type="gramEnd"/>
      <w:r>
        <w:rPr>
          <w:rFonts w:ascii="Consolas" w:hAnsi="Consolas"/>
          <w:color w:val="6A9955"/>
          <w:sz w:val="21"/>
          <w:szCs w:val="21"/>
        </w:rPr>
        <w:t xml:space="preserve"> Render as needed</w:t>
      </w:r>
    </w:p>
    <w:p w14:paraId="494806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w:t>
      </w:r>
    </w:p>
    <w:p w14:paraId="6B2E38F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4C14C0" w14:textId="77777777" w:rsidR="00932176" w:rsidRDefault="00932176">
      <w:pPr>
        <w:shd w:val="clear" w:color="auto" w:fill="1E1E1E"/>
        <w:spacing w:line="285" w:lineRule="atLeast"/>
        <w:rPr>
          <w:rFonts w:ascii="Consolas" w:hAnsi="Consolas"/>
          <w:color w:val="D4D4D4"/>
          <w:sz w:val="21"/>
          <w:szCs w:val="21"/>
        </w:rPr>
      </w:pPr>
    </w:p>
    <w:p w14:paraId="6CC4EC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.mgz</w:t>
      </w:r>
      <w:proofErr w:type="gramEnd"/>
      <w:r>
        <w:rPr>
          <w:rFonts w:ascii="Consolas" w:hAnsi="Consolas"/>
          <w:color w:val="D4D4D4"/>
          <w:sz w:val="21"/>
          <w:szCs w:val="21"/>
        </w:rPr>
        <w:t>2nifti()</w:t>
      </w:r>
    </w:p>
    <w:p w14:paraId="59AF1A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.eddy</w:t>
      </w:r>
      <w:proofErr w:type="gramEnd"/>
      <w:r>
        <w:rPr>
          <w:rFonts w:ascii="Consolas" w:hAnsi="Consolas"/>
          <w:color w:val="D4D4D4"/>
          <w:sz w:val="21"/>
          <w:szCs w:val="21"/>
        </w:rPr>
        <w:t>_correct()</w:t>
      </w:r>
    </w:p>
    <w:p w14:paraId="2D8F88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.hardi</w:t>
      </w:r>
      <w:proofErr w:type="gramEnd"/>
      <w:r>
        <w:rPr>
          <w:rFonts w:ascii="Consolas" w:hAnsi="Consolas"/>
          <w:color w:val="D4D4D4"/>
          <w:sz w:val="21"/>
          <w:szCs w:val="21"/>
        </w:rPr>
        <w:t>_mat()</w:t>
      </w:r>
    </w:p>
    <w:p w14:paraId="76759D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w:t>
      </w:r>
      <w:proofErr w:type="gramStart"/>
      <w:r>
        <w:rPr>
          <w:rFonts w:ascii="Consolas" w:hAnsi="Consolas"/>
          <w:color w:val="D4D4D4"/>
          <w:sz w:val="21"/>
          <w:szCs w:val="21"/>
        </w:rPr>
        <w:t>recon(</w:t>
      </w:r>
      <w:proofErr w:type="gramEnd"/>
      <w:r>
        <w:rPr>
          <w:rFonts w:ascii="Consolas" w:hAnsi="Consolas"/>
          <w:color w:val="D4D4D4"/>
          <w:sz w:val="21"/>
          <w:szCs w:val="21"/>
        </w:rPr>
        <w:t>)</w:t>
      </w:r>
    </w:p>
    <w:p w14:paraId="192723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w:t>
      </w:r>
      <w:proofErr w:type="gramStart"/>
      <w:r>
        <w:rPr>
          <w:rFonts w:ascii="Consolas" w:hAnsi="Consolas"/>
          <w:color w:val="D4D4D4"/>
          <w:sz w:val="21"/>
          <w:szCs w:val="21"/>
        </w:rPr>
        <w:t>tracker(</w:t>
      </w:r>
      <w:proofErr w:type="gramEnd"/>
      <w:r>
        <w:rPr>
          <w:rFonts w:ascii="Consolas" w:hAnsi="Consolas"/>
          <w:color w:val="D4D4D4"/>
          <w:sz w:val="21"/>
          <w:szCs w:val="21"/>
        </w:rPr>
        <w:t>)</w:t>
      </w:r>
    </w:p>
    <w:p w14:paraId="0D8A62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.flirt</w:t>
      </w:r>
      <w:proofErr w:type="gramEnd"/>
      <w:r>
        <w:rPr>
          <w:rFonts w:ascii="Consolas" w:hAnsi="Consolas"/>
          <w:color w:val="D4D4D4"/>
          <w:sz w:val="21"/>
          <w:szCs w:val="21"/>
        </w:rPr>
        <w:t>()</w:t>
      </w:r>
    </w:p>
    <w:p w14:paraId="10FE64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.tract</w:t>
      </w:r>
      <w:proofErr w:type="gramEnd"/>
      <w:r>
        <w:rPr>
          <w:rFonts w:ascii="Consolas" w:hAnsi="Consolas"/>
          <w:color w:val="D4D4D4"/>
          <w:sz w:val="21"/>
          <w:szCs w:val="21"/>
        </w:rPr>
        <w:t>_transform()</w:t>
      </w:r>
    </w:p>
    <w:p w14:paraId="0A5290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w:t>
      </w:r>
      <w:proofErr w:type="gramStart"/>
      <w:r>
        <w:rPr>
          <w:rFonts w:ascii="Consolas" w:hAnsi="Consolas"/>
          <w:color w:val="D4D4D4"/>
          <w:sz w:val="21"/>
          <w:szCs w:val="21"/>
        </w:rPr>
        <w:t>recon(</w:t>
      </w:r>
      <w:proofErr w:type="gramEnd"/>
      <w:r>
        <w:rPr>
          <w:rFonts w:ascii="Consolas" w:hAnsi="Consolas"/>
          <w:color w:val="D4D4D4"/>
          <w:sz w:val="21"/>
          <w:szCs w:val="21"/>
        </w:rPr>
        <w:t>)</w:t>
      </w:r>
    </w:p>
    <w:p w14:paraId="1C828A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w:t>
      </w:r>
      <w:proofErr w:type="gramStart"/>
      <w:r>
        <w:rPr>
          <w:rFonts w:ascii="Consolas" w:hAnsi="Consolas"/>
          <w:color w:val="D4D4D4"/>
          <w:sz w:val="21"/>
          <w:szCs w:val="21"/>
        </w:rPr>
        <w:t>tracker(</w:t>
      </w:r>
      <w:proofErr w:type="gramEnd"/>
      <w:r>
        <w:rPr>
          <w:rFonts w:ascii="Consolas" w:hAnsi="Consolas"/>
          <w:color w:val="D4D4D4"/>
          <w:sz w:val="21"/>
          <w:szCs w:val="21"/>
        </w:rPr>
        <w:t>)</w:t>
      </w:r>
    </w:p>
    <w:p w14:paraId="571134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2642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8CE38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649E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.track</w:t>
      </w:r>
      <w:proofErr w:type="gramEnd"/>
      <w:r>
        <w:rPr>
          <w:rFonts w:ascii="Consolas" w:hAnsi="Consolas"/>
          <w:color w:val="D4D4D4"/>
          <w:sz w:val="21"/>
          <w:szCs w:val="21"/>
        </w:rPr>
        <w:t>_vis()</w:t>
      </w:r>
    </w:p>
    <w:p w14:paraId="612B2D00" w14:textId="77777777" w:rsidR="00932176" w:rsidRDefault="00932176">
      <w:pPr>
        <w:shd w:val="clear" w:color="auto" w:fill="1E1E1E"/>
        <w:spacing w:line="285" w:lineRule="atLeast"/>
        <w:rPr>
          <w:rFonts w:ascii="Consolas" w:hAnsi="Consolas"/>
          <w:color w:val="D4D4D4"/>
          <w:sz w:val="21"/>
          <w:szCs w:val="21"/>
        </w:rPr>
      </w:pPr>
    </w:p>
    <w:p w14:paraId="506A3F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GetMeasurements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712FDED" w14:textId="77777777" w:rsidR="00932176" w:rsidRDefault="00932176">
      <w:pPr>
        <w:shd w:val="clear" w:color="auto" w:fill="1E1E1E"/>
        <w:spacing w:line="285" w:lineRule="atLeast"/>
        <w:rPr>
          <w:rFonts w:ascii="Consolas" w:hAnsi="Consolas"/>
          <w:color w:val="D4D4D4"/>
          <w:sz w:val="21"/>
          <w:szCs w:val="21"/>
        </w:rPr>
      </w:pPr>
    </w:p>
    <w:p w14:paraId="4EA41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w:t>
      </w:r>
      <w:proofErr w:type="gramStart"/>
      <w:r>
        <w:rPr>
          <w:rFonts w:ascii="Consolas" w:hAnsi="Consolas"/>
          <w:color w:val="D4D4D4"/>
          <w:sz w:val="21"/>
          <w:szCs w:val="21"/>
        </w:rPr>
        <w:t>={</w:t>
      </w:r>
      <w:proofErr w:type="gramEnd"/>
      <w:r>
        <w:rPr>
          <w:rFonts w:ascii="Consolas" w:hAnsi="Consolas"/>
          <w:color w:val="D4D4D4"/>
          <w:sz w:val="21"/>
          <w:szCs w:val="21"/>
        </w:rPr>
        <w:t>}</w:t>
      </w:r>
    </w:p>
    <w:p w14:paraId="088E24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w:t>
      </w:r>
      <w:proofErr w:type="gramStart"/>
      <w:r>
        <w:rPr>
          <w:rFonts w:ascii="Consolas" w:hAnsi="Consolas"/>
          <w:color w:val="6A9955"/>
          <w:sz w:val="21"/>
          <w:szCs w:val="21"/>
        </w:rPr>
        <w:t>self.Segments</w:t>
      </w:r>
      <w:proofErr w:type="gramEnd"/>
      <w:r>
        <w:rPr>
          <w:rFonts w:ascii="Consolas" w:hAnsi="Consolas"/>
          <w:color w:val="6A9955"/>
          <w:sz w:val="21"/>
          <w:szCs w:val="21"/>
        </w:rPr>
        <w:t>)</w:t>
      </w:r>
    </w:p>
    <w:p w14:paraId="500A7E9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p>
    <w:p w14:paraId="3DA715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        </w:t>
      </w:r>
    </w:p>
    <w:p w14:paraId="4DE689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02FDA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CDCAA"/>
          <w:sz w:val="21"/>
          <w:szCs w:val="21"/>
        </w:rPr>
        <w:t>open</w:t>
      </w:r>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66CCD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5BBFCC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line.strip</w:t>
      </w:r>
      <w:proofErr w:type="gramEnd"/>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6801F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w:t>
      </w:r>
      <w:proofErr w:type="gramStart"/>
      <w:r>
        <w:rPr>
          <w:rFonts w:ascii="Consolas" w:hAnsi="Consolas"/>
          <w:color w:val="D4D4D4"/>
          <w:sz w:val="21"/>
          <w:szCs w:val="21"/>
        </w:rPr>
        <w:t>line.split</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p>
    <w:p w14:paraId="2F2FA0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511BA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.is_number(nvp[</w:t>
      </w:r>
      <w:r>
        <w:rPr>
          <w:rFonts w:ascii="Consolas" w:hAnsi="Consolas"/>
          <w:color w:val="B5CEA8"/>
          <w:sz w:val="21"/>
          <w:szCs w:val="21"/>
        </w:rPr>
        <w:t>1</w:t>
      </w:r>
      <w:proofErr w:type="gramStart"/>
      <w:r>
        <w:rPr>
          <w:rFonts w:ascii="Consolas" w:hAnsi="Consolas"/>
          <w:color w:val="D4D4D4"/>
          <w:sz w:val="21"/>
          <w:szCs w:val="21"/>
        </w:rPr>
        <w:t>].strip</w:t>
      </w:r>
      <w:proofErr w:type="gramEnd"/>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nvp[</w:t>
      </w:r>
      <w:r>
        <w:rPr>
          <w:rFonts w:ascii="Consolas" w:hAnsi="Consolas"/>
          <w:color w:val="B5CEA8"/>
          <w:sz w:val="21"/>
          <w:szCs w:val="21"/>
        </w:rPr>
        <w:t>1</w:t>
      </w:r>
      <w:r>
        <w:rPr>
          <w:rFonts w:ascii="Consolas" w:hAnsi="Consolas"/>
          <w:color w:val="D4D4D4"/>
          <w:sz w:val="21"/>
          <w:szCs w:val="21"/>
        </w:rPr>
        <w:t>].strip()!=</w:t>
      </w:r>
      <w:r>
        <w:rPr>
          <w:rFonts w:ascii="Consolas" w:hAnsi="Consolas"/>
          <w:color w:val="CE9178"/>
          <w:sz w:val="21"/>
          <w:szCs w:val="21"/>
        </w:rPr>
        <w:t>"nan"</w:t>
      </w:r>
      <w:r>
        <w:rPr>
          <w:rFonts w:ascii="Consolas" w:hAnsi="Consolas"/>
          <w:color w:val="D4D4D4"/>
          <w:sz w:val="21"/>
          <w:szCs w:val="21"/>
        </w:rPr>
        <w:t>:</w:t>
      </w:r>
    </w:p>
    <w:p w14:paraId="2C3A01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proofErr w:type="gramStart"/>
      <w:r>
        <w:rPr>
          <w:rFonts w:ascii="Consolas" w:hAnsi="Consolas"/>
          <w:color w:val="D4D4D4"/>
          <w:sz w:val="21"/>
          <w:szCs w:val="21"/>
        </w:rPr>
        <w:t>]]=</w:t>
      </w:r>
      <w:proofErr w:type="gramEnd"/>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485D57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else</w:t>
      </w:r>
      <w:r>
        <w:rPr>
          <w:rFonts w:ascii="Consolas" w:hAnsi="Consolas"/>
          <w:color w:val="D4D4D4"/>
          <w:sz w:val="21"/>
          <w:szCs w:val="21"/>
        </w:rPr>
        <w:t>:</w:t>
      </w:r>
    </w:p>
    <w:p w14:paraId="400022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w:t>
      </w:r>
      <w:proofErr w:type="gramStart"/>
      <w:r>
        <w:rPr>
          <w:rFonts w:ascii="Consolas" w:hAnsi="Consolas"/>
          <w:color w:val="D4D4D4"/>
          <w:sz w:val="21"/>
          <w:szCs w:val="21"/>
        </w:rPr>
        <w:t>nvp[</w:t>
      </w:r>
      <w:proofErr w:type="gramEnd"/>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#convert nan to missing value</w:t>
      </w:r>
    </w:p>
    <w:p w14:paraId="603007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8BC1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659149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gramStart"/>
      <w:r>
        <w:rPr>
          <w:rFonts w:ascii="Consolas" w:hAnsi="Consolas"/>
          <w:color w:val="6A9955"/>
          <w:sz w:val="21"/>
          <w:szCs w:val="21"/>
        </w:rPr>
        <w:t>print(</w:t>
      </w:r>
      <w:proofErr w:type="gramEnd"/>
      <w:r>
        <w:rPr>
          <w:rFonts w:ascii="Consolas" w:hAnsi="Consolas"/>
          <w:color w:val="6A9955"/>
          <w:sz w:val="21"/>
          <w:szCs w:val="21"/>
        </w:rPr>
        <w:t>"Deriving Asymmetry Indexes")</w:t>
      </w:r>
    </w:p>
    <w:p w14:paraId="11CB5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1A10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42F8FD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.VisitId]:</w:t>
      </w:r>
    </w:p>
    <w:p w14:paraId="652BD8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m[</w:t>
      </w:r>
      <w:proofErr w:type="gramEnd"/>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CE9178"/>
          <w:sz w:val="21"/>
          <w:szCs w:val="21"/>
        </w:rPr>
        <w:t>"-asymidx"</w:t>
      </w:r>
      <w:r>
        <w:rPr>
          <w:rFonts w:ascii="Consolas" w:hAnsi="Consolas"/>
          <w:color w:val="D4D4D4"/>
          <w:sz w:val="21"/>
          <w:szCs w:val="21"/>
        </w:rPr>
        <w:t>:</w:t>
      </w:r>
    </w:p>
    <w:p w14:paraId="5E2A7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m0 = </w:t>
      </w:r>
      <w:proofErr w:type="gramStart"/>
      <w:r>
        <w:rPr>
          <w:rFonts w:ascii="Consolas" w:hAnsi="Consolas"/>
          <w:color w:val="D4D4D4"/>
          <w:sz w:val="21"/>
          <w:szCs w:val="21"/>
        </w:rPr>
        <w:t>re.match</w:t>
      </w:r>
      <w:proofErr w:type="gramEnd"/>
      <w:r>
        <w:rPr>
          <w:rFonts w:ascii="Consolas" w:hAnsi="Consolas"/>
          <w:color w:val="D4D4D4"/>
          <w:sz w:val="21"/>
          <w:szCs w:val="21"/>
        </w:rPr>
        <w:t>(</w:t>
      </w:r>
      <w:r>
        <w:rPr>
          <w:rFonts w:ascii="Consolas" w:hAnsi="Consolas"/>
          <w:color w:val="CE9178"/>
          <w:sz w:val="21"/>
          <w:szCs w:val="21"/>
        </w:rPr>
        <w:t>"^(\w+)-(\w+)-(\w+)-(\w+)"</w:t>
      </w:r>
      <w:r>
        <w:rPr>
          <w:rFonts w:ascii="Consolas" w:hAnsi="Consolas"/>
          <w:color w:val="D4D4D4"/>
          <w:sz w:val="21"/>
          <w:szCs w:val="21"/>
        </w:rPr>
        <w:t>,m)</w:t>
      </w:r>
    </w:p>
    <w:p w14:paraId="1D1847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77567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m0:</w:t>
      </w:r>
    </w:p>
    <w:p w14:paraId="7E1897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 = m</w:t>
      </w:r>
      <w:proofErr w:type="gramStart"/>
      <w:r>
        <w:rPr>
          <w:rFonts w:ascii="Consolas" w:hAnsi="Consolas"/>
          <w:color w:val="D4D4D4"/>
          <w:sz w:val="21"/>
          <w:szCs w:val="21"/>
        </w:rPr>
        <w:t>0.group</w:t>
      </w:r>
      <w:proofErr w:type="gramEnd"/>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06C3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 = m</w:t>
      </w:r>
      <w:proofErr w:type="gramStart"/>
      <w:r>
        <w:rPr>
          <w:rFonts w:ascii="Consolas" w:hAnsi="Consolas"/>
          <w:color w:val="D4D4D4"/>
          <w:sz w:val="21"/>
          <w:szCs w:val="21"/>
        </w:rPr>
        <w:t>0.group</w:t>
      </w:r>
      <w:proofErr w:type="gramEnd"/>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2250F4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l_method = m</w:t>
      </w:r>
      <w:proofErr w:type="gramStart"/>
      <w:r>
        <w:rPr>
          <w:rFonts w:ascii="Consolas" w:hAnsi="Consolas"/>
          <w:color w:val="D4D4D4"/>
          <w:sz w:val="21"/>
          <w:szCs w:val="21"/>
        </w:rPr>
        <w:t>0.group</w:t>
      </w:r>
      <w:proofErr w:type="gramEnd"/>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16C04B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 = m</w:t>
      </w:r>
      <w:proofErr w:type="gramStart"/>
      <w:r>
        <w:rPr>
          <w:rFonts w:ascii="Consolas" w:hAnsi="Consolas"/>
          <w:color w:val="D4D4D4"/>
          <w:sz w:val="21"/>
          <w:szCs w:val="21"/>
        </w:rPr>
        <w:t>0.group</w:t>
      </w:r>
      <w:proofErr w:type="gramEnd"/>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6A15DEC1" w14:textId="77777777" w:rsidR="00932176" w:rsidRDefault="00932176">
      <w:pPr>
        <w:shd w:val="clear" w:color="auto" w:fill="1E1E1E"/>
        <w:spacing w:line="285" w:lineRule="atLeast"/>
        <w:rPr>
          <w:rFonts w:ascii="Consolas" w:hAnsi="Consolas"/>
          <w:color w:val="D4D4D4"/>
          <w:sz w:val="21"/>
          <w:szCs w:val="21"/>
        </w:rPr>
      </w:pPr>
    </w:p>
    <w:p w14:paraId="640F6F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w:t>
      </w:r>
      <w:r>
        <w:rPr>
          <w:rFonts w:ascii="Consolas" w:hAnsi="Consolas"/>
          <w:color w:val="CE9178"/>
          <w:sz w:val="21"/>
          <w:szCs w:val="21"/>
        </w:rPr>
        <w:t>""</w:t>
      </w:r>
    </w:p>
    <w:p w14:paraId="3F3FDA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w:t>
      </w:r>
      <w:r>
        <w:rPr>
          <w:rFonts w:ascii="Consolas" w:hAnsi="Consolas"/>
          <w:color w:val="CE9178"/>
          <w:sz w:val="21"/>
          <w:szCs w:val="21"/>
        </w:rPr>
        <w:t>""</w:t>
      </w:r>
    </w:p>
    <w:p w14:paraId="0FB68BE1" w14:textId="77777777" w:rsidR="00932176" w:rsidRDefault="00932176">
      <w:pPr>
        <w:shd w:val="clear" w:color="auto" w:fill="1E1E1E"/>
        <w:spacing w:line="285" w:lineRule="atLeast"/>
        <w:rPr>
          <w:rFonts w:ascii="Consolas" w:hAnsi="Consolas"/>
          <w:color w:val="D4D4D4"/>
          <w:sz w:val="21"/>
          <w:szCs w:val="21"/>
        </w:rPr>
      </w:pPr>
    </w:p>
    <w:p w14:paraId="6920F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gramStart"/>
      <w:r>
        <w:rPr>
          <w:rFonts w:ascii="Consolas" w:hAnsi="Consolas"/>
          <w:color w:val="6A9955"/>
          <w:sz w:val="21"/>
          <w:szCs w:val="21"/>
        </w:rPr>
        <w:t>print(</w:t>
      </w:r>
      <w:proofErr w:type="gramEnd"/>
      <w:r>
        <w:rPr>
          <w:rFonts w:ascii="Consolas" w:hAnsi="Consolas"/>
          <w:color w:val="6A9955"/>
          <w:sz w:val="21"/>
          <w:szCs w:val="21"/>
        </w:rPr>
        <w:t>"%s, %s" %(l_roi,l_roiE))</w:t>
      </w:r>
    </w:p>
    <w:p w14:paraId="2FE584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.Segments</w:t>
      </w:r>
      <w:proofErr w:type="gramEnd"/>
      <w:r>
        <w:rPr>
          <w:rFonts w:ascii="Consolas" w:hAnsi="Consolas"/>
          <w:color w:val="D4D4D4"/>
          <w:sz w:val="21"/>
          <w:szCs w:val="21"/>
        </w:rPr>
        <w:t xml:space="preserve">:                        </w:t>
      </w:r>
    </w:p>
    <w:p w14:paraId="13216A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proofErr w:type="gramStart"/>
      <w:r>
        <w:rPr>
          <w:rFonts w:ascii="Consolas" w:hAnsi="Consolas"/>
          <w:color w:val="CE9178"/>
          <w:sz w:val="21"/>
          <w:szCs w:val="21"/>
        </w:rPr>
        <w:t>'</w:t>
      </w:r>
      <w:r>
        <w:rPr>
          <w:rFonts w:ascii="Consolas" w:hAnsi="Consolas"/>
          <w:color w:val="D4D4D4"/>
          <w:sz w:val="21"/>
          <w:szCs w:val="21"/>
        </w:rPr>
        <w:t>]=</w:t>
      </w:r>
      <w:proofErr w:type="gramEnd"/>
      <w:r>
        <w:rPr>
          <w:rFonts w:ascii="Consolas" w:hAnsi="Consolas"/>
          <w:color w:val="D4D4D4"/>
          <w:sz w:val="21"/>
          <w:szCs w:val="21"/>
        </w:rPr>
        <w:t xml:space="preserve">=l_roi:                            </w:t>
      </w:r>
    </w:p>
    <w:p w14:paraId="03F11A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 = s[</w:t>
      </w:r>
      <w:r>
        <w:rPr>
          <w:rFonts w:ascii="Consolas" w:hAnsi="Consolas"/>
          <w:color w:val="CE9178"/>
          <w:sz w:val="21"/>
          <w:szCs w:val="21"/>
        </w:rPr>
        <w:t>'asymmetry'</w:t>
      </w:r>
      <w:r>
        <w:rPr>
          <w:rFonts w:ascii="Consolas" w:hAnsi="Consolas"/>
          <w:color w:val="D4D4D4"/>
          <w:sz w:val="21"/>
          <w:szCs w:val="21"/>
        </w:rPr>
        <w:t>]</w:t>
      </w:r>
    </w:p>
    <w:p w14:paraId="53A3C7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proofErr w:type="gramStart"/>
      <w:r>
        <w:rPr>
          <w:rFonts w:ascii="Consolas" w:hAnsi="Consolas"/>
          <w:color w:val="CE9178"/>
          <w:sz w:val="21"/>
          <w:szCs w:val="21"/>
        </w:rPr>
        <w:t>'</w:t>
      </w:r>
      <w:r>
        <w:rPr>
          <w:rFonts w:ascii="Consolas" w:hAnsi="Consolas"/>
          <w:color w:val="D4D4D4"/>
          <w:sz w:val="21"/>
          <w:szCs w:val="21"/>
        </w:rPr>
        <w:t>]=</w:t>
      </w:r>
      <w:proofErr w:type="gramEnd"/>
      <w:r>
        <w:rPr>
          <w:rFonts w:ascii="Consolas" w:hAnsi="Consolas"/>
          <w:color w:val="D4D4D4"/>
          <w:sz w:val="21"/>
          <w:szCs w:val="21"/>
        </w:rPr>
        <w:t>=l_roiE:</w:t>
      </w:r>
    </w:p>
    <w:p w14:paraId="4D2950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 = s[</w:t>
      </w:r>
      <w:r>
        <w:rPr>
          <w:rFonts w:ascii="Consolas" w:hAnsi="Consolas"/>
          <w:color w:val="CE9178"/>
          <w:sz w:val="21"/>
          <w:szCs w:val="21"/>
        </w:rPr>
        <w:t>'asymmetry'</w:t>
      </w:r>
      <w:r>
        <w:rPr>
          <w:rFonts w:ascii="Consolas" w:hAnsi="Consolas"/>
          <w:color w:val="D4D4D4"/>
          <w:sz w:val="21"/>
          <w:szCs w:val="21"/>
        </w:rPr>
        <w:t>]</w:t>
      </w:r>
    </w:p>
    <w:p w14:paraId="4504A710" w14:textId="77777777" w:rsidR="00932176" w:rsidRDefault="00932176">
      <w:pPr>
        <w:shd w:val="clear" w:color="auto" w:fill="1E1E1E"/>
        <w:spacing w:line="285" w:lineRule="atLeast"/>
        <w:rPr>
          <w:rFonts w:ascii="Consolas" w:hAnsi="Consolas"/>
          <w:color w:val="D4D4D4"/>
          <w:sz w:val="21"/>
          <w:szCs w:val="21"/>
        </w:rPr>
      </w:pPr>
    </w:p>
    <w:p w14:paraId="5E89E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asymCounterpart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%(l_</w:t>
      </w:r>
      <w:proofErr w:type="gramStart"/>
      <w:r>
        <w:rPr>
          <w:rFonts w:ascii="Consolas" w:hAnsi="Consolas"/>
          <w:color w:val="D4D4D4"/>
          <w:sz w:val="21"/>
          <w:szCs w:val="21"/>
        </w:rPr>
        <w:t>roiC,l</w:t>
      </w:r>
      <w:proofErr w:type="gramEnd"/>
      <w:r>
        <w:rPr>
          <w:rFonts w:ascii="Consolas" w:hAnsi="Consolas"/>
          <w:color w:val="D4D4D4"/>
          <w:sz w:val="21"/>
          <w:szCs w:val="21"/>
        </w:rPr>
        <w:t xml:space="preserve">_roiEC,l_method,l_measure)                    </w:t>
      </w:r>
    </w:p>
    <w:p w14:paraId="6BC53C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asymCounterpart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.VisitId]:</w:t>
      </w:r>
    </w:p>
    <w:p w14:paraId="08BA39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.VisitId][m])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 </w:t>
      </w:r>
      <w:r>
        <w:rPr>
          <w:rFonts w:ascii="Consolas" w:hAnsi="Consolas"/>
          <w:color w:val="B5CEA8"/>
          <w:sz w:val="21"/>
          <w:szCs w:val="21"/>
        </w:rPr>
        <w:t>0</w:t>
      </w:r>
      <w:r>
        <w:rPr>
          <w:rFonts w:ascii="Consolas" w:hAnsi="Consolas"/>
          <w:color w:val="D4D4D4"/>
          <w:sz w:val="21"/>
          <w:szCs w:val="21"/>
        </w:rPr>
        <w:t>:</w:t>
      </w:r>
    </w:p>
    <w:p w14:paraId="6B2C55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p>
    <w:p w14:paraId="1ECBD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asymMeasuresToAdd[</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 asymIdx</w:t>
      </w:r>
    </w:p>
    <w:p w14:paraId="0CD4B2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newm </w:t>
      </w:r>
      <w:r>
        <w:rPr>
          <w:rFonts w:ascii="Consolas" w:hAnsi="Consolas"/>
          <w:color w:val="569CD6"/>
          <w:sz w:val="21"/>
          <w:szCs w:val="21"/>
        </w:rPr>
        <w:t>in</w:t>
      </w:r>
      <w:r>
        <w:rPr>
          <w:rFonts w:ascii="Consolas" w:hAnsi="Consolas"/>
          <w:color w:val="D4D4D4"/>
          <w:sz w:val="21"/>
          <w:szCs w:val="21"/>
        </w:rPr>
        <w:t xml:space="preserve"> asymMeasuresToAdd:</w:t>
      </w:r>
    </w:p>
    <w:p w14:paraId="56C9BF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4EC9B0"/>
          <w:sz w:val="21"/>
          <w:szCs w:val="21"/>
        </w:rPr>
        <w:t>str</w:t>
      </w:r>
      <w:r>
        <w:rPr>
          <w:rFonts w:ascii="Consolas" w:hAnsi="Consolas"/>
          <w:color w:val="D4D4D4"/>
          <w:sz w:val="21"/>
          <w:szCs w:val="21"/>
        </w:rPr>
        <w:t>(asymMeasuresToAdd[newm])):</w:t>
      </w:r>
    </w:p>
    <w:p w14:paraId="14CEA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Measurements[newm]=</w:t>
      </w:r>
      <w:r>
        <w:rPr>
          <w:rFonts w:ascii="Consolas" w:hAnsi="Consolas"/>
          <w:color w:val="4EC9B0"/>
          <w:sz w:val="21"/>
          <w:szCs w:val="21"/>
        </w:rPr>
        <w:t>str</w:t>
      </w:r>
      <w:r>
        <w:rPr>
          <w:rFonts w:ascii="Consolas" w:hAnsi="Consolas"/>
          <w:color w:val="D4D4D4"/>
          <w:sz w:val="21"/>
          <w:szCs w:val="21"/>
        </w:rPr>
        <w:t>(asymMeasuresToAdd[newm])</w:t>
      </w:r>
    </w:p>
    <w:p w14:paraId="565357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5112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7F3552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3BB935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Measurements</w:t>
      </w:r>
    </w:p>
    <w:p w14:paraId="4B4110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A21A3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7924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61DFE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4B5FA1A" w14:textId="77777777" w:rsidR="00932176" w:rsidRDefault="00932176">
      <w:pPr>
        <w:shd w:val="clear" w:color="auto" w:fill="1E1E1E"/>
        <w:spacing w:line="285" w:lineRule="atLeast"/>
        <w:rPr>
          <w:rFonts w:ascii="Consolas" w:hAnsi="Consolas"/>
          <w:color w:val="D4D4D4"/>
          <w:sz w:val="21"/>
          <w:szCs w:val="21"/>
        </w:rPr>
      </w:pPr>
    </w:p>
    <w:p w14:paraId="3448AD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.Segments</w:t>
      </w:r>
      <w:proofErr w:type="gramEnd"/>
      <w:r>
        <w:rPr>
          <w:rFonts w:ascii="Consolas" w:hAnsi="Consolas"/>
          <w:color w:val="D4D4D4"/>
          <w:sz w:val="21"/>
          <w:szCs w:val="21"/>
        </w:rPr>
        <w:t>:</w:t>
      </w:r>
    </w:p>
    <w:p w14:paraId="63419D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67541C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20D77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.Segments</w:t>
      </w:r>
      <w:proofErr w:type="gramEnd"/>
      <w:r>
        <w:rPr>
          <w:rFonts w:ascii="Consolas" w:hAnsi="Consolas"/>
          <w:color w:val="D4D4D4"/>
          <w:sz w:val="21"/>
          <w:szCs w:val="21"/>
        </w:rPr>
        <w:t>:</w:t>
      </w:r>
    </w:p>
    <w:p w14:paraId="0507D1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180BA4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11C383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segment!=</w:t>
      </w:r>
      <w:proofErr w:type="gramEnd"/>
      <w:r>
        <w:rPr>
          <w:rFonts w:ascii="Consolas" w:hAnsi="Consolas"/>
          <w:color w:val="D4D4D4"/>
          <w:sz w:val="21"/>
          <w:szCs w:val="21"/>
        </w:rPr>
        <w:t xml:space="preserve">counterpart </w:t>
      </w:r>
      <w:r>
        <w:rPr>
          <w:rFonts w:ascii="Consolas" w:hAnsi="Consolas"/>
          <w:color w:val="569CD6"/>
          <w:sz w:val="21"/>
          <w:szCs w:val="21"/>
        </w:rPr>
        <w:t>and</w:t>
      </w:r>
      <w:r>
        <w:rPr>
          <w:rFonts w:ascii="Consolas" w:hAnsi="Consolas"/>
          <w:color w:val="D4D4D4"/>
          <w:sz w:val="21"/>
          <w:szCs w:val="21"/>
        </w:rPr>
        <w:t xml:space="preserve"> segment&lt;counterpart):                        </w:t>
      </w:r>
    </w:p>
    <w:p w14:paraId="148DFB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w:t>
      </w:r>
      <w:proofErr w:type="gramStart"/>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6A9955"/>
          <w:sz w:val="21"/>
          <w:szCs w:val="21"/>
        </w:rPr>
        <w:t>#Methods represents the possible ROI switches to trackvis, e.g methods = ["roi","roi_end"]</w:t>
      </w:r>
    </w:p>
    <w:p w14:paraId="25E6B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1FD2EE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7A12A4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w:t>
      </w:r>
      <w:proofErr w:type="gramStart"/>
      <w:r>
        <w:rPr>
          <w:rFonts w:ascii="Consolas" w:hAnsi="Consolas"/>
          <w:color w:val="D4D4D4"/>
          <w:sz w:val="21"/>
          <w:szCs w:val="21"/>
        </w:rPr>
        <w:t>csv.reader</w:t>
      </w:r>
      <w:proofErr w:type="gramEnd"/>
      <w:r>
        <w:rPr>
          <w:rFonts w:ascii="Consolas" w:hAnsi="Consolas"/>
          <w:color w:val="D4D4D4"/>
          <w:sz w:val="21"/>
          <w:szCs w:val="21"/>
        </w:rPr>
        <w:t xml:space="preserve">(fin,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2EF3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proofErr w:type="gramStart"/>
      <w:r>
        <w:rPr>
          <w:rFonts w:ascii="Consolas" w:hAnsi="Consolas"/>
          <w:color w:val="D4D4D4"/>
          <w:sz w:val="21"/>
          <w:szCs w:val="21"/>
        </w:rPr>
        <w:t>re.compile</w:t>
      </w:r>
      <w:proofErr w:type="gramEnd"/>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7C4B14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6754B7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381E60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methods.append</w:t>
      </w:r>
      <w:proofErr w:type="gramEnd"/>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 xml:space="preserve">])                    </w:t>
      </w:r>
    </w:p>
    <w:p w14:paraId="005F04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584B54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gramStart"/>
      <w:r>
        <w:rPr>
          <w:rFonts w:ascii="Consolas" w:hAnsi="Consolas"/>
          <w:color w:val="6A9955"/>
          <w:sz w:val="21"/>
          <w:szCs w:val="21"/>
        </w:rPr>
        <w:t>print(</w:t>
      </w:r>
      <w:proofErr w:type="gramEnd"/>
      <w:r>
        <w:rPr>
          <w:rFonts w:ascii="Consolas" w:hAnsi="Consolas"/>
          <w:color w:val="6A9955"/>
          <w:sz w:val="21"/>
          <w:szCs w:val="21"/>
        </w:rPr>
        <w:t>"Rendering segment %s counterpart %s method %s" %(segment, counterpart, method))</w:t>
      </w:r>
    </w:p>
    <w:p w14:paraId="5CF788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segment !</w:t>
      </w:r>
      <w:proofErr w:type="gramEnd"/>
      <w:r>
        <w:rPr>
          <w:rFonts w:ascii="Consolas" w:hAnsi="Consolas"/>
          <w:color w:val="D4D4D4"/>
          <w:sz w:val="21"/>
          <w:szCs w:val="21"/>
        </w:rPr>
        <w:t>= counterpart:</w:t>
      </w:r>
    </w:p>
    <w:p w14:paraId="1F2E39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completeInd = </w:t>
      </w:r>
      <w:proofErr w:type="gramStart"/>
      <w:r>
        <w:rPr>
          <w:rFonts w:ascii="Consolas" w:hAnsi="Consolas"/>
          <w:color w:val="569CD6"/>
          <w:sz w:val="21"/>
          <w:szCs w:val="21"/>
        </w:rPr>
        <w:t>self</w:t>
      </w:r>
      <w:r>
        <w:rPr>
          <w:rFonts w:ascii="Consolas" w:hAnsi="Consolas"/>
          <w:color w:val="D4D4D4"/>
          <w:sz w:val="21"/>
          <w:szCs w:val="21"/>
        </w:rPr>
        <w:t>.MeasurementAudit</w:t>
      </w:r>
      <w:proofErr w:type="gramEnd"/>
      <w:r>
        <w:rPr>
          <w:rFonts w:ascii="Consolas" w:hAnsi="Consolas"/>
          <w:color w:val="D4D4D4"/>
          <w:sz w:val="21"/>
          <w:szCs w:val="21"/>
        </w:rPr>
        <w:t>_worker(segment,counterpart,method)</w:t>
      </w:r>
    </w:p>
    <w:p w14:paraId="4B5614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completeInd:</w:t>
      </w:r>
    </w:p>
    <w:p w14:paraId="40588A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into global data array</w:t>
      </w:r>
    </w:p>
    <w:p w14:paraId="1FC46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completeInd:</w:t>
      </w:r>
    </w:p>
    <w:p w14:paraId="4DA37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.VisitId][m] = completeInd[m]</w:t>
      </w:r>
    </w:p>
    <w:p w14:paraId="140C7189" w14:textId="77777777" w:rsidR="00932176" w:rsidRDefault="00932176">
      <w:pPr>
        <w:shd w:val="clear" w:color="auto" w:fill="1E1E1E"/>
        <w:spacing w:line="285" w:lineRule="atLeast"/>
        <w:rPr>
          <w:rFonts w:ascii="Consolas" w:hAnsi="Consolas"/>
          <w:color w:val="D4D4D4"/>
          <w:sz w:val="21"/>
          <w:szCs w:val="21"/>
        </w:rPr>
      </w:pPr>
    </w:p>
    <w:p w14:paraId="3C6C63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"Measurement 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,method))</w:t>
      </w:r>
    </w:p>
    <w:p w14:paraId="25217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A8D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396105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 xml:space="preserve">"Measurement incomplete: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,method))</w:t>
      </w:r>
    </w:p>
    <w:p w14:paraId="5A19D1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tasks.append</w:t>
      </w:r>
      <w:proofErr w:type="gramEnd"/>
      <w:r>
        <w:rPr>
          <w:rFonts w:ascii="Consolas" w:hAnsi="Consolas"/>
          <w:color w:val="D4D4D4"/>
          <w:sz w:val="21"/>
          <w:szCs w:val="21"/>
        </w:rPr>
        <w:t>(completeInd)</w:t>
      </w:r>
    </w:p>
    <w:p w14:paraId="2B7CAB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w:t>
      </w:r>
      <w:r>
        <w:rPr>
          <w:rFonts w:ascii="Consolas" w:hAnsi="Consolas"/>
          <w:color w:val="DCDCAA"/>
          <w:sz w:val="21"/>
          <w:szCs w:val="21"/>
        </w:rPr>
        <w:t>len</w:t>
      </w:r>
      <w:r>
        <w:rPr>
          <w:rFonts w:ascii="Consolas" w:hAnsi="Consolas"/>
          <w:color w:val="D4D4D4"/>
          <w:sz w:val="21"/>
          <w:szCs w:val="21"/>
        </w:rPr>
        <w:t xml:space="preserve">(tasks)    </w:t>
      </w:r>
    </w:p>
    <w:p w14:paraId="68D8FD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0</w:t>
      </w:r>
      <w:r>
        <w:rPr>
          <w:rFonts w:ascii="Consolas" w:hAnsi="Consolas"/>
          <w:color w:val="D4D4D4"/>
          <w:sz w:val="21"/>
          <w:szCs w:val="21"/>
        </w:rPr>
        <w:t xml:space="preserve">    </w:t>
      </w:r>
    </w:p>
    <w:p w14:paraId="67895E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1BE9B7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t:</w:t>
      </w:r>
    </w:p>
    <w:p w14:paraId="7037F5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1</w:t>
      </w:r>
    </w:p>
    <w:p w14:paraId="2DD731E0" w14:textId="77777777" w:rsidR="00932176" w:rsidRDefault="00932176">
      <w:pPr>
        <w:shd w:val="clear" w:color="auto" w:fill="1E1E1E"/>
        <w:spacing w:line="285" w:lineRule="atLeast"/>
        <w:rPr>
          <w:rFonts w:ascii="Consolas" w:hAnsi="Consolas"/>
          <w:color w:val="D4D4D4"/>
          <w:sz w:val="21"/>
          <w:szCs w:val="21"/>
        </w:rPr>
      </w:pPr>
    </w:p>
    <w:p w14:paraId="33A139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w:t>
      </w:r>
      <w:r>
        <w:rPr>
          <w:rFonts w:ascii="Consolas" w:hAnsi="Consolas"/>
          <w:color w:val="569CD6"/>
          <w:sz w:val="21"/>
          <w:szCs w:val="21"/>
        </w:rPr>
        <w:t>%s</w:t>
      </w:r>
      <w:r>
        <w:rPr>
          <w:rFonts w:ascii="Consolas" w:hAnsi="Consolas"/>
          <w:color w:val="CE9178"/>
          <w:sz w:val="21"/>
          <w:szCs w:val="21"/>
        </w:rPr>
        <w:t xml:space="preserve"> percent complete.  </w:t>
      </w:r>
      <w:r>
        <w:rPr>
          <w:rFonts w:ascii="Consolas" w:hAnsi="Consolas"/>
          <w:color w:val="569CD6"/>
          <w:sz w:val="21"/>
          <w:szCs w:val="21"/>
        </w:rPr>
        <w:t>%s</w:t>
      </w:r>
      <w:r>
        <w:rPr>
          <w:rFonts w:ascii="Consolas" w:hAnsi="Consolas"/>
          <w:color w:val="CE9178"/>
          <w:sz w:val="21"/>
          <w:szCs w:val="21"/>
        </w:rPr>
        <w:t xml:space="preserve"> positives"</w:t>
      </w:r>
      <w:r>
        <w:rPr>
          <w:rFonts w:ascii="Consolas" w:hAnsi="Consolas"/>
          <w:color w:val="D4D4D4"/>
          <w:sz w:val="21"/>
          <w:szCs w:val="21"/>
        </w:rPr>
        <w:t xml:space="preserve"> </w:t>
      </w:r>
      <w:proofErr w:type="gramStart"/>
      <w:r>
        <w:rPr>
          <w:rFonts w:ascii="Consolas" w:hAnsi="Consolas"/>
          <w:color w:val="D4D4D4"/>
          <w:sz w:val="21"/>
          <w:szCs w:val="21"/>
        </w:rPr>
        <w:t>%(</w:t>
      </w:r>
      <w:proofErr w:type="gramEnd"/>
      <w:r>
        <w:rPr>
          <w:rFonts w:ascii="Consolas" w:hAnsi="Consolas"/>
          <w:color w:val="569CD6"/>
          <w:sz w:val="21"/>
          <w:szCs w:val="21"/>
        </w:rPr>
        <w:t>self</w:t>
      </w:r>
      <w:r>
        <w:rPr>
          <w:rFonts w:ascii="Consolas" w:hAnsi="Consolas"/>
          <w:color w:val="D4D4D4"/>
          <w:sz w:val="21"/>
          <w:szCs w:val="21"/>
        </w:rPr>
        <w:t xml:space="preserve">.PatientId, </w:t>
      </w:r>
      <w:r>
        <w:rPr>
          <w:rFonts w:ascii="Consolas" w:hAnsi="Consolas"/>
          <w:color w:val="569CD6"/>
          <w:sz w:val="21"/>
          <w:szCs w:val="21"/>
        </w:rPr>
        <w:t>self</w:t>
      </w:r>
      <w:r>
        <w:rPr>
          <w:rFonts w:ascii="Consolas" w:hAnsi="Consolas"/>
          <w:color w:val="D4D4D4"/>
          <w:sz w:val="21"/>
          <w:szCs w:val="21"/>
        </w:rPr>
        <w:t>.VisitId,positives/l*</w:t>
      </w:r>
      <w:r>
        <w:rPr>
          <w:rFonts w:ascii="Consolas" w:hAnsi="Consolas"/>
          <w:color w:val="B5CEA8"/>
          <w:sz w:val="21"/>
          <w:szCs w:val="21"/>
        </w:rPr>
        <w:t>100</w:t>
      </w:r>
      <w:r>
        <w:rPr>
          <w:rFonts w:ascii="Consolas" w:hAnsi="Consolas"/>
          <w:color w:val="D4D4D4"/>
          <w:sz w:val="21"/>
          <w:szCs w:val="21"/>
        </w:rPr>
        <w:t>,positives))</w:t>
      </w:r>
    </w:p>
    <w:p w14:paraId="4B18E6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completeInd</w:t>
      </w:r>
    </w:p>
    <w:p w14:paraId="154041C0" w14:textId="77777777" w:rsidR="00932176" w:rsidRDefault="00932176">
      <w:pPr>
        <w:shd w:val="clear" w:color="auto" w:fill="1E1E1E"/>
        <w:spacing w:line="285" w:lineRule="atLeast"/>
        <w:rPr>
          <w:rFonts w:ascii="Consolas" w:hAnsi="Consolas"/>
          <w:color w:val="D4D4D4"/>
          <w:sz w:val="21"/>
          <w:szCs w:val="21"/>
        </w:rPr>
      </w:pPr>
    </w:p>
    <w:p w14:paraId="5D270F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MeasurementAudit_worker</w:t>
      </w:r>
      <w:r>
        <w:rPr>
          <w:rFonts w:ascii="Consolas" w:hAnsi="Consolas"/>
          <w:color w:val="D4D4D4"/>
          <w:sz w:val="21"/>
          <w:szCs w:val="21"/>
        </w:rPr>
        <w:t>(</w:t>
      </w:r>
      <w:proofErr w:type="gramStart"/>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proofErr w:type="gramEnd"/>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E7B6D07" w14:textId="77777777" w:rsidR="00932176" w:rsidRDefault="00932176">
      <w:pPr>
        <w:shd w:val="clear" w:color="auto" w:fill="1E1E1E"/>
        <w:spacing w:line="285" w:lineRule="atLeast"/>
        <w:rPr>
          <w:rFonts w:ascii="Consolas" w:hAnsi="Consolas"/>
          <w:color w:val="D4D4D4"/>
          <w:sz w:val="21"/>
          <w:szCs w:val="21"/>
        </w:rPr>
      </w:pPr>
    </w:p>
    <w:p w14:paraId="201286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roofErr w:type="gramStart"/>
      <w:r>
        <w:rPr>
          <w:rFonts w:ascii="Consolas" w:hAnsi="Consolas"/>
          <w:color w:val="D4D4D4"/>
          <w:sz w:val="21"/>
          <w:szCs w:val="21"/>
        </w:rPr>
        <w:t>={</w:t>
      </w:r>
      <w:proofErr w:type="gramEnd"/>
      <w:r>
        <w:rPr>
          <w:rFonts w:ascii="Consolas" w:hAnsi="Consolas"/>
          <w:color w:val="D4D4D4"/>
          <w:sz w:val="21"/>
          <w:szCs w:val="21"/>
        </w:rPr>
        <w:t>}</w:t>
      </w:r>
    </w:p>
    <w:p w14:paraId="01CA3779" w14:textId="77777777" w:rsidR="00932176" w:rsidRDefault="00932176">
      <w:pPr>
        <w:shd w:val="clear" w:color="auto" w:fill="1E1E1E"/>
        <w:spacing w:line="285" w:lineRule="atLeast"/>
        <w:rPr>
          <w:rFonts w:ascii="Consolas" w:hAnsi="Consolas"/>
          <w:color w:val="D4D4D4"/>
          <w:sz w:val="21"/>
          <w:szCs w:val="21"/>
        </w:rPr>
      </w:pPr>
    </w:p>
    <w:p w14:paraId="45BED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,segment,segment,counterpart,method)</w:t>
      </w:r>
    </w:p>
    <w:p w14:paraId="46574C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.isfile(calcsJson):</w:t>
      </w:r>
    </w:p>
    <w:p w14:paraId="1E221C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CDCAA"/>
          <w:sz w:val="21"/>
          <w:szCs w:val="21"/>
        </w:rPr>
        <w:t>open</w:t>
      </w:r>
      <w:r>
        <w:rPr>
          <w:rFonts w:ascii="Consolas" w:hAnsi="Consolas"/>
          <w:color w:val="D4D4D4"/>
          <w:sz w:val="21"/>
          <w:szCs w:val="21"/>
        </w:rPr>
        <w:t>(</w:t>
      </w:r>
      <w:proofErr w:type="gramEnd"/>
      <w:r>
        <w:rPr>
          <w:rFonts w:ascii="Consolas" w:hAnsi="Consolas"/>
          <w:color w:val="D4D4D4"/>
          <w:sz w:val="21"/>
          <w:szCs w:val="21"/>
        </w:rPr>
        <w:t xml:space="preserve">calcsJson,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1DA232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proofErr w:type="gramStart"/>
      <w:r>
        <w:rPr>
          <w:rFonts w:ascii="Consolas" w:hAnsi="Consolas"/>
          <w:color w:val="D4D4D4"/>
          <w:sz w:val="21"/>
          <w:szCs w:val="21"/>
        </w:rPr>
        <w:t>json.loads</w:t>
      </w:r>
      <w:proofErr w:type="gramEnd"/>
      <w:r>
        <w:rPr>
          <w:rFonts w:ascii="Consolas" w:hAnsi="Consolas"/>
          <w:color w:val="D4D4D4"/>
          <w:sz w:val="21"/>
          <w:szCs w:val="21"/>
        </w:rPr>
        <w:t>(f.read())</w:t>
      </w:r>
    </w:p>
    <w:p w14:paraId="728264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0F57EC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B08B5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#Check for and Fix legacy structure and put JSON in segment folders</w:t>
      </w:r>
    </w:p>
    <w:p w14:paraId="5826C6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calcsOldJson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,segment,counterpart,method)</w:t>
      </w:r>
    </w:p>
    <w:p w14:paraId="629E3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.isfile(calcsOldJson):</w:t>
      </w:r>
    </w:p>
    <w:p w14:paraId="6BDD94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CDCAA"/>
          <w:sz w:val="21"/>
          <w:szCs w:val="21"/>
        </w:rPr>
        <w:t>open</w:t>
      </w:r>
      <w:r>
        <w:rPr>
          <w:rFonts w:ascii="Consolas" w:hAnsi="Consolas"/>
          <w:color w:val="D4D4D4"/>
          <w:sz w:val="21"/>
          <w:szCs w:val="21"/>
        </w:rPr>
        <w:t>(</w:t>
      </w:r>
      <w:proofErr w:type="gramEnd"/>
      <w:r>
        <w:rPr>
          <w:rFonts w:ascii="Consolas" w:hAnsi="Consolas"/>
          <w:color w:val="D4D4D4"/>
          <w:sz w:val="21"/>
          <w:szCs w:val="21"/>
        </w:rPr>
        <w:t xml:space="preserve">calcsOldJson,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2E9F562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proofErr w:type="gramStart"/>
      <w:r>
        <w:rPr>
          <w:rFonts w:ascii="Consolas" w:hAnsi="Consolas"/>
          <w:color w:val="D4D4D4"/>
          <w:sz w:val="21"/>
          <w:szCs w:val="21"/>
        </w:rPr>
        <w:t>json.loads</w:t>
      </w:r>
      <w:proofErr w:type="gramEnd"/>
      <w:r>
        <w:rPr>
          <w:rFonts w:ascii="Consolas" w:hAnsi="Consolas"/>
          <w:color w:val="D4D4D4"/>
          <w:sz w:val="21"/>
          <w:szCs w:val="21"/>
        </w:rPr>
        <w:t>(f.read())</w:t>
      </w:r>
    </w:p>
    <w:p w14:paraId="31B8BA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16DDAA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os.mkdir</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0E1F6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os.rename</w:t>
      </w:r>
      <w:proofErr w:type="gramEnd"/>
      <w:r>
        <w:rPr>
          <w:rFonts w:ascii="Consolas" w:hAnsi="Consolas"/>
          <w:color w:val="D4D4D4"/>
          <w:sz w:val="21"/>
          <w:szCs w:val="21"/>
        </w:rPr>
        <w:t>(calcsOldJson,calcsJson)</w:t>
      </w:r>
    </w:p>
    <w:p w14:paraId="07B26B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62CA0F9B" w14:textId="77777777" w:rsidR="00932176" w:rsidRDefault="00932176">
      <w:pPr>
        <w:shd w:val="clear" w:color="auto" w:fill="1E1E1E"/>
        <w:spacing w:line="285" w:lineRule="atLeast"/>
        <w:rPr>
          <w:rFonts w:ascii="Consolas" w:hAnsi="Consolas"/>
          <w:color w:val="D4D4D4"/>
          <w:sz w:val="21"/>
          <w:szCs w:val="21"/>
        </w:rPr>
      </w:pPr>
    </w:p>
    <w:p w14:paraId="7CC58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 = </w:t>
      </w:r>
      <w:r>
        <w:rPr>
          <w:rFonts w:ascii="Consolas" w:hAnsi="Consolas"/>
          <w:color w:val="569CD6"/>
          <w:sz w:val="21"/>
          <w:szCs w:val="21"/>
        </w:rPr>
        <w:t>False</w:t>
      </w:r>
    </w:p>
    <w:p w14:paraId="4137AA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 = </w:t>
      </w:r>
      <w:r>
        <w:rPr>
          <w:rFonts w:ascii="Consolas" w:hAnsi="Consolas"/>
          <w:color w:val="569CD6"/>
          <w:sz w:val="21"/>
          <w:szCs w:val="21"/>
        </w:rPr>
        <w:t>False</w:t>
      </w:r>
    </w:p>
    <w:p w14:paraId="0F938A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 = </w:t>
      </w:r>
      <w:r>
        <w:rPr>
          <w:rFonts w:ascii="Consolas" w:hAnsi="Consolas"/>
          <w:color w:val="569CD6"/>
          <w:sz w:val="21"/>
          <w:szCs w:val="21"/>
        </w:rPr>
        <w:t>False</w:t>
      </w:r>
    </w:p>
    <w:p w14:paraId="2A3125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 = </w:t>
      </w:r>
      <w:r>
        <w:rPr>
          <w:rFonts w:ascii="Consolas" w:hAnsi="Consolas"/>
          <w:color w:val="569CD6"/>
          <w:sz w:val="21"/>
          <w:szCs w:val="21"/>
        </w:rPr>
        <w:t>False</w:t>
      </w:r>
    </w:p>
    <w:p w14:paraId="3A786D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 = </w:t>
      </w:r>
      <w:r>
        <w:rPr>
          <w:rFonts w:ascii="Consolas" w:hAnsi="Consolas"/>
          <w:color w:val="569CD6"/>
          <w:sz w:val="21"/>
          <w:szCs w:val="21"/>
        </w:rPr>
        <w:t>False</w:t>
      </w:r>
    </w:p>
    <w:p w14:paraId="38FC65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 = </w:t>
      </w:r>
      <w:r>
        <w:rPr>
          <w:rFonts w:ascii="Consolas" w:hAnsi="Consolas"/>
          <w:color w:val="569CD6"/>
          <w:sz w:val="21"/>
          <w:szCs w:val="21"/>
        </w:rPr>
        <w:t>False</w:t>
      </w:r>
    </w:p>
    <w:p w14:paraId="45CE37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 = </w:t>
      </w:r>
      <w:r>
        <w:rPr>
          <w:rFonts w:ascii="Consolas" w:hAnsi="Consolas"/>
          <w:color w:val="569CD6"/>
          <w:sz w:val="21"/>
          <w:szCs w:val="21"/>
        </w:rPr>
        <w:t>False</w:t>
      </w:r>
    </w:p>
    <w:p w14:paraId="132531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 = </w:t>
      </w:r>
      <w:r>
        <w:rPr>
          <w:rFonts w:ascii="Consolas" w:hAnsi="Consolas"/>
          <w:color w:val="569CD6"/>
          <w:sz w:val="21"/>
          <w:szCs w:val="21"/>
        </w:rPr>
        <w:t>False</w:t>
      </w:r>
    </w:p>
    <w:p w14:paraId="14D767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 = </w:t>
      </w:r>
      <w:r>
        <w:rPr>
          <w:rFonts w:ascii="Consolas" w:hAnsi="Consolas"/>
          <w:color w:val="569CD6"/>
          <w:sz w:val="21"/>
          <w:szCs w:val="21"/>
        </w:rPr>
        <w:t>False</w:t>
      </w:r>
    </w:p>
    <w:p w14:paraId="269F51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 = </w:t>
      </w:r>
      <w:r>
        <w:rPr>
          <w:rFonts w:ascii="Consolas" w:hAnsi="Consolas"/>
          <w:color w:val="569CD6"/>
          <w:sz w:val="21"/>
          <w:szCs w:val="21"/>
        </w:rPr>
        <w:t>False</w:t>
      </w:r>
    </w:p>
    <w:p w14:paraId="49157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l_meanADC = </w:t>
      </w:r>
      <w:r>
        <w:rPr>
          <w:rFonts w:ascii="Consolas" w:hAnsi="Consolas"/>
          <w:color w:val="569CD6"/>
          <w:sz w:val="21"/>
          <w:szCs w:val="21"/>
        </w:rPr>
        <w:t>False</w:t>
      </w:r>
    </w:p>
    <w:p w14:paraId="57B933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 = </w:t>
      </w:r>
      <w:r>
        <w:rPr>
          <w:rFonts w:ascii="Consolas" w:hAnsi="Consolas"/>
          <w:color w:val="569CD6"/>
          <w:sz w:val="21"/>
          <w:szCs w:val="21"/>
        </w:rPr>
        <w:t>False</w:t>
      </w:r>
    </w:p>
    <w:p w14:paraId="76EC454B" w14:textId="77777777" w:rsidR="00932176" w:rsidRDefault="00932176">
      <w:pPr>
        <w:shd w:val="clear" w:color="auto" w:fill="1E1E1E"/>
        <w:spacing w:line="285" w:lineRule="atLeast"/>
        <w:rPr>
          <w:rFonts w:ascii="Consolas" w:hAnsi="Consolas"/>
          <w:color w:val="D4D4D4"/>
          <w:sz w:val="21"/>
          <w:szCs w:val="21"/>
        </w:rPr>
      </w:pPr>
    </w:p>
    <w:p w14:paraId="612B3E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52FD9F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6E309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w:t>
      </w:r>
      <w:r>
        <w:rPr>
          <w:rFonts w:ascii="Consolas" w:hAnsi="Consolas"/>
          <w:color w:val="569CD6"/>
          <w:sz w:val="21"/>
          <w:szCs w:val="21"/>
        </w:rPr>
        <w:t>True</w:t>
      </w:r>
      <w:r>
        <w:rPr>
          <w:rFonts w:ascii="Consolas" w:hAnsi="Consolas"/>
          <w:color w:val="D4D4D4"/>
          <w:sz w:val="21"/>
          <w:szCs w:val="21"/>
        </w:rPr>
        <w:t xml:space="preserve">            </w:t>
      </w:r>
    </w:p>
    <w:p w14:paraId="2EF57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.VisitId][p]</w:t>
      </w:r>
    </w:p>
    <w:p w14:paraId="1961B0EC" w14:textId="77777777" w:rsidR="00932176" w:rsidRDefault="00932176">
      <w:pPr>
        <w:shd w:val="clear" w:color="auto" w:fill="1E1E1E"/>
        <w:spacing w:line="285" w:lineRule="atLeast"/>
        <w:rPr>
          <w:rFonts w:ascii="Consolas" w:hAnsi="Consolas"/>
          <w:color w:val="D4D4D4"/>
          <w:sz w:val="21"/>
          <w:szCs w:val="21"/>
        </w:rPr>
      </w:pPr>
    </w:p>
    <w:p w14:paraId="53CD018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7ABFC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A1305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w:t>
      </w:r>
      <w:r>
        <w:rPr>
          <w:rFonts w:ascii="Consolas" w:hAnsi="Consolas"/>
          <w:color w:val="569CD6"/>
          <w:sz w:val="21"/>
          <w:szCs w:val="21"/>
        </w:rPr>
        <w:t>True</w:t>
      </w:r>
      <w:r>
        <w:rPr>
          <w:rFonts w:ascii="Consolas" w:hAnsi="Consolas"/>
          <w:color w:val="D4D4D4"/>
          <w:sz w:val="21"/>
          <w:szCs w:val="21"/>
        </w:rPr>
        <w:t xml:space="preserve">     </w:t>
      </w:r>
    </w:p>
    <w:p w14:paraId="36D3B2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.VisitId][p]          </w:t>
      </w:r>
    </w:p>
    <w:p w14:paraId="72754321" w14:textId="77777777" w:rsidR="00932176" w:rsidRDefault="00932176">
      <w:pPr>
        <w:shd w:val="clear" w:color="auto" w:fill="1E1E1E"/>
        <w:spacing w:line="285" w:lineRule="atLeast"/>
        <w:rPr>
          <w:rFonts w:ascii="Consolas" w:hAnsi="Consolas"/>
          <w:color w:val="D4D4D4"/>
          <w:sz w:val="21"/>
          <w:szCs w:val="21"/>
        </w:rPr>
      </w:pPr>
    </w:p>
    <w:p w14:paraId="179D31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048157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035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w:t>
      </w:r>
      <w:r>
        <w:rPr>
          <w:rFonts w:ascii="Consolas" w:hAnsi="Consolas"/>
          <w:color w:val="569CD6"/>
          <w:sz w:val="21"/>
          <w:szCs w:val="21"/>
        </w:rPr>
        <w:t>True</w:t>
      </w:r>
      <w:r>
        <w:rPr>
          <w:rFonts w:ascii="Consolas" w:hAnsi="Consolas"/>
          <w:color w:val="D4D4D4"/>
          <w:sz w:val="21"/>
          <w:szCs w:val="21"/>
        </w:rPr>
        <w:t xml:space="preserve">                        </w:t>
      </w:r>
    </w:p>
    <w:p w14:paraId="28E45B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.VisitId][p]          </w:t>
      </w:r>
    </w:p>
    <w:p w14:paraId="5B923E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6FD4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212B7A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BF4EA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w:t>
      </w:r>
      <w:r>
        <w:rPr>
          <w:rFonts w:ascii="Consolas" w:hAnsi="Consolas"/>
          <w:color w:val="569CD6"/>
          <w:sz w:val="21"/>
          <w:szCs w:val="21"/>
        </w:rPr>
        <w:t>True</w:t>
      </w:r>
      <w:r>
        <w:rPr>
          <w:rFonts w:ascii="Consolas" w:hAnsi="Consolas"/>
          <w:color w:val="D4D4D4"/>
          <w:sz w:val="21"/>
          <w:szCs w:val="21"/>
        </w:rPr>
        <w:t xml:space="preserve">     </w:t>
      </w:r>
    </w:p>
    <w:p w14:paraId="1DC500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.VisitId][p]          </w:t>
      </w:r>
    </w:p>
    <w:p w14:paraId="29ADEC14" w14:textId="77777777" w:rsidR="00932176" w:rsidRDefault="00932176">
      <w:pPr>
        <w:shd w:val="clear" w:color="auto" w:fill="1E1E1E"/>
        <w:spacing w:line="285" w:lineRule="atLeast"/>
        <w:rPr>
          <w:rFonts w:ascii="Consolas" w:hAnsi="Consolas"/>
          <w:color w:val="D4D4D4"/>
          <w:sz w:val="21"/>
          <w:szCs w:val="21"/>
        </w:rPr>
      </w:pPr>
    </w:p>
    <w:p w14:paraId="104681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569CD6"/>
          <w:sz w:val="21"/>
          <w:szCs w:val="21"/>
        </w:rPr>
        <w:t>r</w:t>
      </w:r>
      <w:r>
        <w:rPr>
          <w:rFonts w:ascii="Consolas" w:hAnsi="Consolas"/>
          <w:color w:val="D16969"/>
          <w:sz w:val="21"/>
          <w:szCs w:val="21"/>
        </w:rPr>
        <w:t>"%s-%s-%s-MeanTractLen_StdDev"</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7BE7A0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FF602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w:t>
      </w:r>
      <w:r>
        <w:rPr>
          <w:rFonts w:ascii="Consolas" w:hAnsi="Consolas"/>
          <w:color w:val="569CD6"/>
          <w:sz w:val="21"/>
          <w:szCs w:val="21"/>
        </w:rPr>
        <w:t>True</w:t>
      </w:r>
      <w:r>
        <w:rPr>
          <w:rFonts w:ascii="Consolas" w:hAnsi="Consolas"/>
          <w:color w:val="D4D4D4"/>
          <w:sz w:val="21"/>
          <w:szCs w:val="21"/>
        </w:rPr>
        <w:t xml:space="preserve">                                                </w:t>
      </w:r>
    </w:p>
    <w:p w14:paraId="1BCAC8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.VisitId][p]          </w:t>
      </w:r>
    </w:p>
    <w:p w14:paraId="4D7A0ABF" w14:textId="77777777" w:rsidR="00932176" w:rsidRDefault="00932176">
      <w:pPr>
        <w:shd w:val="clear" w:color="auto" w:fill="1E1E1E"/>
        <w:spacing w:line="285" w:lineRule="atLeast"/>
        <w:rPr>
          <w:rFonts w:ascii="Consolas" w:hAnsi="Consolas"/>
          <w:color w:val="D4D4D4"/>
          <w:sz w:val="21"/>
          <w:szCs w:val="21"/>
        </w:rPr>
      </w:pPr>
    </w:p>
    <w:p w14:paraId="5DFB29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076419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63F45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w:t>
      </w:r>
      <w:r>
        <w:rPr>
          <w:rFonts w:ascii="Consolas" w:hAnsi="Consolas"/>
          <w:color w:val="569CD6"/>
          <w:sz w:val="21"/>
          <w:szCs w:val="21"/>
        </w:rPr>
        <w:t>True</w:t>
      </w:r>
      <w:r>
        <w:rPr>
          <w:rFonts w:ascii="Consolas" w:hAnsi="Consolas"/>
          <w:color w:val="D4D4D4"/>
          <w:sz w:val="21"/>
          <w:szCs w:val="21"/>
        </w:rPr>
        <w:t xml:space="preserve">                        </w:t>
      </w:r>
    </w:p>
    <w:p w14:paraId="644E0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.VisitId][p]          </w:t>
      </w:r>
    </w:p>
    <w:p w14:paraId="20C58251" w14:textId="77777777" w:rsidR="00932176" w:rsidRDefault="00932176">
      <w:pPr>
        <w:shd w:val="clear" w:color="auto" w:fill="1E1E1E"/>
        <w:spacing w:line="285" w:lineRule="atLeast"/>
        <w:rPr>
          <w:rFonts w:ascii="Consolas" w:hAnsi="Consolas"/>
          <w:color w:val="D4D4D4"/>
          <w:sz w:val="21"/>
          <w:szCs w:val="21"/>
        </w:rPr>
      </w:pPr>
    </w:p>
    <w:p w14:paraId="54251B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2E98AD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4445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w:t>
      </w:r>
      <w:r>
        <w:rPr>
          <w:rFonts w:ascii="Consolas" w:hAnsi="Consolas"/>
          <w:color w:val="569CD6"/>
          <w:sz w:val="21"/>
          <w:szCs w:val="21"/>
        </w:rPr>
        <w:t>True</w:t>
      </w:r>
      <w:r>
        <w:rPr>
          <w:rFonts w:ascii="Consolas" w:hAnsi="Consolas"/>
          <w:color w:val="D4D4D4"/>
          <w:sz w:val="21"/>
          <w:szCs w:val="21"/>
        </w:rPr>
        <w:t xml:space="preserve">                        </w:t>
      </w:r>
    </w:p>
    <w:p w14:paraId="003BE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.VisitId][p]          </w:t>
      </w:r>
    </w:p>
    <w:p w14:paraId="14B9D3F3" w14:textId="77777777" w:rsidR="00932176" w:rsidRDefault="00932176">
      <w:pPr>
        <w:shd w:val="clear" w:color="auto" w:fill="1E1E1E"/>
        <w:spacing w:line="285" w:lineRule="atLeast"/>
        <w:rPr>
          <w:rFonts w:ascii="Consolas" w:hAnsi="Consolas"/>
          <w:color w:val="D4D4D4"/>
          <w:sz w:val="21"/>
          <w:szCs w:val="21"/>
        </w:rPr>
      </w:pPr>
    </w:p>
    <w:p w14:paraId="3804D5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2C8982C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6B99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w:t>
      </w:r>
      <w:r>
        <w:rPr>
          <w:rFonts w:ascii="Consolas" w:hAnsi="Consolas"/>
          <w:color w:val="569CD6"/>
          <w:sz w:val="21"/>
          <w:szCs w:val="21"/>
        </w:rPr>
        <w:t>True</w:t>
      </w:r>
      <w:r>
        <w:rPr>
          <w:rFonts w:ascii="Consolas" w:hAnsi="Consolas"/>
          <w:color w:val="D4D4D4"/>
          <w:sz w:val="21"/>
          <w:szCs w:val="21"/>
        </w:rPr>
        <w:t xml:space="preserve">                        </w:t>
      </w:r>
    </w:p>
    <w:p w14:paraId="64F881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.VisitId][p]          </w:t>
      </w:r>
    </w:p>
    <w:p w14:paraId="2C9C3D62" w14:textId="77777777" w:rsidR="00932176" w:rsidRDefault="00932176">
      <w:pPr>
        <w:shd w:val="clear" w:color="auto" w:fill="1E1E1E"/>
        <w:spacing w:line="285" w:lineRule="atLeast"/>
        <w:rPr>
          <w:rFonts w:ascii="Consolas" w:hAnsi="Consolas"/>
          <w:color w:val="D4D4D4"/>
          <w:sz w:val="21"/>
          <w:szCs w:val="21"/>
        </w:rPr>
      </w:pPr>
    </w:p>
    <w:p w14:paraId="00EB9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681345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4656B4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l_meanFA=</w:t>
      </w:r>
      <w:r>
        <w:rPr>
          <w:rFonts w:ascii="Consolas" w:hAnsi="Consolas"/>
          <w:color w:val="569CD6"/>
          <w:sz w:val="21"/>
          <w:szCs w:val="21"/>
        </w:rPr>
        <w:t>True</w:t>
      </w:r>
      <w:r>
        <w:rPr>
          <w:rFonts w:ascii="Consolas" w:hAnsi="Consolas"/>
          <w:color w:val="D4D4D4"/>
          <w:sz w:val="21"/>
          <w:szCs w:val="21"/>
        </w:rPr>
        <w:t xml:space="preserve">                        </w:t>
      </w:r>
    </w:p>
    <w:p w14:paraId="07491F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.VisitId][p]          </w:t>
      </w:r>
    </w:p>
    <w:p w14:paraId="1B472603" w14:textId="77777777" w:rsidR="00932176" w:rsidRDefault="00932176">
      <w:pPr>
        <w:shd w:val="clear" w:color="auto" w:fill="1E1E1E"/>
        <w:spacing w:line="285" w:lineRule="atLeast"/>
        <w:rPr>
          <w:rFonts w:ascii="Consolas" w:hAnsi="Consolas"/>
          <w:color w:val="D4D4D4"/>
          <w:sz w:val="21"/>
          <w:szCs w:val="21"/>
        </w:rPr>
      </w:pPr>
    </w:p>
    <w:p w14:paraId="138A08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316C2E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E3A68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w:t>
      </w:r>
      <w:r>
        <w:rPr>
          <w:rFonts w:ascii="Consolas" w:hAnsi="Consolas"/>
          <w:color w:val="569CD6"/>
          <w:sz w:val="21"/>
          <w:szCs w:val="21"/>
        </w:rPr>
        <w:t>True</w:t>
      </w:r>
      <w:r>
        <w:rPr>
          <w:rFonts w:ascii="Consolas" w:hAnsi="Consolas"/>
          <w:color w:val="D4D4D4"/>
          <w:sz w:val="21"/>
          <w:szCs w:val="21"/>
        </w:rPr>
        <w:t xml:space="preserve">                        </w:t>
      </w:r>
    </w:p>
    <w:p w14:paraId="41D9AF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.VisitId][p]          </w:t>
      </w:r>
    </w:p>
    <w:p w14:paraId="5738921F" w14:textId="77777777" w:rsidR="00932176" w:rsidRDefault="00932176">
      <w:pPr>
        <w:shd w:val="clear" w:color="auto" w:fill="1E1E1E"/>
        <w:spacing w:line="285" w:lineRule="atLeast"/>
        <w:rPr>
          <w:rFonts w:ascii="Consolas" w:hAnsi="Consolas"/>
          <w:color w:val="D4D4D4"/>
          <w:sz w:val="21"/>
          <w:szCs w:val="21"/>
        </w:rPr>
      </w:pPr>
    </w:p>
    <w:p w14:paraId="304A97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38A823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554A3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w:t>
      </w:r>
      <w:r>
        <w:rPr>
          <w:rFonts w:ascii="Consolas" w:hAnsi="Consolas"/>
          <w:color w:val="569CD6"/>
          <w:sz w:val="21"/>
          <w:szCs w:val="21"/>
        </w:rPr>
        <w:t>True</w:t>
      </w:r>
      <w:r>
        <w:rPr>
          <w:rFonts w:ascii="Consolas" w:hAnsi="Consolas"/>
          <w:color w:val="D4D4D4"/>
          <w:sz w:val="21"/>
          <w:szCs w:val="21"/>
        </w:rPr>
        <w:t xml:space="preserve">                        </w:t>
      </w:r>
    </w:p>
    <w:p w14:paraId="3B0100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.VisitId][p]          </w:t>
      </w:r>
    </w:p>
    <w:p w14:paraId="307AE883" w14:textId="77777777" w:rsidR="00932176" w:rsidRDefault="00932176">
      <w:pPr>
        <w:shd w:val="clear" w:color="auto" w:fill="1E1E1E"/>
        <w:spacing w:line="285" w:lineRule="atLeast"/>
        <w:rPr>
          <w:rFonts w:ascii="Consolas" w:hAnsi="Consolas"/>
          <w:color w:val="D4D4D4"/>
          <w:sz w:val="21"/>
          <w:szCs w:val="21"/>
        </w:rPr>
      </w:pPr>
    </w:p>
    <w:p w14:paraId="7636AD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2ABB29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93D7D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w:t>
      </w:r>
      <w:r>
        <w:rPr>
          <w:rFonts w:ascii="Consolas" w:hAnsi="Consolas"/>
          <w:color w:val="569CD6"/>
          <w:sz w:val="21"/>
          <w:szCs w:val="21"/>
        </w:rPr>
        <w:t>True</w:t>
      </w:r>
      <w:r>
        <w:rPr>
          <w:rFonts w:ascii="Consolas" w:hAnsi="Consolas"/>
          <w:color w:val="D4D4D4"/>
          <w:sz w:val="21"/>
          <w:szCs w:val="21"/>
        </w:rPr>
        <w:t xml:space="preserve">     </w:t>
      </w:r>
    </w:p>
    <w:p w14:paraId="770BF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.VisitId][p]          </w:t>
      </w:r>
    </w:p>
    <w:p w14:paraId="2060147E" w14:textId="77777777" w:rsidR="00932176" w:rsidRDefault="00932176">
      <w:pPr>
        <w:shd w:val="clear" w:color="auto" w:fill="1E1E1E"/>
        <w:spacing w:line="285" w:lineRule="atLeast"/>
        <w:rPr>
          <w:rFonts w:ascii="Consolas" w:hAnsi="Consolas"/>
          <w:color w:val="D4D4D4"/>
          <w:sz w:val="21"/>
          <w:szCs w:val="21"/>
        </w:rPr>
      </w:pPr>
    </w:p>
    <w:p w14:paraId="20FEF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D4D4D4"/>
          <w:sz w:val="21"/>
          <w:szCs w:val="21"/>
        </w:rPr>
        <w:t xml:space="preserve">l_NumTracts </w:t>
      </w:r>
      <w:r>
        <w:rPr>
          <w:rFonts w:ascii="Consolas" w:hAnsi="Consolas"/>
          <w:color w:val="569CD6"/>
          <w:sz w:val="21"/>
          <w:szCs w:val="21"/>
        </w:rPr>
        <w:t>and</w:t>
      </w:r>
      <w:r>
        <w:rPr>
          <w:rFonts w:ascii="Consolas" w:hAnsi="Consolas"/>
          <w:color w:val="D4D4D4"/>
          <w:sz w:val="21"/>
          <w:szCs w:val="21"/>
        </w:rPr>
        <w:t xml:space="preserve"> l_TractsToRender </w:t>
      </w:r>
      <w:r>
        <w:rPr>
          <w:rFonts w:ascii="Consolas" w:hAnsi="Consolas"/>
          <w:color w:val="569CD6"/>
          <w:sz w:val="21"/>
          <w:szCs w:val="21"/>
        </w:rPr>
        <w:t>and</w:t>
      </w:r>
      <w:r>
        <w:rPr>
          <w:rFonts w:ascii="Consolas" w:hAnsi="Consolas"/>
          <w:color w:val="D4D4D4"/>
          <w:sz w:val="21"/>
          <w:szCs w:val="21"/>
        </w:rPr>
        <w:t xml:space="preserve"> l_LinesToRender </w:t>
      </w:r>
      <w:r>
        <w:rPr>
          <w:rFonts w:ascii="Consolas" w:hAnsi="Consolas"/>
          <w:color w:val="569CD6"/>
          <w:sz w:val="21"/>
          <w:szCs w:val="21"/>
        </w:rPr>
        <w:t>and</w:t>
      </w:r>
      <w:r>
        <w:rPr>
          <w:rFonts w:ascii="Consolas" w:hAnsi="Consolas"/>
          <w:color w:val="D4D4D4"/>
          <w:sz w:val="21"/>
          <w:szCs w:val="21"/>
        </w:rPr>
        <w:t xml:space="preserve"> l_MeanTractLen</w:t>
      </w:r>
    </w:p>
    <w:p w14:paraId="707BC8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l_MeanTractLen_StdDev </w:t>
      </w:r>
      <w:r>
        <w:rPr>
          <w:rFonts w:ascii="Consolas" w:hAnsi="Consolas"/>
          <w:color w:val="569CD6"/>
          <w:sz w:val="21"/>
          <w:szCs w:val="21"/>
        </w:rPr>
        <w:t>and</w:t>
      </w:r>
      <w:r>
        <w:rPr>
          <w:rFonts w:ascii="Consolas" w:hAnsi="Consolas"/>
          <w:color w:val="D4D4D4"/>
          <w:sz w:val="21"/>
          <w:szCs w:val="21"/>
        </w:rPr>
        <w:t xml:space="preserve"> l_VoxelSizeX </w:t>
      </w:r>
      <w:r>
        <w:rPr>
          <w:rFonts w:ascii="Consolas" w:hAnsi="Consolas"/>
          <w:color w:val="569CD6"/>
          <w:sz w:val="21"/>
          <w:szCs w:val="21"/>
        </w:rPr>
        <w:t>and</w:t>
      </w:r>
      <w:r>
        <w:rPr>
          <w:rFonts w:ascii="Consolas" w:hAnsi="Consolas"/>
          <w:color w:val="D4D4D4"/>
          <w:sz w:val="21"/>
          <w:szCs w:val="21"/>
        </w:rPr>
        <w:t xml:space="preserve"> l_VoxelSizeY </w:t>
      </w:r>
      <w:r>
        <w:rPr>
          <w:rFonts w:ascii="Consolas" w:hAnsi="Consolas"/>
          <w:color w:val="569CD6"/>
          <w:sz w:val="21"/>
          <w:szCs w:val="21"/>
        </w:rPr>
        <w:t>and</w:t>
      </w:r>
      <w:r>
        <w:rPr>
          <w:rFonts w:ascii="Consolas" w:hAnsi="Consolas"/>
          <w:color w:val="D4D4D4"/>
          <w:sz w:val="21"/>
          <w:szCs w:val="21"/>
        </w:rPr>
        <w:t xml:space="preserve"> l_VoxelSizeZ</w:t>
      </w:r>
    </w:p>
    <w:p w14:paraId="57D6F7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l_meanFA </w:t>
      </w:r>
      <w:r>
        <w:rPr>
          <w:rFonts w:ascii="Consolas" w:hAnsi="Consolas"/>
          <w:color w:val="569CD6"/>
          <w:sz w:val="21"/>
          <w:szCs w:val="21"/>
        </w:rPr>
        <w:t>and</w:t>
      </w:r>
      <w:r>
        <w:rPr>
          <w:rFonts w:ascii="Consolas" w:hAnsi="Consolas"/>
          <w:color w:val="D4D4D4"/>
          <w:sz w:val="21"/>
          <w:szCs w:val="21"/>
        </w:rPr>
        <w:t xml:space="preserve"> l_stddevFA </w:t>
      </w:r>
      <w:r>
        <w:rPr>
          <w:rFonts w:ascii="Consolas" w:hAnsi="Consolas"/>
          <w:color w:val="569CD6"/>
          <w:sz w:val="21"/>
          <w:szCs w:val="21"/>
        </w:rPr>
        <w:t>and</w:t>
      </w:r>
      <w:r>
        <w:rPr>
          <w:rFonts w:ascii="Consolas" w:hAnsi="Consolas"/>
          <w:color w:val="D4D4D4"/>
          <w:sz w:val="21"/>
          <w:szCs w:val="21"/>
        </w:rPr>
        <w:t xml:space="preserve"> l_meanADC </w:t>
      </w:r>
      <w:r>
        <w:rPr>
          <w:rFonts w:ascii="Consolas" w:hAnsi="Consolas"/>
          <w:color w:val="569CD6"/>
          <w:sz w:val="21"/>
          <w:szCs w:val="21"/>
        </w:rPr>
        <w:t>and</w:t>
      </w:r>
      <w:r>
        <w:rPr>
          <w:rFonts w:ascii="Consolas" w:hAnsi="Consolas"/>
          <w:color w:val="D4D4D4"/>
          <w:sz w:val="21"/>
          <w:szCs w:val="21"/>
        </w:rPr>
        <w:t xml:space="preserve"> l_stddevADC):</w:t>
      </w:r>
    </w:p>
    <w:p w14:paraId="6CD9ED0F" w14:textId="77777777" w:rsidR="00932176" w:rsidRDefault="00932176">
      <w:pPr>
        <w:shd w:val="clear" w:color="auto" w:fill="1E1E1E"/>
        <w:spacing w:line="285" w:lineRule="atLeast"/>
        <w:rPr>
          <w:rFonts w:ascii="Consolas" w:hAnsi="Consolas"/>
          <w:color w:val="D4D4D4"/>
          <w:sz w:val="21"/>
          <w:szCs w:val="21"/>
        </w:rPr>
      </w:pPr>
    </w:p>
    <w:p w14:paraId="7F6839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have everything in the tract file</w:t>
      </w:r>
    </w:p>
    <w:p w14:paraId="5C63A6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76080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E2E3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don't have everything we need from the tract file</w:t>
      </w:r>
    </w:p>
    <w:p w14:paraId="3EECBC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gramStart"/>
      <w:r>
        <w:rPr>
          <w:rFonts w:ascii="Consolas" w:hAnsi="Consolas"/>
          <w:color w:val="6A9955"/>
          <w:sz w:val="21"/>
          <w:szCs w:val="21"/>
        </w:rPr>
        <w:t>Lets</w:t>
      </w:r>
      <w:proofErr w:type="gramEnd"/>
      <w:r>
        <w:rPr>
          <w:rFonts w:ascii="Consolas" w:hAnsi="Consolas"/>
          <w:color w:val="6A9955"/>
          <w:sz w:val="21"/>
          <w:szCs w:val="21"/>
        </w:rPr>
        <w:t xml:space="preserve"> see if we cached it the last time we processed this sample</w:t>
      </w:r>
    </w:p>
    <w:p w14:paraId="1AFA62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A890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BBFF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#else:</w:t>
      </w:r>
    </w:p>
    <w:p w14:paraId="32364D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#Can't find any residue - looks like this is a new calc</w:t>
      </w:r>
    </w:p>
    <w:p w14:paraId="684080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D8ACBCF"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0B9764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Report2</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05FA5B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70A760C8" w14:textId="77777777" w:rsidR="00932176" w:rsidRDefault="00932176">
      <w:pPr>
        <w:shd w:val="clear" w:color="auto" w:fill="1E1E1E"/>
        <w:spacing w:line="285" w:lineRule="atLeast"/>
        <w:rPr>
          <w:rFonts w:ascii="Consolas" w:hAnsi="Consolas"/>
          <w:color w:val="D4D4D4"/>
          <w:sz w:val="21"/>
          <w:szCs w:val="21"/>
        </w:rPr>
      </w:pPr>
    </w:p>
    <w:p w14:paraId="6038C6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D15A1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41F4B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63C96F1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w:t>
      </w:r>
      <w:proofErr w:type="gramStart"/>
      <w:r>
        <w:rPr>
          <w:rFonts w:ascii="Consolas" w:hAnsi="Consolas"/>
          <w:color w:val="D4D4D4"/>
          <w:sz w:val="21"/>
          <w:szCs w:val="21"/>
        </w:rPr>
        <w:t>f.readlines</w:t>
      </w:r>
      <w:proofErr w:type="gramEnd"/>
      <w:r>
        <w:rPr>
          <w:rFonts w:ascii="Consolas" w:hAnsi="Consolas"/>
          <w:color w:val="D4D4D4"/>
          <w:sz w:val="21"/>
          <w:szCs w:val="21"/>
        </w:rPr>
        <w:t>()</w:t>
      </w:r>
    </w:p>
    <w:p w14:paraId="41B7D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voi_interests = [</w:t>
      </w:r>
      <w:proofErr w:type="gramStart"/>
      <w:r>
        <w:rPr>
          <w:rFonts w:ascii="Consolas" w:hAnsi="Consolas"/>
          <w:color w:val="D4D4D4"/>
          <w:sz w:val="21"/>
          <w:szCs w:val="21"/>
        </w:rPr>
        <w:t>x.strip</w:t>
      </w:r>
      <w:proofErr w:type="gramEnd"/>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voi_interests] </w:t>
      </w:r>
      <w:r>
        <w:rPr>
          <w:rFonts w:ascii="Consolas" w:hAnsi="Consolas"/>
          <w:color w:val="6A9955"/>
          <w:sz w:val="21"/>
          <w:szCs w:val="21"/>
        </w:rPr>
        <w:t>#Remove Whitespace</w:t>
      </w:r>
    </w:p>
    <w:p w14:paraId="4589C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everything</w:t>
      </w:r>
    </w:p>
    <w:p w14:paraId="520192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p>
    <w:p w14:paraId="214BBC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.VisitId]={}</w:t>
      </w:r>
    </w:p>
    <w:p w14:paraId="71980A3F" w14:textId="77777777" w:rsidR="00932176" w:rsidRDefault="00932176">
      <w:pPr>
        <w:shd w:val="clear" w:color="auto" w:fill="1E1E1E"/>
        <w:spacing w:line="285" w:lineRule="atLeast"/>
        <w:rPr>
          <w:rFonts w:ascii="Consolas" w:hAnsi="Consolas"/>
          <w:color w:val="D4D4D4"/>
          <w:sz w:val="21"/>
          <w:szCs w:val="21"/>
        </w:rPr>
      </w:pPr>
    </w:p>
    <w:p w14:paraId="70CE0F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C23F2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CDCAA"/>
          <w:sz w:val="21"/>
          <w:szCs w:val="21"/>
        </w:rPr>
        <w:t>open</w:t>
      </w:r>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7A0B0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1542F1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w:t>
      </w:r>
      <w:proofErr w:type="gramStart"/>
      <w:r>
        <w:rPr>
          <w:rFonts w:ascii="Consolas" w:hAnsi="Consolas"/>
          <w:color w:val="D4D4D4"/>
          <w:sz w:val="21"/>
          <w:szCs w:val="21"/>
        </w:rPr>
        <w:t>line.split</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p>
    <w:p w14:paraId="444571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37258F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0F27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5B686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gramStart"/>
      <w:r>
        <w:rPr>
          <w:rFonts w:ascii="Consolas" w:hAnsi="Consolas"/>
          <w:color w:val="6A9955"/>
          <w:sz w:val="21"/>
          <w:szCs w:val="21"/>
        </w:rPr>
        <w:t>print(</w:t>
      </w:r>
      <w:proofErr w:type="gramEnd"/>
      <w:r>
        <w:rPr>
          <w:rFonts w:ascii="Consolas" w:hAnsi="Consolas"/>
          <w:color w:val="6A9955"/>
          <w:sz w:val="21"/>
          <w:szCs w:val="21"/>
        </w:rPr>
        <w:t>"Deriving Asymmetry Indexes")</w:t>
      </w:r>
    </w:p>
    <w:p w14:paraId="4E4B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.Segments</w:t>
      </w:r>
      <w:proofErr w:type="gramEnd"/>
      <w:r>
        <w:rPr>
          <w:rFonts w:ascii="Consolas" w:hAnsi="Consolas"/>
          <w:color w:val="D4D4D4"/>
          <w:sz w:val="21"/>
          <w:szCs w:val="21"/>
        </w:rPr>
        <w:t xml:space="preserve">:  </w:t>
      </w:r>
    </w:p>
    <w:p w14:paraId="335FBF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roi=s[</w:t>
      </w:r>
      <w:r>
        <w:rPr>
          <w:rFonts w:ascii="Consolas" w:hAnsi="Consolas"/>
          <w:color w:val="CE9178"/>
          <w:sz w:val="21"/>
          <w:szCs w:val="21"/>
        </w:rPr>
        <w:t>'roi'</w:t>
      </w:r>
      <w:r>
        <w:rPr>
          <w:rFonts w:ascii="Consolas" w:hAnsi="Consolas"/>
          <w:color w:val="D4D4D4"/>
          <w:sz w:val="21"/>
          <w:szCs w:val="21"/>
        </w:rPr>
        <w:t xml:space="preserve">]                             </w:t>
      </w:r>
    </w:p>
    <w:p w14:paraId="7B53E0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asymmetry=s[</w:t>
      </w:r>
      <w:r>
        <w:rPr>
          <w:rFonts w:ascii="Consolas" w:hAnsi="Consolas"/>
          <w:color w:val="CE9178"/>
          <w:sz w:val="21"/>
          <w:szCs w:val="21"/>
        </w:rPr>
        <w:t>'asymmetry'</w:t>
      </w:r>
      <w:r>
        <w:rPr>
          <w:rFonts w:ascii="Consolas" w:hAnsi="Consolas"/>
          <w:color w:val="D4D4D4"/>
          <w:sz w:val="21"/>
          <w:szCs w:val="21"/>
        </w:rPr>
        <w:t>]</w:t>
      </w:r>
    </w:p>
    <w:p w14:paraId="5BCD59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asymmetry:</w:t>
      </w:r>
    </w:p>
    <w:p w14:paraId="6FDD1A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103FA9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 </w:t>
      </w:r>
    </w:p>
    <w:p w14:paraId="755DDF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2D549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21AD8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#For all measures                                                                                      </w:t>
      </w:r>
    </w:p>
    <w:p w14:paraId="18A63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searchEx=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roi,</w:t>
      </w:r>
      <w:r>
        <w:rPr>
          <w:rFonts w:ascii="Consolas" w:hAnsi="Consolas"/>
          <w:color w:val="569CD6"/>
          <w:sz w:val="21"/>
          <w:szCs w:val="21"/>
        </w:rPr>
        <w:t>r</w:t>
      </w:r>
      <w:proofErr w:type="gramEnd"/>
      <w:r>
        <w:rPr>
          <w:rFonts w:ascii="Consolas" w:hAnsi="Consolas"/>
          <w:color w:val="D16969"/>
          <w:sz w:val="21"/>
          <w:szCs w:val="21"/>
        </w:rPr>
        <w:t>'</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w:t>
      </w:r>
    </w:p>
    <w:p w14:paraId="3C68B2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roiGrp = </w:t>
      </w:r>
      <w:proofErr w:type="gramStart"/>
      <w:r>
        <w:rPr>
          <w:rFonts w:ascii="Consolas" w:hAnsi="Consolas"/>
          <w:color w:val="D4D4D4"/>
          <w:sz w:val="21"/>
          <w:szCs w:val="21"/>
        </w:rPr>
        <w:t>re.search</w:t>
      </w:r>
      <w:proofErr w:type="gramEnd"/>
      <w:r>
        <w:rPr>
          <w:rFonts w:ascii="Consolas" w:hAnsi="Consolas"/>
          <w:color w:val="D4D4D4"/>
          <w:sz w:val="21"/>
          <w:szCs w:val="21"/>
        </w:rPr>
        <w:t>(searchEx, m)</w:t>
      </w:r>
    </w:p>
    <w:p w14:paraId="179E86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roiGrp:</w:t>
      </w:r>
    </w:p>
    <w:p w14:paraId="37A66D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w:t>
      </w:r>
      <w:proofErr w:type="gramStart"/>
      <w:r>
        <w:rPr>
          <w:rFonts w:ascii="Consolas" w:hAnsi="Consolas"/>
          <w:color w:val="D4D4D4"/>
          <w:sz w:val="21"/>
          <w:szCs w:val="21"/>
        </w:rPr>
        <w:t>m.replace</w:t>
      </w:r>
      <w:proofErr w:type="gramEnd"/>
      <w:r>
        <w:rPr>
          <w:rFonts w:ascii="Consolas" w:hAnsi="Consolas"/>
          <w:color w:val="D4D4D4"/>
          <w:sz w:val="21"/>
          <w:szCs w:val="21"/>
        </w:rPr>
        <w:t>(roi,asymmetry)</w:t>
      </w:r>
    </w:p>
    <w:p w14:paraId="06D1C0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w:t>
      </w:r>
      <w:proofErr w:type="gramStart"/>
      <w:r>
        <w:rPr>
          <w:rFonts w:ascii="Consolas" w:hAnsi="Consolas"/>
          <w:color w:val="D4D4D4"/>
          <w:sz w:val="21"/>
          <w:szCs w:val="21"/>
        </w:rPr>
        <w:t>v][</w:t>
      </w:r>
      <w:proofErr w:type="gramEnd"/>
      <w:r>
        <w:rPr>
          <w:rFonts w:ascii="Consolas" w:hAnsi="Consolas"/>
          <w:color w:val="D4D4D4"/>
          <w:sz w:val="21"/>
          <w:szCs w:val="21"/>
        </w:rPr>
        <w:t xml:space="preserve">ma]) != </w:t>
      </w:r>
      <w:r>
        <w:rPr>
          <w:rFonts w:ascii="Consolas" w:hAnsi="Consolas"/>
          <w:color w:val="B5CEA8"/>
          <w:sz w:val="21"/>
          <w:szCs w:val="21"/>
        </w:rPr>
        <w:t>0</w:t>
      </w:r>
      <w:r>
        <w:rPr>
          <w:rFonts w:ascii="Consolas" w:hAnsi="Consolas"/>
          <w:color w:val="D4D4D4"/>
          <w:sz w:val="21"/>
          <w:szCs w:val="21"/>
        </w:rPr>
        <w:t>:</w:t>
      </w:r>
    </w:p>
    <w:p w14:paraId="37C39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w:t>
      </w:r>
      <w:proofErr w:type="gramStart"/>
      <w:r>
        <w:rPr>
          <w:rFonts w:ascii="Consolas" w:hAnsi="Consolas"/>
          <w:color w:val="D4D4D4"/>
          <w:sz w:val="21"/>
          <w:szCs w:val="21"/>
        </w:rPr>
        <w:t>v][</w:t>
      </w:r>
      <w:proofErr w:type="gramEnd"/>
      <w:r>
        <w:rPr>
          <w:rFonts w:ascii="Consolas" w:hAnsi="Consolas"/>
          <w:color w:val="D4D4D4"/>
          <w:sz w:val="21"/>
          <w:szCs w:val="21"/>
        </w:rPr>
        <w:t>ma])</w:t>
      </w:r>
    </w:p>
    <w:p w14:paraId="65D978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EE8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B5CEA8"/>
          <w:sz w:val="21"/>
          <w:szCs w:val="21"/>
        </w:rPr>
        <w:t>0</w:t>
      </w:r>
    </w:p>
    <w:p w14:paraId="72BF26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w:t>
      </w:r>
      <w:proofErr w:type="gramStart"/>
      <w:r>
        <w:rPr>
          <w:rFonts w:ascii="Consolas" w:hAnsi="Consolas"/>
          <w:color w:val="6A9955"/>
          <w:sz w:val="21"/>
          <w:szCs w:val="21"/>
        </w:rPr>
        <w:t>self.PatientId</w:t>
      </w:r>
      <w:proofErr w:type="gramEnd"/>
      <w:r>
        <w:rPr>
          <w:rFonts w:ascii="Consolas" w:hAnsi="Consolas"/>
          <w:color w:val="6A9955"/>
          <w:sz w:val="21"/>
          <w:szCs w:val="21"/>
        </w:rPr>
        <w:t>][self.VisitId][ma]=asymIdx</w:t>
      </w:r>
    </w:p>
    <w:p w14:paraId="2A28A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A6D5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asymMeasuresToAdd[</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%(ma)]=asymIdx</w:t>
      </w:r>
    </w:p>
    <w:p w14:paraId="1C51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gramStart"/>
      <w:r>
        <w:rPr>
          <w:rFonts w:ascii="Consolas" w:hAnsi="Consolas"/>
          <w:color w:val="6A9955"/>
          <w:sz w:val="21"/>
          <w:szCs w:val="21"/>
        </w:rPr>
        <w:t>print(</w:t>
      </w:r>
      <w:proofErr w:type="gramEnd"/>
      <w:r>
        <w:rPr>
          <w:rFonts w:ascii="Consolas" w:hAnsi="Consolas"/>
          <w:color w:val="6A9955"/>
          <w:sz w:val="21"/>
          <w:szCs w:val="21"/>
        </w:rPr>
        <w:t>"%s [%s] has aymmetry with %s [%s].  ASYM IDX=[%s]" %(</w:t>
      </w:r>
      <w:proofErr w:type="gramStart"/>
      <w:r>
        <w:rPr>
          <w:rFonts w:ascii="Consolas" w:hAnsi="Consolas"/>
          <w:color w:val="6A9955"/>
          <w:sz w:val="21"/>
          <w:szCs w:val="21"/>
        </w:rPr>
        <w:t>m,self</w:t>
      </w:r>
      <w:proofErr w:type="gramEnd"/>
      <w:r>
        <w:rPr>
          <w:rFonts w:ascii="Consolas" w:hAnsi="Consolas"/>
          <w:color w:val="6A9955"/>
          <w:sz w:val="21"/>
          <w:szCs w:val="21"/>
        </w:rPr>
        <w:t>.data[p][v][m],ma,self.data[p][v][ma],asymIdx))</w:t>
      </w:r>
    </w:p>
    <w:p w14:paraId="783746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gramStart"/>
      <w:r>
        <w:rPr>
          <w:rFonts w:ascii="Consolas" w:hAnsi="Consolas"/>
          <w:color w:val="6A9955"/>
          <w:sz w:val="21"/>
          <w:szCs w:val="21"/>
        </w:rPr>
        <w:t>print(</w:t>
      </w:r>
      <w:proofErr w:type="gramEnd"/>
      <w:r>
        <w:rPr>
          <w:rFonts w:ascii="Consolas" w:hAnsi="Consolas"/>
          <w:color w:val="6A9955"/>
          <w:sz w:val="21"/>
          <w:szCs w:val="21"/>
        </w:rPr>
        <w:t>"%s is %s" %(ma,asymIdx))</w:t>
      </w:r>
    </w:p>
    <w:p w14:paraId="7B9F4F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asymMeasuresToAdd:                                                                </w:t>
      </w:r>
    </w:p>
    <w:p w14:paraId="29BD07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gramStart"/>
      <w:r>
        <w:rPr>
          <w:rFonts w:ascii="Consolas" w:hAnsi="Consolas"/>
          <w:color w:val="6A9955"/>
          <w:sz w:val="21"/>
          <w:szCs w:val="21"/>
        </w:rPr>
        <w:t>print(</w:t>
      </w:r>
      <w:proofErr w:type="gramEnd"/>
      <w:r>
        <w:rPr>
          <w:rFonts w:ascii="Consolas" w:hAnsi="Consolas"/>
          <w:color w:val="6A9955"/>
          <w:sz w:val="21"/>
          <w:szCs w:val="21"/>
        </w:rPr>
        <w:t>"XX-%s" %(ma))</w:t>
      </w:r>
    </w:p>
    <w:p w14:paraId="53CF1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roofErr w:type="gramStart"/>
      <w:r>
        <w:rPr>
          <w:rFonts w:ascii="Consolas" w:hAnsi="Consolas"/>
          <w:color w:val="D4D4D4"/>
          <w:sz w:val="21"/>
          <w:szCs w:val="21"/>
        </w:rPr>
        <w:t>v][</w:t>
      </w:r>
      <w:proofErr w:type="gramEnd"/>
      <w:r>
        <w:rPr>
          <w:rFonts w:ascii="Consolas" w:hAnsi="Consolas"/>
          <w:color w:val="D4D4D4"/>
          <w:sz w:val="21"/>
          <w:szCs w:val="21"/>
        </w:rPr>
        <w:t xml:space="preserve">ma] = </w:t>
      </w:r>
      <w:r>
        <w:rPr>
          <w:rFonts w:ascii="Consolas" w:hAnsi="Consolas"/>
          <w:color w:val="4EC9B0"/>
          <w:sz w:val="21"/>
          <w:szCs w:val="21"/>
        </w:rPr>
        <w:t>str</w:t>
      </w:r>
      <w:r>
        <w:rPr>
          <w:rFonts w:ascii="Consolas" w:hAnsi="Consolas"/>
          <w:color w:val="D4D4D4"/>
          <w:sz w:val="21"/>
          <w:szCs w:val="21"/>
        </w:rPr>
        <w:t>(asymMeasuresToAdd[ma])</w:t>
      </w:r>
    </w:p>
    <w:p w14:paraId="4B16EF7C" w14:textId="77777777" w:rsidR="00932176" w:rsidRDefault="00932176">
      <w:pPr>
        <w:shd w:val="clear" w:color="auto" w:fill="1E1E1E"/>
        <w:spacing w:line="285" w:lineRule="atLeast"/>
        <w:rPr>
          <w:rFonts w:ascii="Consolas" w:hAnsi="Consolas"/>
          <w:color w:val="D4D4D4"/>
          <w:sz w:val="21"/>
          <w:szCs w:val="21"/>
        </w:rPr>
      </w:pPr>
    </w:p>
    <w:p w14:paraId="49EE32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06C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6A250210" w14:textId="77777777" w:rsidR="00932176" w:rsidRDefault="00932176">
      <w:pPr>
        <w:shd w:val="clear" w:color="auto" w:fill="1E1E1E"/>
        <w:spacing w:line="285" w:lineRule="atLeast"/>
        <w:rPr>
          <w:rFonts w:ascii="Consolas" w:hAnsi="Consolas"/>
          <w:color w:val="D4D4D4"/>
          <w:sz w:val="21"/>
          <w:szCs w:val="21"/>
        </w:rPr>
      </w:pPr>
    </w:p>
    <w:p w14:paraId="28CD12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 report</w:t>
      </w:r>
    </w:p>
    <w:p w14:paraId="5E49C2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4EB8C5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
    <w:p w14:paraId="218946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roofErr w:type="gramStart"/>
      <w:r>
        <w:rPr>
          <w:rFonts w:ascii="Consolas" w:hAnsi="Consolas"/>
          <w:color w:val="D4D4D4"/>
          <w:sz w:val="21"/>
          <w:szCs w:val="21"/>
        </w:rPr>
        <w:t>=[</w:t>
      </w:r>
      <w:proofErr w:type="gramEnd"/>
      <w:r>
        <w:rPr>
          <w:rFonts w:ascii="Consolas" w:hAnsi="Consolas"/>
          <w:color w:val="D4D4D4"/>
          <w:sz w:val="21"/>
          <w:szCs w:val="21"/>
        </w:rPr>
        <w:t>]</w:t>
      </w:r>
    </w:p>
    <w:p w14:paraId="2A74C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(p)</w:t>
      </w:r>
    </w:p>
    <w:p w14:paraId="5D303A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(v)</w:t>
      </w:r>
    </w:p>
    <w:p w14:paraId="1E468C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voi_interests:</w:t>
      </w:r>
    </w:p>
    <w:p w14:paraId="138FC6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0DC4C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.data[p][v][m])</w:t>
      </w:r>
    </w:p>
    <w:p w14:paraId="520DC4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753B4A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w:t>
      </w:r>
    </w:p>
    <w:p w14:paraId="7EA0C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82C45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56415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w:t>
      </w:r>
      <w:r>
        <w:rPr>
          <w:rFonts w:ascii="Consolas" w:hAnsi="Consolas"/>
          <w:color w:val="D4D4D4"/>
          <w:sz w:val="21"/>
          <w:szCs w:val="21"/>
        </w:rPr>
        <w:t>.join</w:t>
      </w:r>
      <w:proofErr w:type="gramEnd"/>
      <w:r>
        <w:rPr>
          <w:rFonts w:ascii="Consolas" w:hAnsi="Consolas"/>
          <w:color w:val="D4D4D4"/>
          <w:sz w:val="21"/>
          <w:szCs w:val="21"/>
        </w:rPr>
        <w:t xml:space="preserve">(row))                                               </w:t>
      </w:r>
    </w:p>
    <w:p w14:paraId="7B9A5AC4" w14:textId="77777777" w:rsidR="00932176" w:rsidRDefault="00932176">
      <w:pPr>
        <w:shd w:val="clear" w:color="auto" w:fill="1E1E1E"/>
        <w:spacing w:line="285" w:lineRule="atLeast"/>
        <w:rPr>
          <w:rFonts w:ascii="Consolas" w:hAnsi="Consolas"/>
          <w:color w:val="D4D4D4"/>
          <w:sz w:val="21"/>
          <w:szCs w:val="21"/>
        </w:rPr>
      </w:pPr>
    </w:p>
    <w:p w14:paraId="6B990E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9BC3A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751A2243" w14:textId="77777777" w:rsidR="00932176" w:rsidRDefault="00932176">
      <w:pPr>
        <w:shd w:val="clear" w:color="auto" w:fill="1E1E1E"/>
        <w:spacing w:line="285" w:lineRule="atLeast"/>
        <w:rPr>
          <w:rFonts w:ascii="Consolas" w:hAnsi="Consolas"/>
          <w:color w:val="D4D4D4"/>
          <w:sz w:val="21"/>
          <w:szCs w:val="21"/>
        </w:rPr>
      </w:pPr>
    </w:p>
    <w:p w14:paraId="06A16D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9E58B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76236E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4846A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w:t>
      </w:r>
      <w:proofErr w:type="gramStart"/>
      <w:r>
        <w:rPr>
          <w:rFonts w:ascii="Consolas" w:hAnsi="Consolas"/>
          <w:color w:val="D4D4D4"/>
          <w:sz w:val="21"/>
          <w:szCs w:val="21"/>
        </w:rPr>
        <w:t>f.readlines</w:t>
      </w:r>
      <w:proofErr w:type="gramEnd"/>
      <w:r>
        <w:rPr>
          <w:rFonts w:ascii="Consolas" w:hAnsi="Consolas"/>
          <w:color w:val="D4D4D4"/>
          <w:sz w:val="21"/>
          <w:szCs w:val="21"/>
        </w:rPr>
        <w:t>()</w:t>
      </w:r>
    </w:p>
    <w:p w14:paraId="594A7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w:t>
      </w:r>
      <w:proofErr w:type="gramStart"/>
      <w:r>
        <w:rPr>
          <w:rFonts w:ascii="Consolas" w:hAnsi="Consolas"/>
          <w:color w:val="D4D4D4"/>
          <w:sz w:val="21"/>
          <w:szCs w:val="21"/>
        </w:rPr>
        <w:t>x.strip</w:t>
      </w:r>
      <w:proofErr w:type="gramEnd"/>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#Remove Whitespace</w:t>
      </w:r>
    </w:p>
    <w:p w14:paraId="17D78E5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#Read the measures that have been pre-derived   </w:t>
      </w:r>
    </w:p>
    <w:p w14:paraId="437BA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proofErr w:type="gramStart"/>
      <w:r>
        <w:rPr>
          <w:rFonts w:ascii="Consolas" w:hAnsi="Consolas"/>
          <w:color w:val="D4D4D4"/>
          <w:sz w:val="21"/>
          <w:szCs w:val="21"/>
        </w:rPr>
        <w:t>={</w:t>
      </w:r>
      <w:proofErr w:type="gramEnd"/>
      <w:r>
        <w:rPr>
          <w:rFonts w:ascii="Consolas" w:hAnsi="Consolas"/>
          <w:color w:val="D4D4D4"/>
          <w:sz w:val="21"/>
          <w:szCs w:val="21"/>
        </w:rPr>
        <w:t>}</w:t>
      </w:r>
    </w:p>
    <w:p w14:paraId="7A767F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FB39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r>
        <w:rPr>
          <w:rFonts w:ascii="Consolas" w:hAnsi="Consolas"/>
          <w:color w:val="CE9178"/>
          <w:sz w:val="21"/>
          <w:szCs w:val="21"/>
        </w:rPr>
        <w:t>"PatientVisit</w:t>
      </w:r>
      <w:proofErr w:type="gramStart"/>
      <w:r>
        <w:rPr>
          <w:rFonts w:ascii="Consolas" w:hAnsi="Consolas"/>
          <w:color w:val="CE9178"/>
          <w:sz w:val="21"/>
          <w:szCs w:val="21"/>
        </w:rPr>
        <w:t>"</w:t>
      </w:r>
      <w:r>
        <w:rPr>
          <w:rFonts w:ascii="Consolas" w:hAnsi="Consolas"/>
          <w:color w:val="D4D4D4"/>
          <w:sz w:val="21"/>
          <w:szCs w:val="21"/>
        </w:rPr>
        <w:t>]=</w:t>
      </w:r>
      <w:proofErr w:type="gramEnd"/>
      <w:r>
        <w:rPr>
          <w:rFonts w:ascii="Consolas" w:hAnsi="Consolas"/>
          <w:color w:val="569CD6"/>
          <w:sz w:val="21"/>
          <w:szCs w:val="21"/>
        </w:rPr>
        <w:t>self</w:t>
      </w:r>
      <w:r>
        <w:rPr>
          <w:rFonts w:ascii="Consolas" w:hAnsi="Consolas"/>
          <w:color w:val="D4D4D4"/>
          <w:sz w:val="21"/>
          <w:szCs w:val="21"/>
        </w:rPr>
        <w:t xml:space="preserve">.path           </w:t>
      </w:r>
    </w:p>
    <w:p w14:paraId="76DE5E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BCD07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13A0D8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CDCAA"/>
          <w:sz w:val="21"/>
          <w:szCs w:val="21"/>
        </w:rPr>
        <w:t>open</w:t>
      </w:r>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1C9E6C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04A91E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w:t>
      </w:r>
      <w:proofErr w:type="gramStart"/>
      <w:r>
        <w:rPr>
          <w:rFonts w:ascii="Consolas" w:hAnsi="Consolas"/>
          <w:color w:val="D4D4D4"/>
          <w:sz w:val="21"/>
          <w:szCs w:val="21"/>
        </w:rPr>
        <w:t>line.split</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p>
    <w:p w14:paraId="66F347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measures[nvp[</w:t>
      </w:r>
      <w:r>
        <w:rPr>
          <w:rFonts w:ascii="Consolas" w:hAnsi="Consolas"/>
          <w:color w:val="B5CEA8"/>
          <w:sz w:val="21"/>
          <w:szCs w:val="21"/>
        </w:rPr>
        <w:t>0</w:t>
      </w:r>
      <w:proofErr w:type="gramStart"/>
      <w:r>
        <w:rPr>
          <w:rFonts w:ascii="Consolas" w:hAnsi="Consolas"/>
          <w:color w:val="D4D4D4"/>
          <w:sz w:val="21"/>
          <w:szCs w:val="21"/>
        </w:rPr>
        <w:t>]]=</w:t>
      </w:r>
      <w:proofErr w:type="gramEnd"/>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w:t>
      </w:r>
    </w:p>
    <w:p w14:paraId="1E0E6EC2"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lastRenderedPageBreak/>
        <w:br/>
      </w:r>
    </w:p>
    <w:p w14:paraId="2ABBC8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1065B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roofErr w:type="gramStart"/>
      <w:r>
        <w:rPr>
          <w:rFonts w:ascii="Consolas" w:hAnsi="Consolas"/>
          <w:color w:val="D4D4D4"/>
          <w:sz w:val="21"/>
          <w:szCs w:val="21"/>
        </w:rPr>
        <w:t>=[</w:t>
      </w:r>
      <w:proofErr w:type="gramEnd"/>
      <w:r>
        <w:rPr>
          <w:rFonts w:ascii="Consolas" w:hAnsi="Consolas"/>
          <w:color w:val="D4D4D4"/>
          <w:sz w:val="21"/>
          <w:szCs w:val="21"/>
        </w:rPr>
        <w:t>]</w:t>
      </w:r>
    </w:p>
    <w:p w14:paraId="6BF957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5792D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.VisitId)</w:t>
      </w:r>
    </w:p>
    <w:p w14:paraId="37A47723" w14:textId="77777777" w:rsidR="00932176" w:rsidRDefault="00932176">
      <w:pPr>
        <w:shd w:val="clear" w:color="auto" w:fill="1E1E1E"/>
        <w:spacing w:line="285" w:lineRule="atLeast"/>
        <w:rPr>
          <w:rFonts w:ascii="Consolas" w:hAnsi="Consolas"/>
          <w:color w:val="D4D4D4"/>
          <w:sz w:val="21"/>
          <w:szCs w:val="21"/>
        </w:rPr>
      </w:pPr>
    </w:p>
    <w:p w14:paraId="3B7B57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#self.data['key'</w:t>
      </w:r>
      <w:proofErr w:type="gramStart"/>
      <w:r>
        <w:rPr>
          <w:rFonts w:ascii="Consolas" w:hAnsi="Consolas"/>
          <w:color w:val="6A9955"/>
          <w:sz w:val="21"/>
          <w:szCs w:val="21"/>
        </w:rPr>
        <w:t>].append</w:t>
      </w:r>
      <w:proofErr w:type="gramEnd"/>
    </w:p>
    <w:p w14:paraId="05CE19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C54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content:</w:t>
      </w:r>
    </w:p>
    <w:p w14:paraId="008227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measures:</w:t>
      </w:r>
    </w:p>
    <w:p w14:paraId="1C2AE0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(measures[cell].strip())</w:t>
      </w:r>
    </w:p>
    <w:p w14:paraId="33FB65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806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w:t>
      </w:r>
      <w:proofErr w:type="gramStart"/>
      <w:r>
        <w:rPr>
          <w:rFonts w:ascii="Consolas" w:hAnsi="Consolas"/>
          <w:color w:val="6A9955"/>
          <w:sz w:val="21"/>
          <w:szCs w:val="21"/>
        </w:rPr>
        <w:t>os.path</w:t>
      </w:r>
      <w:proofErr w:type="gramEnd"/>
      <w:r>
        <w:rPr>
          <w:rFonts w:ascii="Consolas" w:hAnsi="Consolas"/>
          <w:color w:val="6A9955"/>
          <w:sz w:val="21"/>
          <w:szCs w:val="21"/>
        </w:rPr>
        <w:t>.split(os.path.dirname(self.path))[1])][self.VisitId][cell]=measures[cell].strip()</w:t>
      </w:r>
    </w:p>
    <w:p w14:paraId="2E902F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C789B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row.append</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p>
    <w:p w14:paraId="69E21B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w:t>
      </w:r>
      <w:r>
        <w:rPr>
          <w:rFonts w:ascii="Consolas" w:hAnsi="Consolas"/>
          <w:color w:val="D4D4D4"/>
          <w:sz w:val="21"/>
          <w:szCs w:val="21"/>
        </w:rPr>
        <w:t>.join</w:t>
      </w:r>
      <w:proofErr w:type="gramEnd"/>
      <w:r>
        <w:rPr>
          <w:rFonts w:ascii="Consolas" w:hAnsi="Consolas"/>
          <w:color w:val="D4D4D4"/>
          <w:sz w:val="21"/>
          <w:szCs w:val="21"/>
        </w:rPr>
        <w:t>(row))</w:t>
      </w:r>
    </w:p>
    <w:p w14:paraId="2240BB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678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C743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57735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41534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mgz2nifti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2A248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"mgz2nifti"</w:t>
      </w:r>
      <w:r>
        <w:rPr>
          <w:rFonts w:ascii="Consolas" w:hAnsi="Consolas"/>
          <w:color w:val="D4D4D4"/>
          <w:sz w:val="21"/>
          <w:szCs w:val="21"/>
        </w:rPr>
        <w:t>)</w:t>
      </w:r>
    </w:p>
    <w:p w14:paraId="5709B7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2ADED8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.NiftiComplete</w:t>
      </w:r>
      <w:proofErr w:type="gramEnd"/>
      <w:r>
        <w:rPr>
          <w:rFonts w:ascii="Consolas" w:hAnsi="Consolas"/>
          <w:color w:val="D4D4D4"/>
          <w:sz w:val="21"/>
          <w:szCs w:val="21"/>
        </w:rPr>
        <w:t>=</w:t>
      </w:r>
      <w:r>
        <w:rPr>
          <w:rFonts w:ascii="Consolas" w:hAnsi="Consolas"/>
          <w:color w:val="569CD6"/>
          <w:sz w:val="21"/>
          <w:szCs w:val="21"/>
        </w:rPr>
        <w:t>True</w:t>
      </w:r>
    </w:p>
    <w:p w14:paraId="422C0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"All Nifti files exist"</w:t>
      </w:r>
      <w:r>
        <w:rPr>
          <w:rFonts w:ascii="Consolas" w:hAnsi="Consolas"/>
          <w:color w:val="D4D4D4"/>
          <w:sz w:val="21"/>
          <w:szCs w:val="21"/>
        </w:rPr>
        <w:t>)</w:t>
      </w:r>
    </w:p>
    <w:p w14:paraId="2F4210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479C9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CE9178"/>
          <w:sz w:val="21"/>
          <w:szCs w:val="21"/>
        </w:rPr>
        <w:t>Nifti Incomplete, rendering nii files..."</w:t>
      </w:r>
      <w:r>
        <w:rPr>
          <w:rFonts w:ascii="Consolas" w:hAnsi="Consolas"/>
          <w:color w:val="D4D4D4"/>
          <w:sz w:val="21"/>
          <w:szCs w:val="21"/>
        </w:rPr>
        <w:t>)</w:t>
      </w:r>
    </w:p>
    <w:p w14:paraId="1F2D48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3C63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mgzFiles</w:t>
      </w:r>
      <w:proofErr w:type="gramStart"/>
      <w:r>
        <w:rPr>
          <w:rFonts w:ascii="Consolas" w:hAnsi="Consolas"/>
          <w:color w:val="D4D4D4"/>
          <w:sz w:val="21"/>
          <w:szCs w:val="21"/>
        </w:rPr>
        <w:t>=[</w:t>
      </w:r>
      <w:proofErr w:type="gramEnd"/>
      <w:r>
        <w:rPr>
          <w:rFonts w:ascii="Consolas" w:hAnsi="Consolas"/>
          <w:color w:val="CE9178"/>
          <w:sz w:val="21"/>
          <w:szCs w:val="21"/>
        </w:rPr>
        <w:t>'aseg'</w:t>
      </w:r>
      <w:r>
        <w:rPr>
          <w:rFonts w:ascii="Consolas" w:hAnsi="Consolas"/>
          <w:color w:val="D4D4D4"/>
          <w:sz w:val="21"/>
          <w:szCs w:val="21"/>
        </w:rPr>
        <w:t>,</w:t>
      </w:r>
      <w:r>
        <w:rPr>
          <w:rFonts w:ascii="Consolas" w:hAnsi="Consolas"/>
          <w:color w:val="CE9178"/>
          <w:sz w:val="21"/>
          <w:szCs w:val="21"/>
        </w:rPr>
        <w:t>'aparc+aseg'</w:t>
      </w:r>
      <w:r>
        <w:rPr>
          <w:rFonts w:ascii="Consolas" w:hAnsi="Consolas"/>
          <w:color w:val="D4D4D4"/>
          <w:sz w:val="21"/>
          <w:szCs w:val="21"/>
        </w:rPr>
        <w:t xml:space="preserve">, </w:t>
      </w:r>
      <w:r>
        <w:rPr>
          <w:rFonts w:ascii="Consolas" w:hAnsi="Consolas"/>
          <w:color w:val="CE9178"/>
          <w:sz w:val="21"/>
          <w:szCs w:val="21"/>
        </w:rPr>
        <w:t>'aparc.a2009s+aseg'</w:t>
      </w:r>
      <w:r>
        <w:rPr>
          <w:rFonts w:ascii="Consolas" w:hAnsi="Consolas"/>
          <w:color w:val="D4D4D4"/>
          <w:sz w:val="21"/>
          <w:szCs w:val="21"/>
        </w:rPr>
        <w:t xml:space="preserve">, </w:t>
      </w:r>
      <w:r>
        <w:rPr>
          <w:rFonts w:ascii="Consolas" w:hAnsi="Consolas"/>
          <w:color w:val="CE9178"/>
          <w:sz w:val="21"/>
          <w:szCs w:val="21"/>
        </w:rPr>
        <w:t>'lh.ribbon'</w:t>
      </w:r>
      <w:r>
        <w:rPr>
          <w:rFonts w:ascii="Consolas" w:hAnsi="Consolas"/>
          <w:color w:val="D4D4D4"/>
          <w:sz w:val="21"/>
          <w:szCs w:val="21"/>
        </w:rPr>
        <w:t xml:space="preserve">, </w:t>
      </w:r>
      <w:r>
        <w:rPr>
          <w:rFonts w:ascii="Consolas" w:hAnsi="Consolas"/>
          <w:color w:val="CE9178"/>
          <w:sz w:val="21"/>
          <w:szCs w:val="21"/>
        </w:rPr>
        <w:t>'rh.ribbon'</w:t>
      </w:r>
      <w:r>
        <w:rPr>
          <w:rFonts w:ascii="Consolas" w:hAnsi="Consolas"/>
          <w:color w:val="D4D4D4"/>
          <w:sz w:val="21"/>
          <w:szCs w:val="21"/>
        </w:rPr>
        <w:t xml:space="preserve">,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'orig'</w:t>
      </w:r>
      <w:r>
        <w:rPr>
          <w:rFonts w:ascii="Consolas" w:hAnsi="Consolas"/>
          <w:color w:val="D4D4D4"/>
          <w:sz w:val="21"/>
          <w:szCs w:val="21"/>
        </w:rPr>
        <w:t xml:space="preserve">, </w:t>
      </w:r>
      <w:r>
        <w:rPr>
          <w:rFonts w:ascii="Consolas" w:hAnsi="Consolas"/>
          <w:color w:val="CE9178"/>
          <w:sz w:val="21"/>
          <w:szCs w:val="21"/>
        </w:rPr>
        <w:t>'ribbon'</w:t>
      </w:r>
      <w:r>
        <w:rPr>
          <w:rFonts w:ascii="Consolas" w:hAnsi="Consolas"/>
          <w:color w:val="D4D4D4"/>
          <w:sz w:val="21"/>
          <w:szCs w:val="21"/>
        </w:rPr>
        <w:t xml:space="preserve">, </w:t>
      </w:r>
      <w:r>
        <w:rPr>
          <w:rFonts w:ascii="Consolas" w:hAnsi="Consolas"/>
          <w:color w:val="CE9178"/>
          <w:sz w:val="21"/>
          <w:szCs w:val="21"/>
        </w:rPr>
        <w:t>'wm.asegedit'</w:t>
      </w:r>
      <w:r>
        <w:rPr>
          <w:rFonts w:ascii="Consolas" w:hAnsi="Consolas"/>
          <w:color w:val="D4D4D4"/>
          <w:sz w:val="21"/>
          <w:szCs w:val="21"/>
        </w:rPr>
        <w:t xml:space="preserve">, </w:t>
      </w:r>
      <w:r>
        <w:rPr>
          <w:rFonts w:ascii="Consolas" w:hAnsi="Consolas"/>
          <w:color w:val="CE9178"/>
          <w:sz w:val="21"/>
          <w:szCs w:val="21"/>
        </w:rPr>
        <w:t>'wm'</w:t>
      </w:r>
      <w:r>
        <w:rPr>
          <w:rFonts w:ascii="Consolas" w:hAnsi="Consolas"/>
          <w:color w:val="D4D4D4"/>
          <w:sz w:val="21"/>
          <w:szCs w:val="21"/>
        </w:rPr>
        <w:t xml:space="preserve">, </w:t>
      </w:r>
      <w:r>
        <w:rPr>
          <w:rFonts w:ascii="Consolas" w:hAnsi="Consolas"/>
          <w:color w:val="CE9178"/>
          <w:sz w:val="21"/>
          <w:szCs w:val="21"/>
        </w:rPr>
        <w:t>'wm.seg'</w:t>
      </w:r>
      <w:r>
        <w:rPr>
          <w:rFonts w:ascii="Consolas" w:hAnsi="Consolas"/>
          <w:color w:val="D4D4D4"/>
          <w:sz w:val="21"/>
          <w:szCs w:val="21"/>
        </w:rPr>
        <w:t xml:space="preserve">, </w:t>
      </w:r>
      <w:r>
        <w:rPr>
          <w:rFonts w:ascii="Consolas" w:hAnsi="Consolas"/>
          <w:color w:val="CE9178"/>
          <w:sz w:val="21"/>
          <w:szCs w:val="21"/>
        </w:rPr>
        <w:t>'brain'</w:t>
      </w:r>
      <w:r>
        <w:rPr>
          <w:rFonts w:ascii="Consolas" w:hAnsi="Consolas"/>
          <w:color w:val="D4D4D4"/>
          <w:sz w:val="21"/>
          <w:szCs w:val="21"/>
        </w:rPr>
        <w:t xml:space="preserve">, </w:t>
      </w:r>
      <w:r>
        <w:rPr>
          <w:rFonts w:ascii="Consolas" w:hAnsi="Consolas"/>
          <w:color w:val="CE9178"/>
          <w:sz w:val="21"/>
          <w:szCs w:val="21"/>
        </w:rPr>
        <w:t>'brainmask'</w:t>
      </w:r>
      <w:r>
        <w:rPr>
          <w:rFonts w:ascii="Consolas" w:hAnsi="Consolas"/>
          <w:color w:val="D4D4D4"/>
          <w:sz w:val="21"/>
          <w:szCs w:val="21"/>
        </w:rPr>
        <w:t>]</w:t>
      </w:r>
    </w:p>
    <w:p w14:paraId="52C048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985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mgz </w:t>
      </w:r>
      <w:r>
        <w:rPr>
          <w:rFonts w:ascii="Consolas" w:hAnsi="Consolas"/>
          <w:color w:val="569CD6"/>
          <w:sz w:val="21"/>
          <w:szCs w:val="21"/>
        </w:rPr>
        <w:t>in</w:t>
      </w:r>
      <w:r>
        <w:rPr>
          <w:rFonts w:ascii="Consolas" w:hAnsi="Consolas"/>
          <w:color w:val="D4D4D4"/>
          <w:sz w:val="21"/>
          <w:szCs w:val="21"/>
        </w:rPr>
        <w:t xml:space="preserve"> mgzFiles:</w:t>
      </w:r>
    </w:p>
    <w:p w14:paraId="2FEF1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 :</w:t>
      </w:r>
    </w:p>
    <w:p w14:paraId="03675B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.nii exists"</w:t>
      </w:r>
      <w:r>
        <w:rPr>
          <w:rFonts w:ascii="Consolas" w:hAnsi="Consolas"/>
          <w:color w:val="D4D4D4"/>
          <w:sz w:val="21"/>
          <w:szCs w:val="21"/>
        </w:rPr>
        <w:t xml:space="preserve"> % (mgz))</w:t>
      </w:r>
    </w:p>
    <w:p w14:paraId="2F2D51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894EC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431DE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"Create or replace </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(mgz))</w:t>
      </w:r>
    </w:p>
    <w:p w14:paraId="0824A0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4D4D4"/>
          <w:sz w:val="21"/>
          <w:szCs w:val="21"/>
        </w:rPr>
        <w:t>subprocess.call</w:t>
      </w:r>
      <w:proofErr w:type="gramEnd"/>
      <w:r>
        <w:rPr>
          <w:rFonts w:ascii="Consolas" w:hAnsi="Consolas"/>
          <w:color w:val="D4D4D4"/>
          <w:sz w:val="21"/>
          <w:szCs w:val="21"/>
        </w:rPr>
        <w:t>([</w:t>
      </w:r>
      <w:r>
        <w:rPr>
          <w:rFonts w:ascii="Consolas" w:hAnsi="Consolas"/>
          <w:color w:val="CE9178"/>
          <w:sz w:val="21"/>
          <w:szCs w:val="21"/>
        </w:rPr>
        <w:t>'mri_convert'</w:t>
      </w:r>
      <w:r>
        <w:rPr>
          <w:rFonts w:ascii="Consolas" w:hAnsi="Consolas"/>
          <w:color w:val="D4D4D4"/>
          <w:sz w:val="21"/>
          <w:szCs w:val="21"/>
        </w:rPr>
        <w:t>,</w:t>
      </w:r>
      <w:r>
        <w:rPr>
          <w:rFonts w:ascii="Consolas" w:hAnsi="Consolas"/>
          <w:color w:val="CE9178"/>
          <w:sz w:val="21"/>
          <w:szCs w:val="21"/>
        </w:rPr>
        <w:t>'-rt'</w:t>
      </w:r>
      <w:r>
        <w:rPr>
          <w:rFonts w:ascii="Consolas" w:hAnsi="Consolas"/>
          <w:color w:val="D4D4D4"/>
          <w:sz w:val="21"/>
          <w:szCs w:val="21"/>
        </w:rPr>
        <w:t>,</w:t>
      </w:r>
      <w:r>
        <w:rPr>
          <w:rFonts w:ascii="Consolas" w:hAnsi="Consolas"/>
          <w:color w:val="CE9178"/>
          <w:sz w:val="21"/>
          <w:szCs w:val="21"/>
        </w:rPr>
        <w:t>'nearest'</w:t>
      </w:r>
      <w:r>
        <w:rPr>
          <w:rFonts w:ascii="Consolas" w:hAnsi="Consolas"/>
          <w:color w:val="D4D4D4"/>
          <w:sz w:val="21"/>
          <w:szCs w:val="21"/>
        </w:rPr>
        <w:t>,</w:t>
      </w:r>
      <w:r>
        <w:rPr>
          <w:rFonts w:ascii="Consolas" w:hAnsi="Consolas"/>
          <w:color w:val="CE9178"/>
          <w:sz w:val="21"/>
          <w:szCs w:val="21"/>
        </w:rPr>
        <w:t>'-nc'</w:t>
      </w:r>
      <w:r>
        <w:rPr>
          <w:rFonts w:ascii="Consolas" w:hAnsi="Consolas"/>
          <w:color w:val="D4D4D4"/>
          <w:sz w:val="21"/>
          <w:szCs w:val="21"/>
        </w:rPr>
        <w:t>,</w:t>
      </w:r>
      <w:r>
        <w:rPr>
          <w:rFonts w:ascii="Consolas" w:hAnsi="Consolas"/>
          <w:color w:val="CE9178"/>
          <w:sz w:val="21"/>
          <w:szCs w:val="21"/>
        </w:rPr>
        <w:t>'-ns'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.mgz"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.path,mgz),</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w:t>
      </w:r>
    </w:p>
    <w:p w14:paraId="002F9937" w14:textId="77777777" w:rsidR="00932176" w:rsidRDefault="00932176">
      <w:pPr>
        <w:shd w:val="clear" w:color="auto" w:fill="1E1E1E"/>
        <w:spacing w:line="285" w:lineRule="atLeast"/>
        <w:rPr>
          <w:rFonts w:ascii="Consolas" w:hAnsi="Consolas"/>
          <w:color w:val="D4D4D4"/>
          <w:sz w:val="21"/>
          <w:szCs w:val="21"/>
        </w:rPr>
      </w:pPr>
    </w:p>
    <w:p w14:paraId="3D1586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eddy_correct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7DD9C7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"eddy_correct"</w:t>
      </w:r>
      <w:r>
        <w:rPr>
          <w:rFonts w:ascii="Consolas" w:hAnsi="Consolas"/>
          <w:color w:val="D4D4D4"/>
          <w:sz w:val="21"/>
          <w:szCs w:val="21"/>
        </w:rPr>
        <w:t>)</w:t>
      </w:r>
    </w:p>
    <w:p w14:paraId="26D761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#eddy_correct ~/HealthyTractography/%s/%s/DTI35.nii ~/HealthyTractography/%s/%s/DTI35_eddy.nii 0</w:t>
      </w:r>
    </w:p>
    <w:p w14:paraId="2FD3CB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342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49DC71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"eddy_correct output exists"</w:t>
      </w:r>
      <w:r>
        <w:rPr>
          <w:rFonts w:ascii="Consolas" w:hAnsi="Consolas"/>
          <w:color w:val="D4D4D4"/>
          <w:sz w:val="21"/>
          <w:szCs w:val="21"/>
        </w:rPr>
        <w:t>)</w:t>
      </w:r>
    </w:p>
    <w:p w14:paraId="290C91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278F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AAA2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proofErr w:type="gramStart"/>
      <w:r>
        <w:rPr>
          <w:rFonts w:ascii="Consolas" w:hAnsi="Consolas"/>
          <w:color w:val="D4D4D4"/>
          <w:sz w:val="21"/>
          <w:szCs w:val="21"/>
        </w:rPr>
        <w:t>=[</w:t>
      </w:r>
      <w:proofErr w:type="gramEnd"/>
      <w:r>
        <w:rPr>
          <w:rFonts w:ascii="Consolas" w:hAnsi="Consolas"/>
          <w:color w:val="CE9178"/>
          <w:sz w:val="21"/>
          <w:szCs w:val="21"/>
        </w:rPr>
        <w:t>"eddy_correct"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"0"</w:t>
      </w:r>
      <w:r>
        <w:rPr>
          <w:rFonts w:ascii="Consolas" w:hAnsi="Consolas"/>
          <w:color w:val="D4D4D4"/>
          <w:sz w:val="21"/>
          <w:szCs w:val="21"/>
        </w:rPr>
        <w:t>]</w:t>
      </w:r>
    </w:p>
    <w:p w14:paraId="0717CE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 xml:space="preserve"> (cmdArray)</w:t>
      </w:r>
    </w:p>
    <w:p w14:paraId="37540F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subprocess.call</w:t>
      </w:r>
      <w:proofErr w:type="gramEnd"/>
      <w:r>
        <w:rPr>
          <w:rFonts w:ascii="Consolas" w:hAnsi="Consolas"/>
          <w:color w:val="D4D4D4"/>
          <w:sz w:val="21"/>
          <w:szCs w:val="21"/>
        </w:rPr>
        <w:t>(cmdArray)</w:t>
      </w:r>
    </w:p>
    <w:p w14:paraId="2EDC47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BE58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"eddy_correct Completed"</w:t>
      </w:r>
      <w:r>
        <w:rPr>
          <w:rFonts w:ascii="Consolas" w:hAnsi="Consolas"/>
          <w:color w:val="D4D4D4"/>
          <w:sz w:val="21"/>
          <w:szCs w:val="21"/>
        </w:rPr>
        <w:t>)</w:t>
      </w:r>
    </w:p>
    <w:p w14:paraId="4845F332" w14:textId="77777777" w:rsidR="00932176" w:rsidRDefault="00932176">
      <w:pPr>
        <w:shd w:val="clear" w:color="auto" w:fill="1E1E1E"/>
        <w:spacing w:line="285" w:lineRule="atLeast"/>
        <w:rPr>
          <w:rFonts w:ascii="Consolas" w:hAnsi="Consolas"/>
          <w:color w:val="D4D4D4"/>
          <w:sz w:val="21"/>
          <w:szCs w:val="21"/>
        </w:rPr>
      </w:pPr>
    </w:p>
    <w:p w14:paraId="3E8FAF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51D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4CAF5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hardi_mat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34A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"hardi_mat"</w:t>
      </w:r>
      <w:r>
        <w:rPr>
          <w:rFonts w:ascii="Consolas" w:hAnsi="Consolas"/>
          <w:color w:val="D4D4D4"/>
          <w:sz w:val="21"/>
          <w:szCs w:val="21"/>
        </w:rPr>
        <w:t>)</w:t>
      </w:r>
    </w:p>
    <w:p w14:paraId="34A94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D72EA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"hardi_mat output exists"</w:t>
      </w:r>
      <w:r>
        <w:rPr>
          <w:rFonts w:ascii="Consolas" w:hAnsi="Consolas"/>
          <w:color w:val="D4D4D4"/>
          <w:sz w:val="21"/>
          <w:szCs w:val="21"/>
        </w:rPr>
        <w:t>)</w:t>
      </w:r>
    </w:p>
    <w:p w14:paraId="1C8E01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EE17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7B6EE3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80DE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proofErr w:type="gramStart"/>
      <w:r>
        <w:rPr>
          <w:rFonts w:ascii="Consolas" w:hAnsi="Consolas"/>
          <w:color w:val="D4D4D4"/>
          <w:sz w:val="21"/>
          <w:szCs w:val="21"/>
        </w:rPr>
        <w:t>=[</w:t>
      </w:r>
      <w:proofErr w:type="gramEnd"/>
      <w:r>
        <w:rPr>
          <w:rFonts w:ascii="Consolas" w:hAnsi="Consolas"/>
          <w:color w:val="CE9178"/>
          <w:sz w:val="21"/>
          <w:szCs w:val="21"/>
        </w:rPr>
        <w:t>"hardi_mat"</w:t>
      </w:r>
      <w:r>
        <w:rPr>
          <w:rFonts w:ascii="Consolas" w:hAnsi="Consolas"/>
          <w:color w:val="D4D4D4"/>
          <w:sz w:val="21"/>
          <w:szCs w:val="21"/>
        </w:rPr>
        <w:t>,defaultGradientMatrix,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"-oc"</w:t>
      </w:r>
      <w:r>
        <w:rPr>
          <w:rFonts w:ascii="Consolas" w:hAnsi="Consolas"/>
          <w:color w:val="D4D4D4"/>
          <w:sz w:val="21"/>
          <w:szCs w:val="21"/>
        </w:rPr>
        <w:t>]</w:t>
      </w:r>
    </w:p>
    <w:p w14:paraId="7798A4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5EFD5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subprocess.call</w:t>
      </w:r>
      <w:proofErr w:type="gramEnd"/>
      <w:r>
        <w:rPr>
          <w:rFonts w:ascii="Consolas" w:hAnsi="Consolas"/>
          <w:color w:val="D4D4D4"/>
          <w:sz w:val="21"/>
          <w:szCs w:val="21"/>
        </w:rPr>
        <w:t>(cmdArray)</w:t>
      </w:r>
    </w:p>
    <w:p w14:paraId="4CEEDC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2921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"HARDIReconstruction Completed"</w:t>
      </w:r>
      <w:r>
        <w:rPr>
          <w:rFonts w:ascii="Consolas" w:hAnsi="Consolas"/>
          <w:color w:val="D4D4D4"/>
          <w:sz w:val="21"/>
          <w:szCs w:val="21"/>
        </w:rPr>
        <w:t>)</w:t>
      </w:r>
    </w:p>
    <w:p w14:paraId="3A3B7404" w14:textId="77777777" w:rsidR="00932176" w:rsidRDefault="00932176">
      <w:pPr>
        <w:shd w:val="clear" w:color="auto" w:fill="1E1E1E"/>
        <w:spacing w:line="285" w:lineRule="atLeast"/>
        <w:rPr>
          <w:rFonts w:ascii="Consolas" w:hAnsi="Consolas"/>
          <w:color w:val="D4D4D4"/>
          <w:sz w:val="21"/>
          <w:szCs w:val="21"/>
        </w:rPr>
      </w:pPr>
    </w:p>
    <w:p w14:paraId="15DE8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DDFD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35CF0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"odf_recon"</w:t>
      </w:r>
      <w:r>
        <w:rPr>
          <w:rFonts w:ascii="Consolas" w:hAnsi="Consolas"/>
          <w:color w:val="D4D4D4"/>
          <w:sz w:val="21"/>
          <w:szCs w:val="21"/>
        </w:rPr>
        <w:t>)</w:t>
      </w:r>
    </w:p>
    <w:p w14:paraId="3F80E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#output: DTI35_Recon_max.nii.gz</w:t>
      </w:r>
    </w:p>
    <w:p w14:paraId="4F3592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/Tractography/DTI35_Recon_max.nii.gz"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55117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230298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"odf_recon output exists"</w:t>
      </w:r>
      <w:r>
        <w:rPr>
          <w:rFonts w:ascii="Consolas" w:hAnsi="Consolas"/>
          <w:color w:val="D4D4D4"/>
          <w:sz w:val="21"/>
          <w:szCs w:val="21"/>
        </w:rPr>
        <w:t>)</w:t>
      </w:r>
    </w:p>
    <w:p w14:paraId="359D89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7A265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0C32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proofErr w:type="gramStart"/>
      <w:r>
        <w:rPr>
          <w:rFonts w:ascii="Consolas" w:hAnsi="Consolas"/>
          <w:color w:val="D4D4D4"/>
          <w:sz w:val="21"/>
          <w:szCs w:val="21"/>
        </w:rPr>
        <w:t>=[</w:t>
      </w:r>
      <w:proofErr w:type="gramEnd"/>
      <w:r>
        <w:rPr>
          <w:rFonts w:ascii="Consolas" w:hAnsi="Consolas"/>
          <w:color w:val="CE9178"/>
          <w:sz w:val="21"/>
          <w:szCs w:val="21"/>
        </w:rPr>
        <w:t>"odf_recon"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"31"</w:t>
      </w:r>
      <w:r>
        <w:rPr>
          <w:rFonts w:ascii="Consolas" w:hAnsi="Consolas"/>
          <w:color w:val="D4D4D4"/>
          <w:sz w:val="21"/>
          <w:szCs w:val="21"/>
        </w:rPr>
        <w:t>,</w:t>
      </w:r>
      <w:r>
        <w:rPr>
          <w:rFonts w:ascii="Consolas" w:hAnsi="Consolas"/>
          <w:color w:val="CE9178"/>
          <w:sz w:val="21"/>
          <w:szCs w:val="21"/>
        </w:rPr>
        <w:t>"181"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"-b0"</w:t>
      </w:r>
      <w:r>
        <w:rPr>
          <w:rFonts w:ascii="Consolas" w:hAnsi="Consolas"/>
          <w:color w:val="D4D4D4"/>
          <w:sz w:val="21"/>
          <w:szCs w:val="21"/>
        </w:rPr>
        <w:t xml:space="preserve">, </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 xml:space="preserve">,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"-ot"</w:t>
      </w:r>
      <w:r>
        <w:rPr>
          <w:rFonts w:ascii="Consolas" w:hAnsi="Consolas"/>
          <w:color w:val="D4D4D4"/>
          <w:sz w:val="21"/>
          <w:szCs w:val="21"/>
        </w:rPr>
        <w:t xml:space="preserve">, </w:t>
      </w:r>
      <w:r>
        <w:rPr>
          <w:rFonts w:ascii="Consolas" w:hAnsi="Consolas"/>
          <w:color w:val="CE9178"/>
          <w:sz w:val="21"/>
          <w:szCs w:val="21"/>
        </w:rPr>
        <w:t>"nii.gz"</w:t>
      </w:r>
      <w:r>
        <w:rPr>
          <w:rFonts w:ascii="Consolas" w:hAnsi="Consolas"/>
          <w:color w:val="D4D4D4"/>
          <w:sz w:val="21"/>
          <w:szCs w:val="21"/>
        </w:rPr>
        <w:t>]</w:t>
      </w:r>
    </w:p>
    <w:p w14:paraId="6AEF37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62A79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subprocess.call</w:t>
      </w:r>
      <w:proofErr w:type="gramEnd"/>
      <w:r>
        <w:rPr>
          <w:rFonts w:ascii="Consolas" w:hAnsi="Consolas"/>
          <w:color w:val="D4D4D4"/>
          <w:sz w:val="21"/>
          <w:szCs w:val="21"/>
        </w:rPr>
        <w:t>(cmdArray)</w:t>
      </w:r>
    </w:p>
    <w:p w14:paraId="56735C36" w14:textId="77777777" w:rsidR="00932176" w:rsidRDefault="00932176">
      <w:pPr>
        <w:shd w:val="clear" w:color="auto" w:fill="1E1E1E"/>
        <w:spacing w:line="285" w:lineRule="atLeast"/>
        <w:rPr>
          <w:rFonts w:ascii="Consolas" w:hAnsi="Consolas"/>
          <w:color w:val="D4D4D4"/>
          <w:sz w:val="21"/>
          <w:szCs w:val="21"/>
        </w:rPr>
      </w:pPr>
    </w:p>
    <w:p w14:paraId="22A57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"odf_recon Completed"</w:t>
      </w:r>
      <w:r>
        <w:rPr>
          <w:rFonts w:ascii="Consolas" w:hAnsi="Consolas"/>
          <w:color w:val="D4D4D4"/>
          <w:sz w:val="21"/>
          <w:szCs w:val="21"/>
        </w:rPr>
        <w:t>)</w:t>
      </w:r>
    </w:p>
    <w:p w14:paraId="40FE75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E08F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4DF9FF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"odf_tracker"</w:t>
      </w:r>
      <w:r>
        <w:rPr>
          <w:rFonts w:ascii="Consolas" w:hAnsi="Consolas"/>
          <w:color w:val="D4D4D4"/>
          <w:sz w:val="21"/>
          <w:szCs w:val="21"/>
        </w:rPr>
        <w:t>)</w:t>
      </w:r>
    </w:p>
    <w:p w14:paraId="0ABB2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9D07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C8C6F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 </w:t>
      </w:r>
      <w:r>
        <w:rPr>
          <w:rFonts w:ascii="Consolas" w:hAnsi="Consolas"/>
          <w:color w:val="569CD6"/>
          <w:sz w:val="21"/>
          <w:szCs w:val="21"/>
        </w:rPr>
        <w:t>False</w:t>
      </w:r>
      <w:r>
        <w:rPr>
          <w:rFonts w:ascii="Consolas" w:hAnsi="Consolas"/>
          <w:color w:val="D4D4D4"/>
          <w:sz w:val="21"/>
          <w:szCs w:val="21"/>
        </w:rPr>
        <w:t>):</w:t>
      </w:r>
    </w:p>
    <w:p w14:paraId="12A46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"odf_tracker cannot be completed, odf_recon did not finish, missing DTI35_Recon files"</w:t>
      </w:r>
      <w:r>
        <w:rPr>
          <w:rFonts w:ascii="Consolas" w:hAnsi="Consolas"/>
          <w:color w:val="D4D4D4"/>
          <w:sz w:val="21"/>
          <w:szCs w:val="21"/>
        </w:rPr>
        <w:t>)</w:t>
      </w:r>
    </w:p>
    <w:p w14:paraId="48C1D3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EC9C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0C75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EF1C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0CC0DD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"odf_tracker output exists"</w:t>
      </w:r>
      <w:r>
        <w:rPr>
          <w:rFonts w:ascii="Consolas" w:hAnsi="Consolas"/>
          <w:color w:val="D4D4D4"/>
          <w:sz w:val="21"/>
          <w:szCs w:val="21"/>
        </w:rPr>
        <w:t>)</w:t>
      </w:r>
    </w:p>
    <w:p w14:paraId="5DF5E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D2A747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proofErr w:type="gramStart"/>
      <w:r>
        <w:rPr>
          <w:rFonts w:ascii="Consolas" w:hAnsi="Consolas"/>
          <w:color w:val="D4D4D4"/>
          <w:sz w:val="21"/>
          <w:szCs w:val="21"/>
        </w:rPr>
        <w:t>=[</w:t>
      </w:r>
      <w:proofErr w:type="gramEnd"/>
      <w:r>
        <w:rPr>
          <w:rFonts w:ascii="Consolas" w:hAnsi="Consolas"/>
          <w:color w:val="CE9178"/>
          <w:sz w:val="21"/>
          <w:szCs w:val="21"/>
        </w:rPr>
        <w:t>"odf_tracker"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"45"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"nii.gz"</w:t>
      </w:r>
      <w:r>
        <w:rPr>
          <w:rFonts w:ascii="Consolas" w:hAnsi="Consolas"/>
          <w:color w:val="D4D4D4"/>
          <w:sz w:val="21"/>
          <w:szCs w:val="21"/>
        </w:rPr>
        <w:t>]</w:t>
      </w:r>
    </w:p>
    <w:p w14:paraId="20C32F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B0BEB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subprocess.call</w:t>
      </w:r>
      <w:proofErr w:type="gramEnd"/>
      <w:r>
        <w:rPr>
          <w:rFonts w:ascii="Consolas" w:hAnsi="Consolas"/>
          <w:color w:val="D4D4D4"/>
          <w:sz w:val="21"/>
          <w:szCs w:val="21"/>
        </w:rPr>
        <w:t>(cmdArray)</w:t>
      </w:r>
    </w:p>
    <w:p w14:paraId="134C3AC3" w14:textId="77777777" w:rsidR="00932176" w:rsidRDefault="00932176">
      <w:pPr>
        <w:shd w:val="clear" w:color="auto" w:fill="1E1E1E"/>
        <w:spacing w:line="285" w:lineRule="atLeast"/>
        <w:rPr>
          <w:rFonts w:ascii="Consolas" w:hAnsi="Consolas"/>
          <w:color w:val="D4D4D4"/>
          <w:sz w:val="21"/>
          <w:szCs w:val="21"/>
        </w:rPr>
      </w:pPr>
    </w:p>
    <w:p w14:paraId="6E76F5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"odf_tracker Completed"</w:t>
      </w:r>
      <w:r>
        <w:rPr>
          <w:rFonts w:ascii="Consolas" w:hAnsi="Consolas"/>
          <w:color w:val="D4D4D4"/>
          <w:sz w:val="21"/>
          <w:szCs w:val="21"/>
        </w:rPr>
        <w:t>)</w:t>
      </w:r>
    </w:p>
    <w:p w14:paraId="64C549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A4B3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flirt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C952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"flirt"</w:t>
      </w:r>
      <w:r>
        <w:rPr>
          <w:rFonts w:ascii="Consolas" w:hAnsi="Consolas"/>
          <w:color w:val="D4D4D4"/>
          <w:sz w:val="21"/>
          <w:szCs w:val="21"/>
        </w:rPr>
        <w:t>)</w:t>
      </w:r>
    </w:p>
    <w:p w14:paraId="309B20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RegTransform4D</w:t>
      </w:r>
    </w:p>
    <w:p w14:paraId="4A37FC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E5FF3F" w14:textId="77777777" w:rsidR="00932176" w:rsidRDefault="00932176">
      <w:pPr>
        <w:shd w:val="clear" w:color="auto" w:fill="1E1E1E"/>
        <w:spacing w:line="285" w:lineRule="atLeast"/>
        <w:rPr>
          <w:rFonts w:ascii="Consolas" w:hAnsi="Consolas"/>
          <w:color w:val="D4D4D4"/>
          <w:sz w:val="21"/>
          <w:szCs w:val="21"/>
        </w:rPr>
      </w:pPr>
    </w:p>
    <w:p w14:paraId="727DF1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64B103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"flirt output exists"</w:t>
      </w:r>
      <w:r>
        <w:rPr>
          <w:rFonts w:ascii="Consolas" w:hAnsi="Consolas"/>
          <w:color w:val="D4D4D4"/>
          <w:sz w:val="21"/>
          <w:szCs w:val="21"/>
        </w:rPr>
        <w:t>)</w:t>
      </w:r>
    </w:p>
    <w:p w14:paraId="75D6DC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C31B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#flirt -in ./DTI35_eddy.nii.gz -ref ./brainmask.nii -</w:t>
      </w:r>
      <w:proofErr w:type="gramStart"/>
      <w:r>
        <w:rPr>
          <w:rFonts w:ascii="Consolas" w:hAnsi="Consolas"/>
          <w:color w:val="6A9955"/>
          <w:sz w:val="21"/>
          <w:szCs w:val="21"/>
        </w:rPr>
        <w:t>omat .</w:t>
      </w:r>
      <w:proofErr w:type="gramEnd"/>
      <w:r>
        <w:rPr>
          <w:rFonts w:ascii="Consolas" w:hAnsi="Consolas"/>
          <w:color w:val="6A9955"/>
          <w:sz w:val="21"/>
          <w:szCs w:val="21"/>
        </w:rPr>
        <w:t>/RegTransform4D</w:t>
      </w:r>
    </w:p>
    <w:p w14:paraId="2DF6A7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proofErr w:type="gramStart"/>
      <w:r>
        <w:rPr>
          <w:rFonts w:ascii="Consolas" w:hAnsi="Consolas"/>
          <w:color w:val="D4D4D4"/>
          <w:sz w:val="21"/>
          <w:szCs w:val="21"/>
        </w:rPr>
        <w:t>=[</w:t>
      </w:r>
      <w:proofErr w:type="gramEnd"/>
      <w:r>
        <w:rPr>
          <w:rFonts w:ascii="Consolas" w:hAnsi="Consolas"/>
          <w:color w:val="CE9178"/>
          <w:sz w:val="21"/>
          <w:szCs w:val="21"/>
        </w:rPr>
        <w:t>"flirt"</w:t>
      </w:r>
      <w:r>
        <w:rPr>
          <w:rFonts w:ascii="Consolas" w:hAnsi="Consolas"/>
          <w:color w:val="D4D4D4"/>
          <w:sz w:val="21"/>
          <w:szCs w:val="21"/>
        </w:rPr>
        <w:t>,</w:t>
      </w:r>
      <w:r>
        <w:rPr>
          <w:rFonts w:ascii="Consolas" w:hAnsi="Consolas"/>
          <w:color w:val="CE9178"/>
          <w:sz w:val="21"/>
          <w:szCs w:val="21"/>
        </w:rPr>
        <w:t>"-in"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6A897E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7D5B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subprocess.call</w:t>
      </w:r>
      <w:proofErr w:type="gramEnd"/>
      <w:r>
        <w:rPr>
          <w:rFonts w:ascii="Consolas" w:hAnsi="Consolas"/>
          <w:color w:val="D4D4D4"/>
          <w:sz w:val="21"/>
          <w:szCs w:val="21"/>
        </w:rPr>
        <w:t>(cmdArray)</w:t>
      </w:r>
    </w:p>
    <w:p w14:paraId="1D882DEB" w14:textId="77777777" w:rsidR="00932176" w:rsidRDefault="00932176">
      <w:pPr>
        <w:shd w:val="clear" w:color="auto" w:fill="1E1E1E"/>
        <w:spacing w:line="285" w:lineRule="atLeast"/>
        <w:rPr>
          <w:rFonts w:ascii="Consolas" w:hAnsi="Consolas"/>
          <w:color w:val="D4D4D4"/>
          <w:sz w:val="21"/>
          <w:szCs w:val="21"/>
        </w:rPr>
      </w:pPr>
    </w:p>
    <w:p w14:paraId="0C565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"flirt Completed"</w:t>
      </w:r>
      <w:r>
        <w:rPr>
          <w:rFonts w:ascii="Consolas" w:hAnsi="Consolas"/>
          <w:color w:val="D4D4D4"/>
          <w:sz w:val="21"/>
          <w:szCs w:val="21"/>
        </w:rPr>
        <w:t>)</w:t>
      </w:r>
    </w:p>
    <w:p w14:paraId="68697F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25FA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tract_transform</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9A75E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"tract_transform"</w:t>
      </w:r>
      <w:r>
        <w:rPr>
          <w:rFonts w:ascii="Consolas" w:hAnsi="Consolas"/>
          <w:color w:val="D4D4D4"/>
          <w:sz w:val="21"/>
          <w:szCs w:val="21"/>
        </w:rPr>
        <w:t>)</w:t>
      </w:r>
    </w:p>
    <w:p w14:paraId="44D62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DTI35_postReg.trk</w:t>
      </w:r>
    </w:p>
    <w:p w14:paraId="66261F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/Tractography/DTI35_postReg.trk"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Need correct filename</w:t>
      </w:r>
    </w:p>
    <w:p w14:paraId="5FA52E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5F017A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"tract_transform output exists"</w:t>
      </w:r>
      <w:r>
        <w:rPr>
          <w:rFonts w:ascii="Consolas" w:hAnsi="Consolas"/>
          <w:color w:val="D4D4D4"/>
          <w:sz w:val="21"/>
          <w:szCs w:val="21"/>
        </w:rPr>
        <w:t>)</w:t>
      </w:r>
    </w:p>
    <w:p w14:paraId="56B780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8D274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#track_transform DTI35_preReg.trk DTI35_postReg.trk -src DTI35_Recon_dwi.nii.gz -ref brainmask.nii -reg RegTransform4D</w:t>
      </w:r>
    </w:p>
    <w:p w14:paraId="1CDE7C01" w14:textId="77777777" w:rsidR="00932176" w:rsidRDefault="00932176">
      <w:pPr>
        <w:shd w:val="clear" w:color="auto" w:fill="1E1E1E"/>
        <w:spacing w:line="285" w:lineRule="atLeast"/>
        <w:rPr>
          <w:rFonts w:ascii="Consolas" w:hAnsi="Consolas"/>
          <w:color w:val="D4D4D4"/>
          <w:sz w:val="21"/>
          <w:szCs w:val="21"/>
        </w:rPr>
      </w:pPr>
    </w:p>
    <w:p w14:paraId="1E47FC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proofErr w:type="gramStart"/>
      <w:r>
        <w:rPr>
          <w:rFonts w:ascii="Consolas" w:hAnsi="Consolas"/>
          <w:color w:val="D4D4D4"/>
          <w:sz w:val="21"/>
          <w:szCs w:val="21"/>
        </w:rPr>
        <w:t>=[</w:t>
      </w:r>
      <w:proofErr w:type="gramEnd"/>
      <w:r>
        <w:rPr>
          <w:rFonts w:ascii="Consolas" w:hAnsi="Consolas"/>
          <w:color w:val="CE9178"/>
          <w:sz w:val="21"/>
          <w:szCs w:val="21"/>
        </w:rPr>
        <w:t>"track_transform"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"-reg"</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p>
    <w:p w14:paraId="4AAA7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082B3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subprocess.call</w:t>
      </w:r>
      <w:proofErr w:type="gramEnd"/>
      <w:r>
        <w:rPr>
          <w:rFonts w:ascii="Consolas" w:hAnsi="Consolas"/>
          <w:color w:val="D4D4D4"/>
          <w:sz w:val="21"/>
          <w:szCs w:val="21"/>
        </w:rPr>
        <w:t>(cmdArray)</w:t>
      </w:r>
    </w:p>
    <w:p w14:paraId="7E13FDD4" w14:textId="77777777" w:rsidR="00932176" w:rsidRDefault="00932176">
      <w:pPr>
        <w:shd w:val="clear" w:color="auto" w:fill="1E1E1E"/>
        <w:spacing w:line="285" w:lineRule="atLeast"/>
        <w:rPr>
          <w:rFonts w:ascii="Consolas" w:hAnsi="Consolas"/>
          <w:color w:val="D4D4D4"/>
          <w:sz w:val="21"/>
          <w:szCs w:val="21"/>
        </w:rPr>
      </w:pPr>
    </w:p>
    <w:p w14:paraId="5FFDA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"tract_transform Completed"</w:t>
      </w:r>
      <w:r>
        <w:rPr>
          <w:rFonts w:ascii="Consolas" w:hAnsi="Consolas"/>
          <w:color w:val="D4D4D4"/>
          <w:sz w:val="21"/>
          <w:szCs w:val="21"/>
        </w:rPr>
        <w:t>)</w:t>
      </w:r>
    </w:p>
    <w:p w14:paraId="22144B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B018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1B1B2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"dti_recon"</w:t>
      </w:r>
      <w:r>
        <w:rPr>
          <w:rFonts w:ascii="Consolas" w:hAnsi="Consolas"/>
          <w:color w:val="D4D4D4"/>
          <w:sz w:val="21"/>
          <w:szCs w:val="21"/>
        </w:rPr>
        <w:t>)</w:t>
      </w:r>
    </w:p>
    <w:p w14:paraId="3928E9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we could test for all files to be sure</w:t>
      </w:r>
    </w:p>
    <w:p w14:paraId="71A081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3599B5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"dti_recon output exists"</w:t>
      </w:r>
      <w:r>
        <w:rPr>
          <w:rFonts w:ascii="Consolas" w:hAnsi="Consolas"/>
          <w:color w:val="D4D4D4"/>
          <w:sz w:val="21"/>
          <w:szCs w:val="21"/>
        </w:rPr>
        <w:t>)</w:t>
      </w:r>
    </w:p>
    <w:p w14:paraId="64DEBD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00D32A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255E1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E35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ADBF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#dti_recon "%s/Tractography/DTI35_eddy.nii.gz" %(</w:t>
      </w:r>
      <w:proofErr w:type="gramStart"/>
      <w:r>
        <w:rPr>
          <w:rFonts w:ascii="Consolas" w:hAnsi="Consolas"/>
          <w:color w:val="6A9955"/>
          <w:sz w:val="21"/>
          <w:szCs w:val="21"/>
        </w:rPr>
        <w:t>self.path</w:t>
      </w:r>
      <w:proofErr w:type="gramEnd"/>
      <w:r>
        <w:rPr>
          <w:rFonts w:ascii="Consolas" w:hAnsi="Consolas"/>
          <w:color w:val="6A9955"/>
          <w:sz w:val="21"/>
          <w:szCs w:val="21"/>
        </w:rPr>
        <w:t xml:space="preserve">) "%s/Tractography/dave/DTI35_Reg2Brain" %(self.path) -gm "%s" %(defaultGradientMatrix) -b 1000 -b0 5 -p 3 -sn 1 -ot nii </w:t>
      </w:r>
    </w:p>
    <w:p w14:paraId="19874D29" w14:textId="77777777" w:rsidR="00932176" w:rsidRDefault="00932176">
      <w:pPr>
        <w:shd w:val="clear" w:color="auto" w:fill="1E1E1E"/>
        <w:spacing w:line="285" w:lineRule="atLeast"/>
        <w:rPr>
          <w:rFonts w:ascii="Consolas" w:hAnsi="Consolas"/>
          <w:color w:val="D4D4D4"/>
          <w:sz w:val="21"/>
          <w:szCs w:val="21"/>
        </w:rPr>
      </w:pPr>
    </w:p>
    <w:p w14:paraId="76A7E6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proofErr w:type="gramStart"/>
      <w:r>
        <w:rPr>
          <w:rFonts w:ascii="Consolas" w:hAnsi="Consolas"/>
          <w:color w:val="D4D4D4"/>
          <w:sz w:val="21"/>
          <w:szCs w:val="21"/>
        </w:rPr>
        <w:t>=[</w:t>
      </w:r>
      <w:proofErr w:type="gramEnd"/>
      <w:r>
        <w:rPr>
          <w:rFonts w:ascii="Consolas" w:hAnsi="Consolas"/>
          <w:color w:val="CE9178"/>
          <w:sz w:val="21"/>
          <w:szCs w:val="21"/>
        </w:rPr>
        <w:t>"dti_recon"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"-gm"</w:t>
      </w:r>
      <w:r>
        <w:rPr>
          <w:rFonts w:ascii="Consolas" w:hAnsi="Consolas"/>
          <w:color w:val="D4D4D4"/>
          <w:sz w:val="21"/>
          <w:szCs w:val="21"/>
        </w:rPr>
        <w:t>,defaultGradientMatrix,</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"1000"</w:t>
      </w:r>
      <w:r>
        <w:rPr>
          <w:rFonts w:ascii="Consolas" w:hAnsi="Consolas"/>
          <w:color w:val="D4D4D4"/>
          <w:sz w:val="21"/>
          <w:szCs w:val="21"/>
        </w:rPr>
        <w:t>,</w:t>
      </w:r>
      <w:r>
        <w:rPr>
          <w:rFonts w:ascii="Consolas" w:hAnsi="Consolas"/>
          <w:color w:val="CE9178"/>
          <w:sz w:val="21"/>
          <w:szCs w:val="21"/>
        </w:rPr>
        <w:t>"-b0"</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"-ot"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23157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59F63D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subprocess.call</w:t>
      </w:r>
      <w:proofErr w:type="gramEnd"/>
      <w:r>
        <w:rPr>
          <w:rFonts w:ascii="Consolas" w:hAnsi="Consolas"/>
          <w:color w:val="D4D4D4"/>
          <w:sz w:val="21"/>
          <w:szCs w:val="21"/>
        </w:rPr>
        <w:t>(cmdArray)</w:t>
      </w:r>
    </w:p>
    <w:p w14:paraId="569FC229" w14:textId="77777777" w:rsidR="00932176" w:rsidRDefault="00932176">
      <w:pPr>
        <w:shd w:val="clear" w:color="auto" w:fill="1E1E1E"/>
        <w:spacing w:line="285" w:lineRule="atLeast"/>
        <w:rPr>
          <w:rFonts w:ascii="Consolas" w:hAnsi="Consolas"/>
          <w:color w:val="D4D4D4"/>
          <w:sz w:val="21"/>
          <w:szCs w:val="21"/>
        </w:rPr>
      </w:pPr>
    </w:p>
    <w:p w14:paraId="49E87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"dti_recon Completed"</w:t>
      </w:r>
      <w:r>
        <w:rPr>
          <w:rFonts w:ascii="Consolas" w:hAnsi="Consolas"/>
          <w:color w:val="D4D4D4"/>
          <w:sz w:val="21"/>
          <w:szCs w:val="21"/>
        </w:rPr>
        <w:t>)</w:t>
      </w:r>
    </w:p>
    <w:p w14:paraId="76E550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4F83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839F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B98B9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"dti_tracker"</w:t>
      </w:r>
      <w:r>
        <w:rPr>
          <w:rFonts w:ascii="Consolas" w:hAnsi="Consolas"/>
          <w:color w:val="D4D4D4"/>
          <w:sz w:val="21"/>
          <w:szCs w:val="21"/>
        </w:rPr>
        <w:t>)</w:t>
      </w:r>
    </w:p>
    <w:p w14:paraId="1D132F04" w14:textId="77777777" w:rsidR="00932176" w:rsidRDefault="00932176">
      <w:pPr>
        <w:shd w:val="clear" w:color="auto" w:fill="1E1E1E"/>
        <w:spacing w:line="285" w:lineRule="atLeast"/>
        <w:rPr>
          <w:rFonts w:ascii="Consolas" w:hAnsi="Consolas"/>
          <w:color w:val="D4D4D4"/>
          <w:sz w:val="21"/>
          <w:szCs w:val="21"/>
        </w:rPr>
      </w:pPr>
    </w:p>
    <w:p w14:paraId="03FF69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78774E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"dti_tracker output exists"</w:t>
      </w:r>
      <w:r>
        <w:rPr>
          <w:rFonts w:ascii="Consolas" w:hAnsi="Consolas"/>
          <w:color w:val="D4D4D4"/>
          <w:sz w:val="21"/>
          <w:szCs w:val="21"/>
        </w:rPr>
        <w:t>)</w:t>
      </w:r>
    </w:p>
    <w:p w14:paraId="141D49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8934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#dti_tracker DTI35_Reg2Brain DTI35_postReg.trk -m DTI35_Reg2Brain_fa.nii 0.15</w:t>
      </w:r>
    </w:p>
    <w:p w14:paraId="24B94ADF" w14:textId="77777777" w:rsidR="00932176" w:rsidRDefault="00932176">
      <w:pPr>
        <w:shd w:val="clear" w:color="auto" w:fill="1E1E1E"/>
        <w:spacing w:line="285" w:lineRule="atLeast"/>
        <w:rPr>
          <w:rFonts w:ascii="Consolas" w:hAnsi="Consolas"/>
          <w:color w:val="D4D4D4"/>
          <w:sz w:val="21"/>
          <w:szCs w:val="21"/>
        </w:rPr>
      </w:pPr>
    </w:p>
    <w:p w14:paraId="737A0B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proofErr w:type="gramStart"/>
      <w:r>
        <w:rPr>
          <w:rFonts w:ascii="Consolas" w:hAnsi="Consolas"/>
          <w:color w:val="D4D4D4"/>
          <w:sz w:val="21"/>
          <w:szCs w:val="21"/>
        </w:rPr>
        <w:t>=[</w:t>
      </w:r>
      <w:proofErr w:type="gramEnd"/>
      <w:r>
        <w:rPr>
          <w:rFonts w:ascii="Consolas" w:hAnsi="Consolas"/>
          <w:color w:val="CE9178"/>
          <w:sz w:val="21"/>
          <w:szCs w:val="21"/>
        </w:rPr>
        <w:t>"dti_tracker"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"35"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/Tractography/DTI35_Reg2Brain_dwi.nii"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C153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45669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subprocess.call</w:t>
      </w:r>
      <w:proofErr w:type="gramEnd"/>
      <w:r>
        <w:rPr>
          <w:rFonts w:ascii="Consolas" w:hAnsi="Consolas"/>
          <w:color w:val="D4D4D4"/>
          <w:sz w:val="21"/>
          <w:szCs w:val="21"/>
        </w:rPr>
        <w:t>(cmdArray)</w:t>
      </w:r>
    </w:p>
    <w:p w14:paraId="0C7DA3A6" w14:textId="77777777" w:rsidR="00932176" w:rsidRDefault="00932176">
      <w:pPr>
        <w:shd w:val="clear" w:color="auto" w:fill="1E1E1E"/>
        <w:spacing w:line="285" w:lineRule="atLeast"/>
        <w:rPr>
          <w:rFonts w:ascii="Consolas" w:hAnsi="Consolas"/>
          <w:color w:val="D4D4D4"/>
          <w:sz w:val="21"/>
          <w:szCs w:val="21"/>
        </w:rPr>
      </w:pPr>
    </w:p>
    <w:p w14:paraId="4AFBD3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"dti_tracker Completed"</w:t>
      </w:r>
      <w:r>
        <w:rPr>
          <w:rFonts w:ascii="Consolas" w:hAnsi="Consolas"/>
          <w:color w:val="D4D4D4"/>
          <w:sz w:val="21"/>
          <w:szCs w:val="21"/>
        </w:rPr>
        <w:t>)</w:t>
      </w:r>
    </w:p>
    <w:p w14:paraId="39F25D11" w14:textId="77777777" w:rsidR="00932176" w:rsidRDefault="00932176">
      <w:pPr>
        <w:shd w:val="clear" w:color="auto" w:fill="1E1E1E"/>
        <w:spacing w:line="285" w:lineRule="atLeast"/>
        <w:rPr>
          <w:rFonts w:ascii="Consolas" w:hAnsi="Consolas"/>
          <w:color w:val="D4D4D4"/>
          <w:sz w:val="21"/>
          <w:szCs w:val="21"/>
        </w:rPr>
      </w:pPr>
    </w:p>
    <w:p w14:paraId="21E93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trackvis_create_nii</w:t>
      </w:r>
      <w:r>
        <w:rPr>
          <w:rFonts w:ascii="Consolas" w:hAnsi="Consolas"/>
          <w:color w:val="D4D4D4"/>
          <w:sz w:val="21"/>
          <w:szCs w:val="21"/>
        </w:rPr>
        <w:t>(</w:t>
      </w:r>
      <w:proofErr w:type="gramStart"/>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proofErr w:type="gramEnd"/>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0B8969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319E99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.disable</w:t>
      </w:r>
      <w:proofErr w:type="gramEnd"/>
      <w:r>
        <w:rPr>
          <w:rFonts w:ascii="Consolas" w:hAnsi="Consolas"/>
          <w:color w:val="D4D4D4"/>
          <w:sz w:val="21"/>
          <w:szCs w:val="21"/>
        </w:rPr>
        <w:t>_log:</w:t>
      </w:r>
    </w:p>
    <w:p w14:paraId="2C7467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D4D4D4"/>
          <w:sz w:val="21"/>
          <w:szCs w:val="21"/>
        </w:rPr>
        <w:lastRenderedPageBreak/>
        <w:t>%(</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r>
        <w:rPr>
          <w:rFonts w:ascii="Consolas" w:hAnsi="Consolas"/>
          <w:color w:val="CE9178"/>
          <w:sz w:val="21"/>
          <w:szCs w:val="21"/>
        </w:rPr>
        <w:t>"-disable_log"</w:t>
      </w:r>
      <w:r>
        <w:rPr>
          <w:rFonts w:ascii="Consolas" w:hAnsi="Consolas"/>
          <w:color w:val="D4D4D4"/>
          <w:sz w:val="21"/>
          <w:szCs w:val="21"/>
        </w:rPr>
        <w:t>]</w:t>
      </w:r>
    </w:p>
    <w:p w14:paraId="08A4E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9653C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BD7F859" w14:textId="77777777" w:rsidR="00932176" w:rsidRDefault="00932176">
      <w:pPr>
        <w:shd w:val="clear" w:color="auto" w:fill="1E1E1E"/>
        <w:spacing w:line="285" w:lineRule="atLeast"/>
        <w:rPr>
          <w:rFonts w:ascii="Consolas" w:hAnsi="Consolas"/>
          <w:color w:val="D4D4D4"/>
          <w:sz w:val="21"/>
          <w:szCs w:val="21"/>
        </w:rPr>
      </w:pPr>
    </w:p>
    <w:p w14:paraId="275F58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0FD05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CDCAA"/>
          <w:sz w:val="21"/>
          <w:szCs w:val="21"/>
        </w:rPr>
        <w:t>open</w:t>
      </w:r>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track_vis_out:</w:t>
      </w:r>
    </w:p>
    <w:p w14:paraId="467075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 = </w:t>
      </w:r>
      <w:proofErr w:type="gramStart"/>
      <w:r>
        <w:rPr>
          <w:rFonts w:ascii="Consolas" w:hAnsi="Consolas"/>
          <w:color w:val="D4D4D4"/>
          <w:sz w:val="21"/>
          <w:szCs w:val="21"/>
        </w:rPr>
        <w:t>subprocess.Popen</w:t>
      </w:r>
      <w:proofErr w:type="gramEnd"/>
      <w:r>
        <w:rPr>
          <w:rFonts w:ascii="Consolas" w:hAnsi="Consolas"/>
          <w:color w:val="D4D4D4"/>
          <w:sz w:val="21"/>
          <w:szCs w:val="21"/>
        </w:rPr>
        <w:t xml:space="preserve">(trackvis, </w:t>
      </w:r>
      <w:r>
        <w:rPr>
          <w:rFonts w:ascii="Consolas" w:hAnsi="Consolas"/>
          <w:color w:val="9CDCFE"/>
          <w:sz w:val="21"/>
          <w:szCs w:val="21"/>
        </w:rPr>
        <w:t>stdout</w:t>
      </w:r>
      <w:r>
        <w:rPr>
          <w:rFonts w:ascii="Consolas" w:hAnsi="Consolas"/>
          <w:color w:val="D4D4D4"/>
          <w:sz w:val="21"/>
          <w:szCs w:val="21"/>
        </w:rPr>
        <w:t>=track_vis_out)</w:t>
      </w:r>
    </w:p>
    <w:p w14:paraId="636000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proc.communicate</w:t>
      </w:r>
      <w:proofErr w:type="gramEnd"/>
      <w:r>
        <w:rPr>
          <w:rFonts w:ascii="Consolas" w:hAnsi="Consolas"/>
          <w:color w:val="D4D4D4"/>
          <w:sz w:val="21"/>
          <w:szCs w:val="21"/>
        </w:rPr>
        <w:t>()</w:t>
      </w:r>
    </w:p>
    <w:p w14:paraId="74FE7D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w:t>
      </w:r>
      <w:proofErr w:type="gramStart"/>
      <w:r>
        <w:rPr>
          <w:rFonts w:ascii="Consolas" w:hAnsi="Consolas"/>
          <w:color w:val="6A9955"/>
          <w:sz w:val="21"/>
          <w:szCs w:val="21"/>
        </w:rPr>
        <w:t>os.remove</w:t>
      </w:r>
      <w:proofErr w:type="gramEnd"/>
      <w:r>
        <w:rPr>
          <w:rFonts w:ascii="Consolas" w:hAnsi="Consolas"/>
          <w:color w:val="6A9955"/>
          <w:sz w:val="21"/>
          <w:szCs w:val="21"/>
        </w:rPr>
        <w:t xml:space="preserve">("%s/Tractography/crush.%s.trk" %(self.path,tmpFile)) </w:t>
      </w:r>
    </w:p>
    <w:p w14:paraId="6228CC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 xml:space="preserve">,segment,counterpart,method),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myfile:</w:t>
      </w:r>
    </w:p>
    <w:p w14:paraId="5237B6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w:t>
      </w:r>
      <w:proofErr w:type="gramStart"/>
      <w:r>
        <w:rPr>
          <w:rFonts w:ascii="Consolas" w:hAnsi="Consolas"/>
          <w:color w:val="D4D4D4"/>
          <w:sz w:val="21"/>
          <w:szCs w:val="21"/>
        </w:rPr>
        <w:t>myfile.read</w:t>
      </w:r>
      <w:proofErr w:type="gramEnd"/>
      <w:r>
        <w:rPr>
          <w:rFonts w:ascii="Consolas" w:hAnsi="Consolas"/>
          <w:color w:val="D4D4D4"/>
          <w:sz w:val="21"/>
          <w:szCs w:val="21"/>
        </w:rPr>
        <w:t xml:space="preserve">()               </w:t>
      </w:r>
    </w:p>
    <w:p w14:paraId="3E5321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data</w:t>
      </w:r>
    </w:p>
    <w:p w14:paraId="162D7C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9FF55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
    <w:p w14:paraId="0380F297" w14:textId="77777777" w:rsidR="00932176" w:rsidRDefault="00932176">
      <w:pPr>
        <w:shd w:val="clear" w:color="auto" w:fill="1E1E1E"/>
        <w:spacing w:line="285" w:lineRule="atLeast"/>
        <w:rPr>
          <w:rFonts w:ascii="Consolas" w:hAnsi="Consolas"/>
          <w:color w:val="D4D4D4"/>
          <w:sz w:val="21"/>
          <w:szCs w:val="21"/>
        </w:rPr>
      </w:pPr>
    </w:p>
    <w:p w14:paraId="04E736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trackvis_cleanup_nii</w:t>
      </w:r>
      <w:r>
        <w:rPr>
          <w:rFonts w:ascii="Consolas" w:hAnsi="Consolas"/>
          <w:color w:val="D4D4D4"/>
          <w:sz w:val="21"/>
          <w:szCs w:val="21"/>
        </w:rPr>
        <w:t>(</w:t>
      </w:r>
      <w:proofErr w:type="gramStart"/>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proofErr w:type="gramEnd"/>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5214222" w14:textId="77777777" w:rsidR="00932176" w:rsidRDefault="00932176">
      <w:pPr>
        <w:shd w:val="clear" w:color="auto" w:fill="1E1E1E"/>
        <w:spacing w:line="285" w:lineRule="atLeast"/>
        <w:rPr>
          <w:rFonts w:ascii="Consolas" w:hAnsi="Consolas"/>
          <w:color w:val="D4D4D4"/>
          <w:sz w:val="21"/>
          <w:szCs w:val="21"/>
        </w:rPr>
      </w:pPr>
    </w:p>
    <w:p w14:paraId="57F2D0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nii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,segment,counterpart,method)</w:t>
      </w:r>
    </w:p>
    <w:p w14:paraId="1925F5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,segment,counterpart,method)</w:t>
      </w:r>
    </w:p>
    <w:p w14:paraId="605A0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oldcalcsfile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,segment,counterpart,method)</w:t>
      </w:r>
    </w:p>
    <w:p w14:paraId="7A0BA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BB35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.isfile(nii):</w:t>
      </w:r>
    </w:p>
    <w:p w14:paraId="1B3698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os.unlink</w:t>
      </w:r>
      <w:proofErr w:type="gramEnd"/>
      <w:r>
        <w:rPr>
          <w:rFonts w:ascii="Consolas" w:hAnsi="Consolas"/>
          <w:color w:val="D4D4D4"/>
          <w:sz w:val="21"/>
          <w:szCs w:val="21"/>
        </w:rPr>
        <w:t xml:space="preserve">(nii) </w:t>
      </w:r>
    </w:p>
    <w:p w14:paraId="18836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4A5E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.isfile(datafile):</w:t>
      </w:r>
    </w:p>
    <w:p w14:paraId="110F0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%(datafile))</w:t>
      </w:r>
    </w:p>
    <w:p w14:paraId="08DB3A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os.unlink</w:t>
      </w:r>
      <w:proofErr w:type="gramEnd"/>
      <w:r>
        <w:rPr>
          <w:rFonts w:ascii="Consolas" w:hAnsi="Consolas"/>
          <w:color w:val="D4D4D4"/>
          <w:sz w:val="21"/>
          <w:szCs w:val="21"/>
        </w:rPr>
        <w:t xml:space="preserve">(datafile) </w:t>
      </w:r>
    </w:p>
    <w:p w14:paraId="5D594CA1" w14:textId="77777777" w:rsidR="00932176" w:rsidRDefault="00932176">
      <w:pPr>
        <w:shd w:val="clear" w:color="auto" w:fill="1E1E1E"/>
        <w:spacing w:line="285" w:lineRule="atLeast"/>
        <w:rPr>
          <w:rFonts w:ascii="Consolas" w:hAnsi="Consolas"/>
          <w:color w:val="D4D4D4"/>
          <w:sz w:val="21"/>
          <w:szCs w:val="21"/>
        </w:rPr>
      </w:pPr>
    </w:p>
    <w:p w14:paraId="45DDAB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.isfile(oldcalcsfile):</w:t>
      </w:r>
    </w:p>
    <w:p w14:paraId="640781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%(oldcalcsfile))</w:t>
      </w:r>
    </w:p>
    <w:p w14:paraId="0F083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os.unlink</w:t>
      </w:r>
      <w:proofErr w:type="gramEnd"/>
      <w:r>
        <w:rPr>
          <w:rFonts w:ascii="Consolas" w:hAnsi="Consolas"/>
          <w:color w:val="D4D4D4"/>
          <w:sz w:val="21"/>
          <w:szCs w:val="21"/>
        </w:rPr>
        <w:t xml:space="preserve">(oldcalcsfile)             </w:t>
      </w:r>
    </w:p>
    <w:p w14:paraId="4A3F246C" w14:textId="77777777" w:rsidR="00932176" w:rsidRDefault="00932176">
      <w:pPr>
        <w:shd w:val="clear" w:color="auto" w:fill="1E1E1E"/>
        <w:spacing w:line="285" w:lineRule="atLeast"/>
        <w:rPr>
          <w:rFonts w:ascii="Consolas" w:hAnsi="Consolas"/>
          <w:color w:val="D4D4D4"/>
          <w:sz w:val="21"/>
          <w:szCs w:val="21"/>
        </w:rPr>
      </w:pPr>
    </w:p>
    <w:p w14:paraId="736513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7A384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1AA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trackvis_worker</w:t>
      </w:r>
      <w:r>
        <w:rPr>
          <w:rFonts w:ascii="Consolas" w:hAnsi="Consolas"/>
          <w:color w:val="D4D4D4"/>
          <w:sz w:val="21"/>
          <w:szCs w:val="21"/>
        </w:rPr>
        <w:t>(</w:t>
      </w:r>
      <w:proofErr w:type="gramStart"/>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parr</w:t>
      </w:r>
      <w:proofErr w:type="gramEnd"/>
      <w:r>
        <w:rPr>
          <w:rFonts w:ascii="Consolas" w:hAnsi="Consolas"/>
          <w:color w:val="D4D4D4"/>
          <w:sz w:val="21"/>
          <w:szCs w:val="21"/>
        </w:rPr>
        <w:t>):</w:t>
      </w:r>
      <w:r>
        <w:rPr>
          <w:rFonts w:ascii="Consolas" w:hAnsi="Consolas"/>
          <w:color w:val="6A9955"/>
          <w:sz w:val="21"/>
          <w:szCs w:val="21"/>
        </w:rPr>
        <w:t>#segment,counterpart,method):</w:t>
      </w:r>
    </w:p>
    <w:p w14:paraId="43C5EA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w:t>
      </w:r>
      <w:proofErr w:type="gramStart"/>
      <w:r>
        <w:rPr>
          <w:rFonts w:ascii="Consolas" w:hAnsi="Consolas"/>
          <w:color w:val="D4D4D4"/>
          <w:sz w:val="21"/>
          <w:szCs w:val="21"/>
        </w:rPr>
        <w:t>parr[</w:t>
      </w:r>
      <w:proofErr w:type="gramEnd"/>
      <w:r>
        <w:rPr>
          <w:rFonts w:ascii="Consolas" w:hAnsi="Consolas"/>
          <w:color w:val="B5CEA8"/>
          <w:sz w:val="21"/>
          <w:szCs w:val="21"/>
        </w:rPr>
        <w:t>0</w:t>
      </w:r>
      <w:r>
        <w:rPr>
          <w:rFonts w:ascii="Consolas" w:hAnsi="Consolas"/>
          <w:color w:val="D4D4D4"/>
          <w:sz w:val="21"/>
          <w:szCs w:val="21"/>
        </w:rPr>
        <w:t>]</w:t>
      </w:r>
    </w:p>
    <w:p w14:paraId="1AC652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w:t>
      </w:r>
      <w:proofErr w:type="gramStart"/>
      <w:r>
        <w:rPr>
          <w:rFonts w:ascii="Consolas" w:hAnsi="Consolas"/>
          <w:color w:val="D4D4D4"/>
          <w:sz w:val="21"/>
          <w:szCs w:val="21"/>
        </w:rPr>
        <w:t>parr[</w:t>
      </w:r>
      <w:proofErr w:type="gramEnd"/>
      <w:r>
        <w:rPr>
          <w:rFonts w:ascii="Consolas" w:hAnsi="Consolas"/>
          <w:color w:val="B5CEA8"/>
          <w:sz w:val="21"/>
          <w:szCs w:val="21"/>
        </w:rPr>
        <w:t>1</w:t>
      </w:r>
      <w:r>
        <w:rPr>
          <w:rFonts w:ascii="Consolas" w:hAnsi="Consolas"/>
          <w:color w:val="D4D4D4"/>
          <w:sz w:val="21"/>
          <w:szCs w:val="21"/>
        </w:rPr>
        <w:t>]</w:t>
      </w:r>
    </w:p>
    <w:p w14:paraId="454DD9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w:t>
      </w:r>
      <w:proofErr w:type="gramStart"/>
      <w:r>
        <w:rPr>
          <w:rFonts w:ascii="Consolas" w:hAnsi="Consolas"/>
          <w:color w:val="D4D4D4"/>
          <w:sz w:val="21"/>
          <w:szCs w:val="21"/>
        </w:rPr>
        <w:t>parr[</w:t>
      </w:r>
      <w:proofErr w:type="gramEnd"/>
      <w:r>
        <w:rPr>
          <w:rFonts w:ascii="Consolas" w:hAnsi="Consolas"/>
          <w:color w:val="B5CEA8"/>
          <w:sz w:val="21"/>
          <w:szCs w:val="21"/>
        </w:rPr>
        <w:t>2</w:t>
      </w:r>
      <w:r>
        <w:rPr>
          <w:rFonts w:ascii="Consolas" w:hAnsi="Consolas"/>
          <w:color w:val="D4D4D4"/>
          <w:sz w:val="21"/>
          <w:szCs w:val="21"/>
        </w:rPr>
        <w:t>]</w:t>
      </w:r>
    </w:p>
    <w:p w14:paraId="56A7BB05" w14:textId="77777777" w:rsidR="00932176" w:rsidRDefault="00932176">
      <w:pPr>
        <w:shd w:val="clear" w:color="auto" w:fill="1E1E1E"/>
        <w:spacing w:line="285" w:lineRule="atLeast"/>
        <w:rPr>
          <w:rFonts w:ascii="Consolas" w:hAnsi="Consolas"/>
          <w:color w:val="D4D4D4"/>
          <w:sz w:val="21"/>
          <w:szCs w:val="21"/>
        </w:rPr>
      </w:pPr>
    </w:p>
    <w:p w14:paraId="7BBE9C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roofErr w:type="gramStart"/>
      <w:r>
        <w:rPr>
          <w:rFonts w:ascii="Consolas" w:hAnsi="Consolas"/>
          <w:color w:val="D4D4D4"/>
          <w:sz w:val="21"/>
          <w:szCs w:val="21"/>
        </w:rPr>
        <w:t>={</w:t>
      </w:r>
      <w:proofErr w:type="gramEnd"/>
      <w:r>
        <w:rPr>
          <w:rFonts w:ascii="Consolas" w:hAnsi="Consolas"/>
          <w:color w:val="D4D4D4"/>
          <w:sz w:val="21"/>
          <w:szCs w:val="21"/>
        </w:rPr>
        <w:t>}</w:t>
      </w:r>
    </w:p>
    <w:p w14:paraId="5A9863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333F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#track_vis ./DTI35_postReg_Threshold5.trk -roi_end ./wmparc3001.nii.gz -roi_end2 ./wmparc3002.nii.gz -nr</w:t>
      </w:r>
    </w:p>
    <w:p w14:paraId="1BECED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67D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0AD8FC63" w14:textId="77777777" w:rsidR="00932176" w:rsidRDefault="00932176">
      <w:pPr>
        <w:shd w:val="clear" w:color="auto" w:fill="1E1E1E"/>
        <w:spacing w:line="285" w:lineRule="atLeast"/>
        <w:rPr>
          <w:rFonts w:ascii="Consolas" w:hAnsi="Consolas"/>
          <w:color w:val="D4D4D4"/>
          <w:sz w:val="21"/>
          <w:szCs w:val="21"/>
        </w:rPr>
      </w:pPr>
    </w:p>
    <w:p w14:paraId="415722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render = </w:t>
      </w:r>
      <w:r>
        <w:rPr>
          <w:rFonts w:ascii="Consolas" w:hAnsi="Consolas"/>
          <w:color w:val="569CD6"/>
          <w:sz w:val="21"/>
          <w:szCs w:val="21"/>
        </w:rPr>
        <w:t>True</w:t>
      </w:r>
    </w:p>
    <w:p w14:paraId="46C14BFF" w14:textId="77777777" w:rsidR="00932176" w:rsidRDefault="00932176">
      <w:pPr>
        <w:shd w:val="clear" w:color="auto" w:fill="1E1E1E"/>
        <w:spacing w:line="285" w:lineRule="atLeast"/>
        <w:rPr>
          <w:rFonts w:ascii="Consolas" w:hAnsi="Consolas"/>
          <w:color w:val="D4D4D4"/>
          <w:sz w:val="21"/>
          <w:szCs w:val="21"/>
        </w:rPr>
      </w:pPr>
    </w:p>
    <w:p w14:paraId="008D4D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.fixmissing</w:t>
      </w:r>
      <w:proofErr w:type="gramEnd"/>
      <w:r>
        <w:rPr>
          <w:rFonts w:ascii="Consolas" w:hAnsi="Consolas"/>
          <w:color w:val="D4D4D4"/>
          <w:sz w:val="21"/>
          <w:szCs w:val="21"/>
        </w:rPr>
        <w:t>:</w:t>
      </w:r>
    </w:p>
    <w:p w14:paraId="47D89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proofErr w:type="gramStart"/>
      <w:r>
        <w:rPr>
          <w:rFonts w:ascii="Consolas" w:hAnsi="Consolas"/>
          <w:color w:val="569CD6"/>
          <w:sz w:val="21"/>
          <w:szCs w:val="21"/>
        </w:rPr>
        <w:t>self</w:t>
      </w:r>
      <w:r>
        <w:rPr>
          <w:rFonts w:ascii="Consolas" w:hAnsi="Consolas"/>
          <w:color w:val="D4D4D4"/>
          <w:sz w:val="21"/>
          <w:szCs w:val="21"/>
        </w:rPr>
        <w:t>.MeasurementAudit</w:t>
      </w:r>
      <w:proofErr w:type="gramEnd"/>
      <w:r>
        <w:rPr>
          <w:rFonts w:ascii="Consolas" w:hAnsi="Consolas"/>
          <w:color w:val="D4D4D4"/>
          <w:sz w:val="21"/>
          <w:szCs w:val="21"/>
        </w:rPr>
        <w:t>_worker(segment,counterpart,method)</w:t>
      </w:r>
    </w:p>
    <w:p w14:paraId="5A3A9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(calcs)&gt;</w:t>
      </w:r>
      <w:r>
        <w:rPr>
          <w:rFonts w:ascii="Consolas" w:hAnsi="Consolas"/>
          <w:color w:val="B5CEA8"/>
          <w:sz w:val="21"/>
          <w:szCs w:val="21"/>
        </w:rPr>
        <w:t>0</w:t>
      </w:r>
      <w:r>
        <w:rPr>
          <w:rFonts w:ascii="Consolas" w:hAnsi="Consolas"/>
          <w:color w:val="D4D4D4"/>
          <w:sz w:val="21"/>
          <w:szCs w:val="21"/>
        </w:rPr>
        <w:t>:</w:t>
      </w:r>
    </w:p>
    <w:p w14:paraId="15A3BE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"Previous calculations detected for </w:t>
      </w:r>
      <w:r>
        <w:rPr>
          <w:rFonts w:ascii="Consolas" w:hAnsi="Consolas"/>
          <w:color w:val="569CD6"/>
          <w:sz w:val="21"/>
          <w:szCs w:val="21"/>
        </w:rPr>
        <w:t>%</w:t>
      </w:r>
      <w:proofErr w:type="gramStart"/>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w:t>
      </w:r>
      <w:proofErr w:type="gramEnd"/>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45CAD6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,segment,segment,counterpart,method)</w:t>
      </w:r>
    </w:p>
    <w:p w14:paraId="11919308" w14:textId="77777777" w:rsidR="00932176" w:rsidRDefault="00932176">
      <w:pPr>
        <w:shd w:val="clear" w:color="auto" w:fill="1E1E1E"/>
        <w:spacing w:line="285" w:lineRule="atLeast"/>
        <w:rPr>
          <w:rFonts w:ascii="Consolas" w:hAnsi="Consolas"/>
          <w:color w:val="D4D4D4"/>
          <w:sz w:val="21"/>
          <w:szCs w:val="21"/>
        </w:rPr>
      </w:pPr>
    </w:p>
    <w:p w14:paraId="18C255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258CC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os.mkdir</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39DBEE7" w14:textId="77777777" w:rsidR="00932176" w:rsidRDefault="00932176">
      <w:pPr>
        <w:shd w:val="clear" w:color="auto" w:fill="1E1E1E"/>
        <w:spacing w:line="285" w:lineRule="atLeast"/>
        <w:rPr>
          <w:rFonts w:ascii="Consolas" w:hAnsi="Consolas"/>
          <w:color w:val="D4D4D4"/>
          <w:sz w:val="21"/>
          <w:szCs w:val="21"/>
        </w:rPr>
      </w:pPr>
    </w:p>
    <w:p w14:paraId="65B174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CDCAA"/>
          <w:sz w:val="21"/>
          <w:szCs w:val="21"/>
        </w:rPr>
        <w:t>open</w:t>
      </w:r>
      <w:r>
        <w:rPr>
          <w:rFonts w:ascii="Consolas" w:hAnsi="Consolas"/>
          <w:color w:val="D4D4D4"/>
          <w:sz w:val="21"/>
          <w:szCs w:val="21"/>
        </w:rPr>
        <w:t>(</w:t>
      </w:r>
      <w:proofErr w:type="gramEnd"/>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63D95CA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json.dump</w:t>
      </w:r>
      <w:proofErr w:type="gramEnd"/>
      <w:r>
        <w:rPr>
          <w:rFonts w:ascii="Consolas" w:hAnsi="Consolas"/>
          <w:color w:val="D4D4D4"/>
          <w:sz w:val="21"/>
          <w:szCs w:val="21"/>
        </w:rPr>
        <w:t xml:space="preserve">(calcs,calcs_file)                        </w:t>
      </w:r>
    </w:p>
    <w:p w14:paraId="24C4E15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.trackvis</w:t>
      </w:r>
      <w:proofErr w:type="gramEnd"/>
      <w:r>
        <w:rPr>
          <w:rFonts w:ascii="Consolas" w:hAnsi="Consolas"/>
          <w:color w:val="D4D4D4"/>
          <w:sz w:val="21"/>
          <w:szCs w:val="21"/>
        </w:rPr>
        <w:t>_cleanup_nii(segment,counterpart,method)</w:t>
      </w:r>
    </w:p>
    <w:p w14:paraId="3004A8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#MsgUser.skipped("SKIPPING already calculated measures for %s-%s-%s" %(</w:t>
      </w:r>
      <w:proofErr w:type="gramStart"/>
      <w:r>
        <w:rPr>
          <w:rFonts w:ascii="Consolas" w:hAnsi="Consolas"/>
          <w:color w:val="6A9955"/>
          <w:sz w:val="21"/>
          <w:szCs w:val="21"/>
        </w:rPr>
        <w:t>segment,counterpart</w:t>
      </w:r>
      <w:proofErr w:type="gramEnd"/>
      <w:r>
        <w:rPr>
          <w:rFonts w:ascii="Consolas" w:hAnsi="Consolas"/>
          <w:color w:val="6A9955"/>
          <w:sz w:val="21"/>
          <w:szCs w:val="21"/>
        </w:rPr>
        <w:t>,method))</w:t>
      </w:r>
    </w:p>
    <w:p w14:paraId="3DB013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26F47C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C65DD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"Rendering missing measures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,method))</w:t>
      </w:r>
    </w:p>
    <w:p w14:paraId="3AF54D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FACD3B1" w14:textId="77777777" w:rsidR="00932176" w:rsidRDefault="00932176">
      <w:pPr>
        <w:shd w:val="clear" w:color="auto" w:fill="1E1E1E"/>
        <w:spacing w:line="285" w:lineRule="atLeast"/>
        <w:rPr>
          <w:rFonts w:ascii="Consolas" w:hAnsi="Consolas"/>
          <w:color w:val="D4D4D4"/>
          <w:sz w:val="21"/>
          <w:szCs w:val="21"/>
        </w:rPr>
      </w:pPr>
    </w:p>
    <w:p w14:paraId="544213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data = </w:t>
      </w:r>
      <w:proofErr w:type="gramStart"/>
      <w:r>
        <w:rPr>
          <w:rFonts w:ascii="Consolas" w:hAnsi="Consolas"/>
          <w:color w:val="569CD6"/>
          <w:sz w:val="21"/>
          <w:szCs w:val="21"/>
        </w:rPr>
        <w:t>self</w:t>
      </w:r>
      <w:r>
        <w:rPr>
          <w:rFonts w:ascii="Consolas" w:hAnsi="Consolas"/>
          <w:color w:val="D4D4D4"/>
          <w:sz w:val="21"/>
          <w:szCs w:val="21"/>
        </w:rPr>
        <w:t>.trackvis</w:t>
      </w:r>
      <w:proofErr w:type="gramEnd"/>
      <w:r>
        <w:rPr>
          <w:rFonts w:ascii="Consolas" w:hAnsi="Consolas"/>
          <w:color w:val="D4D4D4"/>
          <w:sz w:val="21"/>
          <w:szCs w:val="21"/>
        </w:rPr>
        <w:t>_create_nii(segment,counterpart,method)</w:t>
      </w:r>
    </w:p>
    <w:p w14:paraId="05ED4C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A8E8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DB64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9D60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w:t>
      </w:r>
      <w:proofErr w:type="gramStart"/>
      <w:r>
        <w:rPr>
          <w:rFonts w:ascii="Consolas" w:hAnsi="Consolas"/>
          <w:color w:val="D4D4D4"/>
          <w:sz w:val="21"/>
          <w:szCs w:val="21"/>
        </w:rPr>
        <w:t>re.search</w:t>
      </w:r>
      <w:proofErr w:type="gramEnd"/>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 xml:space="preserve">'Number of tracks: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009429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F1043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w:t>
      </w:r>
      <w:proofErr w:type="gramStart"/>
      <w:r>
        <w:rPr>
          <w:rFonts w:ascii="Consolas" w:hAnsi="Consolas"/>
          <w:color w:val="D4D4D4"/>
          <w:sz w:val="21"/>
          <w:szCs w:val="21"/>
        </w:rPr>
        <w:t>m.group</w:t>
      </w:r>
      <w:proofErr w:type="gramEnd"/>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).strip()</w:t>
      </w:r>
    </w:p>
    <w:p w14:paraId="3DFFCA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9022F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w:t>
      </w:r>
      <w:r>
        <w:rPr>
          <w:rFonts w:ascii="Consolas" w:hAnsi="Consolas"/>
          <w:color w:val="B5CEA8"/>
          <w:sz w:val="21"/>
          <w:szCs w:val="21"/>
        </w:rPr>
        <w:t>0</w:t>
      </w:r>
    </w:p>
    <w:p w14:paraId="03F03D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%(segment,counterpart,method)]=NumTracts</w:t>
      </w:r>
    </w:p>
    <w:p w14:paraId="3272B2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491C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10CCB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806F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w:t>
      </w:r>
      <w:proofErr w:type="gramStart"/>
      <w:r>
        <w:rPr>
          <w:rFonts w:ascii="Consolas" w:hAnsi="Consolas"/>
          <w:color w:val="D4D4D4"/>
          <w:sz w:val="21"/>
          <w:szCs w:val="21"/>
        </w:rPr>
        <w:t>re.search</w:t>
      </w:r>
      <w:proofErr w:type="gramEnd"/>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 xml:space="preserve">'Number of tracks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4B43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3568AA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w:t>
      </w:r>
      <w:proofErr w:type="gramStart"/>
      <w:r>
        <w:rPr>
          <w:rFonts w:ascii="Consolas" w:hAnsi="Consolas"/>
          <w:color w:val="D4D4D4"/>
          <w:sz w:val="21"/>
          <w:szCs w:val="21"/>
        </w:rPr>
        <w:t>m.group</w:t>
      </w:r>
      <w:proofErr w:type="gramEnd"/>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).strip()</w:t>
      </w:r>
    </w:p>
    <w:p w14:paraId="0B6BD6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FEA6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w:t>
      </w:r>
      <w:r>
        <w:rPr>
          <w:rFonts w:ascii="Consolas" w:hAnsi="Consolas"/>
          <w:color w:val="B5CEA8"/>
          <w:sz w:val="21"/>
          <w:szCs w:val="21"/>
        </w:rPr>
        <w:t>0</w:t>
      </w:r>
    </w:p>
    <w:p w14:paraId="3E4871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%(segment,counterpart,method)]=TractsToRender</w:t>
      </w:r>
    </w:p>
    <w:p w14:paraId="7C37F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FE1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73D456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4068F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w:t>
      </w:r>
      <w:proofErr w:type="gramStart"/>
      <w:r>
        <w:rPr>
          <w:rFonts w:ascii="Consolas" w:hAnsi="Consolas"/>
          <w:color w:val="D4D4D4"/>
          <w:sz w:val="21"/>
          <w:szCs w:val="21"/>
        </w:rPr>
        <w:t>re.search</w:t>
      </w:r>
      <w:proofErr w:type="gramEnd"/>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 xml:space="preserve">'Number of line segments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7ACAE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54A0CE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w:t>
      </w:r>
      <w:proofErr w:type="gramStart"/>
      <w:r>
        <w:rPr>
          <w:rFonts w:ascii="Consolas" w:hAnsi="Consolas"/>
          <w:color w:val="D4D4D4"/>
          <w:sz w:val="21"/>
          <w:szCs w:val="21"/>
        </w:rPr>
        <w:t>m.group</w:t>
      </w:r>
      <w:proofErr w:type="gramEnd"/>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).strip()</w:t>
      </w:r>
    </w:p>
    <w:p w14:paraId="381BB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16F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w:t>
      </w:r>
      <w:r>
        <w:rPr>
          <w:rFonts w:ascii="Consolas" w:hAnsi="Consolas"/>
          <w:color w:val="B5CEA8"/>
          <w:sz w:val="21"/>
          <w:szCs w:val="21"/>
        </w:rPr>
        <w:t>0</w:t>
      </w:r>
    </w:p>
    <w:p w14:paraId="7DC066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%(segment,counterpart,method)]=LinesToRender</w:t>
      </w:r>
    </w:p>
    <w:p w14:paraId="591B7F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0EE5AE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C652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w:t>
      </w:r>
      <w:proofErr w:type="gramStart"/>
      <w:r>
        <w:rPr>
          <w:rFonts w:ascii="Consolas" w:hAnsi="Consolas"/>
          <w:color w:val="D4D4D4"/>
          <w:sz w:val="21"/>
          <w:szCs w:val="21"/>
        </w:rPr>
        <w:t>re.search</w:t>
      </w:r>
      <w:proofErr w:type="gramEnd"/>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 xml:space="preserve">'Mean track length: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D7BA7D"/>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EBEB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8C379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w:t>
      </w:r>
      <w:proofErr w:type="gramStart"/>
      <w:r>
        <w:rPr>
          <w:rFonts w:ascii="Consolas" w:hAnsi="Consolas"/>
          <w:color w:val="D4D4D4"/>
          <w:sz w:val="21"/>
          <w:szCs w:val="21"/>
        </w:rPr>
        <w:t>m.group</w:t>
      </w:r>
      <w:proofErr w:type="gramEnd"/>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).strip()</w:t>
      </w:r>
    </w:p>
    <w:p w14:paraId="0E1596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w:t>
      </w:r>
      <w:proofErr w:type="gramStart"/>
      <w:r>
        <w:rPr>
          <w:rFonts w:ascii="Consolas" w:hAnsi="Consolas"/>
          <w:color w:val="D4D4D4"/>
          <w:sz w:val="21"/>
          <w:szCs w:val="21"/>
        </w:rPr>
        <w:t>m.group</w:t>
      </w:r>
      <w:proofErr w:type="gramEnd"/>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).strip()</w:t>
      </w:r>
    </w:p>
    <w:p w14:paraId="6D4DA2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660E7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w:t>
      </w:r>
      <w:r>
        <w:rPr>
          <w:rFonts w:ascii="Consolas" w:hAnsi="Consolas"/>
          <w:color w:val="B5CEA8"/>
          <w:sz w:val="21"/>
          <w:szCs w:val="21"/>
        </w:rPr>
        <w:t>0</w:t>
      </w:r>
    </w:p>
    <w:p w14:paraId="5E93F3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w:t>
      </w:r>
      <w:r>
        <w:rPr>
          <w:rFonts w:ascii="Consolas" w:hAnsi="Consolas"/>
          <w:color w:val="B5CEA8"/>
          <w:sz w:val="21"/>
          <w:szCs w:val="21"/>
        </w:rPr>
        <w:t>0</w:t>
      </w:r>
    </w:p>
    <w:p w14:paraId="6CDFA5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D6EB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%(segment,counterpart,method)]=MeanTractLen</w:t>
      </w:r>
    </w:p>
    <w:p w14:paraId="020AC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-MeanTractLen_StdDev"</w:t>
      </w:r>
      <w:r>
        <w:rPr>
          <w:rFonts w:ascii="Consolas" w:hAnsi="Consolas"/>
          <w:color w:val="D4D4D4"/>
          <w:sz w:val="21"/>
          <w:szCs w:val="21"/>
        </w:rPr>
        <w:t xml:space="preserve"> %(segment,counterpart,method)]=MeanTractLen_StdDev</w:t>
      </w:r>
    </w:p>
    <w:p w14:paraId="720823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3D341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BDC5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w:t>
      </w:r>
      <w:proofErr w:type="gramStart"/>
      <w:r>
        <w:rPr>
          <w:rFonts w:ascii="Consolas" w:hAnsi="Consolas"/>
          <w:color w:val="D4D4D4"/>
          <w:sz w:val="21"/>
          <w:szCs w:val="21"/>
        </w:rPr>
        <w:t>re.search</w:t>
      </w:r>
      <w:proofErr w:type="gramEnd"/>
      <w:r>
        <w:rPr>
          <w:rFonts w:ascii="Consolas" w:hAnsi="Consolas"/>
          <w:color w:val="D4D4D4"/>
          <w:sz w:val="21"/>
          <w:szCs w:val="21"/>
        </w:rPr>
        <w:t>(</w:t>
      </w:r>
      <w:r>
        <w:rPr>
          <w:rFonts w:ascii="Consolas" w:hAnsi="Consolas"/>
          <w:color w:val="569CD6"/>
          <w:sz w:val="21"/>
          <w:szCs w:val="21"/>
        </w:rPr>
        <w:t>r</w:t>
      </w:r>
      <w:r>
        <w:rPr>
          <w:rFonts w:ascii="Consolas" w:hAnsi="Consolas"/>
          <w:color w:val="D16969"/>
          <w:sz w:val="21"/>
          <w:szCs w:val="21"/>
        </w:rPr>
        <w:t xml:space="preserve">'Voxel size: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15411D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7E1FD5A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w:t>
      </w:r>
      <w:proofErr w:type="gramStart"/>
      <w:r>
        <w:rPr>
          <w:rFonts w:ascii="Consolas" w:hAnsi="Consolas"/>
          <w:color w:val="D4D4D4"/>
          <w:sz w:val="21"/>
          <w:szCs w:val="21"/>
        </w:rPr>
        <w:t>m.group</w:t>
      </w:r>
      <w:proofErr w:type="gramEnd"/>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).strip()</w:t>
      </w:r>
    </w:p>
    <w:p w14:paraId="26550F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w:t>
      </w:r>
      <w:proofErr w:type="gramStart"/>
      <w:r>
        <w:rPr>
          <w:rFonts w:ascii="Consolas" w:hAnsi="Consolas"/>
          <w:color w:val="D4D4D4"/>
          <w:sz w:val="21"/>
          <w:szCs w:val="21"/>
        </w:rPr>
        <w:t>m.group</w:t>
      </w:r>
      <w:proofErr w:type="gramEnd"/>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).strip()</w:t>
      </w:r>
    </w:p>
    <w:p w14:paraId="284B65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w:t>
      </w:r>
      <w:proofErr w:type="gramStart"/>
      <w:r>
        <w:rPr>
          <w:rFonts w:ascii="Consolas" w:hAnsi="Consolas"/>
          <w:color w:val="D4D4D4"/>
          <w:sz w:val="21"/>
          <w:szCs w:val="21"/>
        </w:rPr>
        <w:t>m.group</w:t>
      </w:r>
      <w:proofErr w:type="gramEnd"/>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).strip()</w:t>
      </w:r>
    </w:p>
    <w:p w14:paraId="6F8FB2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6D091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w:t>
      </w:r>
      <w:r>
        <w:rPr>
          <w:rFonts w:ascii="Consolas" w:hAnsi="Consolas"/>
          <w:color w:val="B5CEA8"/>
          <w:sz w:val="21"/>
          <w:szCs w:val="21"/>
        </w:rPr>
        <w:t>0</w:t>
      </w:r>
    </w:p>
    <w:p w14:paraId="3A6526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w:t>
      </w:r>
      <w:r>
        <w:rPr>
          <w:rFonts w:ascii="Consolas" w:hAnsi="Consolas"/>
          <w:color w:val="B5CEA8"/>
          <w:sz w:val="21"/>
          <w:szCs w:val="21"/>
        </w:rPr>
        <w:t>0</w:t>
      </w:r>
    </w:p>
    <w:p w14:paraId="558C73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w:t>
      </w:r>
      <w:r>
        <w:rPr>
          <w:rFonts w:ascii="Consolas" w:hAnsi="Consolas"/>
          <w:color w:val="B5CEA8"/>
          <w:sz w:val="21"/>
          <w:szCs w:val="21"/>
        </w:rPr>
        <w:t>0</w:t>
      </w:r>
    </w:p>
    <w:p w14:paraId="0840C0ED" w14:textId="77777777" w:rsidR="00932176" w:rsidRDefault="00932176">
      <w:pPr>
        <w:shd w:val="clear" w:color="auto" w:fill="1E1E1E"/>
        <w:spacing w:line="285" w:lineRule="atLeast"/>
        <w:rPr>
          <w:rFonts w:ascii="Consolas" w:hAnsi="Consolas"/>
          <w:color w:val="D4D4D4"/>
          <w:sz w:val="21"/>
          <w:szCs w:val="21"/>
        </w:rPr>
      </w:pPr>
    </w:p>
    <w:p w14:paraId="3735FE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%(segment,counterpart,method)]=VoxelSizeX</w:t>
      </w:r>
    </w:p>
    <w:p w14:paraId="2D700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%(segment,counterpart,method)]=VoxelSizeY</w:t>
      </w:r>
    </w:p>
    <w:p w14:paraId="3DF684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%(segment,counterpart,method)]=VoxelSizeZ</w:t>
      </w:r>
    </w:p>
    <w:p w14:paraId="353BBC20" w14:textId="77777777" w:rsidR="00932176" w:rsidRDefault="00932176">
      <w:pPr>
        <w:shd w:val="clear" w:color="auto" w:fill="1E1E1E"/>
        <w:spacing w:line="285" w:lineRule="atLeast"/>
        <w:rPr>
          <w:rFonts w:ascii="Consolas" w:hAnsi="Consolas"/>
          <w:color w:val="D4D4D4"/>
          <w:sz w:val="21"/>
          <w:szCs w:val="21"/>
        </w:rPr>
      </w:pPr>
    </w:p>
    <w:p w14:paraId="4FACF8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CC27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Mean</w:t>
      </w:r>
    </w:p>
    <w:p w14:paraId="6813B3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meanFA=</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56E5FE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%(segment,counterpart,method)]=meanFA</w:t>
      </w:r>
    </w:p>
    <w:p w14:paraId="505D15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E05FB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Std Dev</w:t>
      </w:r>
    </w:p>
    <w:p w14:paraId="6682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stddevFA=</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32048D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%(segment,counterpart,method)]=stddevFA            </w:t>
      </w:r>
    </w:p>
    <w:p w14:paraId="73C034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FB891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Mean</w:t>
      </w:r>
    </w:p>
    <w:p w14:paraId="56AFAA6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meanADC=</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2C285C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%(segment,counterpart,method)]=meanADC</w:t>
      </w:r>
    </w:p>
    <w:p w14:paraId="237B01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4102C2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Std Dev</w:t>
      </w:r>
    </w:p>
    <w:p w14:paraId="21E65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stddevADC=</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1D56B3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calcs[</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%(segment,counterpart,method)]=stddevADC</w:t>
      </w:r>
    </w:p>
    <w:p w14:paraId="22252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7C99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2B45E9" w14:textId="77777777" w:rsidR="00932176" w:rsidRDefault="00932176">
      <w:pPr>
        <w:shd w:val="clear" w:color="auto" w:fill="1E1E1E"/>
        <w:spacing w:line="285" w:lineRule="atLeast"/>
        <w:rPr>
          <w:rFonts w:ascii="Consolas" w:hAnsi="Consolas"/>
          <w:color w:val="D4D4D4"/>
          <w:sz w:val="21"/>
          <w:szCs w:val="21"/>
        </w:rPr>
      </w:pPr>
    </w:p>
    <w:p w14:paraId="1825E9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186C4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"Parcellation (wmparc###</w:t>
      </w:r>
      <w:proofErr w:type="gramStart"/>
      <w:r>
        <w:rPr>
          <w:rFonts w:ascii="Consolas" w:hAnsi="Consolas"/>
          <w:color w:val="CE9178"/>
          <w:sz w:val="21"/>
          <w:szCs w:val="21"/>
        </w:rPr>
        <w:t>#.nii</w:t>
      </w:r>
      <w:proofErr w:type="gramEnd"/>
      <w:r>
        <w:rPr>
          <w:rFonts w:ascii="Consolas" w:hAnsi="Consolas"/>
          <w:color w:val="CE9178"/>
          <w:sz w:val="21"/>
          <w:szCs w:val="21"/>
        </w:rPr>
        <w:t>) files missing (</w:t>
      </w:r>
      <w:r>
        <w:rPr>
          <w:rFonts w:ascii="Consolas" w:hAnsi="Consolas"/>
          <w:color w:val="569CD6"/>
          <w:sz w:val="21"/>
          <w:szCs w:val="21"/>
        </w:rPr>
        <w:t>%s</w:t>
      </w:r>
      <w:r>
        <w:rPr>
          <w:rFonts w:ascii="Consolas" w:hAnsi="Consolas"/>
          <w:color w:val="CE9178"/>
          <w:sz w:val="21"/>
          <w:szCs w:val="21"/>
        </w:rPr>
        <w:t xml:space="preserve"> or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%(segment,counterpart))</w:t>
      </w:r>
    </w:p>
    <w:p w14:paraId="2A39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D3D01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Cache CALCS to temp file because it's not written to tracts.txt until the join (after all ROIs finish)    </w:t>
      </w:r>
    </w:p>
    <w:p w14:paraId="287925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AD67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637F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os.mkdir</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12CF1D" w14:textId="77777777" w:rsidR="00932176" w:rsidRDefault="00932176">
      <w:pPr>
        <w:shd w:val="clear" w:color="auto" w:fill="1E1E1E"/>
        <w:spacing w:line="285" w:lineRule="atLeast"/>
        <w:rPr>
          <w:rFonts w:ascii="Consolas" w:hAnsi="Consolas"/>
          <w:color w:val="D4D4D4"/>
          <w:sz w:val="21"/>
          <w:szCs w:val="21"/>
        </w:rPr>
      </w:pPr>
    </w:p>
    <w:p w14:paraId="61A08F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,segment,segment,counterpart,method)</w:t>
      </w:r>
    </w:p>
    <w:p w14:paraId="67B8D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CDCAA"/>
          <w:sz w:val="21"/>
          <w:szCs w:val="21"/>
        </w:rPr>
        <w:t>open</w:t>
      </w:r>
      <w:r>
        <w:rPr>
          <w:rFonts w:ascii="Consolas" w:hAnsi="Consolas"/>
          <w:color w:val="D4D4D4"/>
          <w:sz w:val="21"/>
          <w:szCs w:val="21"/>
        </w:rPr>
        <w:t>(</w:t>
      </w:r>
      <w:proofErr w:type="gramEnd"/>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39ED03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json.dump</w:t>
      </w:r>
      <w:proofErr w:type="gramEnd"/>
      <w:r>
        <w:rPr>
          <w:rFonts w:ascii="Consolas" w:hAnsi="Consolas"/>
          <w:color w:val="D4D4D4"/>
          <w:sz w:val="21"/>
          <w:szCs w:val="21"/>
        </w:rPr>
        <w:t>(calcs,calcs_file)</w:t>
      </w:r>
    </w:p>
    <w:p w14:paraId="54A1F3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CLEANUP #################</w:t>
      </w:r>
    </w:p>
    <w:p w14:paraId="63F92D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.trackvis</w:t>
      </w:r>
      <w:proofErr w:type="gramEnd"/>
      <w:r>
        <w:rPr>
          <w:rFonts w:ascii="Consolas" w:hAnsi="Consolas"/>
          <w:color w:val="D4D4D4"/>
          <w:sz w:val="21"/>
          <w:szCs w:val="21"/>
        </w:rPr>
        <w:t>_cleanup_nii(segment,counterpart,method)</w:t>
      </w:r>
    </w:p>
    <w:p w14:paraId="6945134B"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A020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5B1E30E9" w14:textId="77777777" w:rsidR="00932176" w:rsidRDefault="00932176">
      <w:pPr>
        <w:shd w:val="clear" w:color="auto" w:fill="1E1E1E"/>
        <w:spacing w:line="285" w:lineRule="atLeast"/>
        <w:rPr>
          <w:rFonts w:ascii="Consolas" w:hAnsi="Consolas"/>
          <w:color w:val="D4D4D4"/>
          <w:sz w:val="21"/>
          <w:szCs w:val="21"/>
        </w:rPr>
      </w:pPr>
    </w:p>
    <w:p w14:paraId="304744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track_vis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13CF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"track_vis"</w:t>
      </w:r>
      <w:r>
        <w:rPr>
          <w:rFonts w:ascii="Consolas" w:hAnsi="Consolas"/>
          <w:color w:val="D4D4D4"/>
          <w:sz w:val="21"/>
          <w:szCs w:val="21"/>
        </w:rPr>
        <w:t>)</w:t>
      </w:r>
    </w:p>
    <w:p w14:paraId="480995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crush.txt      </w:t>
      </w:r>
    </w:p>
    <w:p w14:paraId="32AC3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A58E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.GetMeasurements</w:t>
      </w:r>
      <w:proofErr w:type="gramEnd"/>
      <w:r>
        <w:rPr>
          <w:rFonts w:ascii="Consolas" w:hAnsi="Consolas"/>
          <w:color w:val="D4D4D4"/>
          <w:sz w:val="21"/>
          <w:szCs w:val="21"/>
        </w:rPr>
        <w:t>()</w:t>
      </w:r>
    </w:p>
    <w:p w14:paraId="2E63C1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F248F2" w14:textId="77777777" w:rsidR="00932176" w:rsidRDefault="00932176">
      <w:pPr>
        <w:shd w:val="clear" w:color="auto" w:fill="1E1E1E"/>
        <w:spacing w:line="285" w:lineRule="atLeast"/>
        <w:rPr>
          <w:rFonts w:ascii="Consolas" w:hAnsi="Consolas"/>
          <w:color w:val="D4D4D4"/>
          <w:sz w:val="21"/>
          <w:szCs w:val="21"/>
        </w:rPr>
      </w:pPr>
    </w:p>
    <w:p w14:paraId="40E546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.rebuild</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36C8CD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8A1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proofErr w:type="gramStart"/>
      <w:r>
        <w:rPr>
          <w:rFonts w:ascii="Consolas" w:hAnsi="Consolas"/>
          <w:color w:val="569CD6"/>
          <w:sz w:val="21"/>
          <w:szCs w:val="21"/>
        </w:rPr>
        <w:t>self</w:t>
      </w:r>
      <w:r>
        <w:rPr>
          <w:rFonts w:ascii="Consolas" w:hAnsi="Consolas"/>
          <w:color w:val="D4D4D4"/>
          <w:sz w:val="21"/>
          <w:szCs w:val="21"/>
        </w:rPr>
        <w:t>.fixmissing</w:t>
      </w:r>
      <w:proofErr w:type="gramEnd"/>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w:t>
      </w:r>
    </w:p>
    <w:p w14:paraId="5D9BE1F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proofErr w:type="gramStart"/>
      <w:r>
        <w:rPr>
          <w:rFonts w:ascii="Consolas" w:hAnsi="Consolas"/>
          <w:color w:val="569CD6"/>
          <w:sz w:val="21"/>
          <w:szCs w:val="21"/>
        </w:rPr>
        <w:t>self</w:t>
      </w:r>
      <w:r>
        <w:rPr>
          <w:rFonts w:ascii="Consolas" w:hAnsi="Consolas"/>
          <w:color w:val="D4D4D4"/>
          <w:sz w:val="21"/>
          <w:szCs w:val="21"/>
        </w:rPr>
        <w:t>.recrush</w:t>
      </w:r>
      <w:proofErr w:type="gramEnd"/>
      <w:r>
        <w:rPr>
          <w:rFonts w:ascii="Consolas" w:hAnsi="Consolas"/>
          <w:color w:val="D4D4D4"/>
          <w:sz w:val="21"/>
          <w:szCs w:val="21"/>
        </w:rPr>
        <w:t>):</w:t>
      </w:r>
    </w:p>
    <w:p w14:paraId="4039A3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"Deleting previous crush output"</w:t>
      </w:r>
      <w:r>
        <w:rPr>
          <w:rFonts w:ascii="Consolas" w:hAnsi="Consolas"/>
          <w:color w:val="D4D4D4"/>
          <w:sz w:val="21"/>
          <w:szCs w:val="21"/>
        </w:rPr>
        <w:t>)</w:t>
      </w:r>
    </w:p>
    <w:p w14:paraId="7E375B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CEA9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folder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.path</w:t>
      </w:r>
      <w:proofErr w:type="gramEnd"/>
      <w:r>
        <w:rPr>
          <w:rFonts w:ascii="Consolas" w:hAnsi="Consolas"/>
          <w:color w:val="D4D4D4"/>
          <w:sz w:val="21"/>
          <w:szCs w:val="21"/>
        </w:rPr>
        <w:t>)</w:t>
      </w:r>
    </w:p>
    <w:p w14:paraId="0F42DC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the_file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D4D4D4"/>
          <w:sz w:val="21"/>
          <w:szCs w:val="21"/>
        </w:rPr>
        <w:t>os.listdir</w:t>
      </w:r>
      <w:proofErr w:type="gramEnd"/>
      <w:r>
        <w:rPr>
          <w:rFonts w:ascii="Consolas" w:hAnsi="Consolas"/>
          <w:color w:val="D4D4D4"/>
          <w:sz w:val="21"/>
          <w:szCs w:val="21"/>
        </w:rPr>
        <w:t>(folder):</w:t>
      </w:r>
    </w:p>
    <w:p w14:paraId="13198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file_path = </w:t>
      </w:r>
      <w:proofErr w:type="gramStart"/>
      <w:r>
        <w:rPr>
          <w:rFonts w:ascii="Consolas" w:hAnsi="Consolas"/>
          <w:color w:val="D4D4D4"/>
          <w:sz w:val="21"/>
          <w:szCs w:val="21"/>
        </w:rPr>
        <w:t>os.path</w:t>
      </w:r>
      <w:proofErr w:type="gramEnd"/>
      <w:r>
        <w:rPr>
          <w:rFonts w:ascii="Consolas" w:hAnsi="Consolas"/>
          <w:color w:val="D4D4D4"/>
          <w:sz w:val="21"/>
          <w:szCs w:val="21"/>
        </w:rPr>
        <w:t>.join(folder, the_file)</w:t>
      </w:r>
    </w:p>
    <w:p w14:paraId="55ABC9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3A62324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.isfile(file_path):</w:t>
      </w:r>
    </w:p>
    <w:p w14:paraId="642E8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os.unlink</w:t>
      </w:r>
      <w:proofErr w:type="gramEnd"/>
      <w:r>
        <w:rPr>
          <w:rFonts w:ascii="Consolas" w:hAnsi="Consolas"/>
          <w:color w:val="D4D4D4"/>
          <w:sz w:val="21"/>
          <w:szCs w:val="21"/>
        </w:rPr>
        <w:t xml:space="preserve">(file_path)        </w:t>
      </w:r>
    </w:p>
    <w:p w14:paraId="68E9EB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e:</w:t>
      </w:r>
    </w:p>
    <w:p w14:paraId="70EC5D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w:t>
      </w:r>
    </w:p>
    <w:p w14:paraId="36C2F5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04AB2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"track_vis output exists"</w:t>
      </w:r>
      <w:r>
        <w:rPr>
          <w:rFonts w:ascii="Consolas" w:hAnsi="Consolas"/>
          <w:color w:val="D4D4D4"/>
          <w:sz w:val="21"/>
          <w:szCs w:val="21"/>
        </w:rPr>
        <w:t>)</w:t>
      </w:r>
    </w:p>
    <w:p w14:paraId="7CC190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28CF1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B59BB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"some track_vis output exists, I will crush anything missing"</w:t>
      </w:r>
      <w:r>
        <w:rPr>
          <w:rFonts w:ascii="Consolas" w:hAnsi="Consolas"/>
          <w:color w:val="D4D4D4"/>
          <w:sz w:val="21"/>
          <w:szCs w:val="21"/>
        </w:rPr>
        <w:t>)</w:t>
      </w:r>
    </w:p>
    <w:p w14:paraId="2C87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2BB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.exists(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43089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os.makedirs</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3A97A4B1" w14:textId="77777777" w:rsidR="00932176" w:rsidRDefault="00932176">
      <w:pPr>
        <w:shd w:val="clear" w:color="auto" w:fill="1E1E1E"/>
        <w:spacing w:line="285" w:lineRule="atLeast"/>
        <w:rPr>
          <w:rFonts w:ascii="Consolas" w:hAnsi="Consolas"/>
          <w:color w:val="D4D4D4"/>
          <w:sz w:val="21"/>
          <w:szCs w:val="21"/>
        </w:rPr>
      </w:pPr>
    </w:p>
    <w:p w14:paraId="6695F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4280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gramStart"/>
      <w:r>
        <w:rPr>
          <w:rFonts w:ascii="Consolas" w:hAnsi="Consolas"/>
          <w:color w:val="6A9955"/>
          <w:sz w:val="21"/>
          <w:szCs w:val="21"/>
        </w:rPr>
        <w:t>self.MeasurementAudit</w:t>
      </w:r>
      <w:proofErr w:type="gramEnd"/>
      <w:r>
        <w:rPr>
          <w:rFonts w:ascii="Consolas" w:hAnsi="Consolas"/>
          <w:color w:val="6A9955"/>
          <w:sz w:val="21"/>
          <w:szCs w:val="21"/>
        </w:rPr>
        <w:t>()</w:t>
      </w:r>
    </w:p>
    <w:p w14:paraId="0F4B34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#print(self.data)</w:t>
      </w:r>
    </w:p>
    <w:p w14:paraId="531907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#return</w:t>
      </w:r>
    </w:p>
    <w:p w14:paraId="0235407D" w14:textId="77777777" w:rsidR="00932176" w:rsidRDefault="00932176">
      <w:pPr>
        <w:shd w:val="clear" w:color="auto" w:fill="1E1E1E"/>
        <w:spacing w:line="285" w:lineRule="atLeast"/>
        <w:rPr>
          <w:rFonts w:ascii="Consolas" w:hAnsi="Consolas"/>
          <w:color w:val="D4D4D4"/>
          <w:sz w:val="21"/>
          <w:szCs w:val="21"/>
        </w:rPr>
      </w:pPr>
    </w:p>
    <w:p w14:paraId="4FF7A7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AE358D0" w14:textId="77777777" w:rsidR="00932176" w:rsidRDefault="00932176">
      <w:pPr>
        <w:shd w:val="clear" w:color="auto" w:fill="1E1E1E"/>
        <w:spacing w:line="285" w:lineRule="atLeast"/>
        <w:rPr>
          <w:rFonts w:ascii="Consolas" w:hAnsi="Consolas"/>
          <w:color w:val="D4D4D4"/>
          <w:sz w:val="21"/>
          <w:szCs w:val="21"/>
        </w:rPr>
      </w:pPr>
    </w:p>
    <w:p w14:paraId="2ED30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w:t>
      </w:r>
      <w:proofErr w:type="gramStart"/>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6A9955"/>
          <w:sz w:val="21"/>
          <w:szCs w:val="21"/>
        </w:rPr>
        <w:t>#Methods represents the possible ROI switches to trackvis, e.g methods = ["roi","roi_end"]</w:t>
      </w:r>
    </w:p>
    <w:p w14:paraId="6FF9C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5BABB5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654CF6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w:t>
      </w:r>
      <w:proofErr w:type="gramStart"/>
      <w:r>
        <w:rPr>
          <w:rFonts w:ascii="Consolas" w:hAnsi="Consolas"/>
          <w:color w:val="D4D4D4"/>
          <w:sz w:val="21"/>
          <w:szCs w:val="21"/>
        </w:rPr>
        <w:t>csv.reader</w:t>
      </w:r>
      <w:proofErr w:type="gramEnd"/>
      <w:r>
        <w:rPr>
          <w:rFonts w:ascii="Consolas" w:hAnsi="Consolas"/>
          <w:color w:val="D4D4D4"/>
          <w:sz w:val="21"/>
          <w:szCs w:val="21"/>
        </w:rPr>
        <w:t xml:space="preserve">(fin,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499A3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proofErr w:type="gramStart"/>
      <w:r>
        <w:rPr>
          <w:rFonts w:ascii="Consolas" w:hAnsi="Consolas"/>
          <w:color w:val="D4D4D4"/>
          <w:sz w:val="21"/>
          <w:szCs w:val="21"/>
        </w:rPr>
        <w:t>re.compile</w:t>
      </w:r>
      <w:proofErr w:type="gramEnd"/>
      <w:r>
        <w:rPr>
          <w:rFonts w:ascii="Consolas" w:hAnsi="Consolas"/>
          <w:color w:val="D4D4D4"/>
          <w:sz w:val="21"/>
          <w:szCs w:val="21"/>
        </w:rPr>
        <w:t>(</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252A1F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5C01E6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FF9C9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methods.append</w:t>
      </w:r>
      <w:proofErr w:type="gramEnd"/>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 xml:space="preserve">])   </w:t>
      </w:r>
    </w:p>
    <w:p w14:paraId="3CAEDFEF" w14:textId="77777777" w:rsidR="00932176" w:rsidRDefault="00932176">
      <w:pPr>
        <w:shd w:val="clear" w:color="auto" w:fill="1E1E1E"/>
        <w:spacing w:line="285" w:lineRule="atLeast"/>
        <w:rPr>
          <w:rFonts w:ascii="Consolas" w:hAnsi="Consolas"/>
          <w:color w:val="D4D4D4"/>
          <w:sz w:val="21"/>
          <w:szCs w:val="21"/>
        </w:rPr>
      </w:pPr>
    </w:p>
    <w:p w14:paraId="1BD1A3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.Segments</w:t>
      </w:r>
      <w:proofErr w:type="gramEnd"/>
      <w:r>
        <w:rPr>
          <w:rFonts w:ascii="Consolas" w:hAnsi="Consolas"/>
          <w:color w:val="D4D4D4"/>
          <w:sz w:val="21"/>
          <w:szCs w:val="21"/>
        </w:rPr>
        <w:t>:</w:t>
      </w:r>
    </w:p>
    <w:p w14:paraId="548A75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5EC0A3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1F4FB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.Segments</w:t>
      </w:r>
      <w:proofErr w:type="gramEnd"/>
      <w:r>
        <w:rPr>
          <w:rFonts w:ascii="Consolas" w:hAnsi="Consolas"/>
          <w:color w:val="D4D4D4"/>
          <w:sz w:val="21"/>
          <w:szCs w:val="21"/>
        </w:rPr>
        <w:t>:</w:t>
      </w:r>
    </w:p>
    <w:p w14:paraId="4FF51E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09A099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712F89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segment!=</w:t>
      </w:r>
      <w:proofErr w:type="gramEnd"/>
      <w:r>
        <w:rPr>
          <w:rFonts w:ascii="Consolas" w:hAnsi="Consolas"/>
          <w:color w:val="D4D4D4"/>
          <w:sz w:val="21"/>
          <w:szCs w:val="21"/>
        </w:rPr>
        <w:t xml:space="preserve">counterpart):                                         </w:t>
      </w:r>
    </w:p>
    <w:p w14:paraId="47C512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6E5DBA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w:t>
      </w:r>
      <w:proofErr w:type="gramStart"/>
      <w:r>
        <w:rPr>
          <w:rFonts w:ascii="Consolas" w:hAnsi="Consolas"/>
          <w:color w:val="6A9955"/>
          <w:sz w:val="21"/>
          <w:szCs w:val="21"/>
        </w:rPr>
        <w:t>print(</w:t>
      </w:r>
      <w:proofErr w:type="gramEnd"/>
      <w:r>
        <w:rPr>
          <w:rFonts w:ascii="Consolas" w:hAnsi="Consolas"/>
          <w:color w:val="6A9955"/>
          <w:sz w:val="21"/>
          <w:szCs w:val="21"/>
        </w:rPr>
        <w:t>"Rendering segment %s counterpart %s method %s" %(segment, counterpart, method))</w:t>
      </w:r>
    </w:p>
    <w:p w14:paraId="1CD2FA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segment !</w:t>
      </w:r>
      <w:proofErr w:type="gramEnd"/>
      <w:r>
        <w:rPr>
          <w:rFonts w:ascii="Consolas" w:hAnsi="Consolas"/>
          <w:color w:val="D4D4D4"/>
          <w:sz w:val="21"/>
          <w:szCs w:val="21"/>
        </w:rPr>
        <w:t>= counterpart:</w:t>
      </w:r>
    </w:p>
    <w:p w14:paraId="64E58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"Setting up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54207F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 = [</w:t>
      </w:r>
      <w:proofErr w:type="gramStart"/>
      <w:r>
        <w:rPr>
          <w:rFonts w:ascii="Consolas" w:hAnsi="Consolas"/>
          <w:color w:val="D4D4D4"/>
          <w:sz w:val="21"/>
          <w:szCs w:val="21"/>
        </w:rPr>
        <w:t>segment,counterpart</w:t>
      </w:r>
      <w:proofErr w:type="gramEnd"/>
      <w:r>
        <w:rPr>
          <w:rFonts w:ascii="Consolas" w:hAnsi="Consolas"/>
          <w:color w:val="D4D4D4"/>
          <w:sz w:val="21"/>
          <w:szCs w:val="21"/>
        </w:rPr>
        <w:t xml:space="preserve">,method] </w:t>
      </w:r>
    </w:p>
    <w:p w14:paraId="7DD4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 xml:space="preserve"> against </w:t>
      </w:r>
      <w:r>
        <w:rPr>
          <w:rFonts w:ascii="Consolas" w:hAnsi="Consolas"/>
          <w:color w:val="569CD6"/>
          <w:sz w:val="21"/>
          <w:szCs w:val="21"/>
        </w:rPr>
        <w:t>%s</w:t>
      </w:r>
      <w:r>
        <w:rPr>
          <w:rFonts w:ascii="Consolas" w:hAnsi="Consolas"/>
          <w:color w:val="CE9178"/>
          <w:sz w:val="21"/>
          <w:szCs w:val="21"/>
        </w:rPr>
        <w:t xml:space="preserve"> using method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(segment,counterpart,method))</w:t>
      </w:r>
    </w:p>
    <w:p w14:paraId="5E8C57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tasks.append</w:t>
      </w:r>
      <w:proofErr w:type="gramEnd"/>
      <w:r>
        <w:rPr>
          <w:rFonts w:ascii="Consolas" w:hAnsi="Consolas"/>
          <w:color w:val="D4D4D4"/>
          <w:sz w:val="21"/>
          <w:szCs w:val="21"/>
        </w:rPr>
        <w:t>(t)</w:t>
      </w:r>
    </w:p>
    <w:p w14:paraId="4901A684" w14:textId="77777777" w:rsidR="00932176" w:rsidRDefault="00932176">
      <w:pPr>
        <w:shd w:val="clear" w:color="auto" w:fill="1E1E1E"/>
        <w:spacing w:line="285" w:lineRule="atLeast"/>
        <w:rPr>
          <w:rFonts w:ascii="Consolas" w:hAnsi="Consolas"/>
          <w:color w:val="D4D4D4"/>
          <w:sz w:val="21"/>
          <w:szCs w:val="21"/>
        </w:rPr>
      </w:pPr>
    </w:p>
    <w:p w14:paraId="5F5DF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cpu_</w:t>
      </w:r>
      <w:proofErr w:type="gramStart"/>
      <w:r>
        <w:rPr>
          <w:rFonts w:ascii="Consolas" w:hAnsi="Consolas"/>
          <w:color w:val="D4D4D4"/>
          <w:sz w:val="21"/>
          <w:szCs w:val="21"/>
        </w:rPr>
        <w:t>count(</w:t>
      </w:r>
      <w:proofErr w:type="gramEnd"/>
      <w:r>
        <w:rPr>
          <w:rFonts w:ascii="Consolas" w:hAnsi="Consolas"/>
          <w:color w:val="D4D4D4"/>
          <w:sz w:val="21"/>
          <w:szCs w:val="21"/>
        </w:rPr>
        <w:t xml:space="preserve">) </w:t>
      </w:r>
    </w:p>
    <w:p w14:paraId="326EA8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(no_of_procs&gt;</w:t>
      </w:r>
      <w:proofErr w:type="gramStart"/>
      <w:r>
        <w:rPr>
          <w:rFonts w:ascii="Consolas" w:hAnsi="Consolas"/>
          <w:color w:val="569CD6"/>
          <w:sz w:val="21"/>
          <w:szCs w:val="21"/>
        </w:rPr>
        <w:t>self</w:t>
      </w:r>
      <w:r>
        <w:rPr>
          <w:rFonts w:ascii="Consolas" w:hAnsi="Consolas"/>
          <w:color w:val="D4D4D4"/>
          <w:sz w:val="21"/>
          <w:szCs w:val="21"/>
        </w:rPr>
        <w:t>.maxcores</w:t>
      </w:r>
      <w:proofErr w:type="gramEnd"/>
      <w:r>
        <w:rPr>
          <w:rFonts w:ascii="Consolas" w:hAnsi="Consolas"/>
          <w:color w:val="D4D4D4"/>
          <w:sz w:val="21"/>
          <w:szCs w:val="21"/>
        </w:rPr>
        <w:t>):</w:t>
      </w:r>
    </w:p>
    <w:p w14:paraId="5A4E19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w:t>
      </w:r>
      <w:proofErr w:type="gramStart"/>
      <w:r>
        <w:rPr>
          <w:rFonts w:ascii="Consolas" w:hAnsi="Consolas"/>
          <w:color w:val="569CD6"/>
          <w:sz w:val="21"/>
          <w:szCs w:val="21"/>
        </w:rPr>
        <w:t>self</w:t>
      </w:r>
      <w:r>
        <w:rPr>
          <w:rFonts w:ascii="Consolas" w:hAnsi="Consolas"/>
          <w:color w:val="D4D4D4"/>
          <w:sz w:val="21"/>
          <w:szCs w:val="21"/>
        </w:rPr>
        <w:t>.maxcores</w:t>
      </w:r>
      <w:proofErr w:type="gramEnd"/>
    </w:p>
    <w:p w14:paraId="0140FE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7163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 xml:space="preserve">"Multiprocessing across </w:t>
      </w:r>
      <w:r>
        <w:rPr>
          <w:rFonts w:ascii="Consolas" w:hAnsi="Consolas"/>
          <w:color w:val="569CD6"/>
          <w:sz w:val="21"/>
          <w:szCs w:val="21"/>
        </w:rPr>
        <w:t>%s</w:t>
      </w:r>
      <w:r>
        <w:rPr>
          <w:rFonts w:ascii="Consolas" w:hAnsi="Consolas"/>
          <w:color w:val="CE9178"/>
          <w:sz w:val="21"/>
          <w:szCs w:val="21"/>
        </w:rPr>
        <w:t xml:space="preserve"> async procs"</w:t>
      </w:r>
      <w:r>
        <w:rPr>
          <w:rFonts w:ascii="Consolas" w:hAnsi="Consolas"/>
          <w:color w:val="D4D4D4"/>
          <w:sz w:val="21"/>
          <w:szCs w:val="21"/>
        </w:rPr>
        <w:t xml:space="preserve"> %(no_of_procs))</w:t>
      </w:r>
    </w:p>
    <w:p w14:paraId="59F773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13B7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 = Pool(no_of_procs)</w:t>
      </w:r>
    </w:p>
    <w:p w14:paraId="607924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22831A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pool.apply</w:t>
      </w:r>
      <w:proofErr w:type="gramEnd"/>
      <w:r>
        <w:rPr>
          <w:rFonts w:ascii="Consolas" w:hAnsi="Consolas"/>
          <w:color w:val="D4D4D4"/>
          <w:sz w:val="21"/>
          <w:szCs w:val="21"/>
        </w:rPr>
        <w:t>_async(</w:t>
      </w:r>
      <w:r>
        <w:rPr>
          <w:rFonts w:ascii="Consolas" w:hAnsi="Consolas"/>
          <w:color w:val="569CD6"/>
          <w:sz w:val="21"/>
          <w:szCs w:val="21"/>
        </w:rPr>
        <w:t>self</w:t>
      </w:r>
      <w:r>
        <w:rPr>
          <w:rFonts w:ascii="Consolas" w:hAnsi="Consolas"/>
          <w:color w:val="D4D4D4"/>
          <w:sz w:val="21"/>
          <w:szCs w:val="21"/>
        </w:rPr>
        <w:t xml:space="preserve">.trackvis_worker, (t,))            </w:t>
      </w:r>
    </w:p>
    <w:p w14:paraId="1A9A01DF" w14:textId="77777777" w:rsidR="00932176" w:rsidRDefault="00932176">
      <w:pPr>
        <w:shd w:val="clear" w:color="auto" w:fill="1E1E1E"/>
        <w:spacing w:line="285" w:lineRule="atLeast"/>
        <w:rPr>
          <w:rFonts w:ascii="Consolas" w:hAnsi="Consolas"/>
          <w:color w:val="D4D4D4"/>
          <w:sz w:val="21"/>
          <w:szCs w:val="21"/>
        </w:rPr>
      </w:pPr>
    </w:p>
    <w:p w14:paraId="214690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pool.close</w:t>
      </w:r>
      <w:proofErr w:type="gramEnd"/>
      <w:r>
        <w:rPr>
          <w:rFonts w:ascii="Consolas" w:hAnsi="Consolas"/>
          <w:color w:val="D4D4D4"/>
          <w:sz w:val="21"/>
          <w:szCs w:val="21"/>
        </w:rPr>
        <w:t>()</w:t>
      </w:r>
    </w:p>
    <w:p w14:paraId="2B3257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pool.join</w:t>
      </w:r>
      <w:proofErr w:type="gramEnd"/>
      <w:r>
        <w:rPr>
          <w:rFonts w:ascii="Consolas" w:hAnsi="Consolas"/>
          <w:color w:val="D4D4D4"/>
          <w:sz w:val="21"/>
          <w:szCs w:val="21"/>
        </w:rPr>
        <w:t>()</w:t>
      </w:r>
    </w:p>
    <w:p w14:paraId="454417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4FE7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w:t>
      </w:r>
      <w:proofErr w:type="gramStart"/>
      <w:r>
        <w:rPr>
          <w:rFonts w:ascii="Consolas" w:hAnsi="Consolas"/>
          <w:color w:val="CE9178"/>
          <w:sz w:val="21"/>
          <w:szCs w:val="21"/>
        </w:rPr>
        <w:t>@  LETS</w:t>
      </w:r>
      <w:proofErr w:type="gramEnd"/>
      <w:r>
        <w:rPr>
          <w:rFonts w:ascii="Consolas" w:hAnsi="Consolas"/>
          <w:color w:val="CE9178"/>
          <w:sz w:val="21"/>
          <w:szCs w:val="21"/>
        </w:rPr>
        <w:t xml:space="preserve"> JOIN IT ALL TOGETHER @@@@  "</w:t>
      </w:r>
      <w:r>
        <w:rPr>
          <w:rFonts w:ascii="Consolas" w:hAnsi="Consolas"/>
          <w:color w:val="D4D4D4"/>
          <w:sz w:val="21"/>
          <w:szCs w:val="21"/>
        </w:rPr>
        <w:t>)</w:t>
      </w:r>
    </w:p>
    <w:p w14:paraId="745F0647" w14:textId="77777777" w:rsidR="00932176" w:rsidRDefault="00932176">
      <w:pPr>
        <w:shd w:val="clear" w:color="auto" w:fill="1E1E1E"/>
        <w:spacing w:line="285" w:lineRule="atLeast"/>
        <w:rPr>
          <w:rFonts w:ascii="Consolas" w:hAnsi="Consolas"/>
          <w:color w:val="D4D4D4"/>
          <w:sz w:val="21"/>
          <w:szCs w:val="21"/>
        </w:rPr>
      </w:pPr>
    </w:p>
    <w:p w14:paraId="7C80D2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.MeasurementAudit</w:t>
      </w:r>
      <w:proofErr w:type="gramEnd"/>
      <w:r>
        <w:rPr>
          <w:rFonts w:ascii="Consolas" w:hAnsi="Consolas"/>
          <w:color w:val="D4D4D4"/>
          <w:sz w:val="21"/>
          <w:szCs w:val="21"/>
        </w:rPr>
        <w:t>()</w:t>
      </w:r>
    </w:p>
    <w:p w14:paraId="752A53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"%s/Tractography/crush/calcs-%s-%s-%s.json" % (</w:t>
      </w:r>
      <w:proofErr w:type="gramStart"/>
      <w:r>
        <w:rPr>
          <w:rFonts w:ascii="Consolas" w:hAnsi="Consolas"/>
          <w:color w:val="6A9955"/>
          <w:sz w:val="21"/>
          <w:szCs w:val="21"/>
        </w:rPr>
        <w:t>self.path</w:t>
      </w:r>
      <w:proofErr w:type="gramEnd"/>
      <w:r>
        <w:rPr>
          <w:rFonts w:ascii="Consolas" w:hAnsi="Consolas"/>
          <w:color w:val="6A9955"/>
          <w:sz w:val="21"/>
          <w:szCs w:val="21"/>
        </w:rPr>
        <w:t>,segment,counterpart,method)</w:t>
      </w:r>
    </w:p>
    <w:p w14:paraId="73D711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 % (</w:t>
      </w:r>
      <w:proofErr w:type="gramStart"/>
      <w:r>
        <w:rPr>
          <w:rFonts w:ascii="Consolas" w:hAnsi="Consolas"/>
          <w:color w:val="6A9955"/>
          <w:sz w:val="21"/>
          <w:szCs w:val="21"/>
        </w:rPr>
        <w:t>self.path</w:t>
      </w:r>
      <w:proofErr w:type="gramEnd"/>
      <w:r>
        <w:rPr>
          <w:rFonts w:ascii="Consolas" w:hAnsi="Consolas"/>
          <w:color w:val="6A9955"/>
          <w:sz w:val="21"/>
          <w:szCs w:val="21"/>
        </w:rPr>
        <w:t>)</w:t>
      </w:r>
    </w:p>
    <w:p w14:paraId="1CD080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w:t>
      </w:r>
      <w:proofErr w:type="gramStart"/>
      <w:r>
        <w:rPr>
          <w:rFonts w:ascii="Consolas" w:hAnsi="Consolas"/>
          <w:color w:val="6A9955"/>
          <w:sz w:val="21"/>
          <w:szCs w:val="21"/>
        </w:rPr>
        <w:t>=[</w:t>
      </w:r>
      <w:proofErr w:type="gramEnd"/>
      <w:r>
        <w:rPr>
          <w:rFonts w:ascii="Consolas" w:hAnsi="Consolas"/>
          <w:color w:val="6A9955"/>
          <w:sz w:val="21"/>
          <w:szCs w:val="21"/>
        </w:rPr>
        <w:t>]</w:t>
      </w:r>
    </w:p>
    <w:p w14:paraId="05D192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#onlycalcfiles = [f for f in </w:t>
      </w:r>
      <w:proofErr w:type="gramStart"/>
      <w:r>
        <w:rPr>
          <w:rFonts w:ascii="Consolas" w:hAnsi="Consolas"/>
          <w:color w:val="6A9955"/>
          <w:sz w:val="21"/>
          <w:szCs w:val="21"/>
        </w:rPr>
        <w:t>os.listdir</w:t>
      </w:r>
      <w:proofErr w:type="gramEnd"/>
      <w:r>
        <w:rPr>
          <w:rFonts w:ascii="Consolas" w:hAnsi="Consolas"/>
          <w:color w:val="6A9955"/>
          <w:sz w:val="21"/>
          <w:szCs w:val="21"/>
        </w:rPr>
        <w:t>(calcsPath) if f[-5:] == ".json" ]</w:t>
      </w:r>
    </w:p>
    <w:p w14:paraId="53EEA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for f in </w:t>
      </w:r>
      <w:proofErr w:type="gramStart"/>
      <w:r>
        <w:rPr>
          <w:rFonts w:ascii="Consolas" w:hAnsi="Consolas"/>
          <w:color w:val="6A9955"/>
          <w:sz w:val="21"/>
          <w:szCs w:val="21"/>
        </w:rPr>
        <w:t>os.listdir</w:t>
      </w:r>
      <w:proofErr w:type="gramEnd"/>
      <w:r>
        <w:rPr>
          <w:rFonts w:ascii="Consolas" w:hAnsi="Consolas"/>
          <w:color w:val="6A9955"/>
          <w:sz w:val="21"/>
          <w:szCs w:val="21"/>
        </w:rPr>
        <w:t>(calcsPath):</w:t>
      </w:r>
    </w:p>
    <w:p w14:paraId="04C30D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if </w:t>
      </w:r>
      <w:proofErr w:type="gramStart"/>
      <w:r>
        <w:rPr>
          <w:rFonts w:ascii="Consolas" w:hAnsi="Consolas"/>
          <w:color w:val="6A9955"/>
          <w:sz w:val="21"/>
          <w:szCs w:val="21"/>
        </w:rPr>
        <w:t>f[</w:t>
      </w:r>
      <w:proofErr w:type="gramEnd"/>
      <w:r>
        <w:rPr>
          <w:rFonts w:ascii="Consolas" w:hAnsi="Consolas"/>
          <w:color w:val="6A9955"/>
          <w:sz w:val="21"/>
          <w:szCs w:val="21"/>
        </w:rPr>
        <w:t>-5:] == ".json":</w:t>
      </w:r>
    </w:p>
    <w:p w14:paraId="49EE4A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#read and </w:t>
      </w:r>
      <w:proofErr w:type="gramStart"/>
      <w:r>
        <w:rPr>
          <w:rFonts w:ascii="Consolas" w:hAnsi="Consolas"/>
          <w:color w:val="6A9955"/>
          <w:sz w:val="21"/>
          <w:szCs w:val="21"/>
        </w:rPr>
        <w:t>add  file</w:t>
      </w:r>
      <w:proofErr w:type="gramEnd"/>
      <w:r>
        <w:rPr>
          <w:rFonts w:ascii="Consolas" w:hAnsi="Consolas"/>
          <w:color w:val="6A9955"/>
          <w:sz w:val="21"/>
          <w:szCs w:val="21"/>
        </w:rPr>
        <w:t>_path = os.path.join(folder, the_file)</w:t>
      </w:r>
    </w:p>
    <w:p w14:paraId="55B883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with open(</w:t>
      </w:r>
      <w:proofErr w:type="gramStart"/>
      <w:r>
        <w:rPr>
          <w:rFonts w:ascii="Consolas" w:hAnsi="Consolas"/>
          <w:color w:val="6A9955"/>
          <w:sz w:val="21"/>
          <w:szCs w:val="21"/>
        </w:rPr>
        <w:t>os.path</w:t>
      </w:r>
      <w:proofErr w:type="gramEnd"/>
      <w:r>
        <w:rPr>
          <w:rFonts w:ascii="Consolas" w:hAnsi="Consolas"/>
          <w:color w:val="6A9955"/>
          <w:sz w:val="21"/>
          <w:szCs w:val="21"/>
        </w:rPr>
        <w:t>.join(calcsPath,f), "r") as calcs_file:</w:t>
      </w:r>
    </w:p>
    <w:p w14:paraId="229D585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calcs = </w:t>
      </w:r>
      <w:proofErr w:type="gramStart"/>
      <w:r>
        <w:rPr>
          <w:rFonts w:ascii="Consolas" w:hAnsi="Consolas"/>
          <w:color w:val="6A9955"/>
          <w:sz w:val="21"/>
          <w:szCs w:val="21"/>
        </w:rPr>
        <w:t>json.loads</w:t>
      </w:r>
      <w:proofErr w:type="gramEnd"/>
      <w:r>
        <w:rPr>
          <w:rFonts w:ascii="Consolas" w:hAnsi="Consolas"/>
          <w:color w:val="6A9955"/>
          <w:sz w:val="21"/>
          <w:szCs w:val="21"/>
        </w:rPr>
        <w:t>(calcs_file.read())</w:t>
      </w:r>
    </w:p>
    <w:p w14:paraId="095351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m in calcs:</w:t>
      </w:r>
    </w:p>
    <w:p w14:paraId="5C65E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w:t>
      </w:r>
      <w:proofErr w:type="gramStart"/>
      <w:r>
        <w:rPr>
          <w:rFonts w:ascii="Consolas" w:hAnsi="Consolas"/>
          <w:color w:val="6A9955"/>
          <w:sz w:val="21"/>
          <w:szCs w:val="21"/>
        </w:rPr>
        <w:t>self.PatientId</w:t>
      </w:r>
      <w:proofErr w:type="gramEnd"/>
      <w:r>
        <w:rPr>
          <w:rFonts w:ascii="Consolas" w:hAnsi="Consolas"/>
          <w:color w:val="6A9955"/>
          <w:sz w:val="21"/>
          <w:szCs w:val="21"/>
        </w:rPr>
        <w:t>][self.VisitId][m] = calcs[m]</w:t>
      </w:r>
    </w:p>
    <w:p w14:paraId="4CE313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t>
      </w:r>
      <w:proofErr w:type="gramStart"/>
      <w:r>
        <w:rPr>
          <w:rFonts w:ascii="Consolas" w:hAnsi="Consolas"/>
          <w:color w:val="6A9955"/>
          <w:sz w:val="21"/>
          <w:szCs w:val="21"/>
        </w:rPr>
        <w:t>print(</w:t>
      </w:r>
      <w:proofErr w:type="gramEnd"/>
      <w:r>
        <w:rPr>
          <w:rFonts w:ascii="Consolas" w:hAnsi="Consolas"/>
          <w:color w:val="6A9955"/>
          <w:sz w:val="21"/>
          <w:szCs w:val="21"/>
        </w:rPr>
        <w:t>"%s=%s" %(m,self.data[self.PatientId][self.VisitId][m]))</w:t>
      </w:r>
    </w:p>
    <w:p w14:paraId="3E67B3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print(self.data[</w:t>
      </w:r>
      <w:proofErr w:type="gramStart"/>
      <w:r>
        <w:rPr>
          <w:rFonts w:ascii="Consolas" w:hAnsi="Consolas"/>
          <w:color w:val="6A9955"/>
          <w:sz w:val="21"/>
          <w:szCs w:val="21"/>
        </w:rPr>
        <w:t>self.PatientId</w:t>
      </w:r>
      <w:proofErr w:type="gramEnd"/>
      <w:r>
        <w:rPr>
          <w:rFonts w:ascii="Consolas" w:hAnsi="Consolas"/>
          <w:color w:val="6A9955"/>
          <w:sz w:val="21"/>
          <w:szCs w:val="21"/>
        </w:rPr>
        <w:t>][self.VisitId].)</w:t>
      </w:r>
    </w:p>
    <w:p w14:paraId="2B7083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CE9178"/>
          <w:sz w:val="21"/>
          <w:szCs w:val="21"/>
        </w:rPr>
        <w:t xml:space="preserve">"Patient measure count: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67434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CDCAA"/>
          <w:sz w:val="21"/>
          <w:szCs w:val="21"/>
        </w:rPr>
        <w:t>open</w:t>
      </w:r>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crush_file:</w:t>
      </w:r>
    </w:p>
    <w:p w14:paraId="030689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roofErr w:type="gramStart"/>
      <w:r>
        <w:rPr>
          <w:rFonts w:ascii="Consolas" w:hAnsi="Consolas"/>
          <w:color w:val="569CD6"/>
          <w:sz w:val="21"/>
          <w:szCs w:val="21"/>
        </w:rPr>
        <w:t>self</w:t>
      </w:r>
      <w:r>
        <w:rPr>
          <w:rFonts w:ascii="Consolas" w:hAnsi="Consolas"/>
          <w:color w:val="D4D4D4"/>
          <w:sz w:val="21"/>
          <w:szCs w:val="21"/>
        </w:rPr>
        <w:t>.PatientId</w:t>
      </w:r>
      <w:proofErr w:type="gramEnd"/>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.VisitId]: </w:t>
      </w:r>
    </w:p>
    <w:p w14:paraId="2CD590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m[</w:t>
      </w:r>
      <w:proofErr w:type="gramEnd"/>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 !=</w:t>
      </w:r>
      <w:r>
        <w:rPr>
          <w:rFonts w:ascii="Consolas" w:hAnsi="Consolas"/>
          <w:color w:val="CE9178"/>
          <w:sz w:val="21"/>
          <w:szCs w:val="21"/>
        </w:rPr>
        <w:t>"-asymidx"</w:t>
      </w:r>
      <w:r>
        <w:rPr>
          <w:rFonts w:ascii="Consolas" w:hAnsi="Consolas"/>
          <w:color w:val="D4D4D4"/>
          <w:sz w:val="21"/>
          <w:szCs w:val="21"/>
        </w:rPr>
        <w:t>:</w:t>
      </w:r>
    </w:p>
    <w:p w14:paraId="181DDC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crush_</w:t>
      </w:r>
      <w:proofErr w:type="gramStart"/>
      <w:r>
        <w:rPr>
          <w:rFonts w:ascii="Consolas" w:hAnsi="Consolas"/>
          <w:color w:val="D4D4D4"/>
          <w:sz w:val="21"/>
          <w:szCs w:val="21"/>
        </w:rPr>
        <w:t>file.write</w:t>
      </w:r>
      <w:proofErr w:type="gramEnd"/>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 (m,</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w:t>
      </w:r>
    </w:p>
    <w:p w14:paraId="4CB076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C43A8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self</w:t>
      </w:r>
      <w:r>
        <w:rPr>
          <w:rFonts w:ascii="Consolas" w:hAnsi="Consolas"/>
          <w:color w:val="D4D4D4"/>
          <w:sz w:val="21"/>
          <w:szCs w:val="21"/>
        </w:rPr>
        <w:t>.MeasurementComplete</w:t>
      </w:r>
      <w:proofErr w:type="gramEnd"/>
      <w:r>
        <w:rPr>
          <w:rFonts w:ascii="Consolas" w:hAnsi="Consolas"/>
          <w:color w:val="D4D4D4"/>
          <w:sz w:val="21"/>
          <w:szCs w:val="21"/>
        </w:rPr>
        <w:t>=</w:t>
      </w:r>
      <w:r>
        <w:rPr>
          <w:rFonts w:ascii="Consolas" w:hAnsi="Consolas"/>
          <w:color w:val="569CD6"/>
          <w:sz w:val="21"/>
          <w:szCs w:val="21"/>
        </w:rPr>
        <w:t>True</w:t>
      </w:r>
    </w:p>
    <w:p w14:paraId="0B075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"track_vis Completed"</w:t>
      </w:r>
      <w:r>
        <w:rPr>
          <w:rFonts w:ascii="Consolas" w:hAnsi="Consolas"/>
          <w:color w:val="D4D4D4"/>
          <w:sz w:val="21"/>
          <w:szCs w:val="21"/>
        </w:rPr>
        <w:t>)</w:t>
      </w:r>
    </w:p>
    <w:p w14:paraId="3393B17D" w14:textId="77777777" w:rsidR="00932176" w:rsidRDefault="00932176">
      <w:pPr>
        <w:shd w:val="clear" w:color="auto" w:fill="1E1E1E"/>
        <w:spacing w:line="285" w:lineRule="atLeast"/>
        <w:rPr>
          <w:rFonts w:ascii="Consolas" w:hAnsi="Consolas"/>
          <w:color w:val="D4D4D4"/>
          <w:sz w:val="21"/>
          <w:szCs w:val="21"/>
        </w:rPr>
      </w:pPr>
    </w:p>
    <w:p w14:paraId="440CCF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70A4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nonZeroMean</w:t>
      </w:r>
      <w:r>
        <w:rPr>
          <w:rFonts w:ascii="Consolas" w:hAnsi="Consolas"/>
          <w:color w:val="D4D4D4"/>
          <w:sz w:val="21"/>
          <w:szCs w:val="21"/>
        </w:rPr>
        <w:t>(</w:t>
      </w:r>
      <w:proofErr w:type="gramStart"/>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proofErr w:type="gramEnd"/>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E518D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9F72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 xml:space="preserve">.isfile(faFile) == </w:t>
      </w:r>
      <w:r>
        <w:rPr>
          <w:rFonts w:ascii="Consolas" w:hAnsi="Consolas"/>
          <w:color w:val="569CD6"/>
          <w:sz w:val="21"/>
          <w:szCs w:val="21"/>
        </w:rPr>
        <w:t>False</w:t>
      </w:r>
      <w:r>
        <w:rPr>
          <w:rFonts w:ascii="Consolas" w:hAnsi="Consolas"/>
          <w:color w:val="D4D4D4"/>
          <w:sz w:val="21"/>
          <w:szCs w:val="21"/>
        </w:rPr>
        <w:t xml:space="preserve">:        </w:t>
      </w:r>
    </w:p>
    <w:p w14:paraId="250966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74AD82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3F68F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 xml:space="preserve">.isfile(roiFile) == </w:t>
      </w:r>
      <w:r>
        <w:rPr>
          <w:rFonts w:ascii="Consolas" w:hAnsi="Consolas"/>
          <w:color w:val="569CD6"/>
          <w:sz w:val="21"/>
          <w:szCs w:val="21"/>
        </w:rPr>
        <w:t>False</w:t>
      </w:r>
      <w:r>
        <w:rPr>
          <w:rFonts w:ascii="Consolas" w:hAnsi="Consolas"/>
          <w:color w:val="D4D4D4"/>
          <w:sz w:val="21"/>
          <w:szCs w:val="21"/>
        </w:rPr>
        <w:t xml:space="preserve">:        </w:t>
      </w:r>
    </w:p>
    <w:p w14:paraId="392390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246822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9F8BE1C" w14:textId="77777777" w:rsidR="00932176" w:rsidRDefault="00932176">
      <w:pPr>
        <w:shd w:val="clear" w:color="auto" w:fill="1E1E1E"/>
        <w:spacing w:line="285" w:lineRule="atLeast"/>
        <w:rPr>
          <w:rFonts w:ascii="Consolas" w:hAnsi="Consolas"/>
          <w:color w:val="D4D4D4"/>
          <w:sz w:val="21"/>
          <w:szCs w:val="21"/>
        </w:rPr>
      </w:pPr>
    </w:p>
    <w:p w14:paraId="66A22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w:t>
      </w:r>
      <w:proofErr w:type="gramStart"/>
      <w:r>
        <w:rPr>
          <w:rFonts w:ascii="Consolas" w:hAnsi="Consolas"/>
          <w:color w:val="D4D4D4"/>
          <w:sz w:val="21"/>
          <w:szCs w:val="21"/>
        </w:rPr>
        <w:t>nib.load</w:t>
      </w:r>
      <w:proofErr w:type="gramEnd"/>
      <w:r>
        <w:rPr>
          <w:rFonts w:ascii="Consolas" w:hAnsi="Consolas"/>
          <w:color w:val="D4D4D4"/>
          <w:sz w:val="21"/>
          <w:szCs w:val="21"/>
        </w:rPr>
        <w:t xml:space="preserve">(faFile) </w:t>
      </w:r>
      <w:r>
        <w:rPr>
          <w:rFonts w:ascii="Consolas" w:hAnsi="Consolas"/>
          <w:color w:val="6A9955"/>
          <w:sz w:val="21"/>
          <w:szCs w:val="21"/>
        </w:rPr>
        <w:t>#Untouched</w:t>
      </w:r>
    </w:p>
    <w:p w14:paraId="758DCC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w:t>
      </w:r>
      <w:proofErr w:type="gramStart"/>
      <w:r>
        <w:rPr>
          <w:rFonts w:ascii="Consolas" w:hAnsi="Consolas"/>
          <w:color w:val="D4D4D4"/>
          <w:sz w:val="21"/>
          <w:szCs w:val="21"/>
        </w:rPr>
        <w:t>data(</w:t>
      </w:r>
      <w:proofErr w:type="gramEnd"/>
      <w:r>
        <w:rPr>
          <w:rFonts w:ascii="Consolas" w:hAnsi="Consolas"/>
          <w:color w:val="D4D4D4"/>
          <w:sz w:val="21"/>
          <w:szCs w:val="21"/>
        </w:rPr>
        <w:t>)</w:t>
      </w:r>
    </w:p>
    <w:p w14:paraId="5BF4B1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4952F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w:t>
      </w:r>
      <w:proofErr w:type="gramStart"/>
      <w:r>
        <w:rPr>
          <w:rFonts w:ascii="Consolas" w:hAnsi="Consolas"/>
          <w:color w:val="D4D4D4"/>
          <w:sz w:val="21"/>
          <w:szCs w:val="21"/>
        </w:rPr>
        <w:t>nib.load</w:t>
      </w:r>
      <w:proofErr w:type="gramEnd"/>
      <w:r>
        <w:rPr>
          <w:rFonts w:ascii="Consolas" w:hAnsi="Consolas"/>
          <w:color w:val="D4D4D4"/>
          <w:sz w:val="21"/>
          <w:szCs w:val="21"/>
        </w:rPr>
        <w:t>(roiFile)</w:t>
      </w:r>
    </w:p>
    <w:p w14:paraId="79017A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w:t>
      </w:r>
      <w:proofErr w:type="gramStart"/>
      <w:r>
        <w:rPr>
          <w:rFonts w:ascii="Consolas" w:hAnsi="Consolas"/>
          <w:color w:val="D4D4D4"/>
          <w:sz w:val="21"/>
          <w:szCs w:val="21"/>
        </w:rPr>
        <w:t>data(</w:t>
      </w:r>
      <w:proofErr w:type="gramEnd"/>
      <w:r>
        <w:rPr>
          <w:rFonts w:ascii="Consolas" w:hAnsi="Consolas"/>
          <w:color w:val="D4D4D4"/>
          <w:sz w:val="21"/>
          <w:szCs w:val="21"/>
        </w:rPr>
        <w:t>)</w:t>
      </w:r>
    </w:p>
    <w:p w14:paraId="48B9922D" w14:textId="77777777" w:rsidR="00932176" w:rsidRDefault="00932176">
      <w:pPr>
        <w:shd w:val="clear" w:color="auto" w:fill="1E1E1E"/>
        <w:spacing w:line="285" w:lineRule="atLeast"/>
        <w:rPr>
          <w:rFonts w:ascii="Consolas" w:hAnsi="Consolas"/>
          <w:color w:val="D4D4D4"/>
          <w:sz w:val="21"/>
          <w:szCs w:val="21"/>
        </w:rPr>
      </w:pPr>
    </w:p>
    <w:p w14:paraId="1229A3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w:t>
      </w:r>
      <w:proofErr w:type="gramStart"/>
      <w:r>
        <w:rPr>
          <w:rFonts w:ascii="Consolas" w:hAnsi="Consolas"/>
          <w:color w:val="D4D4D4"/>
          <w:sz w:val="21"/>
          <w:szCs w:val="21"/>
        </w:rPr>
        <w:t>np.nonzero</w:t>
      </w:r>
      <w:proofErr w:type="gramEnd"/>
      <w:r>
        <w:rPr>
          <w:rFonts w:ascii="Consolas" w:hAnsi="Consolas"/>
          <w:color w:val="D4D4D4"/>
          <w:sz w:val="21"/>
          <w:szCs w:val="21"/>
        </w:rPr>
        <w:t>(roiData)</w:t>
      </w:r>
    </w:p>
    <w:p w14:paraId="62681B4C" w14:textId="77777777" w:rsidR="00932176" w:rsidRDefault="00932176">
      <w:pPr>
        <w:shd w:val="clear" w:color="auto" w:fill="1E1E1E"/>
        <w:spacing w:line="285" w:lineRule="atLeast"/>
        <w:rPr>
          <w:rFonts w:ascii="Consolas" w:hAnsi="Consolas"/>
          <w:color w:val="D4D4D4"/>
          <w:sz w:val="21"/>
          <w:szCs w:val="21"/>
        </w:rPr>
      </w:pPr>
    </w:p>
    <w:p w14:paraId="4EEC1F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divide by zero</w:t>
      </w:r>
    </w:p>
    <w:p w14:paraId="536F49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4D4D4"/>
          <w:sz w:val="21"/>
          <w:szCs w:val="21"/>
        </w:rPr>
        <w:t>warnings.catch</w:t>
      </w:r>
      <w:proofErr w:type="gramEnd"/>
      <w:r>
        <w:rPr>
          <w:rFonts w:ascii="Consolas" w:hAnsi="Consolas"/>
          <w:color w:val="D4D4D4"/>
          <w:sz w:val="21"/>
          <w:szCs w:val="21"/>
        </w:rPr>
        <w:t>_warnings():</w:t>
      </w:r>
    </w:p>
    <w:p w14:paraId="6F5ECF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warnings.simplefilter</w:t>
      </w:r>
      <w:proofErr w:type="gramEnd"/>
      <w:r>
        <w:rPr>
          <w:rFonts w:ascii="Consolas" w:hAnsi="Consolas"/>
          <w:color w:val="D4D4D4"/>
          <w:sz w:val="21"/>
          <w:szCs w:val="21"/>
        </w:rPr>
        <w:t>(</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33A04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 =</w:t>
      </w:r>
      <w:proofErr w:type="gramStart"/>
      <w:r>
        <w:rPr>
          <w:rFonts w:ascii="Consolas" w:hAnsi="Consolas"/>
          <w:color w:val="D4D4D4"/>
          <w:sz w:val="21"/>
          <w:szCs w:val="21"/>
        </w:rPr>
        <w:t>np.mean</w:t>
      </w:r>
      <w:proofErr w:type="gramEnd"/>
      <w:r>
        <w:rPr>
          <w:rFonts w:ascii="Consolas" w:hAnsi="Consolas"/>
          <w:color w:val="D4D4D4"/>
          <w:sz w:val="21"/>
          <w:szCs w:val="21"/>
        </w:rPr>
        <w:t>(dataFA[indecesOfInterest],</w:t>
      </w:r>
      <w:r>
        <w:rPr>
          <w:rFonts w:ascii="Consolas" w:hAnsi="Consolas"/>
          <w:color w:val="9CDCFE"/>
          <w:sz w:val="21"/>
          <w:szCs w:val="21"/>
        </w:rPr>
        <w:t>dtype</w:t>
      </w:r>
      <w:r>
        <w:rPr>
          <w:rFonts w:ascii="Consolas" w:hAnsi="Consolas"/>
          <w:color w:val="D4D4D4"/>
          <w:sz w:val="21"/>
          <w:szCs w:val="21"/>
        </w:rPr>
        <w:t>=np.float64)</w:t>
      </w:r>
    </w:p>
    <w:p w14:paraId="03BD6119" w14:textId="77777777" w:rsidR="00932176" w:rsidRDefault="00932176">
      <w:pPr>
        <w:shd w:val="clear" w:color="auto" w:fill="1E1E1E"/>
        <w:spacing w:line="285" w:lineRule="atLeast"/>
        <w:rPr>
          <w:rFonts w:ascii="Consolas" w:hAnsi="Consolas"/>
          <w:color w:val="D4D4D4"/>
          <w:sz w:val="21"/>
          <w:szCs w:val="21"/>
        </w:rPr>
      </w:pPr>
    </w:p>
    <w:p w14:paraId="1342C04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mean</w:t>
      </w:r>
    </w:p>
    <w:p w14:paraId="02D6D5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nonZeroStdDev</w:t>
      </w:r>
      <w:r>
        <w:rPr>
          <w:rFonts w:ascii="Consolas" w:hAnsi="Consolas"/>
          <w:color w:val="D4D4D4"/>
          <w:sz w:val="21"/>
          <w:szCs w:val="21"/>
        </w:rPr>
        <w:t>(</w:t>
      </w:r>
      <w:proofErr w:type="gramStart"/>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proofErr w:type="gramEnd"/>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6D434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5F93E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 xml:space="preserve">.isfile(faFile) == </w:t>
      </w:r>
      <w:r>
        <w:rPr>
          <w:rFonts w:ascii="Consolas" w:hAnsi="Consolas"/>
          <w:color w:val="569CD6"/>
          <w:sz w:val="21"/>
          <w:szCs w:val="21"/>
        </w:rPr>
        <w:t>False</w:t>
      </w:r>
      <w:r>
        <w:rPr>
          <w:rFonts w:ascii="Consolas" w:hAnsi="Consolas"/>
          <w:color w:val="D4D4D4"/>
          <w:sz w:val="21"/>
          <w:szCs w:val="21"/>
        </w:rPr>
        <w:t xml:space="preserve">:        </w:t>
      </w:r>
    </w:p>
    <w:p w14:paraId="15E3DDB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61BDE4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D014A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D4D4D4"/>
          <w:sz w:val="21"/>
          <w:szCs w:val="21"/>
        </w:rPr>
        <w:t>os.path</w:t>
      </w:r>
      <w:proofErr w:type="gramEnd"/>
      <w:r>
        <w:rPr>
          <w:rFonts w:ascii="Consolas" w:hAnsi="Consolas"/>
          <w:color w:val="D4D4D4"/>
          <w:sz w:val="21"/>
          <w:szCs w:val="21"/>
        </w:rPr>
        <w:t xml:space="preserve">.isfile(roiFile) == </w:t>
      </w:r>
      <w:r>
        <w:rPr>
          <w:rFonts w:ascii="Consolas" w:hAnsi="Consolas"/>
          <w:color w:val="569CD6"/>
          <w:sz w:val="21"/>
          <w:szCs w:val="21"/>
        </w:rPr>
        <w:t>False</w:t>
      </w:r>
      <w:r>
        <w:rPr>
          <w:rFonts w:ascii="Consolas" w:hAnsi="Consolas"/>
          <w:color w:val="D4D4D4"/>
          <w:sz w:val="21"/>
          <w:szCs w:val="21"/>
        </w:rPr>
        <w:t xml:space="preserve">:        </w:t>
      </w:r>
    </w:p>
    <w:p w14:paraId="45A0C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44354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B0D6D68" w14:textId="77777777" w:rsidR="00932176" w:rsidRDefault="00932176">
      <w:pPr>
        <w:shd w:val="clear" w:color="auto" w:fill="1E1E1E"/>
        <w:spacing w:line="285" w:lineRule="atLeast"/>
        <w:rPr>
          <w:rFonts w:ascii="Consolas" w:hAnsi="Consolas"/>
          <w:color w:val="D4D4D4"/>
          <w:sz w:val="21"/>
          <w:szCs w:val="21"/>
        </w:rPr>
      </w:pPr>
    </w:p>
    <w:p w14:paraId="5D2B09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w:t>
      </w:r>
      <w:proofErr w:type="gramStart"/>
      <w:r>
        <w:rPr>
          <w:rFonts w:ascii="Consolas" w:hAnsi="Consolas"/>
          <w:color w:val="D4D4D4"/>
          <w:sz w:val="21"/>
          <w:szCs w:val="21"/>
        </w:rPr>
        <w:t>nib.load</w:t>
      </w:r>
      <w:proofErr w:type="gramEnd"/>
      <w:r>
        <w:rPr>
          <w:rFonts w:ascii="Consolas" w:hAnsi="Consolas"/>
          <w:color w:val="D4D4D4"/>
          <w:sz w:val="21"/>
          <w:szCs w:val="21"/>
        </w:rPr>
        <w:t xml:space="preserve">(faFile) </w:t>
      </w:r>
      <w:r>
        <w:rPr>
          <w:rFonts w:ascii="Consolas" w:hAnsi="Consolas"/>
          <w:color w:val="6A9955"/>
          <w:sz w:val="21"/>
          <w:szCs w:val="21"/>
        </w:rPr>
        <w:t>#Untouched</w:t>
      </w:r>
    </w:p>
    <w:p w14:paraId="57190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w:t>
      </w:r>
      <w:proofErr w:type="gramStart"/>
      <w:r>
        <w:rPr>
          <w:rFonts w:ascii="Consolas" w:hAnsi="Consolas"/>
          <w:color w:val="D4D4D4"/>
          <w:sz w:val="21"/>
          <w:szCs w:val="21"/>
        </w:rPr>
        <w:t>data(</w:t>
      </w:r>
      <w:proofErr w:type="gramEnd"/>
      <w:r>
        <w:rPr>
          <w:rFonts w:ascii="Consolas" w:hAnsi="Consolas"/>
          <w:color w:val="D4D4D4"/>
          <w:sz w:val="21"/>
          <w:szCs w:val="21"/>
        </w:rPr>
        <w:t>)</w:t>
      </w:r>
    </w:p>
    <w:p w14:paraId="76E9AB66" w14:textId="77777777" w:rsidR="00932176" w:rsidRDefault="00932176">
      <w:pPr>
        <w:shd w:val="clear" w:color="auto" w:fill="1E1E1E"/>
        <w:spacing w:line="285" w:lineRule="atLeast"/>
        <w:rPr>
          <w:rFonts w:ascii="Consolas" w:hAnsi="Consolas"/>
          <w:color w:val="D4D4D4"/>
          <w:sz w:val="21"/>
          <w:szCs w:val="21"/>
        </w:rPr>
      </w:pPr>
    </w:p>
    <w:p w14:paraId="7D6161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w:t>
      </w:r>
      <w:proofErr w:type="gramStart"/>
      <w:r>
        <w:rPr>
          <w:rFonts w:ascii="Consolas" w:hAnsi="Consolas"/>
          <w:color w:val="D4D4D4"/>
          <w:sz w:val="21"/>
          <w:szCs w:val="21"/>
        </w:rPr>
        <w:t>nib.load</w:t>
      </w:r>
      <w:proofErr w:type="gramEnd"/>
      <w:r>
        <w:rPr>
          <w:rFonts w:ascii="Consolas" w:hAnsi="Consolas"/>
          <w:color w:val="D4D4D4"/>
          <w:sz w:val="21"/>
          <w:szCs w:val="21"/>
        </w:rPr>
        <w:t>(roiFile)</w:t>
      </w:r>
    </w:p>
    <w:p w14:paraId="1BD869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w:t>
      </w:r>
      <w:proofErr w:type="gramStart"/>
      <w:r>
        <w:rPr>
          <w:rFonts w:ascii="Consolas" w:hAnsi="Consolas"/>
          <w:color w:val="D4D4D4"/>
          <w:sz w:val="21"/>
          <w:szCs w:val="21"/>
        </w:rPr>
        <w:t>data(</w:t>
      </w:r>
      <w:proofErr w:type="gramEnd"/>
      <w:r>
        <w:rPr>
          <w:rFonts w:ascii="Consolas" w:hAnsi="Consolas"/>
          <w:color w:val="D4D4D4"/>
          <w:sz w:val="21"/>
          <w:szCs w:val="21"/>
        </w:rPr>
        <w:t>)</w:t>
      </w:r>
    </w:p>
    <w:p w14:paraId="5864D728" w14:textId="77777777" w:rsidR="00932176" w:rsidRDefault="00932176">
      <w:pPr>
        <w:shd w:val="clear" w:color="auto" w:fill="1E1E1E"/>
        <w:spacing w:line="285" w:lineRule="atLeast"/>
        <w:rPr>
          <w:rFonts w:ascii="Consolas" w:hAnsi="Consolas"/>
          <w:color w:val="D4D4D4"/>
          <w:sz w:val="21"/>
          <w:szCs w:val="21"/>
        </w:rPr>
      </w:pPr>
    </w:p>
    <w:p w14:paraId="2F9EF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w:t>
      </w:r>
      <w:proofErr w:type="gramStart"/>
      <w:r>
        <w:rPr>
          <w:rFonts w:ascii="Consolas" w:hAnsi="Consolas"/>
          <w:color w:val="D4D4D4"/>
          <w:sz w:val="21"/>
          <w:szCs w:val="21"/>
        </w:rPr>
        <w:t>np.nonzero</w:t>
      </w:r>
      <w:proofErr w:type="gramEnd"/>
      <w:r>
        <w:rPr>
          <w:rFonts w:ascii="Consolas" w:hAnsi="Consolas"/>
          <w:color w:val="D4D4D4"/>
          <w:sz w:val="21"/>
          <w:szCs w:val="21"/>
        </w:rPr>
        <w:t>(roiData)</w:t>
      </w:r>
    </w:p>
    <w:p w14:paraId="7FA3786A" w14:textId="77777777" w:rsidR="00932176" w:rsidRDefault="00932176">
      <w:pPr>
        <w:shd w:val="clear" w:color="auto" w:fill="1E1E1E"/>
        <w:spacing w:line="285" w:lineRule="atLeast"/>
        <w:rPr>
          <w:rFonts w:ascii="Consolas" w:hAnsi="Consolas"/>
          <w:color w:val="D4D4D4"/>
          <w:sz w:val="21"/>
          <w:szCs w:val="21"/>
        </w:rPr>
      </w:pPr>
    </w:p>
    <w:p w14:paraId="3D4F6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Degrees of freedom &lt;= 0 for slice</w:t>
      </w:r>
    </w:p>
    <w:p w14:paraId="2B435F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proofErr w:type="gramStart"/>
      <w:r>
        <w:rPr>
          <w:rFonts w:ascii="Consolas" w:hAnsi="Consolas"/>
          <w:color w:val="D4D4D4"/>
          <w:sz w:val="21"/>
          <w:szCs w:val="21"/>
        </w:rPr>
        <w:t>warnings.catch</w:t>
      </w:r>
      <w:proofErr w:type="gramEnd"/>
      <w:r>
        <w:rPr>
          <w:rFonts w:ascii="Consolas" w:hAnsi="Consolas"/>
          <w:color w:val="D4D4D4"/>
          <w:sz w:val="21"/>
          <w:szCs w:val="21"/>
        </w:rPr>
        <w:t>_warnings():</w:t>
      </w:r>
    </w:p>
    <w:p w14:paraId="52AF30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warnings.simplefilter</w:t>
      </w:r>
      <w:proofErr w:type="gramEnd"/>
      <w:r>
        <w:rPr>
          <w:rFonts w:ascii="Consolas" w:hAnsi="Consolas"/>
          <w:color w:val="D4D4D4"/>
          <w:sz w:val="21"/>
          <w:szCs w:val="21"/>
        </w:rPr>
        <w:t>(</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5D27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 =np.std(dataFA[indecesOfInterest</w:t>
      </w:r>
      <w:proofErr w:type="gramStart"/>
      <w:r>
        <w:rPr>
          <w:rFonts w:ascii="Consolas" w:hAnsi="Consolas"/>
          <w:color w:val="D4D4D4"/>
          <w:sz w:val="21"/>
          <w:szCs w:val="21"/>
        </w:rPr>
        <w:t>],</w:t>
      </w:r>
      <w:r>
        <w:rPr>
          <w:rFonts w:ascii="Consolas" w:hAnsi="Consolas"/>
          <w:color w:val="9CDCFE"/>
          <w:sz w:val="21"/>
          <w:szCs w:val="21"/>
        </w:rPr>
        <w:t>dtype</w:t>
      </w:r>
      <w:proofErr w:type="gramEnd"/>
      <w:r>
        <w:rPr>
          <w:rFonts w:ascii="Consolas" w:hAnsi="Consolas"/>
          <w:color w:val="D4D4D4"/>
          <w:sz w:val="21"/>
          <w:szCs w:val="21"/>
        </w:rPr>
        <w:t>=np.float64)</w:t>
      </w:r>
    </w:p>
    <w:p w14:paraId="176A38AA" w14:textId="77777777" w:rsidR="00932176" w:rsidRDefault="00932176">
      <w:pPr>
        <w:shd w:val="clear" w:color="auto" w:fill="1E1E1E"/>
        <w:spacing w:line="285" w:lineRule="atLeast"/>
        <w:rPr>
          <w:rFonts w:ascii="Consolas" w:hAnsi="Consolas"/>
          <w:color w:val="D4D4D4"/>
          <w:sz w:val="21"/>
          <w:szCs w:val="21"/>
        </w:rPr>
      </w:pPr>
    </w:p>
    <w:p w14:paraId="610C92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std</w:t>
      </w:r>
    </w:p>
    <w:p w14:paraId="3A4E8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199A2D" w14:textId="77777777" w:rsidR="00932176" w:rsidRDefault="00932176">
      <w:pPr>
        <w:shd w:val="clear" w:color="auto" w:fill="1E1E1E"/>
        <w:spacing w:line="285" w:lineRule="atLeast"/>
        <w:rPr>
          <w:rFonts w:ascii="Consolas" w:hAnsi="Consolas"/>
          <w:color w:val="D4D4D4"/>
          <w:sz w:val="21"/>
          <w:szCs w:val="21"/>
        </w:rPr>
      </w:pPr>
    </w:p>
    <w:p w14:paraId="5B3C98A6" w14:textId="77777777" w:rsidR="00932176" w:rsidRDefault="001D37B0">
      <w:pPr>
        <w:pStyle w:val="Heading2"/>
        <w:numPr>
          <w:ilvl w:val="1"/>
          <w:numId w:val="2"/>
        </w:numPr>
      </w:pPr>
      <w:bookmarkStart w:id="331" w:name="_Toc15248813"/>
      <w:r>
        <w:t>segmentMap.txt</w:t>
      </w:r>
      <w:bookmarkEnd w:id="331"/>
    </w:p>
    <w:p w14:paraId="3EB8EC26" w14:textId="77777777" w:rsidR="00932176" w:rsidRDefault="001D37B0">
      <w:pPr>
        <w:pStyle w:val="BodyFirst"/>
        <w:spacing w:line="240" w:lineRule="auto"/>
        <w:rPr>
          <w:sz w:val="22"/>
        </w:rPr>
      </w:pPr>
      <w:r>
        <w:rPr>
          <w:sz w:val="22"/>
        </w:rPr>
        <w:t>#</w:t>
      </w:r>
      <w:proofErr w:type="gramStart"/>
      <w:r>
        <w:rPr>
          <w:sz w:val="22"/>
        </w:rPr>
        <w:t>ParcellationId,Label</w:t>
      </w:r>
      <w:proofErr w:type="gramEnd"/>
      <w:r>
        <w:rPr>
          <w:sz w:val="22"/>
        </w:rPr>
        <w:t>,Asymetry counterpart,Left or Right,White or Grey,Common Name</w:t>
      </w:r>
    </w:p>
    <w:p w14:paraId="57485175" w14:textId="77777777" w:rsidR="00932176" w:rsidRDefault="001D37B0">
      <w:pPr>
        <w:pStyle w:val="BodyFirst"/>
        <w:spacing w:line="240" w:lineRule="auto"/>
        <w:rPr>
          <w:sz w:val="22"/>
        </w:rPr>
      </w:pPr>
      <w:proofErr w:type="gramStart"/>
      <w:r>
        <w:rPr>
          <w:sz w:val="22"/>
        </w:rPr>
        <w:t>0002,Left</w:t>
      </w:r>
      <w:proofErr w:type="gramEnd"/>
      <w:r>
        <w:rPr>
          <w:sz w:val="22"/>
        </w:rPr>
        <w:t>-Cerebral-White-Matter,,Left,White,left cerebral white matter</w:t>
      </w:r>
    </w:p>
    <w:p w14:paraId="0C69E5AD" w14:textId="77777777" w:rsidR="00932176" w:rsidRDefault="001D37B0">
      <w:pPr>
        <w:pStyle w:val="BodyFirst"/>
        <w:spacing w:line="240" w:lineRule="auto"/>
        <w:rPr>
          <w:sz w:val="22"/>
        </w:rPr>
      </w:pPr>
      <w:proofErr w:type="gramStart"/>
      <w:r>
        <w:rPr>
          <w:sz w:val="22"/>
        </w:rPr>
        <w:t>0004,Left</w:t>
      </w:r>
      <w:proofErr w:type="gramEnd"/>
      <w:r>
        <w:rPr>
          <w:sz w:val="22"/>
        </w:rPr>
        <w:t>-Lateral-Ventricle,,Left,Neither,left lateral ventricle</w:t>
      </w:r>
    </w:p>
    <w:p w14:paraId="559CCE1A" w14:textId="77777777" w:rsidR="00932176" w:rsidRDefault="001D37B0">
      <w:pPr>
        <w:pStyle w:val="BodyFirst"/>
        <w:spacing w:line="240" w:lineRule="auto"/>
        <w:rPr>
          <w:sz w:val="22"/>
        </w:rPr>
      </w:pPr>
      <w:proofErr w:type="gramStart"/>
      <w:r>
        <w:rPr>
          <w:sz w:val="22"/>
        </w:rPr>
        <w:t>0005,Left</w:t>
      </w:r>
      <w:proofErr w:type="gramEnd"/>
      <w:r>
        <w:rPr>
          <w:sz w:val="22"/>
        </w:rPr>
        <w:t>-Inf-Lat-Vent,,Left,Neither,left inferior lateral ventricle</w:t>
      </w:r>
    </w:p>
    <w:p w14:paraId="7B9B9462" w14:textId="77777777" w:rsidR="00932176" w:rsidRDefault="001D37B0">
      <w:pPr>
        <w:pStyle w:val="BodyFirst"/>
        <w:spacing w:line="240" w:lineRule="auto"/>
        <w:rPr>
          <w:sz w:val="22"/>
        </w:rPr>
      </w:pPr>
      <w:proofErr w:type="gramStart"/>
      <w:r>
        <w:rPr>
          <w:sz w:val="22"/>
        </w:rPr>
        <w:t>0007,Left</w:t>
      </w:r>
      <w:proofErr w:type="gramEnd"/>
      <w:r>
        <w:rPr>
          <w:sz w:val="22"/>
        </w:rPr>
        <w:t>-Cerebellum-White-Matter,0008,Left,White,left cerebellum white matter</w:t>
      </w:r>
    </w:p>
    <w:p w14:paraId="1A9864BF" w14:textId="77777777" w:rsidR="00932176" w:rsidRDefault="001D37B0">
      <w:pPr>
        <w:pStyle w:val="BodyFirst"/>
        <w:spacing w:line="240" w:lineRule="auto"/>
        <w:rPr>
          <w:sz w:val="22"/>
        </w:rPr>
      </w:pPr>
      <w:proofErr w:type="gramStart"/>
      <w:r>
        <w:rPr>
          <w:sz w:val="22"/>
        </w:rPr>
        <w:t>0008,Left</w:t>
      </w:r>
      <w:proofErr w:type="gramEnd"/>
      <w:r>
        <w:rPr>
          <w:sz w:val="22"/>
        </w:rPr>
        <w:t>-Cerebellum-Cortex,0007,Left,Neither,left cerebellum cortex</w:t>
      </w:r>
    </w:p>
    <w:p w14:paraId="635DB1A6" w14:textId="77777777" w:rsidR="00932176" w:rsidRDefault="001D37B0">
      <w:pPr>
        <w:pStyle w:val="BodyFirst"/>
        <w:spacing w:line="240" w:lineRule="auto"/>
        <w:rPr>
          <w:sz w:val="22"/>
        </w:rPr>
      </w:pPr>
      <w:proofErr w:type="gramStart"/>
      <w:r>
        <w:rPr>
          <w:sz w:val="22"/>
        </w:rPr>
        <w:t>0010,Left</w:t>
      </w:r>
      <w:proofErr w:type="gramEnd"/>
      <w:r>
        <w:rPr>
          <w:sz w:val="22"/>
        </w:rPr>
        <w:t>-Thalamus-Proper,,Left,Neither,left thalamus proper</w:t>
      </w:r>
    </w:p>
    <w:p w14:paraId="1C752B56" w14:textId="77777777" w:rsidR="00932176" w:rsidRDefault="001D37B0">
      <w:pPr>
        <w:pStyle w:val="BodyFirst"/>
        <w:spacing w:line="240" w:lineRule="auto"/>
        <w:rPr>
          <w:sz w:val="22"/>
        </w:rPr>
      </w:pPr>
      <w:proofErr w:type="gramStart"/>
      <w:r>
        <w:rPr>
          <w:sz w:val="22"/>
        </w:rPr>
        <w:t>0011,Left</w:t>
      </w:r>
      <w:proofErr w:type="gramEnd"/>
      <w:r>
        <w:rPr>
          <w:sz w:val="22"/>
        </w:rPr>
        <w:t>-Caudate,,Left,Neither,left caudate</w:t>
      </w:r>
    </w:p>
    <w:p w14:paraId="560C49A6" w14:textId="77777777" w:rsidR="00932176" w:rsidRDefault="001D37B0">
      <w:pPr>
        <w:pStyle w:val="BodyFirst"/>
        <w:spacing w:line="240" w:lineRule="auto"/>
        <w:rPr>
          <w:sz w:val="22"/>
        </w:rPr>
      </w:pPr>
      <w:proofErr w:type="gramStart"/>
      <w:r>
        <w:rPr>
          <w:sz w:val="22"/>
        </w:rPr>
        <w:t>0012,Left</w:t>
      </w:r>
      <w:proofErr w:type="gramEnd"/>
      <w:r>
        <w:rPr>
          <w:sz w:val="22"/>
        </w:rPr>
        <w:t>-Putamen,,Left,Neither,left putamen</w:t>
      </w:r>
    </w:p>
    <w:p w14:paraId="3072431E" w14:textId="77777777" w:rsidR="00932176" w:rsidRDefault="001D37B0">
      <w:pPr>
        <w:pStyle w:val="BodyFirst"/>
        <w:spacing w:line="240" w:lineRule="auto"/>
        <w:rPr>
          <w:sz w:val="22"/>
        </w:rPr>
      </w:pPr>
      <w:proofErr w:type="gramStart"/>
      <w:r>
        <w:rPr>
          <w:sz w:val="22"/>
        </w:rPr>
        <w:t>0013,Left</w:t>
      </w:r>
      <w:proofErr w:type="gramEnd"/>
      <w:r>
        <w:rPr>
          <w:sz w:val="22"/>
        </w:rPr>
        <w:t>-Pallidum,,Left,Neither,left pallidum</w:t>
      </w:r>
    </w:p>
    <w:p w14:paraId="2A859943" w14:textId="77777777" w:rsidR="00932176" w:rsidRDefault="001D37B0">
      <w:pPr>
        <w:pStyle w:val="BodyFirst"/>
        <w:spacing w:line="240" w:lineRule="auto"/>
        <w:rPr>
          <w:sz w:val="22"/>
        </w:rPr>
      </w:pPr>
      <w:r>
        <w:rPr>
          <w:sz w:val="22"/>
        </w:rPr>
        <w:t>0014,3rd-</w:t>
      </w:r>
      <w:proofErr w:type="gramStart"/>
      <w:r>
        <w:rPr>
          <w:sz w:val="22"/>
        </w:rPr>
        <w:t>Ventricle,,</w:t>
      </w:r>
      <w:proofErr w:type="gramEnd"/>
      <w:r>
        <w:rPr>
          <w:sz w:val="22"/>
        </w:rPr>
        <w:t>Neither,Neither,third ventricle</w:t>
      </w:r>
    </w:p>
    <w:p w14:paraId="62555E21" w14:textId="77777777" w:rsidR="00932176" w:rsidRDefault="001D37B0">
      <w:pPr>
        <w:pStyle w:val="BodyFirst"/>
        <w:spacing w:line="240" w:lineRule="auto"/>
        <w:rPr>
          <w:sz w:val="22"/>
        </w:rPr>
      </w:pPr>
      <w:r>
        <w:rPr>
          <w:sz w:val="22"/>
        </w:rPr>
        <w:t>0015,4th-</w:t>
      </w:r>
      <w:proofErr w:type="gramStart"/>
      <w:r>
        <w:rPr>
          <w:sz w:val="22"/>
        </w:rPr>
        <w:t>Ventricle,,</w:t>
      </w:r>
      <w:proofErr w:type="gramEnd"/>
      <w:r>
        <w:rPr>
          <w:sz w:val="22"/>
        </w:rPr>
        <w:t>Neither,Neither,fourth ventricle</w:t>
      </w:r>
    </w:p>
    <w:p w14:paraId="0008FA13" w14:textId="77777777" w:rsidR="00932176" w:rsidRDefault="001D37B0">
      <w:pPr>
        <w:pStyle w:val="BodyFirst"/>
        <w:spacing w:line="240" w:lineRule="auto"/>
        <w:rPr>
          <w:sz w:val="22"/>
        </w:rPr>
      </w:pPr>
      <w:proofErr w:type="gramStart"/>
      <w:r>
        <w:rPr>
          <w:sz w:val="22"/>
        </w:rPr>
        <w:t>0016,Brain</w:t>
      </w:r>
      <w:proofErr w:type="gramEnd"/>
      <w:r>
        <w:rPr>
          <w:sz w:val="22"/>
        </w:rPr>
        <w:t>-Stem,,Neither,Neither,brain stem</w:t>
      </w:r>
    </w:p>
    <w:p w14:paraId="736E5575" w14:textId="77777777" w:rsidR="00932176" w:rsidRDefault="001D37B0">
      <w:pPr>
        <w:pStyle w:val="BodyFirst"/>
        <w:spacing w:line="240" w:lineRule="auto"/>
        <w:rPr>
          <w:sz w:val="22"/>
        </w:rPr>
      </w:pPr>
      <w:proofErr w:type="gramStart"/>
      <w:r>
        <w:rPr>
          <w:sz w:val="22"/>
        </w:rPr>
        <w:t>0017,Left</w:t>
      </w:r>
      <w:proofErr w:type="gramEnd"/>
      <w:r>
        <w:rPr>
          <w:sz w:val="22"/>
        </w:rPr>
        <w:t>-Hippocampus,,Left,Neither,left hippocampus</w:t>
      </w:r>
    </w:p>
    <w:p w14:paraId="6AD1704D" w14:textId="77777777" w:rsidR="00932176" w:rsidRDefault="001D37B0">
      <w:pPr>
        <w:pStyle w:val="BodyFirst"/>
        <w:spacing w:line="240" w:lineRule="auto"/>
        <w:rPr>
          <w:sz w:val="22"/>
        </w:rPr>
      </w:pPr>
      <w:proofErr w:type="gramStart"/>
      <w:r>
        <w:rPr>
          <w:sz w:val="22"/>
        </w:rPr>
        <w:t>0018,Left</w:t>
      </w:r>
      <w:proofErr w:type="gramEnd"/>
      <w:r>
        <w:rPr>
          <w:sz w:val="22"/>
        </w:rPr>
        <w:t>-Amygdala,,Left,Neither,left amygdala</w:t>
      </w:r>
    </w:p>
    <w:p w14:paraId="7FCE18C1" w14:textId="77777777" w:rsidR="00932176" w:rsidRDefault="001D37B0">
      <w:pPr>
        <w:pStyle w:val="BodyFirst"/>
        <w:spacing w:line="240" w:lineRule="auto"/>
        <w:rPr>
          <w:sz w:val="22"/>
        </w:rPr>
      </w:pPr>
      <w:proofErr w:type="gramStart"/>
      <w:r>
        <w:rPr>
          <w:sz w:val="22"/>
        </w:rPr>
        <w:t>0024,CSF,,</w:t>
      </w:r>
      <w:proofErr w:type="gramEnd"/>
      <w:r>
        <w:rPr>
          <w:sz w:val="22"/>
        </w:rPr>
        <w:t>Neither,Neither,cerebrospinal fluid</w:t>
      </w:r>
    </w:p>
    <w:p w14:paraId="20989BC7" w14:textId="77777777" w:rsidR="00932176" w:rsidRDefault="001D37B0">
      <w:pPr>
        <w:pStyle w:val="BodyFirst"/>
        <w:spacing w:line="240" w:lineRule="auto"/>
        <w:rPr>
          <w:sz w:val="22"/>
        </w:rPr>
      </w:pPr>
      <w:proofErr w:type="gramStart"/>
      <w:r>
        <w:rPr>
          <w:sz w:val="22"/>
        </w:rPr>
        <w:t>0026,Left</w:t>
      </w:r>
      <w:proofErr w:type="gramEnd"/>
      <w:r>
        <w:rPr>
          <w:sz w:val="22"/>
        </w:rPr>
        <w:t>-Accumbens-area,,Left,Neither,left accumbens area</w:t>
      </w:r>
    </w:p>
    <w:p w14:paraId="199CD7EB" w14:textId="77777777" w:rsidR="00932176" w:rsidRDefault="001D37B0">
      <w:pPr>
        <w:pStyle w:val="BodyFirst"/>
        <w:spacing w:line="240" w:lineRule="auto"/>
        <w:rPr>
          <w:sz w:val="22"/>
        </w:rPr>
      </w:pPr>
      <w:proofErr w:type="gramStart"/>
      <w:r>
        <w:rPr>
          <w:sz w:val="22"/>
        </w:rPr>
        <w:t>0028,Left</w:t>
      </w:r>
      <w:proofErr w:type="gramEnd"/>
      <w:r>
        <w:rPr>
          <w:sz w:val="22"/>
        </w:rPr>
        <w:t>-VentralDC,,Left,Neither,left ventral diencephalon</w:t>
      </w:r>
    </w:p>
    <w:p w14:paraId="311415CF" w14:textId="77777777" w:rsidR="00932176" w:rsidRDefault="001D37B0">
      <w:pPr>
        <w:pStyle w:val="BodyFirst"/>
        <w:spacing w:line="240" w:lineRule="auto"/>
        <w:rPr>
          <w:sz w:val="22"/>
        </w:rPr>
      </w:pPr>
      <w:proofErr w:type="gramStart"/>
      <w:r>
        <w:rPr>
          <w:sz w:val="22"/>
        </w:rPr>
        <w:t>0030,Left</w:t>
      </w:r>
      <w:proofErr w:type="gramEnd"/>
      <w:r>
        <w:rPr>
          <w:sz w:val="22"/>
        </w:rPr>
        <w:t>-vessel,,Left,Neither,left vessel</w:t>
      </w:r>
    </w:p>
    <w:p w14:paraId="6A956BF5" w14:textId="77777777" w:rsidR="00932176" w:rsidRDefault="001D37B0">
      <w:pPr>
        <w:pStyle w:val="BodyFirst"/>
        <w:spacing w:line="240" w:lineRule="auto"/>
        <w:rPr>
          <w:sz w:val="22"/>
        </w:rPr>
      </w:pPr>
      <w:proofErr w:type="gramStart"/>
      <w:r>
        <w:rPr>
          <w:sz w:val="22"/>
        </w:rPr>
        <w:t>0031,Left</w:t>
      </w:r>
      <w:proofErr w:type="gramEnd"/>
      <w:r>
        <w:rPr>
          <w:sz w:val="22"/>
        </w:rPr>
        <w:t>-choroid-plexus,,Left,Neither,left choroid plexus</w:t>
      </w:r>
    </w:p>
    <w:p w14:paraId="015B73F8" w14:textId="77777777" w:rsidR="00932176" w:rsidRDefault="001D37B0">
      <w:pPr>
        <w:pStyle w:val="BodyFirst"/>
        <w:spacing w:line="240" w:lineRule="auto"/>
        <w:rPr>
          <w:sz w:val="22"/>
        </w:rPr>
      </w:pPr>
      <w:proofErr w:type="gramStart"/>
      <w:r>
        <w:rPr>
          <w:sz w:val="22"/>
        </w:rPr>
        <w:t>0041,Right</w:t>
      </w:r>
      <w:proofErr w:type="gramEnd"/>
      <w:r>
        <w:rPr>
          <w:sz w:val="22"/>
        </w:rPr>
        <w:t>-Cerebral-White-Matter,,Right,White,right cerebral white matter</w:t>
      </w:r>
    </w:p>
    <w:p w14:paraId="2C7C9C07" w14:textId="77777777" w:rsidR="00932176" w:rsidRDefault="001D37B0">
      <w:pPr>
        <w:pStyle w:val="BodyFirst"/>
        <w:spacing w:line="240" w:lineRule="auto"/>
        <w:rPr>
          <w:sz w:val="22"/>
        </w:rPr>
      </w:pPr>
      <w:proofErr w:type="gramStart"/>
      <w:r>
        <w:rPr>
          <w:sz w:val="22"/>
        </w:rPr>
        <w:t>0043,Right</w:t>
      </w:r>
      <w:proofErr w:type="gramEnd"/>
      <w:r>
        <w:rPr>
          <w:sz w:val="22"/>
        </w:rPr>
        <w:t>-Lateral-Ventricle,,Right,Neither,right lateral ventricle</w:t>
      </w:r>
    </w:p>
    <w:p w14:paraId="437A9575" w14:textId="77777777" w:rsidR="00932176" w:rsidRDefault="001D37B0">
      <w:pPr>
        <w:pStyle w:val="BodyFirst"/>
        <w:spacing w:line="240" w:lineRule="auto"/>
        <w:rPr>
          <w:sz w:val="22"/>
        </w:rPr>
      </w:pPr>
      <w:proofErr w:type="gramStart"/>
      <w:r>
        <w:rPr>
          <w:sz w:val="22"/>
        </w:rPr>
        <w:t>0044,Right</w:t>
      </w:r>
      <w:proofErr w:type="gramEnd"/>
      <w:r>
        <w:rPr>
          <w:sz w:val="22"/>
        </w:rPr>
        <w:t>-Inf-Lat-Vent,,Right,Neither,right inferior lateral ventricle</w:t>
      </w:r>
    </w:p>
    <w:p w14:paraId="50C47179" w14:textId="77777777" w:rsidR="00932176" w:rsidRDefault="001D37B0">
      <w:pPr>
        <w:pStyle w:val="BodyFirst"/>
        <w:spacing w:line="240" w:lineRule="auto"/>
        <w:rPr>
          <w:sz w:val="22"/>
        </w:rPr>
      </w:pPr>
      <w:proofErr w:type="gramStart"/>
      <w:r>
        <w:rPr>
          <w:sz w:val="22"/>
        </w:rPr>
        <w:t>0046,Right</w:t>
      </w:r>
      <w:proofErr w:type="gramEnd"/>
      <w:r>
        <w:rPr>
          <w:sz w:val="22"/>
        </w:rPr>
        <w:t>-Cerebellum-White-Matter,0047,Right,White,right cerebellum white matter</w:t>
      </w:r>
    </w:p>
    <w:p w14:paraId="1B420786" w14:textId="77777777" w:rsidR="00932176" w:rsidRDefault="001D37B0">
      <w:pPr>
        <w:pStyle w:val="BodyFirst"/>
        <w:spacing w:line="240" w:lineRule="auto"/>
        <w:rPr>
          <w:sz w:val="22"/>
        </w:rPr>
      </w:pPr>
      <w:proofErr w:type="gramStart"/>
      <w:r>
        <w:rPr>
          <w:sz w:val="22"/>
        </w:rPr>
        <w:t>0047,Right</w:t>
      </w:r>
      <w:proofErr w:type="gramEnd"/>
      <w:r>
        <w:rPr>
          <w:sz w:val="22"/>
        </w:rPr>
        <w:t>-Cerebellum-Cortex,0046,Right,Neither,right cerebellum cortex</w:t>
      </w:r>
    </w:p>
    <w:p w14:paraId="4F276DFB" w14:textId="77777777" w:rsidR="00932176" w:rsidRDefault="001D37B0">
      <w:pPr>
        <w:pStyle w:val="BodyFirst"/>
        <w:spacing w:line="240" w:lineRule="auto"/>
        <w:rPr>
          <w:sz w:val="22"/>
        </w:rPr>
      </w:pPr>
      <w:proofErr w:type="gramStart"/>
      <w:r>
        <w:rPr>
          <w:sz w:val="22"/>
        </w:rPr>
        <w:t>0049,Right</w:t>
      </w:r>
      <w:proofErr w:type="gramEnd"/>
      <w:r>
        <w:rPr>
          <w:sz w:val="22"/>
        </w:rPr>
        <w:t>-Thalamus-Proper,,Right,Neither,right thalamus proper</w:t>
      </w:r>
    </w:p>
    <w:p w14:paraId="36B308E8" w14:textId="77777777" w:rsidR="00932176" w:rsidRDefault="001D37B0">
      <w:pPr>
        <w:pStyle w:val="BodyFirst"/>
        <w:spacing w:line="240" w:lineRule="auto"/>
        <w:rPr>
          <w:sz w:val="22"/>
        </w:rPr>
      </w:pPr>
      <w:proofErr w:type="gramStart"/>
      <w:r>
        <w:rPr>
          <w:sz w:val="22"/>
        </w:rPr>
        <w:lastRenderedPageBreak/>
        <w:t>0050,Right</w:t>
      </w:r>
      <w:proofErr w:type="gramEnd"/>
      <w:r>
        <w:rPr>
          <w:sz w:val="22"/>
        </w:rPr>
        <w:t>-Caudate,,Right,Neither,right caudate</w:t>
      </w:r>
    </w:p>
    <w:p w14:paraId="0D697424" w14:textId="77777777" w:rsidR="00932176" w:rsidRDefault="001D37B0">
      <w:pPr>
        <w:pStyle w:val="BodyFirst"/>
        <w:spacing w:line="240" w:lineRule="auto"/>
        <w:rPr>
          <w:sz w:val="22"/>
        </w:rPr>
      </w:pPr>
      <w:proofErr w:type="gramStart"/>
      <w:r>
        <w:rPr>
          <w:sz w:val="22"/>
        </w:rPr>
        <w:t>0051,Right</w:t>
      </w:r>
      <w:proofErr w:type="gramEnd"/>
      <w:r>
        <w:rPr>
          <w:sz w:val="22"/>
        </w:rPr>
        <w:t>-Putamen,,Right,Neither,right putamen</w:t>
      </w:r>
    </w:p>
    <w:p w14:paraId="219943F9" w14:textId="77777777" w:rsidR="00932176" w:rsidRDefault="001D37B0">
      <w:pPr>
        <w:pStyle w:val="BodyFirst"/>
        <w:spacing w:line="240" w:lineRule="auto"/>
        <w:rPr>
          <w:sz w:val="22"/>
        </w:rPr>
      </w:pPr>
      <w:proofErr w:type="gramStart"/>
      <w:r>
        <w:rPr>
          <w:sz w:val="22"/>
        </w:rPr>
        <w:t>0052,Right</w:t>
      </w:r>
      <w:proofErr w:type="gramEnd"/>
      <w:r>
        <w:rPr>
          <w:sz w:val="22"/>
        </w:rPr>
        <w:t>-Pallidum,,Right,Neither,right pallidum</w:t>
      </w:r>
    </w:p>
    <w:p w14:paraId="0FD17875" w14:textId="77777777" w:rsidR="00932176" w:rsidRDefault="001D37B0">
      <w:pPr>
        <w:pStyle w:val="BodyFirst"/>
        <w:spacing w:line="240" w:lineRule="auto"/>
        <w:rPr>
          <w:sz w:val="22"/>
        </w:rPr>
      </w:pPr>
      <w:proofErr w:type="gramStart"/>
      <w:r>
        <w:rPr>
          <w:sz w:val="22"/>
        </w:rPr>
        <w:t>0053,Right</w:t>
      </w:r>
      <w:proofErr w:type="gramEnd"/>
      <w:r>
        <w:rPr>
          <w:sz w:val="22"/>
        </w:rPr>
        <w:t>-Hippocampus,,Right,Neither,right hippocampus</w:t>
      </w:r>
    </w:p>
    <w:p w14:paraId="7206E18A" w14:textId="77777777" w:rsidR="00932176" w:rsidRDefault="001D37B0">
      <w:pPr>
        <w:pStyle w:val="BodyFirst"/>
        <w:spacing w:line="240" w:lineRule="auto"/>
        <w:rPr>
          <w:sz w:val="22"/>
        </w:rPr>
      </w:pPr>
      <w:proofErr w:type="gramStart"/>
      <w:r>
        <w:rPr>
          <w:sz w:val="22"/>
        </w:rPr>
        <w:t>0054,Right</w:t>
      </w:r>
      <w:proofErr w:type="gramEnd"/>
      <w:r>
        <w:rPr>
          <w:sz w:val="22"/>
        </w:rPr>
        <w:t>-Amygdala,,Right,Neither,right amygdala</w:t>
      </w:r>
    </w:p>
    <w:p w14:paraId="0D075E73" w14:textId="77777777" w:rsidR="00932176" w:rsidRDefault="001D37B0">
      <w:pPr>
        <w:pStyle w:val="BodyFirst"/>
        <w:spacing w:line="240" w:lineRule="auto"/>
        <w:rPr>
          <w:sz w:val="22"/>
        </w:rPr>
      </w:pPr>
      <w:proofErr w:type="gramStart"/>
      <w:r>
        <w:rPr>
          <w:sz w:val="22"/>
        </w:rPr>
        <w:t>0058,Right</w:t>
      </w:r>
      <w:proofErr w:type="gramEnd"/>
      <w:r>
        <w:rPr>
          <w:sz w:val="22"/>
        </w:rPr>
        <w:t>-Accumbens-area,,Right,Neither,right accumbens area</w:t>
      </w:r>
    </w:p>
    <w:p w14:paraId="6EBF2A3B" w14:textId="77777777" w:rsidR="00932176" w:rsidRDefault="001D37B0">
      <w:pPr>
        <w:pStyle w:val="BodyFirst"/>
        <w:spacing w:line="240" w:lineRule="auto"/>
        <w:rPr>
          <w:sz w:val="22"/>
        </w:rPr>
      </w:pPr>
      <w:proofErr w:type="gramStart"/>
      <w:r>
        <w:rPr>
          <w:sz w:val="22"/>
        </w:rPr>
        <w:t>0060,Right</w:t>
      </w:r>
      <w:proofErr w:type="gramEnd"/>
      <w:r>
        <w:rPr>
          <w:sz w:val="22"/>
        </w:rPr>
        <w:t>-VentralDC,,Right,Neither,right ventral diencephalon</w:t>
      </w:r>
    </w:p>
    <w:p w14:paraId="36C40C13" w14:textId="77777777" w:rsidR="00932176" w:rsidRDefault="001D37B0">
      <w:pPr>
        <w:pStyle w:val="BodyFirst"/>
        <w:spacing w:line="240" w:lineRule="auto"/>
        <w:rPr>
          <w:sz w:val="22"/>
        </w:rPr>
      </w:pPr>
      <w:proofErr w:type="gramStart"/>
      <w:r>
        <w:rPr>
          <w:sz w:val="22"/>
        </w:rPr>
        <w:t>0062,Right</w:t>
      </w:r>
      <w:proofErr w:type="gramEnd"/>
      <w:r>
        <w:rPr>
          <w:sz w:val="22"/>
        </w:rPr>
        <w:t>-vessel,,Right,Neither,right vessel</w:t>
      </w:r>
    </w:p>
    <w:p w14:paraId="1A100B72" w14:textId="77777777" w:rsidR="00932176" w:rsidRDefault="001D37B0">
      <w:pPr>
        <w:pStyle w:val="BodyFirst"/>
        <w:spacing w:line="240" w:lineRule="auto"/>
        <w:rPr>
          <w:sz w:val="22"/>
        </w:rPr>
      </w:pPr>
      <w:proofErr w:type="gramStart"/>
      <w:r>
        <w:rPr>
          <w:sz w:val="22"/>
        </w:rPr>
        <w:t>0063,Right</w:t>
      </w:r>
      <w:proofErr w:type="gramEnd"/>
      <w:r>
        <w:rPr>
          <w:sz w:val="22"/>
        </w:rPr>
        <w:t>-choroid-plexus,,Right,Neither,right choroid plexus</w:t>
      </w:r>
    </w:p>
    <w:p w14:paraId="7493E662" w14:textId="77777777" w:rsidR="00932176" w:rsidRDefault="001D37B0">
      <w:pPr>
        <w:pStyle w:val="BodyFirst"/>
        <w:spacing w:line="240" w:lineRule="auto"/>
        <w:rPr>
          <w:sz w:val="22"/>
        </w:rPr>
      </w:pPr>
      <w:proofErr w:type="gramStart"/>
      <w:r>
        <w:rPr>
          <w:sz w:val="22"/>
        </w:rPr>
        <w:t>0077,WM</w:t>
      </w:r>
      <w:proofErr w:type="gramEnd"/>
      <w:r>
        <w:rPr>
          <w:sz w:val="22"/>
        </w:rPr>
        <w:t>-hypointensities,,Neither,White,white matter hypointensities</w:t>
      </w:r>
    </w:p>
    <w:p w14:paraId="68FA32DD" w14:textId="77777777" w:rsidR="00932176" w:rsidRDefault="001D37B0">
      <w:pPr>
        <w:pStyle w:val="BodyFirst"/>
        <w:spacing w:line="240" w:lineRule="auto"/>
        <w:rPr>
          <w:sz w:val="22"/>
        </w:rPr>
      </w:pPr>
      <w:proofErr w:type="gramStart"/>
      <w:r>
        <w:rPr>
          <w:sz w:val="22"/>
        </w:rPr>
        <w:t>0085,Optic</w:t>
      </w:r>
      <w:proofErr w:type="gramEnd"/>
      <w:r>
        <w:rPr>
          <w:sz w:val="22"/>
        </w:rPr>
        <w:t>-Chiasm,,Neither,Neither,optic chiasm</w:t>
      </w:r>
    </w:p>
    <w:p w14:paraId="617E2C76" w14:textId="77777777" w:rsidR="00932176" w:rsidRDefault="001D37B0">
      <w:pPr>
        <w:pStyle w:val="BodyFirst"/>
        <w:spacing w:line="240" w:lineRule="auto"/>
        <w:rPr>
          <w:sz w:val="22"/>
        </w:rPr>
      </w:pPr>
      <w:proofErr w:type="gramStart"/>
      <w:r>
        <w:rPr>
          <w:sz w:val="22"/>
        </w:rPr>
        <w:t>0251,CC</w:t>
      </w:r>
      <w:proofErr w:type="gramEnd"/>
      <w:r>
        <w:rPr>
          <w:sz w:val="22"/>
        </w:rPr>
        <w:t xml:space="preserve">_Posterior,,Neither,Neither,posterior corpus callosum </w:t>
      </w:r>
    </w:p>
    <w:p w14:paraId="407CA573" w14:textId="77777777" w:rsidR="00932176" w:rsidRDefault="001D37B0">
      <w:pPr>
        <w:pStyle w:val="BodyFirst"/>
        <w:spacing w:line="240" w:lineRule="auto"/>
        <w:rPr>
          <w:sz w:val="22"/>
        </w:rPr>
      </w:pPr>
      <w:proofErr w:type="gramStart"/>
      <w:r>
        <w:rPr>
          <w:sz w:val="22"/>
        </w:rPr>
        <w:t>0252,CC</w:t>
      </w:r>
      <w:proofErr w:type="gramEnd"/>
      <w:r>
        <w:rPr>
          <w:sz w:val="22"/>
        </w:rPr>
        <w:t xml:space="preserve">_Mid_Posterior,,Neither,Neither,mid posterior corpus callosum </w:t>
      </w:r>
    </w:p>
    <w:p w14:paraId="08E40CEA" w14:textId="77777777" w:rsidR="00932176" w:rsidRDefault="001D37B0">
      <w:pPr>
        <w:pStyle w:val="BodyFirst"/>
        <w:spacing w:line="240" w:lineRule="auto"/>
        <w:rPr>
          <w:sz w:val="22"/>
        </w:rPr>
      </w:pPr>
      <w:proofErr w:type="gramStart"/>
      <w:r>
        <w:rPr>
          <w:sz w:val="22"/>
        </w:rPr>
        <w:t>0253,CC</w:t>
      </w:r>
      <w:proofErr w:type="gramEnd"/>
      <w:r>
        <w:rPr>
          <w:sz w:val="22"/>
        </w:rPr>
        <w:t xml:space="preserve">_Central,,Neither,Neither,central corpus callosum </w:t>
      </w:r>
    </w:p>
    <w:p w14:paraId="2FD02235" w14:textId="77777777" w:rsidR="00932176" w:rsidRDefault="001D37B0">
      <w:pPr>
        <w:pStyle w:val="BodyFirst"/>
        <w:spacing w:line="240" w:lineRule="auto"/>
        <w:rPr>
          <w:sz w:val="22"/>
        </w:rPr>
      </w:pPr>
      <w:proofErr w:type="gramStart"/>
      <w:r>
        <w:rPr>
          <w:sz w:val="22"/>
        </w:rPr>
        <w:t>0254,CC</w:t>
      </w:r>
      <w:proofErr w:type="gramEnd"/>
      <w:r>
        <w:rPr>
          <w:sz w:val="22"/>
        </w:rPr>
        <w:t xml:space="preserve">_Mid_Anterior,,Neither,Neither,mid anterior corpus callosum </w:t>
      </w:r>
    </w:p>
    <w:p w14:paraId="5EBD23BE" w14:textId="77777777" w:rsidR="00932176" w:rsidRDefault="001D37B0">
      <w:pPr>
        <w:pStyle w:val="BodyFirst"/>
        <w:spacing w:line="240" w:lineRule="auto"/>
        <w:rPr>
          <w:sz w:val="22"/>
        </w:rPr>
      </w:pPr>
      <w:proofErr w:type="gramStart"/>
      <w:r>
        <w:rPr>
          <w:sz w:val="22"/>
        </w:rPr>
        <w:t>0255,CC</w:t>
      </w:r>
      <w:proofErr w:type="gramEnd"/>
      <w:r>
        <w:rPr>
          <w:sz w:val="22"/>
        </w:rPr>
        <w:t xml:space="preserve">_Anterior,,Neither,Neither,anterior corpus callosum </w:t>
      </w:r>
    </w:p>
    <w:p w14:paraId="19111DB9" w14:textId="77777777" w:rsidR="00932176" w:rsidRDefault="001D37B0">
      <w:pPr>
        <w:pStyle w:val="BodyFirst"/>
        <w:spacing w:line="240" w:lineRule="auto"/>
        <w:rPr>
          <w:sz w:val="22"/>
        </w:rPr>
      </w:pPr>
      <w:proofErr w:type="gramStart"/>
      <w:r>
        <w:rPr>
          <w:sz w:val="22"/>
        </w:rPr>
        <w:t>1000,ctx</w:t>
      </w:r>
      <w:proofErr w:type="gramEnd"/>
      <w:r>
        <w:rPr>
          <w:sz w:val="22"/>
        </w:rPr>
        <w:t xml:space="preserve">-lh-unknown,,Left,Grey,unknown left hemisphere grey matter </w:t>
      </w:r>
    </w:p>
    <w:p w14:paraId="40ADF2B0" w14:textId="77777777" w:rsidR="00932176" w:rsidRDefault="001D37B0">
      <w:pPr>
        <w:pStyle w:val="BodyFirst"/>
        <w:spacing w:line="240" w:lineRule="auto"/>
        <w:rPr>
          <w:sz w:val="22"/>
        </w:rPr>
      </w:pPr>
      <w:proofErr w:type="gramStart"/>
      <w:r>
        <w:rPr>
          <w:sz w:val="22"/>
        </w:rPr>
        <w:t>1001,ctx</w:t>
      </w:r>
      <w:proofErr w:type="gramEnd"/>
      <w:r>
        <w:rPr>
          <w:sz w:val="22"/>
        </w:rPr>
        <w:t>-lh-bankssts,3001,Left,Grey,left banks of superior temporal sulcus grey matter</w:t>
      </w:r>
    </w:p>
    <w:p w14:paraId="6C44116B" w14:textId="77777777" w:rsidR="00932176" w:rsidRDefault="001D37B0">
      <w:pPr>
        <w:pStyle w:val="BodyFirst"/>
        <w:spacing w:line="240" w:lineRule="auto"/>
        <w:rPr>
          <w:sz w:val="22"/>
        </w:rPr>
      </w:pPr>
      <w:proofErr w:type="gramStart"/>
      <w:r>
        <w:rPr>
          <w:sz w:val="22"/>
        </w:rPr>
        <w:t>1002,ctx</w:t>
      </w:r>
      <w:proofErr w:type="gramEnd"/>
      <w:r>
        <w:rPr>
          <w:sz w:val="22"/>
        </w:rPr>
        <w:t xml:space="preserve">-lh-caudalanteriorcingulate,3002,Left,Grey,left caudal anterior cingulate grey matter </w:t>
      </w:r>
    </w:p>
    <w:p w14:paraId="0A5D1AA7" w14:textId="77777777" w:rsidR="00932176" w:rsidRDefault="001D37B0">
      <w:pPr>
        <w:pStyle w:val="BodyFirst"/>
        <w:spacing w:line="240" w:lineRule="auto"/>
        <w:rPr>
          <w:sz w:val="22"/>
        </w:rPr>
      </w:pPr>
      <w:proofErr w:type="gramStart"/>
      <w:r>
        <w:rPr>
          <w:sz w:val="22"/>
        </w:rPr>
        <w:t>1003,ctx</w:t>
      </w:r>
      <w:proofErr w:type="gramEnd"/>
      <w:r>
        <w:rPr>
          <w:sz w:val="22"/>
        </w:rPr>
        <w:t>-lh-caudalmiddlefrontal,3003,Left,Grey,left caudal middle frontal grey matter</w:t>
      </w:r>
    </w:p>
    <w:p w14:paraId="30D437FC" w14:textId="77777777" w:rsidR="00932176" w:rsidRDefault="001D37B0">
      <w:pPr>
        <w:pStyle w:val="BodyFirst"/>
        <w:spacing w:line="240" w:lineRule="auto"/>
        <w:rPr>
          <w:sz w:val="22"/>
        </w:rPr>
      </w:pPr>
      <w:proofErr w:type="gramStart"/>
      <w:r>
        <w:rPr>
          <w:sz w:val="22"/>
        </w:rPr>
        <w:t>1005,ctx</w:t>
      </w:r>
      <w:proofErr w:type="gramEnd"/>
      <w:r>
        <w:rPr>
          <w:sz w:val="22"/>
        </w:rPr>
        <w:t>-lh-cuneus,3005,Left,Grey,left cuneus grey matter</w:t>
      </w:r>
    </w:p>
    <w:p w14:paraId="587484AE" w14:textId="77777777" w:rsidR="00932176" w:rsidRDefault="001D37B0">
      <w:pPr>
        <w:pStyle w:val="BodyFirst"/>
        <w:spacing w:line="240" w:lineRule="auto"/>
        <w:rPr>
          <w:sz w:val="22"/>
        </w:rPr>
      </w:pPr>
      <w:proofErr w:type="gramStart"/>
      <w:r>
        <w:rPr>
          <w:sz w:val="22"/>
        </w:rPr>
        <w:t>1006,ctx</w:t>
      </w:r>
      <w:proofErr w:type="gramEnd"/>
      <w:r>
        <w:rPr>
          <w:sz w:val="22"/>
        </w:rPr>
        <w:t>-lh-entorhinal,3006,Left,Grey,left entorhinal grey matter</w:t>
      </w:r>
    </w:p>
    <w:p w14:paraId="0912E1A7" w14:textId="77777777" w:rsidR="00932176" w:rsidRDefault="001D37B0">
      <w:pPr>
        <w:pStyle w:val="BodyFirst"/>
        <w:spacing w:line="240" w:lineRule="auto"/>
        <w:rPr>
          <w:sz w:val="22"/>
        </w:rPr>
      </w:pPr>
      <w:proofErr w:type="gramStart"/>
      <w:r>
        <w:rPr>
          <w:sz w:val="22"/>
        </w:rPr>
        <w:t>1007,ctx</w:t>
      </w:r>
      <w:proofErr w:type="gramEnd"/>
      <w:r>
        <w:rPr>
          <w:sz w:val="22"/>
        </w:rPr>
        <w:t>-lh-fusiform,3007,Left,Grey,left fusiform grey matter</w:t>
      </w:r>
    </w:p>
    <w:p w14:paraId="3467805C" w14:textId="77777777" w:rsidR="00932176" w:rsidRDefault="001D37B0">
      <w:pPr>
        <w:pStyle w:val="BodyFirst"/>
        <w:spacing w:line="240" w:lineRule="auto"/>
        <w:rPr>
          <w:sz w:val="22"/>
        </w:rPr>
      </w:pPr>
      <w:proofErr w:type="gramStart"/>
      <w:r>
        <w:rPr>
          <w:sz w:val="22"/>
        </w:rPr>
        <w:t>1008,ctx</w:t>
      </w:r>
      <w:proofErr w:type="gramEnd"/>
      <w:r>
        <w:rPr>
          <w:sz w:val="22"/>
        </w:rPr>
        <w:t>-lh-inferiorparietal,3008,Left,Grey,left inferior parietal grey matter</w:t>
      </w:r>
    </w:p>
    <w:p w14:paraId="01B42836" w14:textId="77777777" w:rsidR="00932176" w:rsidRDefault="001D37B0">
      <w:pPr>
        <w:pStyle w:val="BodyFirst"/>
        <w:spacing w:line="240" w:lineRule="auto"/>
        <w:rPr>
          <w:sz w:val="22"/>
        </w:rPr>
      </w:pPr>
      <w:proofErr w:type="gramStart"/>
      <w:r>
        <w:rPr>
          <w:sz w:val="22"/>
        </w:rPr>
        <w:t>1009,ctx</w:t>
      </w:r>
      <w:proofErr w:type="gramEnd"/>
      <w:r>
        <w:rPr>
          <w:sz w:val="22"/>
        </w:rPr>
        <w:t>-lh-inferiortemporal,3009,Left,Grey,left inferior temporal grey matter</w:t>
      </w:r>
    </w:p>
    <w:p w14:paraId="77774A79" w14:textId="77777777" w:rsidR="00932176" w:rsidRDefault="001D37B0">
      <w:pPr>
        <w:pStyle w:val="BodyFirst"/>
        <w:spacing w:line="240" w:lineRule="auto"/>
        <w:rPr>
          <w:sz w:val="22"/>
        </w:rPr>
      </w:pPr>
      <w:proofErr w:type="gramStart"/>
      <w:r>
        <w:rPr>
          <w:sz w:val="22"/>
        </w:rPr>
        <w:t>1010,ctx</w:t>
      </w:r>
      <w:proofErr w:type="gramEnd"/>
      <w:r>
        <w:rPr>
          <w:sz w:val="22"/>
        </w:rPr>
        <w:t>-lh-isthmuscingulate,3010,Left,Grey,left isthmus cingulate grey matter</w:t>
      </w:r>
    </w:p>
    <w:p w14:paraId="36710044" w14:textId="77777777" w:rsidR="00932176" w:rsidRDefault="001D37B0">
      <w:pPr>
        <w:pStyle w:val="BodyFirst"/>
        <w:spacing w:line="240" w:lineRule="auto"/>
        <w:rPr>
          <w:sz w:val="22"/>
        </w:rPr>
      </w:pPr>
      <w:proofErr w:type="gramStart"/>
      <w:r>
        <w:rPr>
          <w:sz w:val="22"/>
        </w:rPr>
        <w:t>1011,ctx</w:t>
      </w:r>
      <w:proofErr w:type="gramEnd"/>
      <w:r>
        <w:rPr>
          <w:sz w:val="22"/>
        </w:rPr>
        <w:t>-lh-lateraloccipital,3011,Left,Grey,left lateral occipital grey matter</w:t>
      </w:r>
    </w:p>
    <w:p w14:paraId="2824084C" w14:textId="77777777" w:rsidR="00932176" w:rsidRDefault="001D37B0">
      <w:pPr>
        <w:pStyle w:val="BodyFirst"/>
        <w:spacing w:line="240" w:lineRule="auto"/>
        <w:rPr>
          <w:sz w:val="22"/>
        </w:rPr>
      </w:pPr>
      <w:proofErr w:type="gramStart"/>
      <w:r>
        <w:rPr>
          <w:sz w:val="22"/>
        </w:rPr>
        <w:t>1012,ctx</w:t>
      </w:r>
      <w:proofErr w:type="gramEnd"/>
      <w:r>
        <w:rPr>
          <w:sz w:val="22"/>
        </w:rPr>
        <w:t>-lh-lateralorbitofrontal,3012,Left,Grey,left lateral orbitofrontal grey matter</w:t>
      </w:r>
    </w:p>
    <w:p w14:paraId="095F0C0D" w14:textId="77777777" w:rsidR="00932176" w:rsidRDefault="001D37B0">
      <w:pPr>
        <w:pStyle w:val="BodyFirst"/>
        <w:spacing w:line="240" w:lineRule="auto"/>
        <w:rPr>
          <w:sz w:val="22"/>
        </w:rPr>
      </w:pPr>
      <w:proofErr w:type="gramStart"/>
      <w:r>
        <w:rPr>
          <w:sz w:val="22"/>
        </w:rPr>
        <w:t>1013,ctx</w:t>
      </w:r>
      <w:proofErr w:type="gramEnd"/>
      <w:r>
        <w:rPr>
          <w:sz w:val="22"/>
        </w:rPr>
        <w:t>-lh-lingual,3013,Left,Grey,left lingual grey matter</w:t>
      </w:r>
    </w:p>
    <w:p w14:paraId="1E5E0A4B" w14:textId="77777777" w:rsidR="00932176" w:rsidRDefault="001D37B0">
      <w:pPr>
        <w:pStyle w:val="BodyFirst"/>
        <w:spacing w:line="240" w:lineRule="auto"/>
        <w:rPr>
          <w:sz w:val="22"/>
        </w:rPr>
      </w:pPr>
      <w:proofErr w:type="gramStart"/>
      <w:r>
        <w:rPr>
          <w:sz w:val="22"/>
        </w:rPr>
        <w:t>1014,ctx</w:t>
      </w:r>
      <w:proofErr w:type="gramEnd"/>
      <w:r>
        <w:rPr>
          <w:sz w:val="22"/>
        </w:rPr>
        <w:t>-lh-medialorbitofrontal,3014,Left,Grey,left medial orbitofrontal grey matter</w:t>
      </w:r>
    </w:p>
    <w:p w14:paraId="18BDA23C" w14:textId="77777777" w:rsidR="00932176" w:rsidRDefault="001D37B0">
      <w:pPr>
        <w:pStyle w:val="BodyFirst"/>
        <w:spacing w:line="240" w:lineRule="auto"/>
        <w:rPr>
          <w:sz w:val="22"/>
        </w:rPr>
      </w:pPr>
      <w:proofErr w:type="gramStart"/>
      <w:r>
        <w:rPr>
          <w:sz w:val="22"/>
        </w:rPr>
        <w:t>1015,ctx</w:t>
      </w:r>
      <w:proofErr w:type="gramEnd"/>
      <w:r>
        <w:rPr>
          <w:sz w:val="22"/>
        </w:rPr>
        <w:t>-lh-middletemporal,3015,Left,Grey,left middle temporal grey matter</w:t>
      </w:r>
    </w:p>
    <w:p w14:paraId="3E059A1C" w14:textId="77777777" w:rsidR="00932176" w:rsidRDefault="001D37B0">
      <w:pPr>
        <w:pStyle w:val="BodyFirst"/>
        <w:spacing w:line="240" w:lineRule="auto"/>
        <w:rPr>
          <w:sz w:val="22"/>
        </w:rPr>
      </w:pPr>
      <w:proofErr w:type="gramStart"/>
      <w:r>
        <w:rPr>
          <w:sz w:val="22"/>
        </w:rPr>
        <w:t>1016,ctx</w:t>
      </w:r>
      <w:proofErr w:type="gramEnd"/>
      <w:r>
        <w:rPr>
          <w:sz w:val="22"/>
        </w:rPr>
        <w:t>-lh-parahippocampal,3016,Left,Grey,left parahippocampal grey matter</w:t>
      </w:r>
    </w:p>
    <w:p w14:paraId="77F5F47E" w14:textId="77777777" w:rsidR="00932176" w:rsidRDefault="001D37B0">
      <w:pPr>
        <w:pStyle w:val="BodyFirst"/>
        <w:spacing w:line="240" w:lineRule="auto"/>
        <w:rPr>
          <w:sz w:val="22"/>
        </w:rPr>
      </w:pPr>
      <w:proofErr w:type="gramStart"/>
      <w:r>
        <w:rPr>
          <w:sz w:val="22"/>
        </w:rPr>
        <w:t>1017,ctx</w:t>
      </w:r>
      <w:proofErr w:type="gramEnd"/>
      <w:r>
        <w:rPr>
          <w:sz w:val="22"/>
        </w:rPr>
        <w:t>-lh-paracentral,3017,Left,Grey,left paracentral grey matter</w:t>
      </w:r>
    </w:p>
    <w:p w14:paraId="31B17B30" w14:textId="77777777" w:rsidR="00932176" w:rsidRDefault="001D37B0">
      <w:pPr>
        <w:pStyle w:val="BodyFirst"/>
        <w:spacing w:line="240" w:lineRule="auto"/>
        <w:rPr>
          <w:sz w:val="22"/>
        </w:rPr>
      </w:pPr>
      <w:proofErr w:type="gramStart"/>
      <w:r>
        <w:rPr>
          <w:sz w:val="22"/>
        </w:rPr>
        <w:t>1018,ctx</w:t>
      </w:r>
      <w:proofErr w:type="gramEnd"/>
      <w:r>
        <w:rPr>
          <w:sz w:val="22"/>
        </w:rPr>
        <w:t>-lh-parsopercularis,3018,Left,Grey,left pars opercularis grey matter</w:t>
      </w:r>
    </w:p>
    <w:p w14:paraId="00CFAC32" w14:textId="77777777" w:rsidR="00932176" w:rsidRDefault="001D37B0">
      <w:pPr>
        <w:pStyle w:val="BodyFirst"/>
        <w:spacing w:line="240" w:lineRule="auto"/>
        <w:rPr>
          <w:sz w:val="22"/>
        </w:rPr>
      </w:pPr>
      <w:proofErr w:type="gramStart"/>
      <w:r>
        <w:rPr>
          <w:sz w:val="22"/>
        </w:rPr>
        <w:t>1019,ctx</w:t>
      </w:r>
      <w:proofErr w:type="gramEnd"/>
      <w:r>
        <w:rPr>
          <w:sz w:val="22"/>
        </w:rPr>
        <w:t>-lh-parsorbitalis,3019,Left,Grey,left pars orbitalis grey matter</w:t>
      </w:r>
    </w:p>
    <w:p w14:paraId="3A0D9FC7" w14:textId="77777777" w:rsidR="00932176" w:rsidRDefault="001D37B0">
      <w:pPr>
        <w:pStyle w:val="BodyFirst"/>
        <w:spacing w:line="240" w:lineRule="auto"/>
        <w:rPr>
          <w:sz w:val="22"/>
        </w:rPr>
      </w:pPr>
      <w:proofErr w:type="gramStart"/>
      <w:r>
        <w:rPr>
          <w:sz w:val="22"/>
        </w:rPr>
        <w:t>1020,ctx</w:t>
      </w:r>
      <w:proofErr w:type="gramEnd"/>
      <w:r>
        <w:rPr>
          <w:sz w:val="22"/>
        </w:rPr>
        <w:t>-lh-parstriangularis,3020,Left,Grey,left pars triangularis grey matter</w:t>
      </w:r>
    </w:p>
    <w:p w14:paraId="37B7762D" w14:textId="77777777" w:rsidR="00932176" w:rsidRDefault="001D37B0">
      <w:pPr>
        <w:pStyle w:val="BodyFirst"/>
        <w:spacing w:line="240" w:lineRule="auto"/>
        <w:rPr>
          <w:sz w:val="22"/>
        </w:rPr>
      </w:pPr>
      <w:proofErr w:type="gramStart"/>
      <w:r>
        <w:rPr>
          <w:sz w:val="22"/>
        </w:rPr>
        <w:t>1021,ctx</w:t>
      </w:r>
      <w:proofErr w:type="gramEnd"/>
      <w:r>
        <w:rPr>
          <w:sz w:val="22"/>
        </w:rPr>
        <w:t>-lh-pericalcarine,3021,Left,Grey,left pericalcarine grey matter</w:t>
      </w:r>
    </w:p>
    <w:p w14:paraId="143D7C55" w14:textId="77777777" w:rsidR="00932176" w:rsidRDefault="001D37B0">
      <w:pPr>
        <w:pStyle w:val="BodyFirst"/>
        <w:spacing w:line="240" w:lineRule="auto"/>
        <w:rPr>
          <w:sz w:val="22"/>
        </w:rPr>
      </w:pPr>
      <w:proofErr w:type="gramStart"/>
      <w:r>
        <w:rPr>
          <w:sz w:val="22"/>
        </w:rPr>
        <w:t>1022,ctx</w:t>
      </w:r>
      <w:proofErr w:type="gramEnd"/>
      <w:r>
        <w:rPr>
          <w:sz w:val="22"/>
        </w:rPr>
        <w:t>-lh-postcentral,3022,Left,Grey,left postcentral grey matter</w:t>
      </w:r>
    </w:p>
    <w:p w14:paraId="15D79682" w14:textId="77777777" w:rsidR="00932176" w:rsidRDefault="001D37B0">
      <w:pPr>
        <w:pStyle w:val="BodyFirst"/>
        <w:spacing w:line="240" w:lineRule="auto"/>
        <w:rPr>
          <w:sz w:val="22"/>
        </w:rPr>
      </w:pPr>
      <w:proofErr w:type="gramStart"/>
      <w:r>
        <w:rPr>
          <w:sz w:val="22"/>
        </w:rPr>
        <w:t>1023,ctx</w:t>
      </w:r>
      <w:proofErr w:type="gramEnd"/>
      <w:r>
        <w:rPr>
          <w:sz w:val="22"/>
        </w:rPr>
        <w:t>-lh-posteriorcingulate,3023,Left,Grey,left posterior cingulate grey matter</w:t>
      </w:r>
    </w:p>
    <w:p w14:paraId="0AB5B399" w14:textId="77777777" w:rsidR="00932176" w:rsidRDefault="001D37B0">
      <w:pPr>
        <w:pStyle w:val="BodyFirst"/>
        <w:spacing w:line="240" w:lineRule="auto"/>
        <w:rPr>
          <w:sz w:val="22"/>
        </w:rPr>
      </w:pPr>
      <w:proofErr w:type="gramStart"/>
      <w:r>
        <w:rPr>
          <w:sz w:val="22"/>
        </w:rPr>
        <w:t>1024,ctx</w:t>
      </w:r>
      <w:proofErr w:type="gramEnd"/>
      <w:r>
        <w:rPr>
          <w:sz w:val="22"/>
        </w:rPr>
        <w:t>-lh-precentral,3024,Left,Grey,left precentral grey matter</w:t>
      </w:r>
    </w:p>
    <w:p w14:paraId="77B7BB29" w14:textId="77777777" w:rsidR="00932176" w:rsidRDefault="001D37B0">
      <w:pPr>
        <w:pStyle w:val="BodyFirst"/>
        <w:spacing w:line="240" w:lineRule="auto"/>
        <w:rPr>
          <w:sz w:val="22"/>
        </w:rPr>
      </w:pPr>
      <w:proofErr w:type="gramStart"/>
      <w:r>
        <w:rPr>
          <w:sz w:val="22"/>
        </w:rPr>
        <w:t>1025,ctx</w:t>
      </w:r>
      <w:proofErr w:type="gramEnd"/>
      <w:r>
        <w:rPr>
          <w:sz w:val="22"/>
        </w:rPr>
        <w:t>-lh-precuneus,3025,Left,Grey,left precuneus grey matter</w:t>
      </w:r>
    </w:p>
    <w:p w14:paraId="5E941824" w14:textId="77777777" w:rsidR="00932176" w:rsidRDefault="001D37B0">
      <w:pPr>
        <w:pStyle w:val="BodyFirst"/>
        <w:spacing w:line="240" w:lineRule="auto"/>
        <w:rPr>
          <w:sz w:val="22"/>
        </w:rPr>
      </w:pPr>
      <w:proofErr w:type="gramStart"/>
      <w:r>
        <w:rPr>
          <w:sz w:val="22"/>
        </w:rPr>
        <w:t>1026,ctx</w:t>
      </w:r>
      <w:proofErr w:type="gramEnd"/>
      <w:r>
        <w:rPr>
          <w:sz w:val="22"/>
        </w:rPr>
        <w:t>-lh-rostralanteriorcingulate,3026,Left,Grey,left rostral anterior cingulate grey matter</w:t>
      </w:r>
    </w:p>
    <w:p w14:paraId="726F0DD8" w14:textId="77777777" w:rsidR="00932176" w:rsidRDefault="001D37B0">
      <w:pPr>
        <w:pStyle w:val="BodyFirst"/>
        <w:spacing w:line="240" w:lineRule="auto"/>
        <w:rPr>
          <w:sz w:val="22"/>
        </w:rPr>
      </w:pPr>
      <w:proofErr w:type="gramStart"/>
      <w:r>
        <w:rPr>
          <w:sz w:val="22"/>
        </w:rPr>
        <w:t>1027,ctx</w:t>
      </w:r>
      <w:proofErr w:type="gramEnd"/>
      <w:r>
        <w:rPr>
          <w:sz w:val="22"/>
        </w:rPr>
        <w:t>-lh-rostralmiddlefrontal,3027,Left,Grey,left rostral middle frontal grey matter</w:t>
      </w:r>
    </w:p>
    <w:p w14:paraId="2972FF79" w14:textId="77777777" w:rsidR="00932176" w:rsidRDefault="001D37B0">
      <w:pPr>
        <w:pStyle w:val="BodyFirst"/>
        <w:spacing w:line="240" w:lineRule="auto"/>
        <w:rPr>
          <w:sz w:val="22"/>
        </w:rPr>
      </w:pPr>
      <w:proofErr w:type="gramStart"/>
      <w:r>
        <w:rPr>
          <w:sz w:val="22"/>
        </w:rPr>
        <w:t>1028,ctx</w:t>
      </w:r>
      <w:proofErr w:type="gramEnd"/>
      <w:r>
        <w:rPr>
          <w:sz w:val="22"/>
        </w:rPr>
        <w:t>-lh-superiorfrontal,3028,Left,Grey,left superior frontal grey matter</w:t>
      </w:r>
    </w:p>
    <w:p w14:paraId="3BBF7CEE" w14:textId="77777777" w:rsidR="00932176" w:rsidRDefault="001D37B0">
      <w:pPr>
        <w:pStyle w:val="BodyFirst"/>
        <w:spacing w:line="240" w:lineRule="auto"/>
        <w:rPr>
          <w:sz w:val="22"/>
        </w:rPr>
      </w:pPr>
      <w:proofErr w:type="gramStart"/>
      <w:r>
        <w:rPr>
          <w:sz w:val="22"/>
        </w:rPr>
        <w:t>1029,ctx</w:t>
      </w:r>
      <w:proofErr w:type="gramEnd"/>
      <w:r>
        <w:rPr>
          <w:sz w:val="22"/>
        </w:rPr>
        <w:t>-lh-superiorparietal,3029,Left,Grey,left superior parietal grey matter</w:t>
      </w:r>
    </w:p>
    <w:p w14:paraId="3C28843D" w14:textId="77777777" w:rsidR="00932176" w:rsidRDefault="001D37B0">
      <w:pPr>
        <w:pStyle w:val="BodyFirst"/>
        <w:spacing w:line="240" w:lineRule="auto"/>
        <w:rPr>
          <w:sz w:val="22"/>
        </w:rPr>
      </w:pPr>
      <w:proofErr w:type="gramStart"/>
      <w:r>
        <w:rPr>
          <w:sz w:val="22"/>
        </w:rPr>
        <w:t>1030,ctx</w:t>
      </w:r>
      <w:proofErr w:type="gramEnd"/>
      <w:r>
        <w:rPr>
          <w:sz w:val="22"/>
        </w:rPr>
        <w:t>-lh-superiortemporal,3030,Left,Grey,left superior temporal grey matter</w:t>
      </w:r>
    </w:p>
    <w:p w14:paraId="7965E076" w14:textId="77777777" w:rsidR="00932176" w:rsidRDefault="001D37B0">
      <w:pPr>
        <w:pStyle w:val="BodyFirst"/>
        <w:spacing w:line="240" w:lineRule="auto"/>
        <w:rPr>
          <w:sz w:val="22"/>
        </w:rPr>
      </w:pPr>
      <w:proofErr w:type="gramStart"/>
      <w:r>
        <w:rPr>
          <w:sz w:val="22"/>
        </w:rPr>
        <w:t>1031,ctx</w:t>
      </w:r>
      <w:proofErr w:type="gramEnd"/>
      <w:r>
        <w:rPr>
          <w:sz w:val="22"/>
        </w:rPr>
        <w:t>-lh-supramarginal,3031,Left,Grey,left supramarginal grey matter</w:t>
      </w:r>
    </w:p>
    <w:p w14:paraId="546119EF" w14:textId="77777777" w:rsidR="00932176" w:rsidRDefault="001D37B0">
      <w:pPr>
        <w:pStyle w:val="BodyFirst"/>
        <w:spacing w:line="240" w:lineRule="auto"/>
        <w:rPr>
          <w:sz w:val="22"/>
        </w:rPr>
      </w:pPr>
      <w:proofErr w:type="gramStart"/>
      <w:r>
        <w:rPr>
          <w:sz w:val="22"/>
        </w:rPr>
        <w:t>1032,ctx</w:t>
      </w:r>
      <w:proofErr w:type="gramEnd"/>
      <w:r>
        <w:rPr>
          <w:sz w:val="22"/>
        </w:rPr>
        <w:t>-lh-frontalpole,3032,Left,Grey,left frontal pole grey matter</w:t>
      </w:r>
    </w:p>
    <w:p w14:paraId="2C2CC476" w14:textId="77777777" w:rsidR="00932176" w:rsidRDefault="001D37B0">
      <w:pPr>
        <w:pStyle w:val="BodyFirst"/>
        <w:spacing w:line="240" w:lineRule="auto"/>
        <w:rPr>
          <w:sz w:val="22"/>
        </w:rPr>
      </w:pPr>
      <w:proofErr w:type="gramStart"/>
      <w:r>
        <w:rPr>
          <w:sz w:val="22"/>
        </w:rPr>
        <w:t>1033,ctx</w:t>
      </w:r>
      <w:proofErr w:type="gramEnd"/>
      <w:r>
        <w:rPr>
          <w:sz w:val="22"/>
        </w:rPr>
        <w:t>-lh-temporalpole,3033,Left,Grey,left temporal pole grey matter</w:t>
      </w:r>
    </w:p>
    <w:p w14:paraId="4C79A627" w14:textId="77777777" w:rsidR="00932176" w:rsidRDefault="001D37B0">
      <w:pPr>
        <w:pStyle w:val="BodyFirst"/>
        <w:spacing w:line="240" w:lineRule="auto"/>
        <w:rPr>
          <w:sz w:val="22"/>
        </w:rPr>
      </w:pPr>
      <w:proofErr w:type="gramStart"/>
      <w:r>
        <w:rPr>
          <w:sz w:val="22"/>
        </w:rPr>
        <w:t>1034,ctx</w:t>
      </w:r>
      <w:proofErr w:type="gramEnd"/>
      <w:r>
        <w:rPr>
          <w:sz w:val="22"/>
        </w:rPr>
        <w:t>-lh-transversetemporal,3034,Left,Grey,left transverse temporal grey matter</w:t>
      </w:r>
    </w:p>
    <w:p w14:paraId="71E8045A" w14:textId="77777777" w:rsidR="00932176" w:rsidRDefault="001D37B0">
      <w:pPr>
        <w:pStyle w:val="BodyFirst"/>
        <w:spacing w:line="240" w:lineRule="auto"/>
        <w:rPr>
          <w:sz w:val="22"/>
        </w:rPr>
      </w:pPr>
      <w:proofErr w:type="gramStart"/>
      <w:r>
        <w:rPr>
          <w:sz w:val="22"/>
        </w:rPr>
        <w:t>1035,ctx</w:t>
      </w:r>
      <w:proofErr w:type="gramEnd"/>
      <w:r>
        <w:rPr>
          <w:sz w:val="22"/>
        </w:rPr>
        <w:t>-lh-insula,3035,Left,Grey,left insula grey matter</w:t>
      </w:r>
    </w:p>
    <w:p w14:paraId="6CFBD6E5" w14:textId="77777777" w:rsidR="00932176" w:rsidRDefault="001D37B0">
      <w:pPr>
        <w:pStyle w:val="BodyFirst"/>
        <w:spacing w:line="240" w:lineRule="auto"/>
        <w:rPr>
          <w:sz w:val="22"/>
        </w:rPr>
      </w:pPr>
      <w:proofErr w:type="gramStart"/>
      <w:r>
        <w:rPr>
          <w:sz w:val="22"/>
        </w:rPr>
        <w:t>2000,ctx</w:t>
      </w:r>
      <w:proofErr w:type="gramEnd"/>
      <w:r>
        <w:rPr>
          <w:sz w:val="22"/>
        </w:rPr>
        <w:t>-rh-unknown,,Right,Grey,right hemisphere unknown grey matter</w:t>
      </w:r>
    </w:p>
    <w:p w14:paraId="1470061B" w14:textId="77777777" w:rsidR="00932176" w:rsidRDefault="001D37B0">
      <w:pPr>
        <w:pStyle w:val="BodyFirst"/>
        <w:spacing w:line="240" w:lineRule="auto"/>
        <w:rPr>
          <w:sz w:val="22"/>
        </w:rPr>
      </w:pPr>
      <w:proofErr w:type="gramStart"/>
      <w:r>
        <w:rPr>
          <w:sz w:val="22"/>
        </w:rPr>
        <w:t>2001,ctx</w:t>
      </w:r>
      <w:proofErr w:type="gramEnd"/>
      <w:r>
        <w:rPr>
          <w:sz w:val="22"/>
        </w:rPr>
        <w:t>-rh-bankssts,4001,Right,Grey,right banks of superior temporal sulcus grey matter</w:t>
      </w:r>
    </w:p>
    <w:p w14:paraId="28A6F77A" w14:textId="77777777" w:rsidR="00932176" w:rsidRDefault="001D37B0">
      <w:pPr>
        <w:pStyle w:val="BodyFirst"/>
        <w:spacing w:line="240" w:lineRule="auto"/>
        <w:rPr>
          <w:sz w:val="22"/>
        </w:rPr>
      </w:pPr>
      <w:proofErr w:type="gramStart"/>
      <w:r>
        <w:rPr>
          <w:sz w:val="22"/>
        </w:rPr>
        <w:lastRenderedPageBreak/>
        <w:t>2002,ctx</w:t>
      </w:r>
      <w:proofErr w:type="gramEnd"/>
      <w:r>
        <w:rPr>
          <w:sz w:val="22"/>
        </w:rPr>
        <w:t>-rh-caudalanteriorcingulate,4002,Right,Grey,right caudal anterior cingulate grey matter</w:t>
      </w:r>
    </w:p>
    <w:p w14:paraId="2870C99B" w14:textId="77777777" w:rsidR="00932176" w:rsidRDefault="001D37B0">
      <w:pPr>
        <w:pStyle w:val="BodyFirst"/>
        <w:spacing w:line="240" w:lineRule="auto"/>
        <w:rPr>
          <w:sz w:val="22"/>
        </w:rPr>
      </w:pPr>
      <w:proofErr w:type="gramStart"/>
      <w:r>
        <w:rPr>
          <w:sz w:val="22"/>
        </w:rPr>
        <w:t>2003,ctx</w:t>
      </w:r>
      <w:proofErr w:type="gramEnd"/>
      <w:r>
        <w:rPr>
          <w:sz w:val="22"/>
        </w:rPr>
        <w:t>-rh-caudalmiddlefrontal,4003,Right,Grey,right caudal middle frontal grey matter</w:t>
      </w:r>
    </w:p>
    <w:p w14:paraId="09F30153" w14:textId="77777777" w:rsidR="00932176" w:rsidRDefault="001D37B0">
      <w:pPr>
        <w:pStyle w:val="BodyFirst"/>
        <w:spacing w:line="240" w:lineRule="auto"/>
        <w:rPr>
          <w:sz w:val="22"/>
        </w:rPr>
      </w:pPr>
      <w:proofErr w:type="gramStart"/>
      <w:r>
        <w:rPr>
          <w:sz w:val="22"/>
        </w:rPr>
        <w:t>2005,ctx</w:t>
      </w:r>
      <w:proofErr w:type="gramEnd"/>
      <w:r>
        <w:rPr>
          <w:sz w:val="22"/>
        </w:rPr>
        <w:t>-rh-cuneus,4005,Right,Grey,right cuneus grey matter</w:t>
      </w:r>
    </w:p>
    <w:p w14:paraId="4A86819A" w14:textId="77777777" w:rsidR="00932176" w:rsidRDefault="001D37B0">
      <w:pPr>
        <w:pStyle w:val="BodyFirst"/>
        <w:spacing w:line="240" w:lineRule="auto"/>
        <w:rPr>
          <w:sz w:val="22"/>
        </w:rPr>
      </w:pPr>
      <w:proofErr w:type="gramStart"/>
      <w:r>
        <w:rPr>
          <w:sz w:val="22"/>
        </w:rPr>
        <w:t>2006,ctx</w:t>
      </w:r>
      <w:proofErr w:type="gramEnd"/>
      <w:r>
        <w:rPr>
          <w:sz w:val="22"/>
        </w:rPr>
        <w:t>-rh-entorhinal,4006,Right,Grey,right entorhinal grey matter</w:t>
      </w:r>
    </w:p>
    <w:p w14:paraId="2526D07B" w14:textId="77777777" w:rsidR="00932176" w:rsidRDefault="001D37B0">
      <w:pPr>
        <w:pStyle w:val="BodyFirst"/>
        <w:spacing w:line="240" w:lineRule="auto"/>
        <w:rPr>
          <w:sz w:val="22"/>
        </w:rPr>
      </w:pPr>
      <w:proofErr w:type="gramStart"/>
      <w:r>
        <w:rPr>
          <w:sz w:val="22"/>
        </w:rPr>
        <w:t>2007,ctx</w:t>
      </w:r>
      <w:proofErr w:type="gramEnd"/>
      <w:r>
        <w:rPr>
          <w:sz w:val="22"/>
        </w:rPr>
        <w:t>-rh-fusiform,4007,Right,Grey,right fusiform grey matter</w:t>
      </w:r>
    </w:p>
    <w:p w14:paraId="5D18C8DC" w14:textId="77777777" w:rsidR="00932176" w:rsidRDefault="001D37B0">
      <w:pPr>
        <w:pStyle w:val="BodyFirst"/>
        <w:spacing w:line="240" w:lineRule="auto"/>
        <w:rPr>
          <w:sz w:val="22"/>
        </w:rPr>
      </w:pPr>
      <w:proofErr w:type="gramStart"/>
      <w:r>
        <w:rPr>
          <w:sz w:val="22"/>
        </w:rPr>
        <w:t>2008,ctx</w:t>
      </w:r>
      <w:proofErr w:type="gramEnd"/>
      <w:r>
        <w:rPr>
          <w:sz w:val="22"/>
        </w:rPr>
        <w:t>-rh-inferiorparietal,4008,Right,Grey,right inferior parietal grey matter</w:t>
      </w:r>
    </w:p>
    <w:p w14:paraId="1ADE9962" w14:textId="77777777" w:rsidR="00932176" w:rsidRDefault="001D37B0">
      <w:pPr>
        <w:pStyle w:val="BodyFirst"/>
        <w:spacing w:line="240" w:lineRule="auto"/>
        <w:rPr>
          <w:sz w:val="22"/>
        </w:rPr>
      </w:pPr>
      <w:proofErr w:type="gramStart"/>
      <w:r>
        <w:rPr>
          <w:sz w:val="22"/>
        </w:rPr>
        <w:t>2009,ctx</w:t>
      </w:r>
      <w:proofErr w:type="gramEnd"/>
      <w:r>
        <w:rPr>
          <w:sz w:val="22"/>
        </w:rPr>
        <w:t>-rh-inferiortemporal,4009,Right,Grey,right inferior temporal grey matter</w:t>
      </w:r>
    </w:p>
    <w:p w14:paraId="68AF08EF" w14:textId="77777777" w:rsidR="00932176" w:rsidRDefault="001D37B0">
      <w:pPr>
        <w:pStyle w:val="BodyFirst"/>
        <w:spacing w:line="240" w:lineRule="auto"/>
        <w:rPr>
          <w:sz w:val="22"/>
        </w:rPr>
      </w:pPr>
      <w:proofErr w:type="gramStart"/>
      <w:r>
        <w:rPr>
          <w:sz w:val="22"/>
        </w:rPr>
        <w:t>2010,ctx</w:t>
      </w:r>
      <w:proofErr w:type="gramEnd"/>
      <w:r>
        <w:rPr>
          <w:sz w:val="22"/>
        </w:rPr>
        <w:t>-rh-isthmuscingulate,4010,Right,Grey,right isthmus cingulate grey matter</w:t>
      </w:r>
    </w:p>
    <w:p w14:paraId="1DF6ABD7" w14:textId="77777777" w:rsidR="00932176" w:rsidRDefault="001D37B0">
      <w:pPr>
        <w:pStyle w:val="BodyFirst"/>
        <w:spacing w:line="240" w:lineRule="auto"/>
        <w:rPr>
          <w:sz w:val="22"/>
        </w:rPr>
      </w:pPr>
      <w:proofErr w:type="gramStart"/>
      <w:r>
        <w:rPr>
          <w:sz w:val="22"/>
        </w:rPr>
        <w:t>2011,ctx</w:t>
      </w:r>
      <w:proofErr w:type="gramEnd"/>
      <w:r>
        <w:rPr>
          <w:sz w:val="22"/>
        </w:rPr>
        <w:t>-rh-lateraloccipital,4011,Right,Grey,right lateral occipital grey matter</w:t>
      </w:r>
    </w:p>
    <w:p w14:paraId="1B2B29FB" w14:textId="77777777" w:rsidR="00932176" w:rsidRDefault="001D37B0">
      <w:pPr>
        <w:pStyle w:val="BodyFirst"/>
        <w:spacing w:line="240" w:lineRule="auto"/>
        <w:rPr>
          <w:sz w:val="22"/>
        </w:rPr>
      </w:pPr>
      <w:proofErr w:type="gramStart"/>
      <w:r>
        <w:rPr>
          <w:sz w:val="22"/>
        </w:rPr>
        <w:t>2012,ctx</w:t>
      </w:r>
      <w:proofErr w:type="gramEnd"/>
      <w:r>
        <w:rPr>
          <w:sz w:val="22"/>
        </w:rPr>
        <w:t>-rh-lateralorbitofrontal,4012,Right,Grey,right lateral orbitofrontal grey matter</w:t>
      </w:r>
    </w:p>
    <w:p w14:paraId="61F6319D" w14:textId="77777777" w:rsidR="00932176" w:rsidRDefault="001D37B0">
      <w:pPr>
        <w:pStyle w:val="BodyFirst"/>
        <w:spacing w:line="240" w:lineRule="auto"/>
        <w:rPr>
          <w:sz w:val="22"/>
        </w:rPr>
      </w:pPr>
      <w:proofErr w:type="gramStart"/>
      <w:r>
        <w:rPr>
          <w:sz w:val="22"/>
        </w:rPr>
        <w:t>2013,ctx</w:t>
      </w:r>
      <w:proofErr w:type="gramEnd"/>
      <w:r>
        <w:rPr>
          <w:sz w:val="22"/>
        </w:rPr>
        <w:t>-rh-lingual,4013,Right,Grey,right lingual grey matter</w:t>
      </w:r>
    </w:p>
    <w:p w14:paraId="3CDA2D0D" w14:textId="77777777" w:rsidR="00932176" w:rsidRDefault="001D37B0">
      <w:pPr>
        <w:pStyle w:val="BodyFirst"/>
        <w:spacing w:line="240" w:lineRule="auto"/>
        <w:rPr>
          <w:sz w:val="22"/>
        </w:rPr>
      </w:pPr>
      <w:proofErr w:type="gramStart"/>
      <w:r>
        <w:rPr>
          <w:sz w:val="22"/>
        </w:rPr>
        <w:t>2014,ctx</w:t>
      </w:r>
      <w:proofErr w:type="gramEnd"/>
      <w:r>
        <w:rPr>
          <w:sz w:val="22"/>
        </w:rPr>
        <w:t>-rh-medialorbitofrontal,4014,Right,Grey,right medial orbitofrontal grey matter</w:t>
      </w:r>
    </w:p>
    <w:p w14:paraId="18FF1D79" w14:textId="77777777" w:rsidR="00932176" w:rsidRDefault="001D37B0">
      <w:pPr>
        <w:pStyle w:val="BodyFirst"/>
        <w:spacing w:line="240" w:lineRule="auto"/>
        <w:rPr>
          <w:sz w:val="22"/>
        </w:rPr>
      </w:pPr>
      <w:proofErr w:type="gramStart"/>
      <w:r>
        <w:rPr>
          <w:sz w:val="22"/>
        </w:rPr>
        <w:t>2015,ctx</w:t>
      </w:r>
      <w:proofErr w:type="gramEnd"/>
      <w:r>
        <w:rPr>
          <w:sz w:val="22"/>
        </w:rPr>
        <w:t>-rh-middletemporal,4015,Right,Grey,right middle temporal grey matter</w:t>
      </w:r>
    </w:p>
    <w:p w14:paraId="0E1A64F4" w14:textId="77777777" w:rsidR="00932176" w:rsidRDefault="001D37B0">
      <w:pPr>
        <w:pStyle w:val="BodyFirst"/>
        <w:spacing w:line="240" w:lineRule="auto"/>
        <w:rPr>
          <w:sz w:val="22"/>
        </w:rPr>
      </w:pPr>
      <w:proofErr w:type="gramStart"/>
      <w:r>
        <w:rPr>
          <w:sz w:val="22"/>
        </w:rPr>
        <w:t>2016,ctx</w:t>
      </w:r>
      <w:proofErr w:type="gramEnd"/>
      <w:r>
        <w:rPr>
          <w:sz w:val="22"/>
        </w:rPr>
        <w:t>-rh-parahippocampal,4016,Right,Grey,right parahippocampal grey matter</w:t>
      </w:r>
    </w:p>
    <w:p w14:paraId="259FAEBF" w14:textId="77777777" w:rsidR="00932176" w:rsidRDefault="001D37B0">
      <w:pPr>
        <w:pStyle w:val="BodyFirst"/>
        <w:spacing w:line="240" w:lineRule="auto"/>
        <w:rPr>
          <w:sz w:val="22"/>
        </w:rPr>
      </w:pPr>
      <w:proofErr w:type="gramStart"/>
      <w:r>
        <w:rPr>
          <w:sz w:val="22"/>
        </w:rPr>
        <w:t>2017,ctx</w:t>
      </w:r>
      <w:proofErr w:type="gramEnd"/>
      <w:r>
        <w:rPr>
          <w:sz w:val="22"/>
        </w:rPr>
        <w:t>-rh-paracentral,4017,Right,Grey,right paracentral grey matter</w:t>
      </w:r>
    </w:p>
    <w:p w14:paraId="79FFA183" w14:textId="77777777" w:rsidR="00932176" w:rsidRDefault="001D37B0">
      <w:pPr>
        <w:pStyle w:val="BodyFirst"/>
        <w:spacing w:line="240" w:lineRule="auto"/>
        <w:rPr>
          <w:sz w:val="22"/>
        </w:rPr>
      </w:pPr>
      <w:proofErr w:type="gramStart"/>
      <w:r>
        <w:rPr>
          <w:sz w:val="22"/>
        </w:rPr>
        <w:t>2018,ctx</w:t>
      </w:r>
      <w:proofErr w:type="gramEnd"/>
      <w:r>
        <w:rPr>
          <w:sz w:val="22"/>
        </w:rPr>
        <w:t>-rh-parsopercularis,4018,Right,Grey,right pars opercularis grey matter</w:t>
      </w:r>
    </w:p>
    <w:p w14:paraId="5EE40D68" w14:textId="77777777" w:rsidR="00932176" w:rsidRDefault="001D37B0">
      <w:pPr>
        <w:pStyle w:val="BodyFirst"/>
        <w:spacing w:line="240" w:lineRule="auto"/>
        <w:rPr>
          <w:sz w:val="22"/>
        </w:rPr>
      </w:pPr>
      <w:proofErr w:type="gramStart"/>
      <w:r>
        <w:rPr>
          <w:sz w:val="22"/>
        </w:rPr>
        <w:t>2019,ctx</w:t>
      </w:r>
      <w:proofErr w:type="gramEnd"/>
      <w:r>
        <w:rPr>
          <w:sz w:val="22"/>
        </w:rPr>
        <w:t>-rh-parsorbitalis,4019,Right,Grey,right pars orbitalis grey matter</w:t>
      </w:r>
    </w:p>
    <w:p w14:paraId="6DE3417E" w14:textId="77777777" w:rsidR="00932176" w:rsidRDefault="001D37B0">
      <w:pPr>
        <w:pStyle w:val="BodyFirst"/>
        <w:spacing w:line="240" w:lineRule="auto"/>
        <w:rPr>
          <w:sz w:val="22"/>
        </w:rPr>
      </w:pPr>
      <w:proofErr w:type="gramStart"/>
      <w:r>
        <w:rPr>
          <w:sz w:val="22"/>
        </w:rPr>
        <w:t>2020,ctx</w:t>
      </w:r>
      <w:proofErr w:type="gramEnd"/>
      <w:r>
        <w:rPr>
          <w:sz w:val="22"/>
        </w:rPr>
        <w:t>-rh-parstriangularis,4020,Right,Grey,right pars triangularis grey matter</w:t>
      </w:r>
    </w:p>
    <w:p w14:paraId="4254827F" w14:textId="77777777" w:rsidR="00932176" w:rsidRDefault="001D37B0">
      <w:pPr>
        <w:pStyle w:val="BodyFirst"/>
        <w:spacing w:line="240" w:lineRule="auto"/>
        <w:rPr>
          <w:sz w:val="22"/>
        </w:rPr>
      </w:pPr>
      <w:proofErr w:type="gramStart"/>
      <w:r>
        <w:rPr>
          <w:sz w:val="22"/>
        </w:rPr>
        <w:t>2021,ctx</w:t>
      </w:r>
      <w:proofErr w:type="gramEnd"/>
      <w:r>
        <w:rPr>
          <w:sz w:val="22"/>
        </w:rPr>
        <w:t>-rh-pericalcarine,4021,Right,Grey,right pericalcarine grey matter</w:t>
      </w:r>
    </w:p>
    <w:p w14:paraId="3F1F2890" w14:textId="77777777" w:rsidR="00932176" w:rsidRDefault="001D37B0">
      <w:pPr>
        <w:pStyle w:val="BodyFirst"/>
        <w:spacing w:line="240" w:lineRule="auto"/>
        <w:rPr>
          <w:sz w:val="22"/>
        </w:rPr>
      </w:pPr>
      <w:proofErr w:type="gramStart"/>
      <w:r>
        <w:rPr>
          <w:sz w:val="22"/>
        </w:rPr>
        <w:t>2022,ctx</w:t>
      </w:r>
      <w:proofErr w:type="gramEnd"/>
      <w:r>
        <w:rPr>
          <w:sz w:val="22"/>
        </w:rPr>
        <w:t>-rh-postcentral,4022,Right,Grey,right postcentral grey matter</w:t>
      </w:r>
    </w:p>
    <w:p w14:paraId="296401C4" w14:textId="77777777" w:rsidR="00932176" w:rsidRDefault="001D37B0">
      <w:pPr>
        <w:pStyle w:val="BodyFirst"/>
        <w:spacing w:line="240" w:lineRule="auto"/>
        <w:rPr>
          <w:sz w:val="22"/>
        </w:rPr>
      </w:pPr>
      <w:proofErr w:type="gramStart"/>
      <w:r>
        <w:rPr>
          <w:sz w:val="22"/>
        </w:rPr>
        <w:t>2023,ctx</w:t>
      </w:r>
      <w:proofErr w:type="gramEnd"/>
      <w:r>
        <w:rPr>
          <w:sz w:val="22"/>
        </w:rPr>
        <w:t>-rh-posteriorcingulate,4023,Right,Grey,right posterior cingulate grey matter</w:t>
      </w:r>
    </w:p>
    <w:p w14:paraId="7CA493CA" w14:textId="77777777" w:rsidR="00932176" w:rsidRDefault="001D37B0">
      <w:pPr>
        <w:pStyle w:val="BodyFirst"/>
        <w:spacing w:line="240" w:lineRule="auto"/>
        <w:rPr>
          <w:sz w:val="22"/>
        </w:rPr>
      </w:pPr>
      <w:proofErr w:type="gramStart"/>
      <w:r>
        <w:rPr>
          <w:sz w:val="22"/>
        </w:rPr>
        <w:t>2024,ctx</w:t>
      </w:r>
      <w:proofErr w:type="gramEnd"/>
      <w:r>
        <w:rPr>
          <w:sz w:val="22"/>
        </w:rPr>
        <w:t>-rh-precentral,4024,Right,Grey,right precentral grey matter</w:t>
      </w:r>
    </w:p>
    <w:p w14:paraId="50C6B98C" w14:textId="77777777" w:rsidR="00932176" w:rsidRDefault="001D37B0">
      <w:pPr>
        <w:pStyle w:val="BodyFirst"/>
        <w:spacing w:line="240" w:lineRule="auto"/>
        <w:rPr>
          <w:sz w:val="22"/>
        </w:rPr>
      </w:pPr>
      <w:proofErr w:type="gramStart"/>
      <w:r>
        <w:rPr>
          <w:sz w:val="22"/>
        </w:rPr>
        <w:t>2025,ctx</w:t>
      </w:r>
      <w:proofErr w:type="gramEnd"/>
      <w:r>
        <w:rPr>
          <w:sz w:val="22"/>
        </w:rPr>
        <w:t>-rh-precuneus,4025,Right,Grey,right precuneus grey matter</w:t>
      </w:r>
    </w:p>
    <w:p w14:paraId="72C911CA" w14:textId="77777777" w:rsidR="00932176" w:rsidRDefault="001D37B0">
      <w:pPr>
        <w:pStyle w:val="BodyFirst"/>
        <w:spacing w:line="240" w:lineRule="auto"/>
        <w:rPr>
          <w:sz w:val="22"/>
        </w:rPr>
      </w:pPr>
      <w:proofErr w:type="gramStart"/>
      <w:r>
        <w:rPr>
          <w:sz w:val="22"/>
        </w:rPr>
        <w:t>2026,ctx</w:t>
      </w:r>
      <w:proofErr w:type="gramEnd"/>
      <w:r>
        <w:rPr>
          <w:sz w:val="22"/>
        </w:rPr>
        <w:t>-rh-rostralanteriorcingulate,4026,Right,Grey,right rostral anterior cingulate grey matter</w:t>
      </w:r>
    </w:p>
    <w:p w14:paraId="26BC5BBC" w14:textId="77777777" w:rsidR="00932176" w:rsidRDefault="001D37B0">
      <w:pPr>
        <w:pStyle w:val="BodyFirst"/>
        <w:spacing w:line="240" w:lineRule="auto"/>
        <w:rPr>
          <w:sz w:val="22"/>
        </w:rPr>
      </w:pPr>
      <w:proofErr w:type="gramStart"/>
      <w:r>
        <w:rPr>
          <w:sz w:val="22"/>
        </w:rPr>
        <w:t>2027,ctx</w:t>
      </w:r>
      <w:proofErr w:type="gramEnd"/>
      <w:r>
        <w:rPr>
          <w:sz w:val="22"/>
        </w:rPr>
        <w:t>-rh-rostralmiddlefrontal,4027,Right,Grey,right rostral middle frontal grey matter</w:t>
      </w:r>
    </w:p>
    <w:p w14:paraId="2317FDC3" w14:textId="77777777" w:rsidR="00932176" w:rsidRDefault="001D37B0">
      <w:pPr>
        <w:pStyle w:val="BodyFirst"/>
        <w:spacing w:line="240" w:lineRule="auto"/>
        <w:rPr>
          <w:sz w:val="22"/>
        </w:rPr>
      </w:pPr>
      <w:proofErr w:type="gramStart"/>
      <w:r>
        <w:rPr>
          <w:sz w:val="22"/>
        </w:rPr>
        <w:t>2028,ctx</w:t>
      </w:r>
      <w:proofErr w:type="gramEnd"/>
      <w:r>
        <w:rPr>
          <w:sz w:val="22"/>
        </w:rPr>
        <w:t>-rh-superiorfrontal,4028,Right,Grey,right superior frontal grey matter</w:t>
      </w:r>
    </w:p>
    <w:p w14:paraId="6A6ED9BC" w14:textId="77777777" w:rsidR="00932176" w:rsidRDefault="001D37B0">
      <w:pPr>
        <w:pStyle w:val="BodyFirst"/>
        <w:spacing w:line="240" w:lineRule="auto"/>
        <w:rPr>
          <w:sz w:val="22"/>
        </w:rPr>
      </w:pPr>
      <w:proofErr w:type="gramStart"/>
      <w:r>
        <w:rPr>
          <w:sz w:val="22"/>
        </w:rPr>
        <w:t>2029,ctx</w:t>
      </w:r>
      <w:proofErr w:type="gramEnd"/>
      <w:r>
        <w:rPr>
          <w:sz w:val="22"/>
        </w:rPr>
        <w:t>-rh-superiorparietal,4029,Right,Grey,right superior parietal grey matter</w:t>
      </w:r>
    </w:p>
    <w:p w14:paraId="39A3EE78" w14:textId="77777777" w:rsidR="00932176" w:rsidRDefault="001D37B0">
      <w:pPr>
        <w:pStyle w:val="BodyFirst"/>
        <w:spacing w:line="240" w:lineRule="auto"/>
        <w:rPr>
          <w:sz w:val="22"/>
        </w:rPr>
      </w:pPr>
      <w:proofErr w:type="gramStart"/>
      <w:r>
        <w:rPr>
          <w:sz w:val="22"/>
        </w:rPr>
        <w:t>2030,ctx</w:t>
      </w:r>
      <w:proofErr w:type="gramEnd"/>
      <w:r>
        <w:rPr>
          <w:sz w:val="22"/>
        </w:rPr>
        <w:t>-rh-superiortemporal,4030,Right,Grey,right superior temporal grey matter</w:t>
      </w:r>
    </w:p>
    <w:p w14:paraId="61003E05" w14:textId="77777777" w:rsidR="00932176" w:rsidRDefault="001D37B0">
      <w:pPr>
        <w:pStyle w:val="BodyFirst"/>
        <w:spacing w:line="240" w:lineRule="auto"/>
        <w:rPr>
          <w:sz w:val="22"/>
        </w:rPr>
      </w:pPr>
      <w:proofErr w:type="gramStart"/>
      <w:r>
        <w:rPr>
          <w:sz w:val="22"/>
        </w:rPr>
        <w:t>2031,ctx</w:t>
      </w:r>
      <w:proofErr w:type="gramEnd"/>
      <w:r>
        <w:rPr>
          <w:sz w:val="22"/>
        </w:rPr>
        <w:t>-rh-supramarginal,4031,Right,Grey,right supramarginal grey matter</w:t>
      </w:r>
    </w:p>
    <w:p w14:paraId="61582A25" w14:textId="77777777" w:rsidR="00932176" w:rsidRDefault="001D37B0">
      <w:pPr>
        <w:pStyle w:val="BodyFirst"/>
        <w:spacing w:line="240" w:lineRule="auto"/>
        <w:rPr>
          <w:sz w:val="22"/>
        </w:rPr>
      </w:pPr>
      <w:proofErr w:type="gramStart"/>
      <w:r>
        <w:rPr>
          <w:sz w:val="22"/>
        </w:rPr>
        <w:t>2032,ctx</w:t>
      </w:r>
      <w:proofErr w:type="gramEnd"/>
      <w:r>
        <w:rPr>
          <w:sz w:val="22"/>
        </w:rPr>
        <w:t>-rh-frontalpole,4032,Right,Grey,right frontal pole grey matter</w:t>
      </w:r>
    </w:p>
    <w:p w14:paraId="0E55AF9A" w14:textId="77777777" w:rsidR="00932176" w:rsidRDefault="001D37B0">
      <w:pPr>
        <w:pStyle w:val="BodyFirst"/>
        <w:spacing w:line="240" w:lineRule="auto"/>
        <w:rPr>
          <w:sz w:val="22"/>
        </w:rPr>
      </w:pPr>
      <w:proofErr w:type="gramStart"/>
      <w:r>
        <w:rPr>
          <w:sz w:val="22"/>
        </w:rPr>
        <w:t>2033,ctx</w:t>
      </w:r>
      <w:proofErr w:type="gramEnd"/>
      <w:r>
        <w:rPr>
          <w:sz w:val="22"/>
        </w:rPr>
        <w:t>-rh-temporalpole,4033,Right,Grey,right temporal pole grey matter</w:t>
      </w:r>
    </w:p>
    <w:p w14:paraId="083E587A" w14:textId="77777777" w:rsidR="00932176" w:rsidRDefault="001D37B0">
      <w:pPr>
        <w:pStyle w:val="BodyFirst"/>
        <w:spacing w:line="240" w:lineRule="auto"/>
        <w:rPr>
          <w:sz w:val="22"/>
        </w:rPr>
      </w:pPr>
      <w:proofErr w:type="gramStart"/>
      <w:r>
        <w:rPr>
          <w:sz w:val="22"/>
        </w:rPr>
        <w:t>2034,ctx</w:t>
      </w:r>
      <w:proofErr w:type="gramEnd"/>
      <w:r>
        <w:rPr>
          <w:sz w:val="22"/>
        </w:rPr>
        <w:t>-rh-transversetemporal,4034,Right,Grey,right transverse temporal grey matter</w:t>
      </w:r>
    </w:p>
    <w:p w14:paraId="5AD4F644" w14:textId="77777777" w:rsidR="00932176" w:rsidRDefault="001D37B0">
      <w:pPr>
        <w:pStyle w:val="BodyFirst"/>
        <w:spacing w:line="240" w:lineRule="auto"/>
        <w:rPr>
          <w:sz w:val="22"/>
        </w:rPr>
      </w:pPr>
      <w:proofErr w:type="gramStart"/>
      <w:r>
        <w:rPr>
          <w:sz w:val="22"/>
        </w:rPr>
        <w:t>2035,ctx</w:t>
      </w:r>
      <w:proofErr w:type="gramEnd"/>
      <w:r>
        <w:rPr>
          <w:sz w:val="22"/>
        </w:rPr>
        <w:t>-rh-insula,4035,Right,Grey,right insula grey matter</w:t>
      </w:r>
    </w:p>
    <w:p w14:paraId="36F88684" w14:textId="77777777" w:rsidR="00932176" w:rsidRDefault="001D37B0">
      <w:pPr>
        <w:pStyle w:val="BodyFirst"/>
        <w:spacing w:line="240" w:lineRule="auto"/>
        <w:rPr>
          <w:sz w:val="22"/>
        </w:rPr>
      </w:pPr>
      <w:proofErr w:type="gramStart"/>
      <w:r>
        <w:rPr>
          <w:sz w:val="22"/>
        </w:rPr>
        <w:t>3001,wm</w:t>
      </w:r>
      <w:proofErr w:type="gramEnd"/>
      <w:r>
        <w:rPr>
          <w:sz w:val="22"/>
        </w:rPr>
        <w:t>-lh-bankssts,1001,Left,White,left banks of superior temporal sulcus white matter</w:t>
      </w:r>
    </w:p>
    <w:p w14:paraId="774D3A6F" w14:textId="77777777" w:rsidR="00932176" w:rsidRDefault="001D37B0">
      <w:pPr>
        <w:pStyle w:val="BodyFirst"/>
        <w:spacing w:line="240" w:lineRule="auto"/>
        <w:rPr>
          <w:sz w:val="22"/>
        </w:rPr>
      </w:pPr>
      <w:proofErr w:type="gramStart"/>
      <w:r>
        <w:rPr>
          <w:sz w:val="22"/>
        </w:rPr>
        <w:t>3002,wm</w:t>
      </w:r>
      <w:proofErr w:type="gramEnd"/>
      <w:r>
        <w:rPr>
          <w:sz w:val="22"/>
        </w:rPr>
        <w:t>-lh-caudalanteriorcingulate,1002,Left,White,left caudal anterior cingulate white matter</w:t>
      </w:r>
    </w:p>
    <w:p w14:paraId="68C7B546" w14:textId="77777777" w:rsidR="00932176" w:rsidRDefault="001D37B0">
      <w:pPr>
        <w:pStyle w:val="BodyFirst"/>
        <w:spacing w:line="240" w:lineRule="auto"/>
        <w:rPr>
          <w:sz w:val="22"/>
        </w:rPr>
      </w:pPr>
      <w:proofErr w:type="gramStart"/>
      <w:r>
        <w:rPr>
          <w:sz w:val="22"/>
        </w:rPr>
        <w:t>3003,wm</w:t>
      </w:r>
      <w:proofErr w:type="gramEnd"/>
      <w:r>
        <w:rPr>
          <w:sz w:val="22"/>
        </w:rPr>
        <w:t>-lh-caudalmiddlefrontal,1003,Left,White,left caudal middle frontal white matter</w:t>
      </w:r>
    </w:p>
    <w:p w14:paraId="50822F7F" w14:textId="77777777" w:rsidR="00932176" w:rsidRDefault="001D37B0">
      <w:pPr>
        <w:pStyle w:val="BodyFirst"/>
        <w:spacing w:line="240" w:lineRule="auto"/>
        <w:rPr>
          <w:sz w:val="22"/>
        </w:rPr>
      </w:pPr>
      <w:proofErr w:type="gramStart"/>
      <w:r>
        <w:rPr>
          <w:sz w:val="22"/>
        </w:rPr>
        <w:t>3005,wm</w:t>
      </w:r>
      <w:proofErr w:type="gramEnd"/>
      <w:r>
        <w:rPr>
          <w:sz w:val="22"/>
        </w:rPr>
        <w:t>-lh-cuneus,1005,Left,White,left cuneus white matter</w:t>
      </w:r>
    </w:p>
    <w:p w14:paraId="2D64F8A6" w14:textId="77777777" w:rsidR="00932176" w:rsidRDefault="001D37B0">
      <w:pPr>
        <w:pStyle w:val="BodyFirst"/>
        <w:spacing w:line="240" w:lineRule="auto"/>
        <w:rPr>
          <w:sz w:val="22"/>
        </w:rPr>
      </w:pPr>
      <w:proofErr w:type="gramStart"/>
      <w:r>
        <w:rPr>
          <w:sz w:val="22"/>
        </w:rPr>
        <w:t>3006,wm</w:t>
      </w:r>
      <w:proofErr w:type="gramEnd"/>
      <w:r>
        <w:rPr>
          <w:sz w:val="22"/>
        </w:rPr>
        <w:t>-lh-entorhinal,1006,Left,White,left entorhinal white matter</w:t>
      </w:r>
    </w:p>
    <w:p w14:paraId="15A3C628" w14:textId="77777777" w:rsidR="00932176" w:rsidRDefault="001D37B0">
      <w:pPr>
        <w:pStyle w:val="BodyFirst"/>
        <w:spacing w:line="240" w:lineRule="auto"/>
        <w:rPr>
          <w:sz w:val="22"/>
        </w:rPr>
      </w:pPr>
      <w:proofErr w:type="gramStart"/>
      <w:r>
        <w:rPr>
          <w:sz w:val="22"/>
        </w:rPr>
        <w:t>3007,wm</w:t>
      </w:r>
      <w:proofErr w:type="gramEnd"/>
      <w:r>
        <w:rPr>
          <w:sz w:val="22"/>
        </w:rPr>
        <w:t>-lh-fusiform,1007,Left,White,left fusiform white matter</w:t>
      </w:r>
    </w:p>
    <w:p w14:paraId="46F5BBCE" w14:textId="77777777" w:rsidR="00932176" w:rsidRDefault="001D37B0">
      <w:pPr>
        <w:pStyle w:val="BodyFirst"/>
        <w:spacing w:line="240" w:lineRule="auto"/>
        <w:rPr>
          <w:sz w:val="22"/>
        </w:rPr>
      </w:pPr>
      <w:proofErr w:type="gramStart"/>
      <w:r>
        <w:rPr>
          <w:sz w:val="22"/>
        </w:rPr>
        <w:t>3008,wm</w:t>
      </w:r>
      <w:proofErr w:type="gramEnd"/>
      <w:r>
        <w:rPr>
          <w:sz w:val="22"/>
        </w:rPr>
        <w:t>-lh-inferiorparietal,1008,Left,White,left inferior parietal white matter</w:t>
      </w:r>
    </w:p>
    <w:p w14:paraId="5C32AE6B" w14:textId="77777777" w:rsidR="00932176" w:rsidRDefault="001D37B0">
      <w:pPr>
        <w:pStyle w:val="BodyFirst"/>
        <w:spacing w:line="240" w:lineRule="auto"/>
        <w:rPr>
          <w:sz w:val="22"/>
        </w:rPr>
      </w:pPr>
      <w:proofErr w:type="gramStart"/>
      <w:r>
        <w:rPr>
          <w:sz w:val="22"/>
        </w:rPr>
        <w:t>3009,wm</w:t>
      </w:r>
      <w:proofErr w:type="gramEnd"/>
      <w:r>
        <w:rPr>
          <w:sz w:val="22"/>
        </w:rPr>
        <w:t>-lh-inferiortemporal,1009,Left,White,left inferior temporal white matter</w:t>
      </w:r>
    </w:p>
    <w:p w14:paraId="1F5A1DE2" w14:textId="77777777" w:rsidR="00932176" w:rsidRDefault="001D37B0">
      <w:pPr>
        <w:pStyle w:val="BodyFirst"/>
        <w:spacing w:line="240" w:lineRule="auto"/>
        <w:rPr>
          <w:sz w:val="22"/>
        </w:rPr>
      </w:pPr>
      <w:proofErr w:type="gramStart"/>
      <w:r>
        <w:rPr>
          <w:sz w:val="22"/>
        </w:rPr>
        <w:t>3010,wm</w:t>
      </w:r>
      <w:proofErr w:type="gramEnd"/>
      <w:r>
        <w:rPr>
          <w:sz w:val="22"/>
        </w:rPr>
        <w:t>-lh-isthmuscingulate,1010,Left,White,left isthmus cingulate white matter</w:t>
      </w:r>
    </w:p>
    <w:p w14:paraId="5F3926DD" w14:textId="77777777" w:rsidR="00932176" w:rsidRDefault="001D37B0">
      <w:pPr>
        <w:pStyle w:val="BodyFirst"/>
        <w:spacing w:line="240" w:lineRule="auto"/>
        <w:rPr>
          <w:sz w:val="22"/>
        </w:rPr>
      </w:pPr>
      <w:proofErr w:type="gramStart"/>
      <w:r>
        <w:rPr>
          <w:sz w:val="22"/>
        </w:rPr>
        <w:t>3011,wm</w:t>
      </w:r>
      <w:proofErr w:type="gramEnd"/>
      <w:r>
        <w:rPr>
          <w:sz w:val="22"/>
        </w:rPr>
        <w:t>-lh-lateraloccipital,1011,Left,White,left lateral occipital white matter</w:t>
      </w:r>
    </w:p>
    <w:p w14:paraId="2E94DC3B" w14:textId="77777777" w:rsidR="00932176" w:rsidRDefault="001D37B0">
      <w:pPr>
        <w:pStyle w:val="BodyFirst"/>
        <w:spacing w:line="240" w:lineRule="auto"/>
        <w:rPr>
          <w:sz w:val="22"/>
        </w:rPr>
      </w:pPr>
      <w:proofErr w:type="gramStart"/>
      <w:r>
        <w:rPr>
          <w:sz w:val="22"/>
        </w:rPr>
        <w:t>3012,wm</w:t>
      </w:r>
      <w:proofErr w:type="gramEnd"/>
      <w:r>
        <w:rPr>
          <w:sz w:val="22"/>
        </w:rPr>
        <w:t>-lh-lateralorbitofrontal,1012,Left,White,left lateral orbitofrontal white matter</w:t>
      </w:r>
    </w:p>
    <w:p w14:paraId="1FD18526" w14:textId="77777777" w:rsidR="00932176" w:rsidRDefault="001D37B0">
      <w:pPr>
        <w:pStyle w:val="BodyFirst"/>
        <w:spacing w:line="240" w:lineRule="auto"/>
        <w:rPr>
          <w:sz w:val="22"/>
        </w:rPr>
      </w:pPr>
      <w:proofErr w:type="gramStart"/>
      <w:r>
        <w:rPr>
          <w:sz w:val="22"/>
        </w:rPr>
        <w:t>3013,wm</w:t>
      </w:r>
      <w:proofErr w:type="gramEnd"/>
      <w:r>
        <w:rPr>
          <w:sz w:val="22"/>
        </w:rPr>
        <w:t>-lh-lingual,1013,Left,White,left lingual white matter</w:t>
      </w:r>
    </w:p>
    <w:p w14:paraId="43EDC1BF" w14:textId="77777777" w:rsidR="00932176" w:rsidRDefault="001D37B0">
      <w:pPr>
        <w:pStyle w:val="BodyFirst"/>
        <w:spacing w:line="240" w:lineRule="auto"/>
        <w:rPr>
          <w:sz w:val="22"/>
        </w:rPr>
      </w:pPr>
      <w:proofErr w:type="gramStart"/>
      <w:r>
        <w:rPr>
          <w:sz w:val="22"/>
        </w:rPr>
        <w:t>3014,wm</w:t>
      </w:r>
      <w:proofErr w:type="gramEnd"/>
      <w:r>
        <w:rPr>
          <w:sz w:val="22"/>
        </w:rPr>
        <w:t>-lh-medialorbitofrontal,1014,Left,White,left medial orbitofrontal white matter</w:t>
      </w:r>
    </w:p>
    <w:p w14:paraId="132E860B" w14:textId="77777777" w:rsidR="00932176" w:rsidRDefault="001D37B0">
      <w:pPr>
        <w:pStyle w:val="BodyFirst"/>
        <w:spacing w:line="240" w:lineRule="auto"/>
        <w:rPr>
          <w:sz w:val="22"/>
        </w:rPr>
      </w:pPr>
      <w:proofErr w:type="gramStart"/>
      <w:r>
        <w:rPr>
          <w:sz w:val="22"/>
        </w:rPr>
        <w:t>3015,wm</w:t>
      </w:r>
      <w:proofErr w:type="gramEnd"/>
      <w:r>
        <w:rPr>
          <w:sz w:val="22"/>
        </w:rPr>
        <w:t>-lh-middletemporal,1015,Left,White,left middle temporal white matter</w:t>
      </w:r>
    </w:p>
    <w:p w14:paraId="7AD91CAC" w14:textId="77777777" w:rsidR="00932176" w:rsidRDefault="001D37B0">
      <w:pPr>
        <w:pStyle w:val="BodyFirst"/>
        <w:spacing w:line="240" w:lineRule="auto"/>
        <w:rPr>
          <w:sz w:val="22"/>
        </w:rPr>
      </w:pPr>
      <w:proofErr w:type="gramStart"/>
      <w:r>
        <w:rPr>
          <w:sz w:val="22"/>
        </w:rPr>
        <w:t>3016,wm</w:t>
      </w:r>
      <w:proofErr w:type="gramEnd"/>
      <w:r>
        <w:rPr>
          <w:sz w:val="22"/>
        </w:rPr>
        <w:t>-lh-parahippocampal,1016,Left,White,left parahippocampal white matter</w:t>
      </w:r>
    </w:p>
    <w:p w14:paraId="762DFA07" w14:textId="77777777" w:rsidR="00932176" w:rsidRDefault="001D37B0">
      <w:pPr>
        <w:pStyle w:val="BodyFirst"/>
        <w:spacing w:line="240" w:lineRule="auto"/>
        <w:rPr>
          <w:sz w:val="22"/>
        </w:rPr>
      </w:pPr>
      <w:proofErr w:type="gramStart"/>
      <w:r>
        <w:rPr>
          <w:sz w:val="22"/>
        </w:rPr>
        <w:t>3017,wm</w:t>
      </w:r>
      <w:proofErr w:type="gramEnd"/>
      <w:r>
        <w:rPr>
          <w:sz w:val="22"/>
        </w:rPr>
        <w:t>-lh-paracentral,1017,Left,White,left paracentral white matter</w:t>
      </w:r>
    </w:p>
    <w:p w14:paraId="5CDDCF02" w14:textId="77777777" w:rsidR="00932176" w:rsidRDefault="001D37B0">
      <w:pPr>
        <w:pStyle w:val="BodyFirst"/>
        <w:spacing w:line="240" w:lineRule="auto"/>
        <w:rPr>
          <w:sz w:val="22"/>
        </w:rPr>
      </w:pPr>
      <w:proofErr w:type="gramStart"/>
      <w:r>
        <w:rPr>
          <w:sz w:val="22"/>
        </w:rPr>
        <w:t>3018,wm</w:t>
      </w:r>
      <w:proofErr w:type="gramEnd"/>
      <w:r>
        <w:rPr>
          <w:sz w:val="22"/>
        </w:rPr>
        <w:t>-lh-parsopercularis,1018,Left,White,left pars opercularis white matter</w:t>
      </w:r>
    </w:p>
    <w:p w14:paraId="445B724B" w14:textId="77777777" w:rsidR="00932176" w:rsidRDefault="001D37B0">
      <w:pPr>
        <w:pStyle w:val="BodyFirst"/>
        <w:spacing w:line="240" w:lineRule="auto"/>
        <w:rPr>
          <w:sz w:val="22"/>
        </w:rPr>
      </w:pPr>
      <w:proofErr w:type="gramStart"/>
      <w:r>
        <w:rPr>
          <w:sz w:val="22"/>
        </w:rPr>
        <w:t>3019,wm</w:t>
      </w:r>
      <w:proofErr w:type="gramEnd"/>
      <w:r>
        <w:rPr>
          <w:sz w:val="22"/>
        </w:rPr>
        <w:t>-lh-parsorbitalis,1019,Left,White,left pars orbitalis white matter</w:t>
      </w:r>
    </w:p>
    <w:p w14:paraId="033C76AD" w14:textId="77777777" w:rsidR="00932176" w:rsidRDefault="001D37B0">
      <w:pPr>
        <w:pStyle w:val="BodyFirst"/>
        <w:spacing w:line="240" w:lineRule="auto"/>
        <w:rPr>
          <w:sz w:val="22"/>
        </w:rPr>
      </w:pPr>
      <w:proofErr w:type="gramStart"/>
      <w:r>
        <w:rPr>
          <w:sz w:val="22"/>
        </w:rPr>
        <w:t>3020,wm</w:t>
      </w:r>
      <w:proofErr w:type="gramEnd"/>
      <w:r>
        <w:rPr>
          <w:sz w:val="22"/>
        </w:rPr>
        <w:t>-lh-parstriangularis,1020,Left,White,left pars triangularis white matter</w:t>
      </w:r>
    </w:p>
    <w:p w14:paraId="41A16CA4" w14:textId="77777777" w:rsidR="00932176" w:rsidRDefault="001D37B0">
      <w:pPr>
        <w:pStyle w:val="BodyFirst"/>
        <w:spacing w:line="240" w:lineRule="auto"/>
        <w:rPr>
          <w:sz w:val="22"/>
        </w:rPr>
      </w:pPr>
      <w:proofErr w:type="gramStart"/>
      <w:r>
        <w:rPr>
          <w:sz w:val="22"/>
        </w:rPr>
        <w:t>3021,wm</w:t>
      </w:r>
      <w:proofErr w:type="gramEnd"/>
      <w:r>
        <w:rPr>
          <w:sz w:val="22"/>
        </w:rPr>
        <w:t>-lh-pericalcarine,1021,Left,White,left pericalcarine white matter</w:t>
      </w:r>
    </w:p>
    <w:p w14:paraId="68D1A658" w14:textId="77777777" w:rsidR="00932176" w:rsidRDefault="001D37B0">
      <w:pPr>
        <w:pStyle w:val="BodyFirst"/>
        <w:spacing w:line="240" w:lineRule="auto"/>
        <w:rPr>
          <w:sz w:val="22"/>
        </w:rPr>
      </w:pPr>
      <w:proofErr w:type="gramStart"/>
      <w:r>
        <w:rPr>
          <w:sz w:val="22"/>
        </w:rPr>
        <w:lastRenderedPageBreak/>
        <w:t>3022,wm</w:t>
      </w:r>
      <w:proofErr w:type="gramEnd"/>
      <w:r>
        <w:rPr>
          <w:sz w:val="22"/>
        </w:rPr>
        <w:t>-lh-postcentral,1022,Left,White,left postcentral white matter</w:t>
      </w:r>
    </w:p>
    <w:p w14:paraId="4DE77BD9" w14:textId="77777777" w:rsidR="00932176" w:rsidRDefault="001D37B0">
      <w:pPr>
        <w:pStyle w:val="BodyFirst"/>
        <w:spacing w:line="240" w:lineRule="auto"/>
        <w:rPr>
          <w:sz w:val="22"/>
        </w:rPr>
      </w:pPr>
      <w:proofErr w:type="gramStart"/>
      <w:r>
        <w:rPr>
          <w:sz w:val="22"/>
        </w:rPr>
        <w:t>3023,wm</w:t>
      </w:r>
      <w:proofErr w:type="gramEnd"/>
      <w:r>
        <w:rPr>
          <w:sz w:val="22"/>
        </w:rPr>
        <w:t>-lh-posteriorcingulate,1023,Left,White,left posterior cingulate white matter</w:t>
      </w:r>
    </w:p>
    <w:p w14:paraId="448713AA" w14:textId="77777777" w:rsidR="00932176" w:rsidRDefault="001D37B0">
      <w:pPr>
        <w:pStyle w:val="BodyFirst"/>
        <w:spacing w:line="240" w:lineRule="auto"/>
        <w:rPr>
          <w:sz w:val="22"/>
        </w:rPr>
      </w:pPr>
      <w:proofErr w:type="gramStart"/>
      <w:r>
        <w:rPr>
          <w:sz w:val="22"/>
        </w:rPr>
        <w:t>3024,wm</w:t>
      </w:r>
      <w:proofErr w:type="gramEnd"/>
      <w:r>
        <w:rPr>
          <w:sz w:val="22"/>
        </w:rPr>
        <w:t>-lh-precentral,1024,Left,White,left precentral white matter</w:t>
      </w:r>
    </w:p>
    <w:p w14:paraId="0D0A46D0" w14:textId="77777777" w:rsidR="00932176" w:rsidRDefault="001D37B0">
      <w:pPr>
        <w:pStyle w:val="BodyFirst"/>
        <w:spacing w:line="240" w:lineRule="auto"/>
        <w:rPr>
          <w:sz w:val="22"/>
        </w:rPr>
      </w:pPr>
      <w:proofErr w:type="gramStart"/>
      <w:r>
        <w:rPr>
          <w:sz w:val="22"/>
        </w:rPr>
        <w:t>3025,wm</w:t>
      </w:r>
      <w:proofErr w:type="gramEnd"/>
      <w:r>
        <w:rPr>
          <w:sz w:val="22"/>
        </w:rPr>
        <w:t>-lh-precuneus,1025,Left,White,left precuneus white matter</w:t>
      </w:r>
    </w:p>
    <w:p w14:paraId="5E4B5C2C" w14:textId="77777777" w:rsidR="00932176" w:rsidRDefault="001D37B0">
      <w:pPr>
        <w:pStyle w:val="BodyFirst"/>
        <w:spacing w:line="240" w:lineRule="auto"/>
        <w:rPr>
          <w:sz w:val="22"/>
        </w:rPr>
      </w:pPr>
      <w:proofErr w:type="gramStart"/>
      <w:r>
        <w:rPr>
          <w:sz w:val="22"/>
        </w:rPr>
        <w:t>3026,wm</w:t>
      </w:r>
      <w:proofErr w:type="gramEnd"/>
      <w:r>
        <w:rPr>
          <w:sz w:val="22"/>
        </w:rPr>
        <w:t>-lh-rostralanteriorcingulate,1026,Left,White,left rostral anterior cingulate white matter</w:t>
      </w:r>
    </w:p>
    <w:p w14:paraId="0C1BF02F" w14:textId="77777777" w:rsidR="00932176" w:rsidRDefault="001D37B0">
      <w:pPr>
        <w:pStyle w:val="BodyFirst"/>
        <w:spacing w:line="240" w:lineRule="auto"/>
        <w:rPr>
          <w:sz w:val="22"/>
        </w:rPr>
      </w:pPr>
      <w:proofErr w:type="gramStart"/>
      <w:r>
        <w:rPr>
          <w:sz w:val="22"/>
        </w:rPr>
        <w:t>3027,wm</w:t>
      </w:r>
      <w:proofErr w:type="gramEnd"/>
      <w:r>
        <w:rPr>
          <w:sz w:val="22"/>
        </w:rPr>
        <w:t>-lh-rostralmiddlefrontal,1027,Left,White,left rostral middle frontal white matter</w:t>
      </w:r>
    </w:p>
    <w:p w14:paraId="26D9F9A4" w14:textId="77777777" w:rsidR="00932176" w:rsidRDefault="001D37B0">
      <w:pPr>
        <w:pStyle w:val="BodyFirst"/>
        <w:spacing w:line="240" w:lineRule="auto"/>
        <w:rPr>
          <w:sz w:val="22"/>
        </w:rPr>
      </w:pPr>
      <w:proofErr w:type="gramStart"/>
      <w:r>
        <w:rPr>
          <w:sz w:val="22"/>
        </w:rPr>
        <w:t>3028,wm</w:t>
      </w:r>
      <w:proofErr w:type="gramEnd"/>
      <w:r>
        <w:rPr>
          <w:sz w:val="22"/>
        </w:rPr>
        <w:t>-lh-superiorfrontal,1028,Left,White,left superior frontal white matter</w:t>
      </w:r>
    </w:p>
    <w:p w14:paraId="134AD5C2" w14:textId="77777777" w:rsidR="00932176" w:rsidRDefault="001D37B0">
      <w:pPr>
        <w:pStyle w:val="BodyFirst"/>
        <w:spacing w:line="240" w:lineRule="auto"/>
        <w:rPr>
          <w:sz w:val="22"/>
        </w:rPr>
      </w:pPr>
      <w:proofErr w:type="gramStart"/>
      <w:r>
        <w:rPr>
          <w:sz w:val="22"/>
        </w:rPr>
        <w:t>3029,wm</w:t>
      </w:r>
      <w:proofErr w:type="gramEnd"/>
      <w:r>
        <w:rPr>
          <w:sz w:val="22"/>
        </w:rPr>
        <w:t>-lh-superiorparietal,1029,Left,White,left superior parietal white matter</w:t>
      </w:r>
    </w:p>
    <w:p w14:paraId="38F72A66" w14:textId="77777777" w:rsidR="00932176" w:rsidRDefault="001D37B0">
      <w:pPr>
        <w:pStyle w:val="BodyFirst"/>
        <w:spacing w:line="240" w:lineRule="auto"/>
        <w:rPr>
          <w:sz w:val="22"/>
        </w:rPr>
      </w:pPr>
      <w:proofErr w:type="gramStart"/>
      <w:r>
        <w:rPr>
          <w:sz w:val="22"/>
        </w:rPr>
        <w:t>3030,wm</w:t>
      </w:r>
      <w:proofErr w:type="gramEnd"/>
      <w:r>
        <w:rPr>
          <w:sz w:val="22"/>
        </w:rPr>
        <w:t>-lh-superiortemporal,1030,Left,White,left suprior temporal white matter</w:t>
      </w:r>
    </w:p>
    <w:p w14:paraId="7D226A5C" w14:textId="77777777" w:rsidR="00932176" w:rsidRDefault="001D37B0">
      <w:pPr>
        <w:pStyle w:val="BodyFirst"/>
        <w:spacing w:line="240" w:lineRule="auto"/>
        <w:rPr>
          <w:sz w:val="22"/>
        </w:rPr>
      </w:pPr>
      <w:proofErr w:type="gramStart"/>
      <w:r>
        <w:rPr>
          <w:sz w:val="22"/>
        </w:rPr>
        <w:t>3031,wm</w:t>
      </w:r>
      <w:proofErr w:type="gramEnd"/>
      <w:r>
        <w:rPr>
          <w:sz w:val="22"/>
        </w:rPr>
        <w:t>-lh-supramarginal,1031,Left,White,left supramarginal white matter</w:t>
      </w:r>
    </w:p>
    <w:p w14:paraId="2C574D6D" w14:textId="77777777" w:rsidR="00932176" w:rsidRDefault="001D37B0">
      <w:pPr>
        <w:pStyle w:val="BodyFirst"/>
        <w:spacing w:line="240" w:lineRule="auto"/>
        <w:rPr>
          <w:sz w:val="22"/>
        </w:rPr>
      </w:pPr>
      <w:proofErr w:type="gramStart"/>
      <w:r>
        <w:rPr>
          <w:sz w:val="22"/>
        </w:rPr>
        <w:t>3032,wm</w:t>
      </w:r>
      <w:proofErr w:type="gramEnd"/>
      <w:r>
        <w:rPr>
          <w:sz w:val="22"/>
        </w:rPr>
        <w:t>-lh-frontalpole,1032,Left,White,left frontal pole white matter</w:t>
      </w:r>
    </w:p>
    <w:p w14:paraId="2C4207C5" w14:textId="77777777" w:rsidR="00932176" w:rsidRDefault="001D37B0">
      <w:pPr>
        <w:pStyle w:val="BodyFirst"/>
        <w:spacing w:line="240" w:lineRule="auto"/>
        <w:rPr>
          <w:sz w:val="22"/>
        </w:rPr>
      </w:pPr>
      <w:proofErr w:type="gramStart"/>
      <w:r>
        <w:rPr>
          <w:sz w:val="22"/>
        </w:rPr>
        <w:t>3033,wm</w:t>
      </w:r>
      <w:proofErr w:type="gramEnd"/>
      <w:r>
        <w:rPr>
          <w:sz w:val="22"/>
        </w:rPr>
        <w:t>-lh-temporalpole,1033,Left,White,left temporal pole white matter</w:t>
      </w:r>
    </w:p>
    <w:p w14:paraId="7C30DABE" w14:textId="77777777" w:rsidR="00932176" w:rsidRDefault="001D37B0">
      <w:pPr>
        <w:pStyle w:val="BodyFirst"/>
        <w:spacing w:line="240" w:lineRule="auto"/>
        <w:rPr>
          <w:sz w:val="22"/>
        </w:rPr>
      </w:pPr>
      <w:proofErr w:type="gramStart"/>
      <w:r>
        <w:rPr>
          <w:sz w:val="22"/>
        </w:rPr>
        <w:t>3034,wm</w:t>
      </w:r>
      <w:proofErr w:type="gramEnd"/>
      <w:r>
        <w:rPr>
          <w:sz w:val="22"/>
        </w:rPr>
        <w:t>-lh-transversetemporal,1034,Left,White,left transverse temporal white matter</w:t>
      </w:r>
    </w:p>
    <w:p w14:paraId="7944A47B" w14:textId="77777777" w:rsidR="00932176" w:rsidRDefault="001D37B0">
      <w:pPr>
        <w:pStyle w:val="BodyFirst"/>
        <w:spacing w:line="240" w:lineRule="auto"/>
        <w:rPr>
          <w:sz w:val="22"/>
        </w:rPr>
      </w:pPr>
      <w:proofErr w:type="gramStart"/>
      <w:r>
        <w:rPr>
          <w:sz w:val="22"/>
        </w:rPr>
        <w:t>3035,wm</w:t>
      </w:r>
      <w:proofErr w:type="gramEnd"/>
      <w:r>
        <w:rPr>
          <w:sz w:val="22"/>
        </w:rPr>
        <w:t>-lh-insula,1035,Left,White,left insula white matter</w:t>
      </w:r>
    </w:p>
    <w:p w14:paraId="5966ED75" w14:textId="77777777" w:rsidR="00932176" w:rsidRDefault="001D37B0">
      <w:pPr>
        <w:pStyle w:val="BodyFirst"/>
        <w:spacing w:line="240" w:lineRule="auto"/>
        <w:rPr>
          <w:sz w:val="22"/>
        </w:rPr>
      </w:pPr>
      <w:proofErr w:type="gramStart"/>
      <w:r>
        <w:rPr>
          <w:sz w:val="22"/>
        </w:rPr>
        <w:t>4001,wm</w:t>
      </w:r>
      <w:proofErr w:type="gramEnd"/>
      <w:r>
        <w:rPr>
          <w:sz w:val="22"/>
        </w:rPr>
        <w:t>-rh-bankssts,2001,Right,White,right banks of superior temporal sulcus white matter</w:t>
      </w:r>
    </w:p>
    <w:p w14:paraId="5CB07533" w14:textId="77777777" w:rsidR="00932176" w:rsidRDefault="001D37B0">
      <w:pPr>
        <w:pStyle w:val="BodyFirst"/>
        <w:spacing w:line="240" w:lineRule="auto"/>
        <w:rPr>
          <w:sz w:val="22"/>
        </w:rPr>
      </w:pPr>
      <w:proofErr w:type="gramStart"/>
      <w:r>
        <w:rPr>
          <w:sz w:val="22"/>
        </w:rPr>
        <w:t>4002,wm</w:t>
      </w:r>
      <w:proofErr w:type="gramEnd"/>
      <w:r>
        <w:rPr>
          <w:sz w:val="22"/>
        </w:rPr>
        <w:t>-rh-caudalanteriorcingulate,2002,Right,White,right caudal anterior cingulate white matter</w:t>
      </w:r>
    </w:p>
    <w:p w14:paraId="788CFB3E" w14:textId="77777777" w:rsidR="00932176" w:rsidRDefault="001D37B0">
      <w:pPr>
        <w:pStyle w:val="BodyFirst"/>
        <w:spacing w:line="240" w:lineRule="auto"/>
        <w:rPr>
          <w:sz w:val="22"/>
        </w:rPr>
      </w:pPr>
      <w:proofErr w:type="gramStart"/>
      <w:r>
        <w:rPr>
          <w:sz w:val="22"/>
        </w:rPr>
        <w:t>4003,wm</w:t>
      </w:r>
      <w:proofErr w:type="gramEnd"/>
      <w:r>
        <w:rPr>
          <w:sz w:val="22"/>
        </w:rPr>
        <w:t>-rh-caudalmiddlefrontal,2003,Right,White,right caudal middle frontal white matter</w:t>
      </w:r>
    </w:p>
    <w:p w14:paraId="538F71EF" w14:textId="77777777" w:rsidR="00932176" w:rsidRDefault="001D37B0">
      <w:pPr>
        <w:pStyle w:val="BodyFirst"/>
        <w:spacing w:line="240" w:lineRule="auto"/>
        <w:rPr>
          <w:sz w:val="22"/>
        </w:rPr>
      </w:pPr>
      <w:proofErr w:type="gramStart"/>
      <w:r>
        <w:rPr>
          <w:sz w:val="22"/>
        </w:rPr>
        <w:t>4005,wm</w:t>
      </w:r>
      <w:proofErr w:type="gramEnd"/>
      <w:r>
        <w:rPr>
          <w:sz w:val="22"/>
        </w:rPr>
        <w:t>-rh-cuneus,2005,Right,White,right cuneus white matter</w:t>
      </w:r>
    </w:p>
    <w:p w14:paraId="4112B3C4" w14:textId="77777777" w:rsidR="00932176" w:rsidRDefault="001D37B0">
      <w:pPr>
        <w:pStyle w:val="BodyFirst"/>
        <w:spacing w:line="240" w:lineRule="auto"/>
        <w:rPr>
          <w:sz w:val="22"/>
        </w:rPr>
      </w:pPr>
      <w:proofErr w:type="gramStart"/>
      <w:r>
        <w:rPr>
          <w:sz w:val="22"/>
        </w:rPr>
        <w:t>4006,wm</w:t>
      </w:r>
      <w:proofErr w:type="gramEnd"/>
      <w:r>
        <w:rPr>
          <w:sz w:val="22"/>
        </w:rPr>
        <w:t>-rh-entorhinal,2006,Right,White,right entorhinal white matter</w:t>
      </w:r>
    </w:p>
    <w:p w14:paraId="05874D29" w14:textId="77777777" w:rsidR="00932176" w:rsidRDefault="001D37B0">
      <w:pPr>
        <w:pStyle w:val="BodyFirst"/>
        <w:spacing w:line="240" w:lineRule="auto"/>
        <w:rPr>
          <w:sz w:val="22"/>
        </w:rPr>
      </w:pPr>
      <w:proofErr w:type="gramStart"/>
      <w:r>
        <w:rPr>
          <w:sz w:val="22"/>
        </w:rPr>
        <w:t>4007,wm</w:t>
      </w:r>
      <w:proofErr w:type="gramEnd"/>
      <w:r>
        <w:rPr>
          <w:sz w:val="22"/>
        </w:rPr>
        <w:t>-rh-fusiform,2007,Right,White,right fusiform white matter</w:t>
      </w:r>
    </w:p>
    <w:p w14:paraId="32A7C109" w14:textId="77777777" w:rsidR="00932176" w:rsidRDefault="001D37B0">
      <w:pPr>
        <w:pStyle w:val="BodyFirst"/>
        <w:spacing w:line="240" w:lineRule="auto"/>
        <w:rPr>
          <w:sz w:val="22"/>
        </w:rPr>
      </w:pPr>
      <w:proofErr w:type="gramStart"/>
      <w:r>
        <w:rPr>
          <w:sz w:val="22"/>
        </w:rPr>
        <w:t>4008,wm</w:t>
      </w:r>
      <w:proofErr w:type="gramEnd"/>
      <w:r>
        <w:rPr>
          <w:sz w:val="22"/>
        </w:rPr>
        <w:t>-rh-inferiorparietal,2008,Right,White,right inferior parietal white matter</w:t>
      </w:r>
    </w:p>
    <w:p w14:paraId="68A55760" w14:textId="77777777" w:rsidR="00932176" w:rsidRDefault="001D37B0">
      <w:pPr>
        <w:pStyle w:val="BodyFirst"/>
        <w:spacing w:line="240" w:lineRule="auto"/>
        <w:rPr>
          <w:sz w:val="22"/>
        </w:rPr>
      </w:pPr>
      <w:proofErr w:type="gramStart"/>
      <w:r>
        <w:rPr>
          <w:sz w:val="22"/>
        </w:rPr>
        <w:t>4009,wm</w:t>
      </w:r>
      <w:proofErr w:type="gramEnd"/>
      <w:r>
        <w:rPr>
          <w:sz w:val="22"/>
        </w:rPr>
        <w:t>-rh-inferiortemporal,2009,Right,White,right inferior temporal white matter</w:t>
      </w:r>
    </w:p>
    <w:p w14:paraId="2A15E74D" w14:textId="77777777" w:rsidR="00932176" w:rsidRDefault="001D37B0">
      <w:pPr>
        <w:pStyle w:val="BodyFirst"/>
        <w:spacing w:line="240" w:lineRule="auto"/>
        <w:rPr>
          <w:sz w:val="22"/>
        </w:rPr>
      </w:pPr>
      <w:proofErr w:type="gramStart"/>
      <w:r>
        <w:rPr>
          <w:sz w:val="22"/>
        </w:rPr>
        <w:t>4010,wm</w:t>
      </w:r>
      <w:proofErr w:type="gramEnd"/>
      <w:r>
        <w:rPr>
          <w:sz w:val="22"/>
        </w:rPr>
        <w:t>-rh-isthmuscingulate,2010,Right,White,right isthmus cingulate white matter</w:t>
      </w:r>
    </w:p>
    <w:p w14:paraId="25573E41" w14:textId="77777777" w:rsidR="00932176" w:rsidRDefault="001D37B0">
      <w:pPr>
        <w:pStyle w:val="BodyFirst"/>
        <w:spacing w:line="240" w:lineRule="auto"/>
        <w:rPr>
          <w:sz w:val="22"/>
        </w:rPr>
      </w:pPr>
      <w:proofErr w:type="gramStart"/>
      <w:r>
        <w:rPr>
          <w:sz w:val="22"/>
        </w:rPr>
        <w:t>4011,wm</w:t>
      </w:r>
      <w:proofErr w:type="gramEnd"/>
      <w:r>
        <w:rPr>
          <w:sz w:val="22"/>
        </w:rPr>
        <w:t>-rh-lateraloccipital,2011,Right,White,right lateral occipital white matter</w:t>
      </w:r>
    </w:p>
    <w:p w14:paraId="1EFC0FD1" w14:textId="77777777" w:rsidR="00932176" w:rsidRDefault="001D37B0">
      <w:pPr>
        <w:pStyle w:val="BodyFirst"/>
        <w:spacing w:line="240" w:lineRule="auto"/>
        <w:rPr>
          <w:sz w:val="22"/>
        </w:rPr>
      </w:pPr>
      <w:proofErr w:type="gramStart"/>
      <w:r>
        <w:rPr>
          <w:sz w:val="22"/>
        </w:rPr>
        <w:t>4012,wm</w:t>
      </w:r>
      <w:proofErr w:type="gramEnd"/>
      <w:r>
        <w:rPr>
          <w:sz w:val="22"/>
        </w:rPr>
        <w:t>-rh-lateralorbitofrontal,2012,Right,White,right lateral orbitofrontal white matter</w:t>
      </w:r>
    </w:p>
    <w:p w14:paraId="46F7945A" w14:textId="77777777" w:rsidR="00932176" w:rsidRDefault="001D37B0">
      <w:pPr>
        <w:pStyle w:val="BodyFirst"/>
        <w:spacing w:line="240" w:lineRule="auto"/>
        <w:rPr>
          <w:sz w:val="22"/>
        </w:rPr>
      </w:pPr>
      <w:proofErr w:type="gramStart"/>
      <w:r>
        <w:rPr>
          <w:sz w:val="22"/>
        </w:rPr>
        <w:t>4013,wm</w:t>
      </w:r>
      <w:proofErr w:type="gramEnd"/>
      <w:r>
        <w:rPr>
          <w:sz w:val="22"/>
        </w:rPr>
        <w:t>-rh-lingual,2013,Right,White,right lingual white matter</w:t>
      </w:r>
    </w:p>
    <w:p w14:paraId="230308DA" w14:textId="77777777" w:rsidR="00932176" w:rsidRDefault="001D37B0">
      <w:pPr>
        <w:pStyle w:val="BodyFirst"/>
        <w:spacing w:line="240" w:lineRule="auto"/>
        <w:rPr>
          <w:sz w:val="22"/>
        </w:rPr>
      </w:pPr>
      <w:proofErr w:type="gramStart"/>
      <w:r>
        <w:rPr>
          <w:sz w:val="22"/>
        </w:rPr>
        <w:t>4014,wm</w:t>
      </w:r>
      <w:proofErr w:type="gramEnd"/>
      <w:r>
        <w:rPr>
          <w:sz w:val="22"/>
        </w:rPr>
        <w:t>-rh-medialorbitofrontal,2014,Right,White,right meidal orbitofrontal white matter</w:t>
      </w:r>
    </w:p>
    <w:p w14:paraId="467769F6" w14:textId="77777777" w:rsidR="00932176" w:rsidRDefault="001D37B0">
      <w:pPr>
        <w:pStyle w:val="BodyFirst"/>
        <w:spacing w:line="240" w:lineRule="auto"/>
        <w:rPr>
          <w:sz w:val="22"/>
        </w:rPr>
      </w:pPr>
      <w:proofErr w:type="gramStart"/>
      <w:r>
        <w:rPr>
          <w:sz w:val="22"/>
        </w:rPr>
        <w:t>4015,wm</w:t>
      </w:r>
      <w:proofErr w:type="gramEnd"/>
      <w:r>
        <w:rPr>
          <w:sz w:val="22"/>
        </w:rPr>
        <w:t>-rh-middletemporal,2015,Right,White,right middle temporal white matter</w:t>
      </w:r>
    </w:p>
    <w:p w14:paraId="6E28E93E" w14:textId="77777777" w:rsidR="00932176" w:rsidRDefault="001D37B0">
      <w:pPr>
        <w:pStyle w:val="BodyFirst"/>
        <w:spacing w:line="240" w:lineRule="auto"/>
        <w:rPr>
          <w:sz w:val="22"/>
        </w:rPr>
      </w:pPr>
      <w:proofErr w:type="gramStart"/>
      <w:r>
        <w:rPr>
          <w:sz w:val="22"/>
        </w:rPr>
        <w:t>4016,wm</w:t>
      </w:r>
      <w:proofErr w:type="gramEnd"/>
      <w:r>
        <w:rPr>
          <w:sz w:val="22"/>
        </w:rPr>
        <w:t>-rh-parahippocampal,2016,Right,White,right parahippocampal white matter</w:t>
      </w:r>
    </w:p>
    <w:p w14:paraId="3288D86D" w14:textId="77777777" w:rsidR="00932176" w:rsidRDefault="001D37B0">
      <w:pPr>
        <w:pStyle w:val="BodyFirst"/>
        <w:spacing w:line="240" w:lineRule="auto"/>
        <w:rPr>
          <w:sz w:val="22"/>
        </w:rPr>
      </w:pPr>
      <w:proofErr w:type="gramStart"/>
      <w:r>
        <w:rPr>
          <w:sz w:val="22"/>
        </w:rPr>
        <w:t>4017,wm</w:t>
      </w:r>
      <w:proofErr w:type="gramEnd"/>
      <w:r>
        <w:rPr>
          <w:sz w:val="22"/>
        </w:rPr>
        <w:t>-rh-paracentral,2017,Right,White,right paracentral white matter</w:t>
      </w:r>
    </w:p>
    <w:p w14:paraId="46E38C76" w14:textId="77777777" w:rsidR="00932176" w:rsidRDefault="001D37B0">
      <w:pPr>
        <w:pStyle w:val="BodyFirst"/>
        <w:spacing w:line="240" w:lineRule="auto"/>
        <w:rPr>
          <w:sz w:val="22"/>
        </w:rPr>
      </w:pPr>
      <w:proofErr w:type="gramStart"/>
      <w:r>
        <w:rPr>
          <w:sz w:val="22"/>
        </w:rPr>
        <w:t>4018,wm</w:t>
      </w:r>
      <w:proofErr w:type="gramEnd"/>
      <w:r>
        <w:rPr>
          <w:sz w:val="22"/>
        </w:rPr>
        <w:t>-rh-parsopercularis,2018,Right,White,right pars opercularis white matter</w:t>
      </w:r>
    </w:p>
    <w:p w14:paraId="229073EB" w14:textId="77777777" w:rsidR="00932176" w:rsidRDefault="001D37B0">
      <w:pPr>
        <w:pStyle w:val="BodyFirst"/>
        <w:spacing w:line="240" w:lineRule="auto"/>
        <w:rPr>
          <w:sz w:val="22"/>
        </w:rPr>
      </w:pPr>
      <w:proofErr w:type="gramStart"/>
      <w:r>
        <w:rPr>
          <w:sz w:val="22"/>
        </w:rPr>
        <w:t>4019,wm</w:t>
      </w:r>
      <w:proofErr w:type="gramEnd"/>
      <w:r>
        <w:rPr>
          <w:sz w:val="22"/>
        </w:rPr>
        <w:t>-rh-parsorbitalis,2019,Right,White,right pars orbitalis white matter</w:t>
      </w:r>
    </w:p>
    <w:p w14:paraId="1ABBCB2D" w14:textId="77777777" w:rsidR="00932176" w:rsidRDefault="001D37B0">
      <w:pPr>
        <w:pStyle w:val="BodyFirst"/>
        <w:spacing w:line="240" w:lineRule="auto"/>
        <w:rPr>
          <w:sz w:val="22"/>
        </w:rPr>
      </w:pPr>
      <w:proofErr w:type="gramStart"/>
      <w:r>
        <w:rPr>
          <w:sz w:val="22"/>
        </w:rPr>
        <w:t>4020,wm</w:t>
      </w:r>
      <w:proofErr w:type="gramEnd"/>
      <w:r>
        <w:rPr>
          <w:sz w:val="22"/>
        </w:rPr>
        <w:t>-rh-parstriangularis,2020,Right,White,right pars triangularis white matter</w:t>
      </w:r>
    </w:p>
    <w:p w14:paraId="316E37CB" w14:textId="77777777" w:rsidR="00932176" w:rsidRDefault="001D37B0">
      <w:pPr>
        <w:pStyle w:val="BodyFirst"/>
        <w:spacing w:line="240" w:lineRule="auto"/>
        <w:rPr>
          <w:sz w:val="22"/>
        </w:rPr>
      </w:pPr>
      <w:proofErr w:type="gramStart"/>
      <w:r>
        <w:rPr>
          <w:sz w:val="22"/>
        </w:rPr>
        <w:t>4021,wm</w:t>
      </w:r>
      <w:proofErr w:type="gramEnd"/>
      <w:r>
        <w:rPr>
          <w:sz w:val="22"/>
        </w:rPr>
        <w:t>-rh-pericalcarine,2021,Right,White,right pericalcarine white matter</w:t>
      </w:r>
    </w:p>
    <w:p w14:paraId="6C5F344B" w14:textId="77777777" w:rsidR="00932176" w:rsidRDefault="001D37B0">
      <w:pPr>
        <w:pStyle w:val="BodyFirst"/>
        <w:spacing w:line="240" w:lineRule="auto"/>
        <w:rPr>
          <w:sz w:val="22"/>
        </w:rPr>
      </w:pPr>
      <w:proofErr w:type="gramStart"/>
      <w:r>
        <w:rPr>
          <w:sz w:val="22"/>
        </w:rPr>
        <w:t>4022,wm</w:t>
      </w:r>
      <w:proofErr w:type="gramEnd"/>
      <w:r>
        <w:rPr>
          <w:sz w:val="22"/>
        </w:rPr>
        <w:t>-rh-postcentral,2022,Right,White,right postcentral white matter</w:t>
      </w:r>
    </w:p>
    <w:p w14:paraId="1B662160" w14:textId="77777777" w:rsidR="00932176" w:rsidRDefault="001D37B0">
      <w:pPr>
        <w:pStyle w:val="BodyFirst"/>
        <w:spacing w:line="240" w:lineRule="auto"/>
        <w:rPr>
          <w:sz w:val="22"/>
        </w:rPr>
      </w:pPr>
      <w:proofErr w:type="gramStart"/>
      <w:r>
        <w:rPr>
          <w:sz w:val="22"/>
        </w:rPr>
        <w:t>4023,wm</w:t>
      </w:r>
      <w:proofErr w:type="gramEnd"/>
      <w:r>
        <w:rPr>
          <w:sz w:val="22"/>
        </w:rPr>
        <w:t>-rh-posteriorcingulate,2023,Right,White,right posterior cingulate white matter</w:t>
      </w:r>
    </w:p>
    <w:p w14:paraId="381B2ABB" w14:textId="77777777" w:rsidR="00932176" w:rsidRDefault="001D37B0">
      <w:pPr>
        <w:pStyle w:val="BodyFirst"/>
        <w:spacing w:line="240" w:lineRule="auto"/>
        <w:rPr>
          <w:sz w:val="22"/>
        </w:rPr>
      </w:pPr>
      <w:proofErr w:type="gramStart"/>
      <w:r>
        <w:rPr>
          <w:sz w:val="22"/>
        </w:rPr>
        <w:t>4024,wm</w:t>
      </w:r>
      <w:proofErr w:type="gramEnd"/>
      <w:r>
        <w:rPr>
          <w:sz w:val="22"/>
        </w:rPr>
        <w:t>-rh-precentral,2024,Right,White,right precentral white matter</w:t>
      </w:r>
    </w:p>
    <w:p w14:paraId="05430D05" w14:textId="77777777" w:rsidR="00932176" w:rsidRDefault="001D37B0">
      <w:pPr>
        <w:pStyle w:val="BodyFirst"/>
        <w:spacing w:line="240" w:lineRule="auto"/>
        <w:rPr>
          <w:sz w:val="22"/>
        </w:rPr>
      </w:pPr>
      <w:proofErr w:type="gramStart"/>
      <w:r>
        <w:rPr>
          <w:sz w:val="22"/>
        </w:rPr>
        <w:t>4025,wm</w:t>
      </w:r>
      <w:proofErr w:type="gramEnd"/>
      <w:r>
        <w:rPr>
          <w:sz w:val="22"/>
        </w:rPr>
        <w:t>-rh-precuneus,2025,Right,White,right precuneus white matter</w:t>
      </w:r>
    </w:p>
    <w:p w14:paraId="78573E6C" w14:textId="77777777" w:rsidR="00932176" w:rsidRDefault="001D37B0">
      <w:pPr>
        <w:pStyle w:val="BodyFirst"/>
        <w:spacing w:line="240" w:lineRule="auto"/>
        <w:rPr>
          <w:sz w:val="22"/>
        </w:rPr>
      </w:pPr>
      <w:proofErr w:type="gramStart"/>
      <w:r>
        <w:rPr>
          <w:sz w:val="22"/>
        </w:rPr>
        <w:t>4026,wm</w:t>
      </w:r>
      <w:proofErr w:type="gramEnd"/>
      <w:r>
        <w:rPr>
          <w:sz w:val="22"/>
        </w:rPr>
        <w:t>-rh-rostralanteriorcingulate,2026,Right,White,right rostral anterior cingulate white matter</w:t>
      </w:r>
    </w:p>
    <w:p w14:paraId="4602AB9F" w14:textId="77777777" w:rsidR="00932176" w:rsidRDefault="001D37B0">
      <w:pPr>
        <w:pStyle w:val="BodyFirst"/>
        <w:spacing w:line="240" w:lineRule="auto"/>
        <w:rPr>
          <w:sz w:val="22"/>
        </w:rPr>
      </w:pPr>
      <w:proofErr w:type="gramStart"/>
      <w:r>
        <w:rPr>
          <w:sz w:val="22"/>
        </w:rPr>
        <w:t>4027,wm</w:t>
      </w:r>
      <w:proofErr w:type="gramEnd"/>
      <w:r>
        <w:rPr>
          <w:sz w:val="22"/>
        </w:rPr>
        <w:t>-rh-rostralmiddlefrontal,2027,Right,White,right rostral middle frontal white matter</w:t>
      </w:r>
    </w:p>
    <w:p w14:paraId="6F7ECC4C" w14:textId="77777777" w:rsidR="00932176" w:rsidRDefault="001D37B0">
      <w:pPr>
        <w:pStyle w:val="BodyFirst"/>
        <w:spacing w:line="240" w:lineRule="auto"/>
        <w:rPr>
          <w:sz w:val="22"/>
        </w:rPr>
      </w:pPr>
      <w:proofErr w:type="gramStart"/>
      <w:r>
        <w:rPr>
          <w:sz w:val="22"/>
        </w:rPr>
        <w:t>4028,wm</w:t>
      </w:r>
      <w:proofErr w:type="gramEnd"/>
      <w:r>
        <w:rPr>
          <w:sz w:val="22"/>
        </w:rPr>
        <w:t>-rh-superiorfrontal,2028,Right,White,right superior frontal white matter</w:t>
      </w:r>
    </w:p>
    <w:p w14:paraId="6E708222" w14:textId="77777777" w:rsidR="00932176" w:rsidRDefault="001D37B0">
      <w:pPr>
        <w:pStyle w:val="BodyFirst"/>
        <w:spacing w:line="240" w:lineRule="auto"/>
        <w:rPr>
          <w:sz w:val="22"/>
        </w:rPr>
      </w:pPr>
      <w:proofErr w:type="gramStart"/>
      <w:r>
        <w:rPr>
          <w:sz w:val="22"/>
        </w:rPr>
        <w:t>4029,wm</w:t>
      </w:r>
      <w:proofErr w:type="gramEnd"/>
      <w:r>
        <w:rPr>
          <w:sz w:val="22"/>
        </w:rPr>
        <w:t>-rh-superiorparietal,2029,Right,White,right superior parietal white matter</w:t>
      </w:r>
    </w:p>
    <w:p w14:paraId="6D3D3C5F" w14:textId="77777777" w:rsidR="00932176" w:rsidRDefault="001D37B0">
      <w:pPr>
        <w:pStyle w:val="BodyFirst"/>
        <w:spacing w:line="240" w:lineRule="auto"/>
        <w:rPr>
          <w:sz w:val="22"/>
        </w:rPr>
      </w:pPr>
      <w:proofErr w:type="gramStart"/>
      <w:r>
        <w:rPr>
          <w:sz w:val="22"/>
        </w:rPr>
        <w:t>4030,wm</w:t>
      </w:r>
      <w:proofErr w:type="gramEnd"/>
      <w:r>
        <w:rPr>
          <w:sz w:val="22"/>
        </w:rPr>
        <w:t>-rh-superiortemporal,2030,Right,White,right suprior temporal white matter</w:t>
      </w:r>
    </w:p>
    <w:p w14:paraId="6142099D" w14:textId="77777777" w:rsidR="00932176" w:rsidRDefault="001D37B0">
      <w:pPr>
        <w:pStyle w:val="BodyFirst"/>
        <w:spacing w:line="240" w:lineRule="auto"/>
        <w:rPr>
          <w:sz w:val="22"/>
        </w:rPr>
      </w:pPr>
      <w:proofErr w:type="gramStart"/>
      <w:r>
        <w:rPr>
          <w:sz w:val="22"/>
        </w:rPr>
        <w:t>4031,wm</w:t>
      </w:r>
      <w:proofErr w:type="gramEnd"/>
      <w:r>
        <w:rPr>
          <w:sz w:val="22"/>
        </w:rPr>
        <w:t>-rh-supramarginal,2031,Right,White,right supramarginal white matter</w:t>
      </w:r>
    </w:p>
    <w:p w14:paraId="3D77A4AD" w14:textId="77777777" w:rsidR="00932176" w:rsidRDefault="001D37B0">
      <w:pPr>
        <w:pStyle w:val="BodyFirst"/>
        <w:spacing w:line="240" w:lineRule="auto"/>
        <w:rPr>
          <w:sz w:val="22"/>
        </w:rPr>
      </w:pPr>
      <w:proofErr w:type="gramStart"/>
      <w:r>
        <w:rPr>
          <w:sz w:val="22"/>
        </w:rPr>
        <w:t>4032,wm</w:t>
      </w:r>
      <w:proofErr w:type="gramEnd"/>
      <w:r>
        <w:rPr>
          <w:sz w:val="22"/>
        </w:rPr>
        <w:t>-rh-frontalpole,2032,Right,White,right frontal pole white matter</w:t>
      </w:r>
    </w:p>
    <w:p w14:paraId="31F5561E" w14:textId="77777777" w:rsidR="00932176" w:rsidRDefault="001D37B0">
      <w:pPr>
        <w:pStyle w:val="BodyFirst"/>
        <w:spacing w:line="240" w:lineRule="auto"/>
        <w:rPr>
          <w:sz w:val="22"/>
        </w:rPr>
      </w:pPr>
      <w:proofErr w:type="gramStart"/>
      <w:r>
        <w:rPr>
          <w:sz w:val="22"/>
        </w:rPr>
        <w:t>4033,wm</w:t>
      </w:r>
      <w:proofErr w:type="gramEnd"/>
      <w:r>
        <w:rPr>
          <w:sz w:val="22"/>
        </w:rPr>
        <w:t>-rh-temporalpole,2033,Right,White,right temporal pole white matter</w:t>
      </w:r>
    </w:p>
    <w:p w14:paraId="2BF58B80" w14:textId="77777777" w:rsidR="00932176" w:rsidRDefault="001D37B0">
      <w:pPr>
        <w:pStyle w:val="BodyFirst"/>
        <w:spacing w:line="240" w:lineRule="auto"/>
        <w:rPr>
          <w:sz w:val="22"/>
        </w:rPr>
      </w:pPr>
      <w:proofErr w:type="gramStart"/>
      <w:r>
        <w:rPr>
          <w:sz w:val="22"/>
        </w:rPr>
        <w:t>4034,wm</w:t>
      </w:r>
      <w:proofErr w:type="gramEnd"/>
      <w:r>
        <w:rPr>
          <w:sz w:val="22"/>
        </w:rPr>
        <w:t>-rh-transversetemporal,2034,Right,White,right transverse temporal white matter</w:t>
      </w:r>
    </w:p>
    <w:p w14:paraId="05F575BC" w14:textId="77777777" w:rsidR="00932176" w:rsidRDefault="001D37B0">
      <w:pPr>
        <w:pStyle w:val="BodyFirst"/>
        <w:spacing w:line="240" w:lineRule="auto"/>
        <w:rPr>
          <w:sz w:val="22"/>
        </w:rPr>
      </w:pPr>
      <w:proofErr w:type="gramStart"/>
      <w:r>
        <w:rPr>
          <w:sz w:val="22"/>
        </w:rPr>
        <w:t>4035,wm</w:t>
      </w:r>
      <w:proofErr w:type="gramEnd"/>
      <w:r>
        <w:rPr>
          <w:sz w:val="22"/>
        </w:rPr>
        <w:t>-rh-insula,2035,Right,White,right insula white matter</w:t>
      </w:r>
    </w:p>
    <w:p w14:paraId="34B264AB" w14:textId="77777777" w:rsidR="00932176" w:rsidRDefault="001D37B0">
      <w:pPr>
        <w:pStyle w:val="BodyFirst"/>
        <w:spacing w:line="240" w:lineRule="auto"/>
        <w:rPr>
          <w:sz w:val="22"/>
        </w:rPr>
      </w:pPr>
      <w:proofErr w:type="gramStart"/>
      <w:r>
        <w:rPr>
          <w:sz w:val="22"/>
        </w:rPr>
        <w:t>5001,Left</w:t>
      </w:r>
      <w:proofErr w:type="gramEnd"/>
      <w:r>
        <w:rPr>
          <w:sz w:val="22"/>
        </w:rPr>
        <w:t>-UnsegmentedWhiteMatter,,Left,White,left unsegmented white matter</w:t>
      </w:r>
    </w:p>
    <w:p w14:paraId="3ACCD6E1" w14:textId="77777777" w:rsidR="00932176" w:rsidRDefault="001D37B0">
      <w:pPr>
        <w:pStyle w:val="BodyFirst"/>
        <w:spacing w:line="240" w:lineRule="auto"/>
      </w:pPr>
      <w:proofErr w:type="gramStart"/>
      <w:r>
        <w:rPr>
          <w:sz w:val="22"/>
        </w:rPr>
        <w:t>5002,Right</w:t>
      </w:r>
      <w:proofErr w:type="gramEnd"/>
      <w:r>
        <w:rPr>
          <w:sz w:val="22"/>
        </w:rPr>
        <w:t>-UnsegmentedWhiteMatter,,Right,White,right unsegmented white matter</w:t>
      </w:r>
    </w:p>
    <w:p w14:paraId="5F5C38A6" w14:textId="77777777" w:rsidR="00932176" w:rsidRDefault="00932176">
      <w:pPr>
        <w:sectPr w:rsidR="00932176" w:rsidSect="004151FF">
          <w:headerReference w:type="default" r:id="rId48"/>
          <w:footerReference w:type="default" r:id="rId49"/>
          <w:type w:val="continuous"/>
          <w:pgSz w:w="12240" w:h="15840"/>
          <w:pgMar w:top="1440" w:right="1440" w:bottom="1440" w:left="2160" w:header="720" w:footer="720" w:gutter="0"/>
          <w:cols w:space="720"/>
          <w:formProt w:val="0"/>
          <w:docGrid w:linePitch="360"/>
        </w:sectPr>
      </w:pPr>
    </w:p>
    <w:p w14:paraId="6FF61A02" w14:textId="77777777" w:rsidR="001D37B0" w:rsidRDefault="001D37B0"/>
    <w:sectPr w:rsidR="001D37B0">
      <w:type w:val="continuous"/>
      <w:pgSz w:w="12240" w:h="15840"/>
      <w:pgMar w:top="777" w:right="720" w:bottom="777" w:left="720" w:header="720" w:footer="720"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Jacob Levman" w:date="2019-07-30T09:53:00Z" w:initials="JL">
    <w:p w14:paraId="6E977D89" w14:textId="77777777" w:rsidR="00F210A6" w:rsidRDefault="00F210A6">
      <w:pPr>
        <w:pStyle w:val="CommentText"/>
      </w:pPr>
      <w:r>
        <w:rPr>
          <w:rStyle w:val="CommentReference"/>
        </w:rPr>
        <w:annotationRef/>
      </w:r>
      <w:r>
        <w:t>New paragrphs have either a blank line after the previous paragraph of an indentation (tab) throughout the manuscript.</w:t>
      </w:r>
    </w:p>
  </w:comment>
  <w:comment w:id="37" w:author="Jacob Levman" w:date="2019-07-30T09:56:00Z" w:initials="JL">
    <w:p w14:paraId="0CF19D62" w14:textId="6C5F260C" w:rsidR="00800971" w:rsidRDefault="00800971">
      <w:pPr>
        <w:pStyle w:val="CommentText"/>
      </w:pPr>
      <w:r>
        <w:rPr>
          <w:rStyle w:val="CommentReference"/>
        </w:rPr>
        <w:annotationRef/>
      </w:r>
      <w:r>
        <w:t>Mention words like Big data in this paragraph and also distributed computing should be mentioned right here.</w:t>
      </w:r>
    </w:p>
  </w:comment>
  <w:comment w:id="44" w:author="Jacob Levman" w:date="2019-07-30T09:57:00Z" w:initials="JL">
    <w:p w14:paraId="67B944DF" w14:textId="755FCC44" w:rsidR="00800971" w:rsidRDefault="00800971">
      <w:pPr>
        <w:pStyle w:val="CommentText"/>
      </w:pPr>
      <w:r>
        <w:rPr>
          <w:rStyle w:val="CommentReference"/>
        </w:rPr>
        <w:annotationRef/>
      </w:r>
      <w:r>
        <w:t>We are looking in the GM as well so let’s cut this</w:t>
      </w:r>
    </w:p>
  </w:comment>
  <w:comment w:id="63" w:author="Jacob Levman" w:date="2019-07-30T10:01:00Z" w:initials="JL">
    <w:p w14:paraId="495C1D7D" w14:textId="5EB12B1C" w:rsidR="003846B1" w:rsidRDefault="003846B1">
      <w:pPr>
        <w:pStyle w:val="CommentText"/>
      </w:pPr>
      <w:r>
        <w:rPr>
          <w:rStyle w:val="CommentReference"/>
        </w:rPr>
        <w:annotationRef/>
      </w:r>
      <w:r>
        <w:t>Full justification of paragraph throughout the manuscript as was done above.</w:t>
      </w:r>
    </w:p>
  </w:comment>
  <w:comment w:id="78" w:author="Jacob Levman" w:date="2019-07-30T10:26:00Z" w:initials="JL">
    <w:p w14:paraId="34DC05BA" w14:textId="65061CB8" w:rsidR="008E29B0" w:rsidRDefault="008E29B0">
      <w:pPr>
        <w:pStyle w:val="CommentText"/>
      </w:pPr>
      <w:r>
        <w:rPr>
          <w:rStyle w:val="CommentReference"/>
        </w:rPr>
        <w:annotationRef/>
      </w:r>
      <w:r>
        <w:t>I would like the scale of thousands of axons checked. I.e. how many are bundled into a few cubic millimeters? Alternativelty you can cut the ‘thousands of’ words from the sentence.</w:t>
      </w:r>
    </w:p>
  </w:comment>
  <w:comment w:id="81" w:author="Jacob Levman" w:date="2019-07-30T10:28:00Z" w:initials="JL">
    <w:p w14:paraId="4FB458FF" w14:textId="127892D8" w:rsidR="00C2697B" w:rsidRDefault="00C2697B">
      <w:pPr>
        <w:pStyle w:val="CommentText"/>
      </w:pPr>
      <w:r>
        <w:rPr>
          <w:rStyle w:val="CommentReference"/>
        </w:rPr>
        <w:annotationRef/>
      </w:r>
      <w:r>
        <w:t xml:space="preserve">Historical?? Could you mean </w:t>
      </w:r>
      <w:proofErr w:type="gramStart"/>
      <w:r>
        <w:t>histological?.</w:t>
      </w:r>
      <w:proofErr w:type="gramEnd"/>
      <w:r>
        <w:t xml:space="preserve"> </w:t>
      </w:r>
      <w:proofErr w:type="gramStart"/>
      <w:r>
        <w:t>Also</w:t>
      </w:r>
      <w:proofErr w:type="gramEnd"/>
      <w:r>
        <w:t xml:space="preserve"> this statement needs a citation.</w:t>
      </w:r>
    </w:p>
  </w:comment>
  <w:comment w:id="92" w:author="Jacob Levman" w:date="2019-07-30T10:30:00Z" w:initials="JL">
    <w:p w14:paraId="096F5C62" w14:textId="6336C9A2" w:rsidR="00D958BF" w:rsidRDefault="00D958BF">
      <w:pPr>
        <w:pStyle w:val="CommentText"/>
      </w:pPr>
      <w:r>
        <w:rPr>
          <w:rStyle w:val="CommentReference"/>
        </w:rPr>
        <w:annotationRef/>
      </w:r>
      <w:r>
        <w:t>When you have a citation at the end of sentence, include a space after the final word but before the open square bracket.</w:t>
      </w:r>
      <w:r w:rsidR="00E57765">
        <w:t xml:space="preserve"> Do this throughout the document.</w:t>
      </w:r>
    </w:p>
  </w:comment>
  <w:comment w:id="94" w:author="Jacob Levman" w:date="2019-07-30T10:32:00Z" w:initials="JL">
    <w:p w14:paraId="47E22E28" w14:textId="09574C68" w:rsidR="00E57765" w:rsidRDefault="00E57765">
      <w:pPr>
        <w:pStyle w:val="CommentText"/>
      </w:pPr>
      <w:r>
        <w:rPr>
          <w:rStyle w:val="CommentReference"/>
        </w:rPr>
        <w:annotationRef/>
      </w:r>
      <w:r>
        <w:t xml:space="preserve">I need your citation list at the end of the thesis to see what the citations acutally are. Is this a citation that outlines the Dice score or where the source of this HCP Dice score data in Figure 1 comes </w:t>
      </w:r>
      <w:proofErr w:type="gramStart"/>
      <w:r>
        <w:t>from.</w:t>
      </w:r>
      <w:proofErr w:type="gramEnd"/>
      <w:r>
        <w:t xml:space="preserve"> A citation is definitely needed for the figure.</w:t>
      </w:r>
    </w:p>
  </w:comment>
  <w:comment w:id="96" w:author="Jacob Levman" w:date="2019-07-30T10:34:00Z" w:initials="JL">
    <w:p w14:paraId="489EF3C2" w14:textId="4B47416C" w:rsidR="00042A59" w:rsidRDefault="00042A59">
      <w:pPr>
        <w:pStyle w:val="CommentText"/>
      </w:pPr>
      <w:r>
        <w:rPr>
          <w:rStyle w:val="CommentReference"/>
        </w:rPr>
        <w:annotationRef/>
      </w:r>
      <w:r>
        <w:t>TRACULA is inherently FreeSurfer compatible as it was created by people from the FreeSurfer group. Mention this and include a citation of TRACULA’s original article(s)</w:t>
      </w:r>
    </w:p>
  </w:comment>
  <w:comment w:id="98" w:author="Jacob Levman" w:date="2019-07-31T10:41:00Z" w:initials="JL">
    <w:p w14:paraId="3B9503C6" w14:textId="5438A9D1" w:rsidR="00D33EFA" w:rsidRDefault="00D33EFA">
      <w:pPr>
        <w:pStyle w:val="CommentText"/>
      </w:pPr>
      <w:r>
        <w:rPr>
          <w:rStyle w:val="CommentReference"/>
        </w:rPr>
        <w:annotationRef/>
      </w:r>
      <w:r w:rsidR="00686878">
        <w:t>W</w:t>
      </w:r>
      <w:r>
        <w:t>e</w:t>
      </w:r>
      <w:r w:rsidR="00686878">
        <w:t xml:space="preserve"> haven’t used this term in the thesis before now. Can we replace it with tractography?</w:t>
      </w:r>
    </w:p>
  </w:comment>
  <w:comment w:id="101" w:author="Jacob Levman" w:date="2019-07-31T10:43:00Z" w:initials="JL">
    <w:p w14:paraId="00FF4A30" w14:textId="115AE488" w:rsidR="00686878" w:rsidRDefault="00686878">
      <w:pPr>
        <w:pStyle w:val="CommentText"/>
      </w:pPr>
      <w:r>
        <w:rPr>
          <w:rStyle w:val="CommentReference"/>
        </w:rPr>
        <w:annotationRef/>
      </w:r>
      <w:r>
        <w:t>Diligence? Presumably this means care in the use of this techqnique? (I prefer a statement like that than just diligence by itself – being specific is always welcome in these documents)</w:t>
      </w:r>
    </w:p>
  </w:comment>
  <w:comment w:id="102" w:author="Jacob Levman" w:date="2019-07-31T10:45:00Z" w:initials="JL">
    <w:p w14:paraId="1FC0D7FD" w14:textId="77777777" w:rsidR="00096808" w:rsidRDefault="00096808">
      <w:pPr>
        <w:pStyle w:val="CommentText"/>
      </w:pPr>
      <w:r>
        <w:rPr>
          <w:rStyle w:val="CommentReference"/>
        </w:rPr>
        <w:annotationRef/>
      </w:r>
      <w:r>
        <w:t>Let’s avoid saying we are identifying white matter tracts throughout (unless the sub technique we are looking at is literally called a white matter technique (as some of the ones above appear to have been named</w:t>
      </w:r>
      <w:proofErr w:type="gramStart"/>
      <w:r>
        <w:t>),.</w:t>
      </w:r>
      <w:proofErr w:type="gramEnd"/>
      <w:r>
        <w:t xml:space="preserve"> We are tracking these tracts into grey natter, so let’s not make it sound like it is white matter only.</w:t>
      </w:r>
    </w:p>
    <w:p w14:paraId="43E4191E" w14:textId="5525A1E6" w:rsidR="00096808" w:rsidRDefault="00096808">
      <w:pPr>
        <w:pStyle w:val="CommentText"/>
      </w:pPr>
    </w:p>
  </w:comment>
  <w:comment w:id="123" w:author="Jacob Levman" w:date="2019-07-31T10:59:00Z" w:initials="JL">
    <w:p w14:paraId="1ED49735" w14:textId="1117B3A4" w:rsidR="002229D7" w:rsidRDefault="002229D7">
      <w:pPr>
        <w:pStyle w:val="CommentText"/>
      </w:pPr>
      <w:r>
        <w:rPr>
          <w:rStyle w:val="CommentReference"/>
        </w:rPr>
        <w:annotationRef/>
      </w:r>
      <w:r>
        <w:t>This little section is pretty light for an intro on ML. We will definitely need more material here with citations to all the main ML techniques that we are including in your analysis and a bunch more citations to application papers that use ML to diagnose condition X from MRI, or better yet ML relying on HCP data or similar connectomics supporting data.</w:t>
      </w:r>
    </w:p>
  </w:comment>
  <w:comment w:id="132" w:author="Jacob Levman" w:date="2019-07-31T11:04:00Z" w:initials="JL">
    <w:p w14:paraId="4455A0B1" w14:textId="3E7358CB" w:rsidR="00ED36EE" w:rsidRDefault="00ED36EE">
      <w:pPr>
        <w:pStyle w:val="CommentText"/>
      </w:pPr>
      <w:r>
        <w:rPr>
          <w:rStyle w:val="CommentReference"/>
        </w:rPr>
        <w:annotationRef/>
      </w:r>
      <w:r>
        <w:t>I assume this is my insula paper</w:t>
      </w:r>
    </w:p>
  </w:comment>
  <w:comment w:id="138" w:author="Jacob Levman" w:date="2019-07-31T11:07:00Z" w:initials="JL">
    <w:p w14:paraId="76E4D71E" w14:textId="00304071" w:rsidR="000230EC" w:rsidRDefault="000230EC">
      <w:pPr>
        <w:pStyle w:val="CommentText"/>
      </w:pPr>
      <w:r>
        <w:rPr>
          <w:rStyle w:val="CommentReference"/>
        </w:rPr>
        <w:annotationRef/>
      </w:r>
      <w:r>
        <w:t xml:space="preserve">From here on out we should emphasize that what you are doing is unque/different from the much more limited pipeline we had set up for the insula study. </w:t>
      </w:r>
      <w:proofErr w:type="gramStart"/>
      <w:r>
        <w:t>You</w:t>
      </w:r>
      <w:proofErr w:type="gramEnd"/>
      <w:r>
        <w:t xml:space="preserve"> version includes exhaustive connectimics…</w:t>
      </w:r>
    </w:p>
  </w:comment>
  <w:comment w:id="168" w:author="Jacob Levman" w:date="2019-07-31T11:17:00Z" w:initials="JL">
    <w:p w14:paraId="378C9A5C" w14:textId="7B18C190" w:rsidR="00644E21" w:rsidRDefault="00644E21">
      <w:pPr>
        <w:pStyle w:val="CommentText"/>
      </w:pPr>
      <w:r>
        <w:rPr>
          <w:rStyle w:val="CommentReference"/>
        </w:rPr>
        <w:annotationRef/>
      </w:r>
      <w:r>
        <w:t>FA and ADC haven’t been introduced yet. Do so before or give it a brief intro inline here.</w:t>
      </w:r>
    </w:p>
  </w:comment>
  <w:comment w:id="181" w:author="Jacob Levman" w:date="2019-07-31T11:21:00Z" w:initials="JL">
    <w:p w14:paraId="64361254" w14:textId="039ECBB2" w:rsidR="001568EE" w:rsidRDefault="001568EE">
      <w:pPr>
        <w:pStyle w:val="CommentText"/>
      </w:pPr>
      <w:r>
        <w:rPr>
          <w:rStyle w:val="CommentReference"/>
        </w:rPr>
        <w:annotationRef/>
      </w:r>
      <w:r>
        <w:t>Cut this as everything is in FreeSurfer output space at 1x1x1mm</w:t>
      </w:r>
    </w:p>
  </w:comment>
  <w:comment w:id="182" w:author="Jacob Levman" w:date="2019-07-31T11:22:00Z" w:initials="JL">
    <w:p w14:paraId="593DB8F9" w14:textId="4186B9C2" w:rsidR="001568EE" w:rsidRDefault="001568EE">
      <w:pPr>
        <w:pStyle w:val="CommentText"/>
      </w:pPr>
      <w:r>
        <w:rPr>
          <w:rStyle w:val="CommentReference"/>
        </w:rPr>
        <w:annotationRef/>
      </w:r>
      <w:r>
        <w:t>How is this different from tract count?</w:t>
      </w:r>
    </w:p>
  </w:comment>
  <w:comment w:id="185" w:author="Jacob Levman" w:date="2019-07-31T11:23:00Z" w:initials="JL">
    <w:p w14:paraId="68911121" w14:textId="7DDBD7DB" w:rsidR="001568EE" w:rsidRDefault="001568EE">
      <w:pPr>
        <w:pStyle w:val="CommentText"/>
      </w:pPr>
      <w:r>
        <w:rPr>
          <w:rStyle w:val="CommentReference"/>
        </w:rPr>
        <w:annotationRef/>
      </w:r>
      <w:r>
        <w:t>Repetitive with number of tracts between two ROIs above</w:t>
      </w:r>
    </w:p>
  </w:comment>
  <w:comment w:id="224" w:author="Jacob Levman" w:date="2019-08-01T11:09:00Z" w:initials="JL">
    <w:p w14:paraId="6DE401B8" w14:textId="41628C90" w:rsidR="00DD67B6" w:rsidRDefault="00DD67B6">
      <w:pPr>
        <w:pStyle w:val="CommentText"/>
      </w:pPr>
      <w:r>
        <w:rPr>
          <w:rStyle w:val="CommentReference"/>
        </w:rPr>
        <w:annotationRef/>
      </w:r>
      <w:r>
        <w:t>Let’s keep CRUSH consistent throughout the document, I believe it was all caps earlier? Just make it consistent everywhere</w:t>
      </w:r>
    </w:p>
  </w:comment>
  <w:comment w:id="236" w:author="Jacob Levman" w:date="2019-08-01T11:13:00Z" w:initials="JL">
    <w:p w14:paraId="3C46249B" w14:textId="0BA35522" w:rsidR="00713613" w:rsidRDefault="00713613">
      <w:pPr>
        <w:pStyle w:val="CommentText"/>
      </w:pPr>
      <w:r>
        <w:rPr>
          <w:rStyle w:val="CommentReference"/>
        </w:rPr>
        <w:annotationRef/>
      </w:r>
      <w:r>
        <w:t>You need to clearly state whether a negative effect size means females have a higher or lower measured value right up here in the intro.</w:t>
      </w:r>
    </w:p>
  </w:comment>
  <w:comment w:id="246" w:author="Jacob Levman" w:date="2019-08-01T11:18:00Z" w:initials="JL">
    <w:p w14:paraId="6B4C9F81" w14:textId="758FFD8A" w:rsidR="00713613" w:rsidRDefault="00713613">
      <w:pPr>
        <w:pStyle w:val="CommentText"/>
      </w:pPr>
      <w:r>
        <w:rPr>
          <w:rStyle w:val="CommentReference"/>
        </w:rPr>
        <w:annotationRef/>
      </w:r>
    </w:p>
  </w:comment>
  <w:comment w:id="249" w:author="Jacob Levman" w:date="2019-08-01T11:26:00Z" w:initials="JL">
    <w:p w14:paraId="1E0553F2" w14:textId="3EFB8E54" w:rsidR="009A0523" w:rsidRDefault="009A0523">
      <w:pPr>
        <w:pStyle w:val="CommentText"/>
      </w:pPr>
      <w:r>
        <w:rPr>
          <w:rStyle w:val="CommentReference"/>
        </w:rPr>
        <w:annotationRef/>
      </w:r>
      <w:r>
        <w:t>All of these figures would be much better if divided into</w:t>
      </w:r>
    </w:p>
  </w:comment>
  <w:comment w:id="248" w:author="Jacob Levman" w:date="2019-08-01T11:18:00Z" w:initials="JL">
    <w:p w14:paraId="2FFE83B5" w14:textId="0A787832" w:rsidR="00713613" w:rsidRDefault="00713613">
      <w:pPr>
        <w:pStyle w:val="CommentText"/>
      </w:pPr>
      <w:r>
        <w:rPr>
          <w:rStyle w:val="CommentReference"/>
        </w:rPr>
        <w:annotationRef/>
      </w:r>
      <w:r>
        <w:t>This figure needs age ranges for each band on the x axis</w:t>
      </w:r>
    </w:p>
  </w:comment>
  <w:comment w:id="259" w:author="Jacob Levman" w:date="2019-08-01T11:22:00Z" w:initials="JL">
    <w:p w14:paraId="5A04ED76" w14:textId="57D8B184" w:rsidR="00713613" w:rsidRDefault="00713613">
      <w:pPr>
        <w:pStyle w:val="CommentText"/>
      </w:pPr>
      <w:r>
        <w:rPr>
          <w:rStyle w:val="CommentReference"/>
        </w:rPr>
        <w:annotationRef/>
      </w:r>
      <w:r>
        <w:t>This figure does not illustrate the effect sizes from the table above well. Probably each pane needs to be zoomed in on (I.e. change the scale on the y axis) to show the gender differences in colour differences.</w:t>
      </w:r>
    </w:p>
  </w:comment>
  <w:comment w:id="261" w:author="Jacob Levman" w:date="2019-08-01T11:23:00Z" w:initials="JL">
    <w:p w14:paraId="50B7390C" w14:textId="45697348" w:rsidR="009A0523" w:rsidRDefault="009A0523">
      <w:pPr>
        <w:pStyle w:val="CommentText"/>
      </w:pPr>
      <w:r>
        <w:rPr>
          <w:rStyle w:val="CommentReference"/>
        </w:rPr>
        <w:annotationRef/>
      </w:r>
      <w:r>
        <w:t xml:space="preserve">Be careful with statements like this – it is too strongly worded given the figure 13 which shows overlap between males and females on these measurements. Simply put a female adult has more tracts than all </w:t>
      </w:r>
      <w:proofErr w:type="gramStart"/>
      <w:r>
        <w:t>0-2 year old</w:t>
      </w:r>
      <w:proofErr w:type="gramEnd"/>
      <w:r>
        <w:t xml:space="preserve"> males so this statement is factually incorrect.</w:t>
      </w:r>
    </w:p>
  </w:comment>
  <w:comment w:id="272" w:author="Jacob Levman" w:date="2019-08-01T11:32:00Z" w:initials="JL">
    <w:p w14:paraId="496F65C6" w14:textId="34D3C1DE" w:rsidR="009A0523" w:rsidRDefault="009A0523">
      <w:pPr>
        <w:pStyle w:val="CommentText"/>
      </w:pPr>
      <w:r>
        <w:rPr>
          <w:rStyle w:val="CommentReference"/>
        </w:rPr>
        <w:annotationRef/>
      </w:r>
      <w:r>
        <w:t>?? White matter volume seems not right here</w:t>
      </w:r>
    </w:p>
  </w:comment>
  <w:comment w:id="273" w:author="Jacob Levman" w:date="2019-08-01T11:32:00Z" w:initials="JL">
    <w:p w14:paraId="3AC13D70" w14:textId="51899CD0" w:rsidR="009A0523" w:rsidRDefault="009A0523">
      <w:pPr>
        <w:pStyle w:val="CommentText"/>
      </w:pPr>
      <w:r>
        <w:rPr>
          <w:rStyle w:val="CommentReference"/>
        </w:rPr>
        <w:annotationRef/>
      </w:r>
      <w:r>
        <w:t>Figure 11 is way off</w:t>
      </w:r>
    </w:p>
  </w:comment>
  <w:comment w:id="274" w:author="Jacob Levman" w:date="2019-08-01T11:32:00Z" w:initials="JL">
    <w:p w14:paraId="3BA39F18" w14:textId="0F1B2AB2" w:rsidR="009A0523" w:rsidRDefault="009A0523">
      <w:pPr>
        <w:pStyle w:val="CommentText"/>
      </w:pPr>
      <w:r>
        <w:rPr>
          <w:rStyle w:val="CommentReference"/>
        </w:rPr>
        <w:annotationRef/>
      </w:r>
    </w:p>
  </w:comment>
  <w:comment w:id="277" w:author="Jacob Levman" w:date="2019-08-01T11:33:00Z" w:initials="JL">
    <w:p w14:paraId="2751C14A" w14:textId="433A989F" w:rsidR="009A0523" w:rsidRDefault="009A0523">
      <w:pPr>
        <w:pStyle w:val="CommentText"/>
      </w:pPr>
      <w:r>
        <w:rPr>
          <w:rStyle w:val="CommentReference"/>
        </w:rPr>
        <w:annotationRef/>
      </w:r>
      <w:r>
        <w:t>Y axis needs to be zoomed in on</w:t>
      </w:r>
    </w:p>
  </w:comment>
  <w:comment w:id="279" w:author="Jacob Levman" w:date="2019-08-01T11:33:00Z" w:initials="JL">
    <w:p w14:paraId="39FDD63E" w14:textId="3E8EC974" w:rsidR="009A0523" w:rsidRDefault="009A0523">
      <w:pPr>
        <w:pStyle w:val="CommentText"/>
      </w:pPr>
      <w:r>
        <w:rPr>
          <w:rStyle w:val="CommentReference"/>
        </w:rPr>
        <w:annotationRef/>
      </w:r>
      <w:r>
        <w:t>Can’t be both mean and standard deviation, presumably this is stddev only?</w:t>
      </w:r>
      <w:r w:rsidR="004A5FF2">
        <w:t xml:space="preserve"> </w:t>
      </w:r>
    </w:p>
  </w:comment>
  <w:comment w:id="280" w:author="Jacob Levman" w:date="2019-08-01T11:34:00Z" w:initials="JL">
    <w:p w14:paraId="06D349AD" w14:textId="21C4DBA0" w:rsidR="004A5FF2" w:rsidRDefault="004A5FF2">
      <w:pPr>
        <w:pStyle w:val="CommentText"/>
      </w:pPr>
      <w:r>
        <w:rPr>
          <w:rStyle w:val="CommentReference"/>
        </w:rPr>
        <w:annotationRef/>
      </w:r>
      <w:r>
        <w:t>Let’s add that stddev of FA might be a marker of pruning which might imply that females exhibit more rapid pruning in these connections in the brain.</w:t>
      </w:r>
    </w:p>
  </w:comment>
  <w:comment w:id="281" w:author="Jacob Levman" w:date="2019-08-01T11:35:00Z" w:initials="JL">
    <w:p w14:paraId="47A9B178" w14:textId="0150C163" w:rsidR="004A5FF2" w:rsidRDefault="004A5FF2">
      <w:pPr>
        <w:pStyle w:val="CommentText"/>
      </w:pPr>
      <w:r>
        <w:rPr>
          <w:rStyle w:val="CommentReference"/>
        </w:rPr>
        <w:annotationRef/>
      </w:r>
      <w:r>
        <w:t>Center image</w:t>
      </w:r>
    </w:p>
  </w:comment>
  <w:comment w:id="283" w:author="Jacob Levman" w:date="2019-08-01T11:35:00Z" w:initials="JL">
    <w:p w14:paraId="121799EE" w14:textId="00BFAE19" w:rsidR="004A5FF2" w:rsidRDefault="004A5FF2">
      <w:pPr>
        <w:pStyle w:val="CommentText"/>
      </w:pPr>
      <w:r>
        <w:rPr>
          <w:rStyle w:val="CommentReference"/>
        </w:rPr>
        <w:annotationRef/>
      </w:r>
      <w:r>
        <w:t>??</w:t>
      </w:r>
    </w:p>
  </w:comment>
  <w:comment w:id="286" w:author="Jacob Levman" w:date="2019-08-01T11:37:00Z" w:initials="JL">
    <w:p w14:paraId="2A00A54A" w14:textId="78F90551" w:rsidR="004A5FF2" w:rsidRDefault="004A5FF2">
      <w:pPr>
        <w:pStyle w:val="CommentText"/>
      </w:pPr>
      <w:r>
        <w:rPr>
          <w:rStyle w:val="CommentReference"/>
        </w:rPr>
        <w:annotationRef/>
      </w:r>
      <w:r>
        <w:t>I need help interpreting these plots (revisions, zooming in on the bulk of the data while avoiding outliers or just cut it if it is not informative)</w:t>
      </w:r>
      <w:bookmarkStart w:id="287" w:name="_GoBack"/>
      <w:bookmarkEnd w:id="287"/>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977D89" w15:done="0"/>
  <w15:commentEx w15:paraId="0CF19D62" w15:done="0"/>
  <w15:commentEx w15:paraId="67B944DF" w15:done="0"/>
  <w15:commentEx w15:paraId="495C1D7D" w15:done="0"/>
  <w15:commentEx w15:paraId="34DC05BA" w15:done="0"/>
  <w15:commentEx w15:paraId="4FB458FF" w15:done="0"/>
  <w15:commentEx w15:paraId="096F5C62" w15:done="0"/>
  <w15:commentEx w15:paraId="47E22E28" w15:done="0"/>
  <w15:commentEx w15:paraId="489EF3C2" w15:done="0"/>
  <w15:commentEx w15:paraId="3B9503C6" w15:done="0"/>
  <w15:commentEx w15:paraId="00FF4A30" w15:done="0"/>
  <w15:commentEx w15:paraId="43E4191E" w15:done="0"/>
  <w15:commentEx w15:paraId="1ED49735" w15:done="0"/>
  <w15:commentEx w15:paraId="4455A0B1" w15:done="0"/>
  <w15:commentEx w15:paraId="76E4D71E" w15:done="0"/>
  <w15:commentEx w15:paraId="378C9A5C" w15:done="0"/>
  <w15:commentEx w15:paraId="64361254" w15:done="0"/>
  <w15:commentEx w15:paraId="593DB8F9" w15:done="0"/>
  <w15:commentEx w15:paraId="68911121" w15:done="0"/>
  <w15:commentEx w15:paraId="6DE401B8" w15:done="0"/>
  <w15:commentEx w15:paraId="3C46249B" w15:done="0"/>
  <w15:commentEx w15:paraId="6B4C9F81" w15:done="0"/>
  <w15:commentEx w15:paraId="1E0553F2" w15:done="0"/>
  <w15:commentEx w15:paraId="2FFE83B5" w15:done="0"/>
  <w15:commentEx w15:paraId="5A04ED76" w15:done="0"/>
  <w15:commentEx w15:paraId="50B7390C" w15:done="0"/>
  <w15:commentEx w15:paraId="496F65C6" w15:done="0"/>
  <w15:commentEx w15:paraId="3AC13D70" w15:done="0"/>
  <w15:commentEx w15:paraId="3BA39F18" w15:paraIdParent="3AC13D70" w15:done="0"/>
  <w15:commentEx w15:paraId="2751C14A" w15:done="0"/>
  <w15:commentEx w15:paraId="39FDD63E" w15:done="0"/>
  <w15:commentEx w15:paraId="06D349AD" w15:done="0"/>
  <w15:commentEx w15:paraId="47A9B178" w15:done="0"/>
  <w15:commentEx w15:paraId="121799EE" w15:done="0"/>
  <w15:commentEx w15:paraId="2A00A54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977D89" w16cid:durableId="20EA91FC"/>
  <w16cid:commentId w16cid:paraId="0CF19D62" w16cid:durableId="20EA92B1"/>
  <w16cid:commentId w16cid:paraId="67B944DF" w16cid:durableId="20EA930B"/>
  <w16cid:commentId w16cid:paraId="495C1D7D" w16cid:durableId="20EA93F2"/>
  <w16cid:commentId w16cid:paraId="34DC05BA" w16cid:durableId="20EA99C0"/>
  <w16cid:commentId w16cid:paraId="4FB458FF" w16cid:durableId="20EA9A37"/>
  <w16cid:commentId w16cid:paraId="096F5C62" w16cid:durableId="20EA9ABF"/>
  <w16cid:commentId w16cid:paraId="47E22E28" w16cid:durableId="20EA9B59"/>
  <w16cid:commentId w16cid:paraId="489EF3C2" w16cid:durableId="20EA9BCE"/>
  <w16cid:commentId w16cid:paraId="3B9503C6" w16cid:durableId="20EBEEE8"/>
  <w16cid:commentId w16cid:paraId="00FF4A30" w16cid:durableId="20EBEF63"/>
  <w16cid:commentId w16cid:paraId="43E4191E" w16cid:durableId="20EBEFC5"/>
  <w16cid:commentId w16cid:paraId="1ED49735" w16cid:durableId="20EBF304"/>
  <w16cid:commentId w16cid:paraId="4455A0B1" w16cid:durableId="20EBF42F"/>
  <w16cid:commentId w16cid:paraId="76E4D71E" w16cid:durableId="20EBF4F9"/>
  <w16cid:commentId w16cid:paraId="378C9A5C" w16cid:durableId="20EBF74F"/>
  <w16cid:commentId w16cid:paraId="64361254" w16cid:durableId="20EBF84B"/>
  <w16cid:commentId w16cid:paraId="593DB8F9" w16cid:durableId="20EBF87B"/>
  <w16cid:commentId w16cid:paraId="68911121" w16cid:durableId="20EBF8A9"/>
  <w16cid:commentId w16cid:paraId="6DE401B8" w16cid:durableId="20ED46FB"/>
  <w16cid:commentId w16cid:paraId="3C46249B" w16cid:durableId="20ED47DE"/>
  <w16cid:commentId w16cid:paraId="6B4C9F81" w16cid:durableId="20ED48F7"/>
  <w16cid:commentId w16cid:paraId="1E0553F2" w16cid:durableId="20ED4AD5"/>
  <w16cid:commentId w16cid:paraId="2FFE83B5" w16cid:durableId="20ED48FD"/>
  <w16cid:commentId w16cid:paraId="5A04ED76" w16cid:durableId="20ED49DA"/>
  <w16cid:commentId w16cid:paraId="50B7390C" w16cid:durableId="20ED4A4E"/>
  <w16cid:commentId w16cid:paraId="496F65C6" w16cid:durableId="20ED4C32"/>
  <w16cid:commentId w16cid:paraId="3AC13D70" w16cid:durableId="20ED4C4F"/>
  <w16cid:commentId w16cid:paraId="3BA39F18" w16cid:durableId="20ED4C54"/>
  <w16cid:commentId w16cid:paraId="2751C14A" w16cid:durableId="20ED4C90"/>
  <w16cid:commentId w16cid:paraId="39FDD63E" w16cid:durableId="20ED4CA7"/>
  <w16cid:commentId w16cid:paraId="06D349AD" w16cid:durableId="20ED4CC8"/>
  <w16cid:commentId w16cid:paraId="47A9B178" w16cid:durableId="20ED4D01"/>
  <w16cid:commentId w16cid:paraId="121799EE" w16cid:durableId="20ED4D19"/>
  <w16cid:commentId w16cid:paraId="2A00A54A" w16cid:durableId="20ED4D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CE5B28" w14:textId="77777777" w:rsidR="00F3197F" w:rsidRDefault="00F3197F">
      <w:r>
        <w:separator/>
      </w:r>
    </w:p>
  </w:endnote>
  <w:endnote w:type="continuationSeparator" w:id="0">
    <w:p w14:paraId="6EC98D87" w14:textId="77777777" w:rsidR="00F3197F" w:rsidRDefault="00F319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Sylfaen"/>
    <w:panose1 w:val="020B0604020202020204"/>
    <w:charset w:val="00"/>
    <w:family w:val="swiss"/>
    <w:pitch w:val="variable"/>
    <w:sig w:usb0="E4002EFF" w:usb1="C000E47F" w:usb2="00000009" w:usb3="00000000" w:csb0="000001FF" w:csb1="00000000"/>
  </w:font>
  <w:font w:name="Liberation Sans">
    <w:altName w:val="Arial"/>
    <w:panose1 w:val="020B0604020202020204"/>
    <w:charset w:val="01"/>
    <w:family w:val="swiss"/>
    <w:pitch w:val="variable"/>
  </w:font>
  <w:font w:name="WenQuanYi Micro Hei">
    <w:panose1 w:val="020B0604020202020204"/>
    <w:charset w:val="00"/>
    <w:family w:val="roman"/>
    <w:notTrueType/>
    <w:pitch w:val="default"/>
  </w:font>
  <w:font w:name="Lohit Devanagari">
    <w:altName w:val="Times New Roman"/>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6766A" w14:textId="77777777" w:rsidR="00E32EA6" w:rsidRDefault="00E32EA6">
    <w:pPr>
      <w:pStyle w:val="Footer"/>
      <w:jc w:val="center"/>
    </w:pPr>
    <w:r>
      <w:rPr>
        <w:rStyle w:val="PageNumber"/>
      </w:rPr>
      <w:fldChar w:fldCharType="begin"/>
    </w:r>
    <w:r>
      <w:rPr>
        <w:rStyle w:val="PageNumber"/>
      </w:rPr>
      <w:instrText>PAGE</w:instrText>
    </w:r>
    <w:r>
      <w:rPr>
        <w:rStyle w:val="PageNumber"/>
      </w:rPr>
      <w:fldChar w:fldCharType="separate"/>
    </w:r>
    <w:r>
      <w:rPr>
        <w:rStyle w:val="PageNumber"/>
        <w:noProof/>
      </w:rPr>
      <w:t>ix</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246E8" w14:textId="77777777" w:rsidR="00E32EA6" w:rsidRDefault="00E32EA6">
    <w:pPr>
      <w:pStyle w:val="Footer"/>
      <w:jc w:val="center"/>
    </w:pPr>
    <w:r>
      <w:rPr>
        <w:rStyle w:val="PageNumber"/>
      </w:rPr>
      <w:fldChar w:fldCharType="begin"/>
    </w:r>
    <w:r>
      <w:rPr>
        <w:rStyle w:val="PageNumber"/>
      </w:rPr>
      <w:instrText>PAGE</w:instrText>
    </w:r>
    <w:r>
      <w:rPr>
        <w:rStyle w:val="PageNumber"/>
      </w:rPr>
      <w:fldChar w:fldCharType="separate"/>
    </w:r>
    <w:r>
      <w:rPr>
        <w:rStyle w:val="PageNumber"/>
        <w:noProof/>
      </w:rPr>
      <w:t>10</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7DF3F" w14:textId="77777777" w:rsidR="00E32EA6" w:rsidRDefault="00E32EA6">
    <w:pPr>
      <w:pStyle w:val="Footer"/>
      <w:jc w:val="center"/>
    </w:pPr>
    <w:r>
      <w:rPr>
        <w:rStyle w:val="PageNumber"/>
      </w:rPr>
      <w:fldChar w:fldCharType="begin"/>
    </w:r>
    <w:r>
      <w:rPr>
        <w:rStyle w:val="PageNumber"/>
      </w:rPr>
      <w:instrText>PAGE</w:instrText>
    </w:r>
    <w:r>
      <w:rPr>
        <w:rStyle w:val="PageNumber"/>
      </w:rPr>
      <w:fldChar w:fldCharType="separate"/>
    </w:r>
    <w:r>
      <w:rPr>
        <w:rStyle w:val="PageNumber"/>
        <w:noProof/>
      </w:rPr>
      <w:t>104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29ED93" w14:textId="77777777" w:rsidR="00F3197F" w:rsidRDefault="00F3197F">
      <w:r>
        <w:separator/>
      </w:r>
    </w:p>
  </w:footnote>
  <w:footnote w:type="continuationSeparator" w:id="0">
    <w:p w14:paraId="16DD993F" w14:textId="77777777" w:rsidR="00F3197F" w:rsidRDefault="00F319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40" w:type="dxa"/>
      <w:tblLook w:val="06A0" w:firstRow="1" w:lastRow="0" w:firstColumn="1" w:lastColumn="0" w:noHBand="1" w:noVBand="1"/>
    </w:tblPr>
    <w:tblGrid>
      <w:gridCol w:w="2880"/>
      <w:gridCol w:w="2880"/>
      <w:gridCol w:w="2880"/>
    </w:tblGrid>
    <w:tr w:rsidR="00E32EA6" w14:paraId="4B1DBC02" w14:textId="77777777">
      <w:tc>
        <w:tcPr>
          <w:tcW w:w="2880" w:type="dxa"/>
          <w:shd w:val="clear" w:color="auto" w:fill="auto"/>
        </w:tcPr>
        <w:p w14:paraId="1A68955C" w14:textId="77777777" w:rsidR="00E32EA6" w:rsidRDefault="00E32EA6">
          <w:pPr>
            <w:pStyle w:val="Header"/>
            <w:ind w:left="-115"/>
          </w:pPr>
        </w:p>
      </w:tc>
      <w:tc>
        <w:tcPr>
          <w:tcW w:w="2880" w:type="dxa"/>
          <w:shd w:val="clear" w:color="auto" w:fill="auto"/>
        </w:tcPr>
        <w:p w14:paraId="3936A252" w14:textId="77777777" w:rsidR="00E32EA6" w:rsidRDefault="00E32EA6">
          <w:pPr>
            <w:pStyle w:val="Header"/>
            <w:jc w:val="center"/>
          </w:pPr>
        </w:p>
      </w:tc>
      <w:tc>
        <w:tcPr>
          <w:tcW w:w="2880" w:type="dxa"/>
          <w:shd w:val="clear" w:color="auto" w:fill="auto"/>
        </w:tcPr>
        <w:p w14:paraId="7FFDEA98" w14:textId="77777777" w:rsidR="00E32EA6" w:rsidRDefault="00E32EA6">
          <w:pPr>
            <w:pStyle w:val="Header"/>
            <w:ind w:right="-115"/>
            <w:jc w:val="right"/>
          </w:pPr>
        </w:p>
      </w:tc>
    </w:tr>
  </w:tbl>
  <w:p w14:paraId="4EC27D0E" w14:textId="77777777" w:rsidR="00E32EA6" w:rsidRDefault="00E32EA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59" w:type="dxa"/>
      <w:tblLook w:val="06A0" w:firstRow="1" w:lastRow="0" w:firstColumn="1" w:lastColumn="0" w:noHBand="1" w:noVBand="1"/>
    </w:tblPr>
    <w:tblGrid>
      <w:gridCol w:w="3119"/>
      <w:gridCol w:w="3120"/>
      <w:gridCol w:w="3120"/>
    </w:tblGrid>
    <w:tr w:rsidR="00E32EA6" w14:paraId="5F56A346" w14:textId="77777777">
      <w:tc>
        <w:tcPr>
          <w:tcW w:w="3119" w:type="dxa"/>
          <w:shd w:val="clear" w:color="auto" w:fill="auto"/>
        </w:tcPr>
        <w:p w14:paraId="7BC1F5BC" w14:textId="77777777" w:rsidR="00E32EA6" w:rsidRDefault="00E32EA6">
          <w:pPr>
            <w:pStyle w:val="Header"/>
            <w:ind w:left="-115"/>
          </w:pPr>
        </w:p>
      </w:tc>
      <w:tc>
        <w:tcPr>
          <w:tcW w:w="3120" w:type="dxa"/>
          <w:shd w:val="clear" w:color="auto" w:fill="auto"/>
        </w:tcPr>
        <w:p w14:paraId="5AFD1825" w14:textId="77777777" w:rsidR="00E32EA6" w:rsidRDefault="00E32EA6">
          <w:pPr>
            <w:pStyle w:val="Header"/>
            <w:jc w:val="center"/>
          </w:pPr>
        </w:p>
      </w:tc>
      <w:tc>
        <w:tcPr>
          <w:tcW w:w="3120" w:type="dxa"/>
          <w:shd w:val="clear" w:color="auto" w:fill="auto"/>
        </w:tcPr>
        <w:p w14:paraId="3A941E2E" w14:textId="77777777" w:rsidR="00E32EA6" w:rsidRDefault="00E32EA6">
          <w:pPr>
            <w:pStyle w:val="Header"/>
            <w:ind w:right="-115"/>
            <w:jc w:val="right"/>
          </w:pPr>
        </w:p>
      </w:tc>
    </w:tr>
  </w:tbl>
  <w:p w14:paraId="19C2A918" w14:textId="77777777" w:rsidR="00E32EA6" w:rsidRDefault="00E32EA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800" w:type="dxa"/>
      <w:tblLook w:val="06A0" w:firstRow="1" w:lastRow="0" w:firstColumn="1" w:lastColumn="0" w:noHBand="1" w:noVBand="1"/>
    </w:tblPr>
    <w:tblGrid>
      <w:gridCol w:w="3600"/>
      <w:gridCol w:w="3600"/>
      <w:gridCol w:w="3600"/>
    </w:tblGrid>
    <w:tr w:rsidR="00E32EA6" w14:paraId="167F606E" w14:textId="77777777">
      <w:tc>
        <w:tcPr>
          <w:tcW w:w="3600" w:type="dxa"/>
          <w:shd w:val="clear" w:color="auto" w:fill="auto"/>
        </w:tcPr>
        <w:p w14:paraId="17756622" w14:textId="77777777" w:rsidR="00E32EA6" w:rsidRDefault="00E32EA6">
          <w:pPr>
            <w:pStyle w:val="Header"/>
            <w:ind w:left="-115"/>
          </w:pPr>
        </w:p>
      </w:tc>
      <w:tc>
        <w:tcPr>
          <w:tcW w:w="3600" w:type="dxa"/>
          <w:shd w:val="clear" w:color="auto" w:fill="auto"/>
        </w:tcPr>
        <w:p w14:paraId="0DDBE778" w14:textId="77777777" w:rsidR="00E32EA6" w:rsidRDefault="00E32EA6">
          <w:pPr>
            <w:pStyle w:val="Header"/>
            <w:jc w:val="center"/>
          </w:pPr>
        </w:p>
      </w:tc>
      <w:tc>
        <w:tcPr>
          <w:tcW w:w="3600" w:type="dxa"/>
          <w:shd w:val="clear" w:color="auto" w:fill="auto"/>
        </w:tcPr>
        <w:p w14:paraId="484B9426" w14:textId="77777777" w:rsidR="00E32EA6" w:rsidRDefault="00E32EA6">
          <w:pPr>
            <w:pStyle w:val="Header"/>
            <w:ind w:right="-115"/>
            <w:jc w:val="right"/>
          </w:pPr>
        </w:p>
      </w:tc>
    </w:tr>
  </w:tbl>
  <w:p w14:paraId="2FA321A5" w14:textId="77777777" w:rsidR="00E32EA6" w:rsidRDefault="00E32E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F4636D"/>
    <w:multiLevelType w:val="multilevel"/>
    <w:tmpl w:val="1B443E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C947BE"/>
    <w:multiLevelType w:val="multilevel"/>
    <w:tmpl w:val="FAC05F4C"/>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1E7A6767"/>
    <w:multiLevelType w:val="multilevel"/>
    <w:tmpl w:val="50E4A9E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9E37E41"/>
    <w:multiLevelType w:val="multilevel"/>
    <w:tmpl w:val="A4328E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02915E1"/>
    <w:multiLevelType w:val="multilevel"/>
    <w:tmpl w:val="33DAA6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4"/>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cob Levman">
    <w15:presenceInfo w15:providerId="Windows Live" w15:userId="a46dc983cd5424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2176"/>
    <w:rsid w:val="000230EC"/>
    <w:rsid w:val="00042A59"/>
    <w:rsid w:val="00096808"/>
    <w:rsid w:val="000A04ED"/>
    <w:rsid w:val="000B63D7"/>
    <w:rsid w:val="000D7870"/>
    <w:rsid w:val="00102E9D"/>
    <w:rsid w:val="00134984"/>
    <w:rsid w:val="00151B00"/>
    <w:rsid w:val="001559C4"/>
    <w:rsid w:val="001568EE"/>
    <w:rsid w:val="00177E46"/>
    <w:rsid w:val="001C5E6E"/>
    <w:rsid w:val="001D37B0"/>
    <w:rsid w:val="001D5888"/>
    <w:rsid w:val="001F4D30"/>
    <w:rsid w:val="002229D7"/>
    <w:rsid w:val="002540EF"/>
    <w:rsid w:val="002B7C14"/>
    <w:rsid w:val="003846B1"/>
    <w:rsid w:val="003B7FF7"/>
    <w:rsid w:val="004151FF"/>
    <w:rsid w:val="004A5246"/>
    <w:rsid w:val="004A5FF2"/>
    <w:rsid w:val="004C447E"/>
    <w:rsid w:val="00501426"/>
    <w:rsid w:val="00524C65"/>
    <w:rsid w:val="00536724"/>
    <w:rsid w:val="005B1186"/>
    <w:rsid w:val="005B6E73"/>
    <w:rsid w:val="005E74FD"/>
    <w:rsid w:val="006170A0"/>
    <w:rsid w:val="00644E21"/>
    <w:rsid w:val="00686878"/>
    <w:rsid w:val="00691477"/>
    <w:rsid w:val="00693CDC"/>
    <w:rsid w:val="00713613"/>
    <w:rsid w:val="00800971"/>
    <w:rsid w:val="00844FF6"/>
    <w:rsid w:val="008E29B0"/>
    <w:rsid w:val="00932176"/>
    <w:rsid w:val="009936C5"/>
    <w:rsid w:val="009A0523"/>
    <w:rsid w:val="009C2CED"/>
    <w:rsid w:val="009F0C06"/>
    <w:rsid w:val="00A72CEF"/>
    <w:rsid w:val="00A73733"/>
    <w:rsid w:val="00B6120F"/>
    <w:rsid w:val="00BC61B0"/>
    <w:rsid w:val="00BD15C3"/>
    <w:rsid w:val="00BF016A"/>
    <w:rsid w:val="00C0000E"/>
    <w:rsid w:val="00C21C4A"/>
    <w:rsid w:val="00C21D4C"/>
    <w:rsid w:val="00C2697B"/>
    <w:rsid w:val="00C4412A"/>
    <w:rsid w:val="00C7070A"/>
    <w:rsid w:val="00C8021E"/>
    <w:rsid w:val="00CE14E0"/>
    <w:rsid w:val="00D33EFA"/>
    <w:rsid w:val="00D57773"/>
    <w:rsid w:val="00D8000B"/>
    <w:rsid w:val="00D958BF"/>
    <w:rsid w:val="00DC6203"/>
    <w:rsid w:val="00DD67B6"/>
    <w:rsid w:val="00E04EB3"/>
    <w:rsid w:val="00E32EA6"/>
    <w:rsid w:val="00E46140"/>
    <w:rsid w:val="00E57765"/>
    <w:rsid w:val="00E928BD"/>
    <w:rsid w:val="00E93423"/>
    <w:rsid w:val="00EA0633"/>
    <w:rsid w:val="00ED36EE"/>
    <w:rsid w:val="00EE1CA0"/>
    <w:rsid w:val="00F210A6"/>
    <w:rsid w:val="00F3197F"/>
    <w:rsid w:val="00F34881"/>
    <w:rsid w:val="00F8700B"/>
    <w:rsid w:val="00FA2E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19C91"/>
  <w15:docId w15:val="{EB865F1B-9DA5-4711-85E6-4873159A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9349A"/>
    <w:rPr>
      <w:sz w:val="24"/>
      <w:szCs w:val="24"/>
      <w:lang w:eastAsia="en-US"/>
    </w:rPr>
  </w:style>
  <w:style w:type="paragraph" w:styleId="Heading1">
    <w:name w:val="heading 1"/>
    <w:basedOn w:val="Normal"/>
    <w:qFormat/>
    <w:rsid w:val="007C4477"/>
    <w:pPr>
      <w:keepNext/>
      <w:numPr>
        <w:numId w:val="1"/>
      </w:numPr>
      <w:spacing w:before="1920" w:after="840" w:line="480" w:lineRule="auto"/>
      <w:contextualSpacing/>
      <w:outlineLvl w:val="0"/>
    </w:pPr>
    <w:rPr>
      <w:rFonts w:cs="Arial"/>
      <w:bCs/>
      <w:kern w:val="2"/>
      <w:sz w:val="56"/>
      <w:szCs w:val="32"/>
    </w:rPr>
  </w:style>
  <w:style w:type="paragraph" w:styleId="Heading2">
    <w:name w:val="heading 2"/>
    <w:basedOn w:val="Normal"/>
    <w:qFormat/>
    <w:rsid w:val="007C4477"/>
    <w:pPr>
      <w:keepNext/>
      <w:numPr>
        <w:ilvl w:val="1"/>
        <w:numId w:val="1"/>
      </w:numPr>
      <w:spacing w:before="480" w:after="480"/>
      <w:contextualSpacing/>
      <w:outlineLvl w:val="1"/>
    </w:pPr>
    <w:rPr>
      <w:rFonts w:cs="Arial"/>
      <w:bCs/>
      <w:iCs/>
      <w:sz w:val="40"/>
      <w:szCs w:val="28"/>
    </w:rPr>
  </w:style>
  <w:style w:type="paragraph" w:styleId="Heading3">
    <w:name w:val="heading 3"/>
    <w:basedOn w:val="Normal"/>
    <w:qFormat/>
    <w:rsid w:val="007C4477"/>
    <w:pPr>
      <w:keepNext/>
      <w:numPr>
        <w:ilvl w:val="2"/>
        <w:numId w:val="1"/>
      </w:numPr>
      <w:spacing w:before="240" w:after="240"/>
      <w:contextualSpacing/>
      <w:outlineLvl w:val="2"/>
    </w:pPr>
    <w:rPr>
      <w:rFonts w:cs="Arial"/>
      <w:bCs/>
      <w:sz w:val="32"/>
      <w:szCs w:val="26"/>
    </w:rPr>
  </w:style>
  <w:style w:type="paragraph" w:styleId="Heading4">
    <w:name w:val="heading 4"/>
    <w:basedOn w:val="Normal"/>
    <w:qFormat/>
    <w:rsid w:val="00DB3EAF"/>
    <w:pPr>
      <w:keepNext/>
      <w:numPr>
        <w:ilvl w:val="3"/>
        <w:numId w:val="1"/>
      </w:numPr>
      <w:spacing w:before="120" w:after="240"/>
      <w:contextualSpacing/>
      <w:outlineLvl w:val="3"/>
    </w:pPr>
    <w:rPr>
      <w:bCs/>
      <w:sz w:val="28"/>
      <w:szCs w:val="28"/>
    </w:rPr>
  </w:style>
  <w:style w:type="paragraph" w:styleId="Heading5">
    <w:name w:val="heading 5"/>
    <w:basedOn w:val="Normal"/>
    <w:next w:val="Normal"/>
    <w:link w:val="Heading5Char"/>
    <w:unhideWhenUsed/>
    <w:qFormat/>
    <w:rsid w:val="000D22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9C4E21"/>
    <w:rPr>
      <w:color w:val="0000FF"/>
      <w:u w:val="single"/>
    </w:rPr>
  </w:style>
  <w:style w:type="character" w:customStyle="1" w:styleId="FootnoteCharacters">
    <w:name w:val="Footnote Characters"/>
    <w:semiHidden/>
    <w:qFormat/>
    <w:rsid w:val="009B3F8D"/>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sid w:val="000602D3"/>
  </w:style>
  <w:style w:type="character" w:customStyle="1" w:styleId="BalloonTextChar">
    <w:name w:val="Balloon Text Char"/>
    <w:link w:val="BalloonText"/>
    <w:qFormat/>
    <w:rsid w:val="008B7A55"/>
    <w:rPr>
      <w:rFonts w:ascii="Segoe UI" w:hAnsi="Segoe UI" w:cs="Segoe UI"/>
      <w:sz w:val="18"/>
      <w:szCs w:val="18"/>
    </w:rPr>
  </w:style>
  <w:style w:type="character" w:styleId="Strong">
    <w:name w:val="Strong"/>
    <w:qFormat/>
    <w:rsid w:val="00CE161F"/>
    <w:rPr>
      <w:b/>
      <w:bCs/>
    </w:rPr>
  </w:style>
  <w:style w:type="character" w:customStyle="1" w:styleId="BodyChar">
    <w:name w:val="Body Char"/>
    <w:link w:val="Body"/>
    <w:qFormat/>
    <w:rsid w:val="005E2372"/>
    <w:rPr>
      <w:sz w:val="24"/>
      <w:szCs w:val="24"/>
    </w:rPr>
  </w:style>
  <w:style w:type="character" w:customStyle="1" w:styleId="Chart-1Char">
    <w:name w:val="Chart-1 Char"/>
    <w:qFormat/>
    <w:rsid w:val="005E2372"/>
    <w:rPr>
      <w:b/>
      <w:color w:val="000000"/>
      <w:sz w:val="22"/>
      <w:szCs w:val="18"/>
    </w:rPr>
  </w:style>
  <w:style w:type="character" w:customStyle="1" w:styleId="Heading5Char">
    <w:name w:val="Heading 5 Char"/>
    <w:basedOn w:val="DefaultParagraphFont"/>
    <w:link w:val="Heading5"/>
    <w:qFormat/>
    <w:rsid w:val="000D221F"/>
    <w:rPr>
      <w:rFonts w:asciiTheme="majorHAnsi" w:eastAsiaTheme="majorEastAsia" w:hAnsiTheme="majorHAnsi" w:cstheme="majorBidi"/>
      <w:color w:val="2F5496" w:themeColor="accent1" w:themeShade="BF"/>
      <w:sz w:val="24"/>
      <w:szCs w:val="24"/>
      <w:lang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rsid w:val="000602D3"/>
    <w:rPr>
      <w:b/>
      <w:bCs/>
      <w:sz w:val="20"/>
      <w:szCs w:val="20"/>
    </w:rPr>
  </w:style>
  <w:style w:type="paragraph" w:customStyle="1" w:styleId="Index">
    <w:name w:val="Index"/>
    <w:basedOn w:val="Normal"/>
    <w:qFormat/>
    <w:pPr>
      <w:suppressLineNumbers/>
    </w:pPr>
    <w:rPr>
      <w:rFonts w:cs="Lohit Devanagari"/>
    </w:rPr>
  </w:style>
  <w:style w:type="paragraph" w:customStyle="1" w:styleId="SignatureTop">
    <w:name w:val="Signature Top"/>
    <w:basedOn w:val="Normal"/>
    <w:qFormat/>
    <w:rsid w:val="00922111"/>
    <w:pPr>
      <w:spacing w:before="840" w:after="480"/>
      <w:contextualSpacing/>
      <w:jc w:val="center"/>
    </w:pPr>
    <w:rPr>
      <w:smallCaps/>
      <w:sz w:val="32"/>
      <w:szCs w:val="32"/>
    </w:rPr>
  </w:style>
  <w:style w:type="paragraph" w:customStyle="1" w:styleId="Copyright">
    <w:name w:val="Copyright"/>
    <w:basedOn w:val="Normal"/>
    <w:qFormat/>
    <w:rsid w:val="00922111"/>
    <w:pPr>
      <w:spacing w:before="1200"/>
      <w:contextualSpacing/>
      <w:jc w:val="center"/>
    </w:pPr>
    <w:rPr>
      <w:smallCaps/>
    </w:rPr>
  </w:style>
  <w:style w:type="paragraph" w:customStyle="1" w:styleId="Submit">
    <w:name w:val="Submit"/>
    <w:basedOn w:val="Normal"/>
    <w:qFormat/>
    <w:rsid w:val="00922111"/>
    <w:pPr>
      <w:spacing w:before="2040" w:line="240" w:lineRule="exact"/>
      <w:contextualSpacing/>
      <w:jc w:val="center"/>
    </w:pPr>
    <w:rPr>
      <w:smallCaps/>
    </w:rPr>
  </w:style>
  <w:style w:type="paragraph" w:customStyle="1" w:styleId="Author">
    <w:name w:val="Author"/>
    <w:basedOn w:val="Normal"/>
    <w:qFormat/>
    <w:rsid w:val="00922111"/>
    <w:pPr>
      <w:spacing w:before="2520" w:line="600" w:lineRule="exact"/>
      <w:contextualSpacing/>
      <w:jc w:val="center"/>
    </w:pPr>
    <w:rPr>
      <w:sz w:val="36"/>
    </w:rPr>
  </w:style>
  <w:style w:type="paragraph" w:customStyle="1" w:styleId="ThesisTitle">
    <w:name w:val="Thesis Title"/>
    <w:basedOn w:val="Normal"/>
    <w:qFormat/>
    <w:rsid w:val="00922111"/>
    <w:pPr>
      <w:spacing w:before="1200" w:line="480" w:lineRule="exact"/>
      <w:contextualSpacing/>
      <w:jc w:val="center"/>
    </w:pPr>
    <w:rPr>
      <w:smallCaps/>
      <w:sz w:val="36"/>
      <w:szCs w:val="36"/>
    </w:rPr>
  </w:style>
  <w:style w:type="paragraph" w:customStyle="1" w:styleId="PermissionList">
    <w:name w:val="Permission List"/>
    <w:basedOn w:val="Normal"/>
    <w:qFormat/>
    <w:rsid w:val="004A634C"/>
    <w:pPr>
      <w:tabs>
        <w:tab w:val="left" w:pos="2160"/>
      </w:tabs>
      <w:spacing w:after="720" w:line="360" w:lineRule="auto"/>
      <w:contextualSpacing/>
    </w:pPr>
    <w:rPr>
      <w:smallCaps/>
    </w:rPr>
  </w:style>
  <w:style w:type="paragraph" w:customStyle="1" w:styleId="PermissionDate">
    <w:name w:val="Permission Date"/>
    <w:basedOn w:val="Normal"/>
    <w:qFormat/>
    <w:rsid w:val="00497713"/>
    <w:pPr>
      <w:spacing w:before="240" w:after="960"/>
      <w:contextualSpacing/>
      <w:jc w:val="center"/>
    </w:pPr>
    <w:rPr>
      <w:smallCaps/>
      <w:sz w:val="40"/>
      <w:szCs w:val="40"/>
    </w:rPr>
  </w:style>
  <w:style w:type="paragraph" w:customStyle="1" w:styleId="PermissionTop">
    <w:name w:val="Permission Top"/>
    <w:basedOn w:val="Normal"/>
    <w:qFormat/>
    <w:rsid w:val="00497713"/>
    <w:pPr>
      <w:spacing w:before="1200"/>
      <w:jc w:val="center"/>
    </w:pPr>
    <w:rPr>
      <w:smallCaps/>
      <w:sz w:val="52"/>
      <w:szCs w:val="52"/>
    </w:rPr>
  </w:style>
  <w:style w:type="paragraph" w:customStyle="1" w:styleId="FrontText">
    <w:name w:val="Front Text"/>
    <w:basedOn w:val="Normal"/>
    <w:qFormat/>
    <w:rsid w:val="004A634C"/>
    <w:pPr>
      <w:jc w:val="both"/>
    </w:pPr>
  </w:style>
  <w:style w:type="paragraph" w:customStyle="1" w:styleId="PermissionBottom">
    <w:name w:val="Permission Bottom"/>
    <w:basedOn w:val="Normal"/>
    <w:qFormat/>
    <w:rsid w:val="004A634C"/>
    <w:pPr>
      <w:ind w:firstLine="720"/>
      <w:jc w:val="both"/>
    </w:pPr>
    <w:rPr>
      <w:smallCaps/>
    </w:rPr>
  </w:style>
  <w:style w:type="paragraph" w:customStyle="1" w:styleId="Dedication">
    <w:name w:val="Dedication"/>
    <w:basedOn w:val="Normal"/>
    <w:next w:val="Normal"/>
    <w:qFormat/>
    <w:rsid w:val="004A634C"/>
    <w:pPr>
      <w:spacing w:before="3600"/>
      <w:jc w:val="center"/>
    </w:pPr>
    <w:rPr>
      <w:i/>
    </w:rPr>
  </w:style>
  <w:style w:type="paragraph" w:customStyle="1" w:styleId="Body">
    <w:name w:val="Body"/>
    <w:basedOn w:val="Normal"/>
    <w:link w:val="BodyChar"/>
    <w:qFormat/>
    <w:rsid w:val="004A634C"/>
    <w:pPr>
      <w:spacing w:line="480" w:lineRule="auto"/>
      <w:ind w:firstLine="360"/>
      <w:jc w:val="both"/>
    </w:pPr>
  </w:style>
  <w:style w:type="paragraph" w:customStyle="1" w:styleId="BodyFirst">
    <w:name w:val="Body First"/>
    <w:basedOn w:val="Normal"/>
    <w:next w:val="Body"/>
    <w:qFormat/>
    <w:rsid w:val="004A634C"/>
    <w:pPr>
      <w:spacing w:line="480" w:lineRule="auto"/>
      <w:jc w:val="both"/>
    </w:pPr>
  </w:style>
  <w:style w:type="paragraph" w:customStyle="1" w:styleId="FrontHeading">
    <w:name w:val="Front Heading"/>
    <w:basedOn w:val="Normal"/>
    <w:qFormat/>
    <w:rsid w:val="000E3C4E"/>
    <w:pPr>
      <w:spacing w:before="1920" w:after="840"/>
    </w:pPr>
    <w:rPr>
      <w:sz w:val="56"/>
    </w:rPr>
  </w:style>
  <w:style w:type="paragraph" w:customStyle="1" w:styleId="FigureCaption">
    <w:name w:val="Figure Caption"/>
    <w:basedOn w:val="Body"/>
    <w:qFormat/>
    <w:rsid w:val="00A2537E"/>
    <w:pPr>
      <w:spacing w:before="240" w:after="480" w:line="240" w:lineRule="auto"/>
      <w:ind w:firstLine="0"/>
      <w:contextualSpacing/>
      <w:jc w:val="center"/>
    </w:pPr>
  </w:style>
  <w:style w:type="paragraph" w:styleId="TOC1">
    <w:name w:val="toc 1"/>
    <w:basedOn w:val="Normal"/>
    <w:next w:val="Normal"/>
    <w:autoRedefine/>
    <w:uiPriority w:val="39"/>
    <w:rsid w:val="009C4E21"/>
    <w:pPr>
      <w:spacing w:line="480" w:lineRule="auto"/>
    </w:pPr>
    <w:rPr>
      <w:b/>
    </w:rPr>
  </w:style>
  <w:style w:type="paragraph" w:styleId="TOC2">
    <w:name w:val="toc 2"/>
    <w:basedOn w:val="Normal"/>
    <w:next w:val="Normal"/>
    <w:autoRedefine/>
    <w:uiPriority w:val="39"/>
    <w:rsid w:val="009C4E21"/>
    <w:pPr>
      <w:spacing w:line="480" w:lineRule="auto"/>
      <w:ind w:left="245"/>
    </w:pPr>
  </w:style>
  <w:style w:type="paragraph" w:styleId="TOC3">
    <w:name w:val="toc 3"/>
    <w:basedOn w:val="Normal"/>
    <w:next w:val="Normal"/>
    <w:autoRedefine/>
    <w:uiPriority w:val="39"/>
    <w:rsid w:val="009C4E21"/>
    <w:pPr>
      <w:spacing w:line="480" w:lineRule="auto"/>
      <w:ind w:left="475"/>
    </w:pPr>
  </w:style>
  <w:style w:type="paragraph" w:styleId="TOC4">
    <w:name w:val="toc 4"/>
    <w:basedOn w:val="Normal"/>
    <w:next w:val="Normal"/>
    <w:autoRedefine/>
    <w:uiPriority w:val="39"/>
    <w:rsid w:val="009C4E21"/>
    <w:pPr>
      <w:spacing w:line="480" w:lineRule="auto"/>
      <w:ind w:left="720"/>
    </w:pPr>
  </w:style>
  <w:style w:type="paragraph" w:styleId="Bibliography">
    <w:name w:val="Bibliography"/>
    <w:basedOn w:val="Normal"/>
    <w:qFormat/>
    <w:rsid w:val="00711B2F"/>
    <w:pPr>
      <w:spacing w:after="240" w:line="360" w:lineRule="auto"/>
      <w:jc w:val="both"/>
    </w:pPr>
  </w:style>
  <w:style w:type="paragraph" w:styleId="FootnoteText">
    <w:name w:val="footnote text"/>
    <w:basedOn w:val="Normal"/>
    <w:semiHidden/>
    <w:rsid w:val="009B3F8D"/>
    <w:pPr>
      <w:ind w:left="144" w:hanging="144"/>
      <w:jc w:val="both"/>
    </w:pPr>
    <w:rPr>
      <w:sz w:val="20"/>
      <w:szCs w:val="20"/>
    </w:rPr>
  </w:style>
  <w:style w:type="paragraph" w:styleId="Quote">
    <w:name w:val="Quote"/>
    <w:basedOn w:val="Normal"/>
    <w:qFormat/>
    <w:rsid w:val="00BD1162"/>
    <w:pPr>
      <w:spacing w:line="480" w:lineRule="auto"/>
      <w:ind w:left="720" w:right="720"/>
      <w:jc w:val="both"/>
    </w:pPr>
  </w:style>
  <w:style w:type="paragraph" w:styleId="BlockText">
    <w:name w:val="Block Text"/>
    <w:basedOn w:val="Normal"/>
    <w:qFormat/>
    <w:rsid w:val="00BD1162"/>
    <w:pPr>
      <w:spacing w:after="120"/>
      <w:ind w:left="1440" w:right="1440"/>
    </w:pPr>
  </w:style>
  <w:style w:type="paragraph" w:styleId="Header">
    <w:name w:val="header"/>
    <w:basedOn w:val="Normal"/>
    <w:rsid w:val="000602D3"/>
    <w:pPr>
      <w:tabs>
        <w:tab w:val="center" w:pos="4320"/>
        <w:tab w:val="right" w:pos="8640"/>
      </w:tabs>
    </w:pPr>
  </w:style>
  <w:style w:type="paragraph" w:styleId="Footer">
    <w:name w:val="footer"/>
    <w:basedOn w:val="Normal"/>
    <w:rsid w:val="000602D3"/>
    <w:pPr>
      <w:tabs>
        <w:tab w:val="center" w:pos="4320"/>
        <w:tab w:val="right" w:pos="8640"/>
      </w:tabs>
    </w:pPr>
  </w:style>
  <w:style w:type="paragraph" w:styleId="BalloonText">
    <w:name w:val="Balloon Text"/>
    <w:basedOn w:val="Normal"/>
    <w:link w:val="BalloonTextChar"/>
    <w:qFormat/>
    <w:rsid w:val="008B7A55"/>
    <w:rPr>
      <w:rFonts w:ascii="Segoe UI" w:hAnsi="Segoe UI" w:cs="Segoe UI"/>
      <w:sz w:val="18"/>
      <w:szCs w:val="18"/>
    </w:rPr>
  </w:style>
  <w:style w:type="paragraph" w:customStyle="1" w:styleId="msonormal0">
    <w:name w:val="msonormal"/>
    <w:basedOn w:val="Normal"/>
    <w:qFormat/>
    <w:rsid w:val="005E4D46"/>
    <w:pPr>
      <w:spacing w:beforeAutospacing="1" w:afterAutospacing="1"/>
    </w:pPr>
  </w:style>
  <w:style w:type="paragraph" w:customStyle="1" w:styleId="Chart-1">
    <w:name w:val="Chart-1"/>
    <w:basedOn w:val="Body"/>
    <w:qFormat/>
    <w:rsid w:val="005E2372"/>
    <w:pPr>
      <w:keepNext/>
      <w:tabs>
        <w:tab w:val="left" w:pos="450"/>
      </w:tabs>
      <w:ind w:firstLine="0"/>
    </w:pPr>
    <w:rPr>
      <w:b/>
      <w:color w:val="000000"/>
      <w:sz w:val="22"/>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table" w:styleId="TableGrid">
    <w:name w:val="Table Grid"/>
    <w:basedOn w:val="TableNormal"/>
    <w:rsid w:val="009B3F8D"/>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953D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DB0D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PlainTable2">
    <w:name w:val="Plain Table 2"/>
    <w:basedOn w:val="TableNormal"/>
    <w:uiPriority w:val="42"/>
    <w:rsid w:val="001D37B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0D7870"/>
    <w:rPr>
      <w:color w:val="0563C1" w:themeColor="hyperlink"/>
      <w:u w:val="single"/>
    </w:rPr>
  </w:style>
  <w:style w:type="character" w:customStyle="1" w:styleId="BodyTextChar">
    <w:name w:val="Body Text Char"/>
    <w:basedOn w:val="DefaultParagraphFont"/>
    <w:link w:val="BodyText"/>
    <w:rsid w:val="005B1186"/>
    <w:rPr>
      <w:sz w:val="24"/>
      <w:szCs w:val="24"/>
      <w:lang w:eastAsia="en-US"/>
    </w:rPr>
  </w:style>
  <w:style w:type="character" w:styleId="CommentReference">
    <w:name w:val="annotation reference"/>
    <w:basedOn w:val="DefaultParagraphFont"/>
    <w:rsid w:val="00F210A6"/>
    <w:rPr>
      <w:sz w:val="16"/>
      <w:szCs w:val="16"/>
    </w:rPr>
  </w:style>
  <w:style w:type="paragraph" w:styleId="CommentText">
    <w:name w:val="annotation text"/>
    <w:basedOn w:val="Normal"/>
    <w:link w:val="CommentTextChar"/>
    <w:rsid w:val="00F210A6"/>
    <w:rPr>
      <w:sz w:val="20"/>
      <w:szCs w:val="20"/>
    </w:rPr>
  </w:style>
  <w:style w:type="character" w:customStyle="1" w:styleId="CommentTextChar">
    <w:name w:val="Comment Text Char"/>
    <w:basedOn w:val="DefaultParagraphFont"/>
    <w:link w:val="CommentText"/>
    <w:rsid w:val="00F210A6"/>
    <w:rPr>
      <w:lang w:eastAsia="en-US"/>
    </w:rPr>
  </w:style>
  <w:style w:type="paragraph" w:styleId="CommentSubject">
    <w:name w:val="annotation subject"/>
    <w:basedOn w:val="CommentText"/>
    <w:next w:val="CommentText"/>
    <w:link w:val="CommentSubjectChar"/>
    <w:rsid w:val="00F210A6"/>
    <w:rPr>
      <w:b/>
      <w:bCs/>
    </w:rPr>
  </w:style>
  <w:style w:type="character" w:customStyle="1" w:styleId="CommentSubjectChar">
    <w:name w:val="Comment Subject Char"/>
    <w:basedOn w:val="CommentTextChar"/>
    <w:link w:val="CommentSubject"/>
    <w:rsid w:val="00F210A6"/>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994978">
      <w:bodyDiv w:val="1"/>
      <w:marLeft w:val="0"/>
      <w:marRight w:val="0"/>
      <w:marTop w:val="0"/>
      <w:marBottom w:val="0"/>
      <w:divBdr>
        <w:top w:val="none" w:sz="0" w:space="0" w:color="auto"/>
        <w:left w:val="none" w:sz="0" w:space="0" w:color="auto"/>
        <w:bottom w:val="none" w:sz="0" w:space="0" w:color="auto"/>
        <w:right w:val="none" w:sz="0" w:space="0" w:color="auto"/>
      </w:divBdr>
    </w:div>
    <w:div w:id="1229416864">
      <w:bodyDiv w:val="1"/>
      <w:marLeft w:val="0"/>
      <w:marRight w:val="0"/>
      <w:marTop w:val="0"/>
      <w:marBottom w:val="0"/>
      <w:divBdr>
        <w:top w:val="none" w:sz="0" w:space="0" w:color="auto"/>
        <w:left w:val="none" w:sz="0" w:space="0" w:color="auto"/>
        <w:bottom w:val="none" w:sz="0" w:space="0" w:color="auto"/>
        <w:right w:val="none" w:sz="0" w:space="0" w:color="auto"/>
      </w:divBdr>
    </w:div>
    <w:div w:id="15825661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wmf"/><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2.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wmf"/><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3.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3.xml"/><Relationship Id="rId8" Type="http://schemas.openxmlformats.org/officeDocument/2006/relationships/header" Target="header1.xml"/><Relationship Id="rId51"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Smi04</b:Tag>
    <b:SourceType>JournalArticle</b:SourceType>
    <b:Guid>{062623A2-1433-4FEF-91BA-339259AAD3FD}</b:Guid>
    <b:Title>Advances in functional and structural MR image analysis and implementation as FSL</b:Title>
    <b:Year>2004</b:Year>
    <b:Pages>23 (Suppl. 1), S208-S219</b:Pages>
    <b:Author>
      <b:Author>
        <b:NameList>
          <b:Person>
            <b:Last>Smith</b:Last>
            <b:First>S.</b:First>
            <b:Middle>M., Jenkinson, M., Woolrich, M. W., Beckmann, C. F., Behrens, T. E., Johansen-Berg, H., et al.</b:Middle>
          </b:Person>
        </b:NameList>
      </b:Author>
    </b:Author>
    <b:JournalName>Neuroimage</b:JournalName>
    <b:RefOrder>2</b:RefOrder>
  </b:Source>
  <b:Source>
    <b:Tag>Wed08</b:Tag>
    <b:SourceType>JournalArticle</b:SourceType>
    <b:Guid>{D596A1D3-66B1-43D3-A4AA-46C4F80A3CF6}</b:Guid>
    <b:Author>
      <b:Author>
        <b:NameList>
          <b:Person>
            <b:Last>Wedeen</b:Last>
            <b:First>V.</b:First>
            <b:Middle>J., Wang, R. P., Schmahmann, J. D., Benner, T., Tseng, W. Y., Dai, G., et al.</b:Middle>
          </b:Person>
        </b:NameList>
      </b:Author>
    </b:Author>
    <b:Title>Diffusion spectrum magnetic resonance imaging (DSI) tractography of crossing fibers</b:Title>
    <b:JournalName>Neuroimage</b:JournalName>
    <b:Year>2008</b:Year>
    <b:Pages>41, 1267–1277</b:Pages>
    <b:RefOrder>1</b:RefOrder>
  </b:Source>
</b:Sources>
</file>

<file path=customXml/itemProps1.xml><?xml version="1.0" encoding="utf-8"?>
<ds:datastoreItem xmlns:ds="http://schemas.openxmlformats.org/officeDocument/2006/customXml" ds:itemID="{E9F26C45-2191-C74E-9DA9-91A98B454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117</Pages>
  <Words>23508</Words>
  <Characters>133998</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THIS IS A SAMPLE THESIS</vt:lpstr>
    </vt:vector>
  </TitlesOfParts>
  <Company>TSG</Company>
  <LinksUpToDate>false</LinksUpToDate>
  <CharactersWithSpaces>157192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A SAMPLE THESIS</dc:title>
  <dc:subject/>
  <dc:creator>Martin van Bommel</dc:creator>
  <dc:description/>
  <cp:lastModifiedBy>Jacob Levman</cp:lastModifiedBy>
  <cp:revision>78</cp:revision>
  <cp:lastPrinted>2019-07-28T21:46:00Z</cp:lastPrinted>
  <dcterms:created xsi:type="dcterms:W3CDTF">2019-07-26T11:37:00Z</dcterms:created>
  <dcterms:modified xsi:type="dcterms:W3CDTF">2019-08-01T14:38:00Z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TSG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