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44F9469B" w:rsidR="00932176" w:rsidRDefault="001D37B0">
      <w:pPr>
        <w:pStyle w:val="BodyFirst"/>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 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619D778E" w14:textId="3BB80128"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4F4ED2">
          <w:rPr>
            <w:noProof/>
            <w:webHidden/>
          </w:rPr>
          <w:t>1</w:t>
        </w:r>
        <w:r w:rsidR="005B1186">
          <w:rPr>
            <w:noProof/>
            <w:webHidden/>
          </w:rPr>
          <w:fldChar w:fldCharType="end"/>
        </w:r>
      </w:hyperlink>
    </w:p>
    <w:p w14:paraId="710076CC" w14:textId="2C62B48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"_Toc15248737" </w:instrText>
      </w:r>
      <w:r>
        <w:fldChar w:fldCharType="separate"/>
      </w:r>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ins w:id="0" w:author="David Mattie" w:date="2019-08-02T09:01:00Z">
        <w:r w:rsidR="004F4ED2">
          <w:rPr>
            <w:noProof/>
            <w:webHidden/>
          </w:rPr>
          <w:t>2</w:t>
        </w:r>
      </w:ins>
      <w:del w:id="1" w:author="David Mattie" w:date="2019-08-02T08:59:00Z">
        <w:r w:rsidR="005B1186" w:rsidDel="004F4ED2">
          <w:rPr>
            <w:noProof/>
            <w:webHidden/>
          </w:rPr>
          <w:delText>2</w:delText>
        </w:r>
      </w:del>
      <w:r w:rsidR="005B1186">
        <w:rPr>
          <w:noProof/>
          <w:webHidden/>
        </w:rPr>
        <w:fldChar w:fldCharType="end"/>
      </w:r>
      <w:r>
        <w:rPr>
          <w:noProof/>
        </w:rPr>
        <w:fldChar w:fldCharType="end"/>
      </w:r>
    </w:p>
    <w:p w14:paraId="39DA65BF" w14:textId="00137F4A"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"_Toc15248738" </w:instrText>
      </w:r>
      <w:r>
        <w:fldChar w:fldCharType="separate"/>
      </w:r>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ins w:id="2" w:author="David Mattie" w:date="2019-08-02T09:01:00Z">
        <w:r w:rsidR="004F4ED2">
          <w:rPr>
            <w:noProof/>
            <w:webHidden/>
          </w:rPr>
          <w:t>3</w:t>
        </w:r>
      </w:ins>
      <w:del w:id="3" w:author="David Mattie" w:date="2019-08-02T08:59:00Z">
        <w:r w:rsidR="005B1186" w:rsidDel="004F4ED2">
          <w:rPr>
            <w:noProof/>
            <w:webHidden/>
          </w:rPr>
          <w:delText>2</w:delText>
        </w:r>
      </w:del>
      <w:r w:rsidR="005B1186">
        <w:rPr>
          <w:noProof/>
          <w:webHidden/>
        </w:rPr>
        <w:fldChar w:fldCharType="end"/>
      </w:r>
      <w:r>
        <w:rPr>
          <w:noProof/>
        </w:rPr>
        <w:fldChar w:fldCharType="end"/>
      </w:r>
    </w:p>
    <w:p w14:paraId="0A7E311F" w14:textId="3095EB0B"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"_Toc15248739" </w:instrText>
      </w:r>
      <w:r>
        <w:fldChar w:fldCharType="separate"/>
      </w:r>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ins w:id="4" w:author="David Mattie" w:date="2019-08-02T09:01:00Z">
        <w:r w:rsidR="004F4ED2">
          <w:rPr>
            <w:noProof/>
            <w:webHidden/>
          </w:rPr>
          <w:t>3</w:t>
        </w:r>
      </w:ins>
      <w:del w:id="5" w:author="David Mattie" w:date="2019-08-02T08:59:00Z">
        <w:r w:rsidR="005B1186" w:rsidDel="004F4ED2">
          <w:rPr>
            <w:noProof/>
            <w:webHidden/>
          </w:rPr>
          <w:delText>2</w:delText>
        </w:r>
      </w:del>
      <w:r w:rsidR="005B1186">
        <w:rPr>
          <w:noProof/>
          <w:webHidden/>
        </w:rPr>
        <w:fldChar w:fldCharType="end"/>
      </w:r>
      <w:r>
        <w:rPr>
          <w:noProof/>
        </w:rPr>
        <w:fldChar w:fldCharType="end"/>
      </w:r>
    </w:p>
    <w:p w14:paraId="262F38D9" w14:textId="3E7D8D0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"_Toc15248740" </w:instrText>
      </w:r>
      <w:r>
        <w:fldChar w:fldCharType="separate"/>
      </w:r>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ins w:id="6" w:author="David Mattie" w:date="2019-08-02T09:01:00Z">
        <w:r w:rsidR="004F4ED2">
          <w:rPr>
            <w:noProof/>
            <w:webHidden/>
          </w:rPr>
          <w:t>4</w:t>
        </w:r>
      </w:ins>
      <w:del w:id="7" w:author="David Mattie" w:date="2019-08-02T08:59:00Z">
        <w:r w:rsidR="005B1186" w:rsidDel="004F4ED2">
          <w:rPr>
            <w:noProof/>
            <w:webHidden/>
          </w:rPr>
          <w:delText>4</w:delText>
        </w:r>
      </w:del>
      <w:r w:rsidR="005B1186">
        <w:rPr>
          <w:noProof/>
          <w:webHidden/>
        </w:rPr>
        <w:fldChar w:fldCharType="end"/>
      </w:r>
      <w:r>
        <w:rPr>
          <w:noProof/>
        </w:rPr>
        <w:fldChar w:fldCharType="end"/>
      </w:r>
    </w:p>
    <w:p w14:paraId="7CA4945A" w14:textId="4F1624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"_Toc15248741" </w:instrText>
      </w:r>
      <w:r>
        <w:fldChar w:fldCharType="separate"/>
      </w:r>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ins w:id="8" w:author="David Mattie" w:date="2019-08-02T09:01:00Z">
        <w:r w:rsidR="004F4ED2">
          <w:rPr>
            <w:noProof/>
            <w:webHidden/>
          </w:rPr>
          <w:t>8</w:t>
        </w:r>
      </w:ins>
      <w:del w:id="9" w:author="David Mattie" w:date="2019-08-02T08:59:00Z">
        <w:r w:rsidR="005B1186" w:rsidDel="004F4ED2">
          <w:rPr>
            <w:noProof/>
            <w:webHidden/>
          </w:rPr>
          <w:delText>7</w:delText>
        </w:r>
      </w:del>
      <w:r w:rsidR="005B1186">
        <w:rPr>
          <w:noProof/>
          <w:webHidden/>
        </w:rPr>
        <w:fldChar w:fldCharType="end"/>
      </w:r>
      <w:r>
        <w:rPr>
          <w:noProof/>
        </w:rPr>
        <w:fldChar w:fldCharType="end"/>
      </w:r>
    </w:p>
    <w:p w14:paraId="50DC3163" w14:textId="48A03AD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"_Toc15248742" </w:instrText>
      </w:r>
      <w:r>
        <w:fldChar w:fldCharType="separate"/>
      </w:r>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ins w:id="10" w:author="David Mattie" w:date="2019-08-02T09:01:00Z">
        <w:r w:rsidR="004F4ED2">
          <w:rPr>
            <w:noProof/>
            <w:webHidden/>
          </w:rPr>
          <w:t>9</w:t>
        </w:r>
      </w:ins>
      <w:del w:id="11" w:author="David Mattie" w:date="2019-08-02T08:59:00Z">
        <w:r w:rsidR="005B1186" w:rsidDel="004F4ED2">
          <w:rPr>
            <w:noProof/>
            <w:webHidden/>
          </w:rPr>
          <w:delText>8</w:delText>
        </w:r>
      </w:del>
      <w:r w:rsidR="005B1186">
        <w:rPr>
          <w:noProof/>
          <w:webHidden/>
        </w:rPr>
        <w:fldChar w:fldCharType="end"/>
      </w:r>
      <w:r>
        <w:rPr>
          <w:noProof/>
        </w:rPr>
        <w:fldChar w:fldCharType="end"/>
      </w:r>
    </w:p>
    <w:p w14:paraId="2A5F8400" w14:textId="5F82B55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"_Toc15248743" </w:instrText>
      </w:r>
      <w:r>
        <w:fldChar w:fldCharType="separate"/>
      </w:r>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ins w:id="12" w:author="David Mattie" w:date="2019-08-02T09:01:00Z">
        <w:r w:rsidR="004F4ED2">
          <w:rPr>
            <w:noProof/>
            <w:webHidden/>
          </w:rPr>
          <w:t>11</w:t>
        </w:r>
      </w:ins>
      <w:del w:id="13" w:author="David Mattie" w:date="2019-08-02T08:59:00Z">
        <w:r w:rsidR="005B1186" w:rsidDel="004F4ED2">
          <w:rPr>
            <w:noProof/>
            <w:webHidden/>
          </w:rPr>
          <w:delText>10</w:delText>
        </w:r>
      </w:del>
      <w:r w:rsidR="005B1186">
        <w:rPr>
          <w:noProof/>
          <w:webHidden/>
        </w:rPr>
        <w:fldChar w:fldCharType="end"/>
      </w:r>
      <w:r>
        <w:rPr>
          <w:noProof/>
        </w:rPr>
        <w:fldChar w:fldCharType="end"/>
      </w:r>
    </w:p>
    <w:p w14:paraId="2D57B018" w14:textId="69D6797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"_Toc15248744" </w:instrText>
      </w:r>
      <w:r>
        <w:fldChar w:fldCharType="separate"/>
      </w:r>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ins w:id="14" w:author="David Mattie" w:date="2019-08-02T09:01:00Z">
        <w:r w:rsidR="004F4ED2">
          <w:rPr>
            <w:noProof/>
            <w:webHidden/>
          </w:rPr>
          <w:t>12</w:t>
        </w:r>
      </w:ins>
      <w:del w:id="15" w:author="David Mattie" w:date="2019-08-02T08:59:00Z">
        <w:r w:rsidR="005B1186" w:rsidDel="004F4ED2">
          <w:rPr>
            <w:noProof/>
            <w:webHidden/>
          </w:rPr>
          <w:delText>11</w:delText>
        </w:r>
      </w:del>
      <w:r w:rsidR="005B1186">
        <w:rPr>
          <w:noProof/>
          <w:webHidden/>
        </w:rPr>
        <w:fldChar w:fldCharType="end"/>
      </w:r>
      <w:r>
        <w:rPr>
          <w:noProof/>
        </w:rPr>
        <w:fldChar w:fldCharType="end"/>
      </w:r>
    </w:p>
    <w:p w14:paraId="180B561F" w14:textId="40AE95B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"_Toc15248745" </w:instrText>
      </w:r>
      <w:r>
        <w:fldChar w:fldCharType="separate"/>
      </w:r>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ins w:id="16" w:author="David Mattie" w:date="2019-08-02T09:01:00Z">
        <w:r w:rsidR="004F4ED2">
          <w:rPr>
            <w:noProof/>
            <w:webHidden/>
          </w:rPr>
          <w:t>13</w:t>
        </w:r>
      </w:ins>
      <w:del w:id="17" w:author="David Mattie" w:date="2019-08-02T08:59:00Z">
        <w:r w:rsidR="005B1186" w:rsidDel="004F4ED2">
          <w:rPr>
            <w:noProof/>
            <w:webHidden/>
          </w:rPr>
          <w:delText>12</w:delText>
        </w:r>
      </w:del>
      <w:r w:rsidR="005B1186">
        <w:rPr>
          <w:noProof/>
          <w:webHidden/>
        </w:rPr>
        <w:fldChar w:fldCharType="end"/>
      </w:r>
      <w:r>
        <w:rPr>
          <w:noProof/>
        </w:rPr>
        <w:fldChar w:fldCharType="end"/>
      </w:r>
    </w:p>
    <w:p w14:paraId="05F3AF18" w14:textId="6C63882C"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"_Toc15248746" </w:instrText>
      </w:r>
      <w:r>
        <w:fldChar w:fldCharType="separate"/>
      </w:r>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ins w:id="18" w:author="David Mattie" w:date="2019-08-02T09:01:00Z">
        <w:r w:rsidR="004F4ED2">
          <w:rPr>
            <w:noProof/>
            <w:webHidden/>
          </w:rPr>
          <w:t>14</w:t>
        </w:r>
      </w:ins>
      <w:del w:id="19" w:author="David Mattie" w:date="2019-08-02T08:59:00Z">
        <w:r w:rsidR="005B1186" w:rsidDel="004F4ED2">
          <w:rPr>
            <w:noProof/>
            <w:webHidden/>
          </w:rPr>
          <w:delText>13</w:delText>
        </w:r>
      </w:del>
      <w:r w:rsidR="005B1186">
        <w:rPr>
          <w:noProof/>
          <w:webHidden/>
        </w:rPr>
        <w:fldChar w:fldCharType="end"/>
      </w:r>
      <w:r>
        <w:rPr>
          <w:noProof/>
        </w:rPr>
        <w:fldChar w:fldCharType="end"/>
      </w:r>
    </w:p>
    <w:p w14:paraId="7090D84C" w14:textId="642567A7"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"_Toc15248747" </w:instrText>
      </w:r>
      <w:r>
        <w:fldChar w:fldCharType="separate"/>
      </w:r>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ins w:id="20" w:author="David Mattie" w:date="2019-08-02T09:01:00Z">
        <w:r w:rsidR="004F4ED2">
          <w:rPr>
            <w:noProof/>
            <w:webHidden/>
          </w:rPr>
          <w:t>14</w:t>
        </w:r>
      </w:ins>
      <w:del w:id="21" w:author="David Mattie" w:date="2019-08-02T08:59:00Z">
        <w:r w:rsidR="005B1186" w:rsidDel="004F4ED2">
          <w:rPr>
            <w:noProof/>
            <w:webHidden/>
          </w:rPr>
          <w:delText>13</w:delText>
        </w:r>
      </w:del>
      <w:r w:rsidR="005B1186">
        <w:rPr>
          <w:noProof/>
          <w:webHidden/>
        </w:rPr>
        <w:fldChar w:fldCharType="end"/>
      </w:r>
      <w:r>
        <w:rPr>
          <w:noProof/>
        </w:rPr>
        <w:fldChar w:fldCharType="end"/>
      </w:r>
    </w:p>
    <w:p w14:paraId="7FC6DEBB" w14:textId="3134CD4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"_Toc15248748" </w:instrText>
      </w:r>
      <w:r>
        <w:fldChar w:fldCharType="separate"/>
      </w:r>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ins w:id="22" w:author="David Mattie" w:date="2019-08-02T09:01:00Z">
        <w:r w:rsidR="004F4ED2">
          <w:rPr>
            <w:noProof/>
            <w:webHidden/>
          </w:rPr>
          <w:t>14</w:t>
        </w:r>
      </w:ins>
      <w:del w:id="23" w:author="David Mattie" w:date="2019-08-02T08:59:00Z">
        <w:r w:rsidR="005B1186" w:rsidDel="004F4ED2">
          <w:rPr>
            <w:noProof/>
            <w:webHidden/>
          </w:rPr>
          <w:delText>13</w:delText>
        </w:r>
      </w:del>
      <w:r w:rsidR="005B1186">
        <w:rPr>
          <w:noProof/>
          <w:webHidden/>
        </w:rPr>
        <w:fldChar w:fldCharType="end"/>
      </w:r>
      <w:r>
        <w:rPr>
          <w:noProof/>
        </w:rPr>
        <w:fldChar w:fldCharType="end"/>
      </w:r>
    </w:p>
    <w:p w14:paraId="0B5BA758" w14:textId="5516853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"_Toc15248749" </w:instrText>
      </w:r>
      <w:r>
        <w:fldChar w:fldCharType="separate"/>
      </w:r>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ins w:id="24" w:author="David Mattie" w:date="2019-08-02T09:01:00Z">
        <w:r w:rsidR="004F4ED2">
          <w:rPr>
            <w:noProof/>
            <w:webHidden/>
          </w:rPr>
          <w:t>15</w:t>
        </w:r>
      </w:ins>
      <w:del w:id="25" w:author="David Mattie" w:date="2019-08-02T08:59:00Z">
        <w:r w:rsidR="005B1186" w:rsidDel="004F4ED2">
          <w:rPr>
            <w:noProof/>
            <w:webHidden/>
          </w:rPr>
          <w:delText>14</w:delText>
        </w:r>
      </w:del>
      <w:r w:rsidR="005B1186">
        <w:rPr>
          <w:noProof/>
          <w:webHidden/>
        </w:rPr>
        <w:fldChar w:fldCharType="end"/>
      </w:r>
      <w:r>
        <w:rPr>
          <w:noProof/>
        </w:rPr>
        <w:fldChar w:fldCharType="end"/>
      </w:r>
    </w:p>
    <w:p w14:paraId="562F94BD" w14:textId="1FAB452F"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"_Toc15248750" </w:instrText>
      </w:r>
      <w:r>
        <w:fldChar w:fldCharType="separate"/>
      </w:r>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ins w:id="26" w:author="David Mattie" w:date="2019-08-02T09:01:00Z">
        <w:r w:rsidR="004F4ED2">
          <w:rPr>
            <w:noProof/>
            <w:webHidden/>
          </w:rPr>
          <w:t>18</w:t>
        </w:r>
      </w:ins>
      <w:del w:id="27" w:author="David Mattie" w:date="2019-08-02T08:59:00Z">
        <w:r w:rsidR="005B1186" w:rsidDel="004F4ED2">
          <w:rPr>
            <w:noProof/>
            <w:webHidden/>
          </w:rPr>
          <w:delText>16</w:delText>
        </w:r>
      </w:del>
      <w:r w:rsidR="005B1186">
        <w:rPr>
          <w:noProof/>
          <w:webHidden/>
        </w:rPr>
        <w:fldChar w:fldCharType="end"/>
      </w:r>
      <w:r>
        <w:rPr>
          <w:noProof/>
        </w:rPr>
        <w:fldChar w:fldCharType="end"/>
      </w:r>
    </w:p>
    <w:p w14:paraId="7A69F238" w14:textId="2E4493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"_Toc15248751" </w:instrText>
      </w:r>
      <w:r>
        <w:fldChar w:fldCharType="separate"/>
      </w:r>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ins w:id="28" w:author="David Mattie" w:date="2019-08-02T09:01:00Z">
        <w:r w:rsidR="004F4ED2">
          <w:rPr>
            <w:noProof/>
            <w:webHidden/>
          </w:rPr>
          <w:t>22</w:t>
        </w:r>
      </w:ins>
      <w:del w:id="29" w:author="David Mattie" w:date="2019-08-02T08:59:00Z">
        <w:r w:rsidR="005B1186" w:rsidDel="004F4ED2">
          <w:rPr>
            <w:noProof/>
            <w:webHidden/>
          </w:rPr>
          <w:delText>20</w:delText>
        </w:r>
      </w:del>
      <w:r w:rsidR="005B1186">
        <w:rPr>
          <w:noProof/>
          <w:webHidden/>
        </w:rPr>
        <w:fldChar w:fldCharType="end"/>
      </w:r>
      <w:r>
        <w:rPr>
          <w:noProof/>
        </w:rPr>
        <w:fldChar w:fldCharType="end"/>
      </w:r>
    </w:p>
    <w:p w14:paraId="4D7E4D32" w14:textId="5498AFD3"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"_Toc15248752" </w:instrText>
      </w:r>
      <w:r>
        <w:fldChar w:fldCharType="separate"/>
      </w:r>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ins w:id="30" w:author="David Mattie" w:date="2019-08-02T09:01:00Z">
        <w:r w:rsidR="004F4ED2">
          <w:rPr>
            <w:noProof/>
            <w:webHidden/>
          </w:rPr>
          <w:t>23</w:t>
        </w:r>
      </w:ins>
      <w:del w:id="31" w:author="David Mattie" w:date="2019-08-02T08:59:00Z">
        <w:r w:rsidR="005B1186" w:rsidDel="004F4ED2">
          <w:rPr>
            <w:noProof/>
            <w:webHidden/>
          </w:rPr>
          <w:delText>21</w:delText>
        </w:r>
      </w:del>
      <w:r w:rsidR="005B1186">
        <w:rPr>
          <w:noProof/>
          <w:webHidden/>
        </w:rPr>
        <w:fldChar w:fldCharType="end"/>
      </w:r>
      <w:r>
        <w:rPr>
          <w:noProof/>
        </w:rPr>
        <w:fldChar w:fldCharType="end"/>
      </w:r>
    </w:p>
    <w:p w14:paraId="016464F0" w14:textId="4AC9CB55"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"_Toc15248753" </w:instrText>
      </w:r>
      <w:r>
        <w:fldChar w:fldCharType="separate"/>
      </w:r>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ins w:id="32" w:author="David Mattie" w:date="2019-08-02T09:01:00Z">
        <w:r w:rsidR="004F4ED2">
          <w:rPr>
            <w:noProof/>
            <w:webHidden/>
          </w:rPr>
          <w:t>23</w:t>
        </w:r>
      </w:ins>
      <w:del w:id="33" w:author="David Mattie" w:date="2019-08-02T08:59:00Z">
        <w:r w:rsidR="005B1186" w:rsidDel="004F4ED2">
          <w:rPr>
            <w:noProof/>
            <w:webHidden/>
          </w:rPr>
          <w:delText>21</w:delText>
        </w:r>
      </w:del>
      <w:r w:rsidR="005B1186">
        <w:rPr>
          <w:noProof/>
          <w:webHidden/>
        </w:rPr>
        <w:fldChar w:fldCharType="end"/>
      </w:r>
      <w:r>
        <w:rPr>
          <w:noProof/>
        </w:rPr>
        <w:fldChar w:fldCharType="end"/>
      </w:r>
    </w:p>
    <w:p w14:paraId="038102A3" w14:textId="687D2BA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"_Toc15248754" </w:instrText>
      </w:r>
      <w:r>
        <w:fldChar w:fldCharType="separate"/>
      </w:r>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ins w:id="34" w:author="David Mattie" w:date="2019-08-02T09:01:00Z">
        <w:r w:rsidR="004F4ED2">
          <w:rPr>
            <w:noProof/>
            <w:webHidden/>
          </w:rPr>
          <w:t>23</w:t>
        </w:r>
      </w:ins>
      <w:del w:id="35" w:author="David Mattie" w:date="2019-08-02T08:59:00Z">
        <w:r w:rsidR="005B1186" w:rsidDel="004F4ED2">
          <w:rPr>
            <w:noProof/>
            <w:webHidden/>
          </w:rPr>
          <w:delText>21</w:delText>
        </w:r>
      </w:del>
      <w:r w:rsidR="005B1186">
        <w:rPr>
          <w:noProof/>
          <w:webHidden/>
        </w:rPr>
        <w:fldChar w:fldCharType="end"/>
      </w:r>
      <w:r>
        <w:rPr>
          <w:noProof/>
        </w:rPr>
        <w:fldChar w:fldCharType="end"/>
      </w:r>
    </w:p>
    <w:p w14:paraId="074EEA95" w14:textId="43CEC9C7"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"_Toc15248755" </w:instrText>
      </w:r>
      <w:r>
        <w:fldChar w:fldCharType="separate"/>
      </w:r>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ins w:id="36" w:author="David Mattie" w:date="2019-08-02T09:01:00Z">
        <w:r w:rsidR="004F4ED2">
          <w:rPr>
            <w:noProof/>
            <w:webHidden/>
          </w:rPr>
          <w:t>24</w:t>
        </w:r>
      </w:ins>
      <w:del w:id="37" w:author="David Mattie" w:date="2019-08-02T08:59:00Z">
        <w:r w:rsidR="005B1186" w:rsidDel="004F4ED2">
          <w:rPr>
            <w:noProof/>
            <w:webHidden/>
          </w:rPr>
          <w:delText>22</w:delText>
        </w:r>
      </w:del>
      <w:r w:rsidR="005B1186">
        <w:rPr>
          <w:noProof/>
          <w:webHidden/>
        </w:rPr>
        <w:fldChar w:fldCharType="end"/>
      </w:r>
      <w:r>
        <w:rPr>
          <w:noProof/>
        </w:rPr>
        <w:fldChar w:fldCharType="end"/>
      </w:r>
    </w:p>
    <w:p w14:paraId="7989FA0D" w14:textId="2FF1DEF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"_Toc15248756" </w:instrText>
      </w:r>
      <w:r>
        <w:fldChar w:fldCharType="separate"/>
      </w:r>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ins w:id="38" w:author="David Mattie" w:date="2019-08-02T09:01:00Z">
        <w:r w:rsidR="004F4ED2">
          <w:rPr>
            <w:noProof/>
            <w:webHidden/>
          </w:rPr>
          <w:t>25</w:t>
        </w:r>
      </w:ins>
      <w:del w:id="39" w:author="David Mattie" w:date="2019-08-02T08:59:00Z">
        <w:r w:rsidR="005B1186" w:rsidDel="004F4ED2">
          <w:rPr>
            <w:noProof/>
            <w:webHidden/>
          </w:rPr>
          <w:delText>23</w:delText>
        </w:r>
      </w:del>
      <w:r w:rsidR="005B1186">
        <w:rPr>
          <w:noProof/>
          <w:webHidden/>
        </w:rPr>
        <w:fldChar w:fldCharType="end"/>
      </w:r>
      <w:r>
        <w:rPr>
          <w:noProof/>
        </w:rPr>
        <w:fldChar w:fldCharType="end"/>
      </w:r>
    </w:p>
    <w:p w14:paraId="3D4AADD4" w14:textId="40A686F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"_Toc15248757" </w:instrText>
      </w:r>
      <w:r>
        <w:fldChar w:fldCharType="separate"/>
      </w:r>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ins w:id="40" w:author="David Mattie" w:date="2019-08-02T09:01:00Z">
        <w:r w:rsidR="004F4ED2">
          <w:rPr>
            <w:noProof/>
            <w:webHidden/>
          </w:rPr>
          <w:t>26</w:t>
        </w:r>
      </w:ins>
      <w:del w:id="41" w:author="David Mattie" w:date="2019-08-02T08:59:00Z">
        <w:r w:rsidR="005B1186" w:rsidDel="004F4ED2">
          <w:rPr>
            <w:noProof/>
            <w:webHidden/>
          </w:rPr>
          <w:delText>24</w:delText>
        </w:r>
      </w:del>
      <w:r w:rsidR="005B1186">
        <w:rPr>
          <w:noProof/>
          <w:webHidden/>
        </w:rPr>
        <w:fldChar w:fldCharType="end"/>
      </w:r>
      <w:r>
        <w:rPr>
          <w:noProof/>
        </w:rPr>
        <w:fldChar w:fldCharType="end"/>
      </w:r>
    </w:p>
    <w:p w14:paraId="74FB79A6" w14:textId="253645D3" w:rsidR="005B1186" w:rsidRDefault="009561AB">
      <w:pPr>
        <w:pStyle w:val="TOC1"/>
        <w:tabs>
          <w:tab w:val="right" w:leader="dot" w:pos="8630"/>
        </w:tabs>
        <w:rPr>
          <w:rFonts w:asciiTheme="minorHAnsi" w:eastAsiaTheme="minorEastAsia" w:hAnsiTheme="minorHAnsi" w:cstheme="minorBidi"/>
          <w:b w:val="0"/>
          <w:noProof/>
          <w:sz w:val="22"/>
          <w:szCs w:val="22"/>
        </w:rPr>
      </w:pPr>
      <w:r>
        <w:lastRenderedPageBreak/>
        <w:fldChar w:fldCharType="begin"/>
      </w:r>
      <w:r>
        <w:instrText xml:space="preserve"> HYPERLINK \l "_Toc15248758" </w:instrText>
      </w:r>
      <w:r>
        <w:fldChar w:fldCharType="separate"/>
      </w:r>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ins w:id="42" w:author="David Mattie" w:date="2019-08-02T09:01:00Z">
        <w:r w:rsidR="004F4ED2">
          <w:rPr>
            <w:noProof/>
            <w:webHidden/>
          </w:rPr>
          <w:t>26</w:t>
        </w:r>
      </w:ins>
      <w:del w:id="43" w:author="David Mattie" w:date="2019-08-02T08:59:00Z">
        <w:r w:rsidR="005B1186" w:rsidDel="004F4ED2">
          <w:rPr>
            <w:noProof/>
            <w:webHidden/>
          </w:rPr>
          <w:delText>24</w:delText>
        </w:r>
      </w:del>
      <w:r w:rsidR="005B1186">
        <w:rPr>
          <w:noProof/>
          <w:webHidden/>
        </w:rPr>
        <w:fldChar w:fldCharType="end"/>
      </w:r>
      <w:r>
        <w:rPr>
          <w:noProof/>
        </w:rPr>
        <w:fldChar w:fldCharType="end"/>
      </w:r>
    </w:p>
    <w:p w14:paraId="6E76DB20" w14:textId="522F774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"_Toc15248759" </w:instrText>
      </w:r>
      <w:r>
        <w:fldChar w:fldCharType="separate"/>
      </w:r>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ins w:id="44" w:author="David Mattie" w:date="2019-08-02T09:01:00Z">
        <w:r w:rsidR="004F4ED2">
          <w:rPr>
            <w:noProof/>
            <w:webHidden/>
          </w:rPr>
          <w:t>26</w:t>
        </w:r>
      </w:ins>
      <w:del w:id="45" w:author="David Mattie" w:date="2019-08-02T08:59:00Z">
        <w:r w:rsidR="005B1186" w:rsidDel="004F4ED2">
          <w:rPr>
            <w:noProof/>
            <w:webHidden/>
          </w:rPr>
          <w:delText>24</w:delText>
        </w:r>
      </w:del>
      <w:r w:rsidR="005B1186">
        <w:rPr>
          <w:noProof/>
          <w:webHidden/>
        </w:rPr>
        <w:fldChar w:fldCharType="end"/>
      </w:r>
      <w:r>
        <w:rPr>
          <w:noProof/>
        </w:rPr>
        <w:fldChar w:fldCharType="end"/>
      </w:r>
    </w:p>
    <w:p w14:paraId="60C14459" w14:textId="6839188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"_Toc15248760" </w:instrText>
      </w:r>
      <w:r>
        <w:fldChar w:fldCharType="separate"/>
      </w:r>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ins w:id="46" w:author="David Mattie" w:date="2019-08-02T09:01:00Z">
        <w:r w:rsidR="004F4ED2">
          <w:rPr>
            <w:noProof/>
            <w:webHidden/>
          </w:rPr>
          <w:t>26</w:t>
        </w:r>
      </w:ins>
      <w:del w:id="47" w:author="David Mattie" w:date="2019-08-02T08:59:00Z">
        <w:r w:rsidR="005B1186" w:rsidDel="004F4ED2">
          <w:rPr>
            <w:noProof/>
            <w:webHidden/>
          </w:rPr>
          <w:delText>24</w:delText>
        </w:r>
      </w:del>
      <w:r w:rsidR="005B1186">
        <w:rPr>
          <w:noProof/>
          <w:webHidden/>
        </w:rPr>
        <w:fldChar w:fldCharType="end"/>
      </w:r>
      <w:r>
        <w:rPr>
          <w:noProof/>
        </w:rPr>
        <w:fldChar w:fldCharType="end"/>
      </w:r>
    </w:p>
    <w:p w14:paraId="7167EF8F" w14:textId="32E1D92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"_Toc15248761" </w:instrText>
      </w:r>
      <w:r>
        <w:fldChar w:fldCharType="separate"/>
      </w:r>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ins w:id="48" w:author="David Mattie" w:date="2019-08-02T09:01:00Z">
        <w:r w:rsidR="004F4ED2">
          <w:rPr>
            <w:noProof/>
            <w:webHidden/>
          </w:rPr>
          <w:t>27</w:t>
        </w:r>
      </w:ins>
      <w:del w:id="49" w:author="David Mattie" w:date="2019-08-02T08:59:00Z">
        <w:r w:rsidR="005B1186" w:rsidDel="004F4ED2">
          <w:rPr>
            <w:noProof/>
            <w:webHidden/>
          </w:rPr>
          <w:delText>25</w:delText>
        </w:r>
      </w:del>
      <w:r w:rsidR="005B1186">
        <w:rPr>
          <w:noProof/>
          <w:webHidden/>
        </w:rPr>
        <w:fldChar w:fldCharType="end"/>
      </w:r>
      <w:r>
        <w:rPr>
          <w:noProof/>
        </w:rPr>
        <w:fldChar w:fldCharType="end"/>
      </w:r>
    </w:p>
    <w:p w14:paraId="3B5E2A00" w14:textId="27CFEA6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"_Toc15248762" </w:instrText>
      </w:r>
      <w:r>
        <w:fldChar w:fldCharType="separate"/>
      </w:r>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ins w:id="50" w:author="David Mattie" w:date="2019-08-02T09:01:00Z">
        <w:r w:rsidR="004F4ED2">
          <w:rPr>
            <w:noProof/>
            <w:webHidden/>
          </w:rPr>
          <w:t>28</w:t>
        </w:r>
      </w:ins>
      <w:del w:id="51" w:author="David Mattie" w:date="2019-08-02T08:59:00Z">
        <w:r w:rsidR="005B1186" w:rsidDel="004F4ED2">
          <w:rPr>
            <w:noProof/>
            <w:webHidden/>
          </w:rPr>
          <w:delText>25</w:delText>
        </w:r>
      </w:del>
      <w:r w:rsidR="005B1186">
        <w:rPr>
          <w:noProof/>
          <w:webHidden/>
        </w:rPr>
        <w:fldChar w:fldCharType="end"/>
      </w:r>
      <w:r>
        <w:rPr>
          <w:noProof/>
        </w:rPr>
        <w:fldChar w:fldCharType="end"/>
      </w:r>
    </w:p>
    <w:p w14:paraId="267E0EF4" w14:textId="15F3AE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"_Toc15248763" </w:instrText>
      </w:r>
      <w:r>
        <w:fldChar w:fldCharType="separate"/>
      </w:r>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ins w:id="52" w:author="David Mattie" w:date="2019-08-02T09:01:00Z">
        <w:r w:rsidR="004F4ED2">
          <w:rPr>
            <w:noProof/>
            <w:webHidden/>
          </w:rPr>
          <w:t>30</w:t>
        </w:r>
      </w:ins>
      <w:del w:id="53" w:author="David Mattie" w:date="2019-08-02T08:59:00Z">
        <w:r w:rsidR="005B1186" w:rsidDel="004F4ED2">
          <w:rPr>
            <w:noProof/>
            <w:webHidden/>
          </w:rPr>
          <w:delText>26</w:delText>
        </w:r>
      </w:del>
      <w:r w:rsidR="005B1186">
        <w:rPr>
          <w:noProof/>
          <w:webHidden/>
        </w:rPr>
        <w:fldChar w:fldCharType="end"/>
      </w:r>
      <w:r>
        <w:rPr>
          <w:noProof/>
        </w:rPr>
        <w:fldChar w:fldCharType="end"/>
      </w:r>
    </w:p>
    <w:p w14:paraId="4D106F05" w14:textId="7232FEB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"_Toc15248764" </w:instrText>
      </w:r>
      <w:r>
        <w:fldChar w:fldCharType="separate"/>
      </w:r>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ins w:id="54" w:author="David Mattie" w:date="2019-08-02T09:01:00Z">
        <w:r w:rsidR="004F4ED2">
          <w:rPr>
            <w:noProof/>
            <w:webHidden/>
          </w:rPr>
          <w:t>33</w:t>
        </w:r>
      </w:ins>
      <w:del w:id="55" w:author="David Mattie" w:date="2019-08-02T08:59:00Z">
        <w:r w:rsidR="005B1186" w:rsidDel="004F4ED2">
          <w:rPr>
            <w:noProof/>
            <w:webHidden/>
          </w:rPr>
          <w:delText>28</w:delText>
        </w:r>
      </w:del>
      <w:r w:rsidR="005B1186">
        <w:rPr>
          <w:noProof/>
          <w:webHidden/>
        </w:rPr>
        <w:fldChar w:fldCharType="end"/>
      </w:r>
      <w:r>
        <w:rPr>
          <w:noProof/>
        </w:rPr>
        <w:fldChar w:fldCharType="end"/>
      </w:r>
    </w:p>
    <w:p w14:paraId="0A7FFE7E" w14:textId="25EF99A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"_Toc15248765" </w:instrText>
      </w:r>
      <w:r>
        <w:fldChar w:fldCharType="separate"/>
      </w:r>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ins w:id="56" w:author="David Mattie" w:date="2019-08-02T09:01:00Z">
        <w:r w:rsidR="004F4ED2">
          <w:rPr>
            <w:noProof/>
            <w:webHidden/>
          </w:rPr>
          <w:t>36</w:t>
        </w:r>
      </w:ins>
      <w:del w:id="57" w:author="David Mattie" w:date="2019-08-02T08:59:00Z">
        <w:r w:rsidR="005B1186" w:rsidDel="004F4ED2">
          <w:rPr>
            <w:noProof/>
            <w:webHidden/>
          </w:rPr>
          <w:delText>30</w:delText>
        </w:r>
      </w:del>
      <w:r w:rsidR="005B1186">
        <w:rPr>
          <w:noProof/>
          <w:webHidden/>
        </w:rPr>
        <w:fldChar w:fldCharType="end"/>
      </w:r>
      <w:r>
        <w:rPr>
          <w:noProof/>
        </w:rPr>
        <w:fldChar w:fldCharType="end"/>
      </w:r>
    </w:p>
    <w:p w14:paraId="6B52DBEC" w14:textId="4A64A7E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"_Toc15248766" </w:instrText>
      </w:r>
      <w:r>
        <w:fldChar w:fldCharType="separate"/>
      </w:r>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ins w:id="58" w:author="David Mattie" w:date="2019-08-02T09:01:00Z">
        <w:r w:rsidR="004F4ED2">
          <w:rPr>
            <w:noProof/>
            <w:webHidden/>
          </w:rPr>
          <w:t>38</w:t>
        </w:r>
      </w:ins>
      <w:del w:id="59" w:author="David Mattie" w:date="2019-08-02T08:59:00Z">
        <w:r w:rsidR="005B1186" w:rsidDel="004F4ED2">
          <w:rPr>
            <w:noProof/>
            <w:webHidden/>
          </w:rPr>
          <w:delText>32</w:delText>
        </w:r>
      </w:del>
      <w:r w:rsidR="005B1186">
        <w:rPr>
          <w:noProof/>
          <w:webHidden/>
        </w:rPr>
        <w:fldChar w:fldCharType="end"/>
      </w:r>
      <w:r>
        <w:rPr>
          <w:noProof/>
        </w:rPr>
        <w:fldChar w:fldCharType="end"/>
      </w:r>
    </w:p>
    <w:p w14:paraId="64CBD6C2" w14:textId="6F4C36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"_Toc15248767" </w:instrText>
      </w:r>
      <w:r>
        <w:fldChar w:fldCharType="separate"/>
      </w:r>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ins w:id="60" w:author="David Mattie" w:date="2019-08-02T09:01:00Z">
        <w:r w:rsidR="004F4ED2">
          <w:rPr>
            <w:noProof/>
            <w:webHidden/>
          </w:rPr>
          <w:t>41</w:t>
        </w:r>
      </w:ins>
      <w:del w:id="61" w:author="David Mattie" w:date="2019-08-02T08:59:00Z">
        <w:r w:rsidR="005B1186" w:rsidDel="004F4ED2">
          <w:rPr>
            <w:noProof/>
            <w:webHidden/>
          </w:rPr>
          <w:delText>34</w:delText>
        </w:r>
      </w:del>
      <w:r w:rsidR="005B1186">
        <w:rPr>
          <w:noProof/>
          <w:webHidden/>
        </w:rPr>
        <w:fldChar w:fldCharType="end"/>
      </w:r>
      <w:r>
        <w:rPr>
          <w:noProof/>
        </w:rPr>
        <w:fldChar w:fldCharType="end"/>
      </w:r>
    </w:p>
    <w:p w14:paraId="7AFAAB36" w14:textId="240C97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"_Toc15248768" </w:instrText>
      </w:r>
      <w:r>
        <w:fldChar w:fldCharType="separate"/>
      </w:r>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ins w:id="62" w:author="David Mattie" w:date="2019-08-02T09:01:00Z">
        <w:r w:rsidR="004F4ED2">
          <w:rPr>
            <w:noProof/>
            <w:webHidden/>
          </w:rPr>
          <w:t>43</w:t>
        </w:r>
      </w:ins>
      <w:del w:id="63" w:author="David Mattie" w:date="2019-08-02T08:59:00Z">
        <w:r w:rsidR="005B1186" w:rsidDel="004F4ED2">
          <w:rPr>
            <w:noProof/>
            <w:webHidden/>
          </w:rPr>
          <w:delText>36</w:delText>
        </w:r>
      </w:del>
      <w:r w:rsidR="005B1186">
        <w:rPr>
          <w:noProof/>
          <w:webHidden/>
        </w:rPr>
        <w:fldChar w:fldCharType="end"/>
      </w:r>
      <w:r>
        <w:rPr>
          <w:noProof/>
        </w:rPr>
        <w:fldChar w:fldCharType="end"/>
      </w:r>
    </w:p>
    <w:p w14:paraId="7D87358B" w14:textId="37CC2D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"_Toc15248769" </w:instrText>
      </w:r>
      <w:r>
        <w:fldChar w:fldCharType="separate"/>
      </w:r>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ins w:id="64" w:author="David Mattie" w:date="2019-08-02T09:01:00Z">
        <w:r w:rsidR="004F4ED2">
          <w:rPr>
            <w:noProof/>
            <w:webHidden/>
          </w:rPr>
          <w:t>45</w:t>
        </w:r>
      </w:ins>
      <w:del w:id="65" w:author="David Mattie" w:date="2019-08-02T08:59:00Z">
        <w:r w:rsidR="005B1186" w:rsidDel="004F4ED2">
          <w:rPr>
            <w:noProof/>
            <w:webHidden/>
          </w:rPr>
          <w:delText>39</w:delText>
        </w:r>
      </w:del>
      <w:r w:rsidR="005B1186">
        <w:rPr>
          <w:noProof/>
          <w:webHidden/>
        </w:rPr>
        <w:fldChar w:fldCharType="end"/>
      </w:r>
      <w:r>
        <w:rPr>
          <w:noProof/>
        </w:rPr>
        <w:fldChar w:fldCharType="end"/>
      </w:r>
    </w:p>
    <w:p w14:paraId="471E0A4F" w14:textId="1E89B7D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"_Toc15248770" </w:instrText>
      </w:r>
      <w:r>
        <w:fldChar w:fldCharType="separate"/>
      </w:r>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ins w:id="66" w:author="David Mattie" w:date="2019-08-02T09:01:00Z">
        <w:r w:rsidR="004F4ED2">
          <w:rPr>
            <w:noProof/>
            <w:webHidden/>
          </w:rPr>
          <w:t>47</w:t>
        </w:r>
      </w:ins>
      <w:del w:id="67" w:author="David Mattie" w:date="2019-08-02T08:59:00Z">
        <w:r w:rsidR="005B1186" w:rsidDel="004F4ED2">
          <w:rPr>
            <w:noProof/>
            <w:webHidden/>
          </w:rPr>
          <w:delText>40</w:delText>
        </w:r>
      </w:del>
      <w:r w:rsidR="005B1186">
        <w:rPr>
          <w:noProof/>
          <w:webHidden/>
        </w:rPr>
        <w:fldChar w:fldCharType="end"/>
      </w:r>
      <w:r>
        <w:rPr>
          <w:noProof/>
        </w:rPr>
        <w:fldChar w:fldCharType="end"/>
      </w:r>
    </w:p>
    <w:p w14:paraId="667E596E" w14:textId="3CA4A76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"_Toc15248771" </w:instrText>
      </w:r>
      <w:r>
        <w:fldChar w:fldCharType="separate"/>
      </w:r>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ins w:id="68" w:author="David Mattie" w:date="2019-08-02T09:01:00Z">
        <w:r w:rsidR="004F4ED2">
          <w:rPr>
            <w:noProof/>
            <w:webHidden/>
          </w:rPr>
          <w:t>49</w:t>
        </w:r>
      </w:ins>
      <w:del w:id="69" w:author="David Mattie" w:date="2019-08-02T08:59:00Z">
        <w:r w:rsidR="005B1186" w:rsidDel="004F4ED2">
          <w:rPr>
            <w:noProof/>
            <w:webHidden/>
          </w:rPr>
          <w:delText>42</w:delText>
        </w:r>
      </w:del>
      <w:r w:rsidR="005B1186">
        <w:rPr>
          <w:noProof/>
          <w:webHidden/>
        </w:rPr>
        <w:fldChar w:fldCharType="end"/>
      </w:r>
      <w:r>
        <w:rPr>
          <w:noProof/>
        </w:rPr>
        <w:fldChar w:fldCharType="end"/>
      </w:r>
    </w:p>
    <w:p w14:paraId="1839BDE9" w14:textId="60B9046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"_Toc15248772" </w:instrText>
      </w:r>
      <w:r>
        <w:fldChar w:fldCharType="separate"/>
      </w:r>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ins w:id="70" w:author="David Mattie" w:date="2019-08-02T09:01:00Z">
        <w:r w:rsidR="004F4ED2">
          <w:rPr>
            <w:noProof/>
            <w:webHidden/>
          </w:rPr>
          <w:t>51</w:t>
        </w:r>
      </w:ins>
      <w:del w:id="71" w:author="David Mattie" w:date="2019-08-02T08:59:00Z">
        <w:r w:rsidR="005B1186" w:rsidDel="004F4ED2">
          <w:rPr>
            <w:noProof/>
            <w:webHidden/>
          </w:rPr>
          <w:delText>44</w:delText>
        </w:r>
      </w:del>
      <w:r w:rsidR="005B1186">
        <w:rPr>
          <w:noProof/>
          <w:webHidden/>
        </w:rPr>
        <w:fldChar w:fldCharType="end"/>
      </w:r>
      <w:r>
        <w:rPr>
          <w:noProof/>
        </w:rPr>
        <w:fldChar w:fldCharType="end"/>
      </w:r>
    </w:p>
    <w:p w14:paraId="7A374B2A" w14:textId="3F1D67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"_Toc15248773" </w:instrText>
      </w:r>
      <w:r>
        <w:fldChar w:fldCharType="separate"/>
      </w:r>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ins w:id="72" w:author="David Mattie" w:date="2019-08-02T09:01:00Z">
        <w:r w:rsidR="004F4ED2">
          <w:rPr>
            <w:noProof/>
            <w:webHidden/>
          </w:rPr>
          <w:t>53</w:t>
        </w:r>
      </w:ins>
      <w:del w:id="73" w:author="David Mattie" w:date="2019-08-02T08:59:00Z">
        <w:r w:rsidR="005B1186" w:rsidDel="004F4ED2">
          <w:rPr>
            <w:noProof/>
            <w:webHidden/>
          </w:rPr>
          <w:delText>46</w:delText>
        </w:r>
      </w:del>
      <w:r w:rsidR="005B1186">
        <w:rPr>
          <w:noProof/>
          <w:webHidden/>
        </w:rPr>
        <w:fldChar w:fldCharType="end"/>
      </w:r>
      <w:r>
        <w:rPr>
          <w:noProof/>
        </w:rPr>
        <w:fldChar w:fldCharType="end"/>
      </w:r>
    </w:p>
    <w:p w14:paraId="364B7AF3" w14:textId="4B5A1F7F"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"_Toc15248774" </w:instrText>
      </w:r>
      <w:r>
        <w:fldChar w:fldCharType="separate"/>
      </w:r>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ins w:id="74" w:author="David Mattie" w:date="2019-08-02T09:01:00Z">
        <w:r w:rsidR="004F4ED2">
          <w:rPr>
            <w:noProof/>
            <w:webHidden/>
          </w:rPr>
          <w:t>55</w:t>
        </w:r>
      </w:ins>
      <w:del w:id="75" w:author="David Mattie" w:date="2019-08-02T08:59:00Z">
        <w:r w:rsidR="005B1186" w:rsidDel="004F4ED2">
          <w:rPr>
            <w:noProof/>
            <w:webHidden/>
          </w:rPr>
          <w:delText>48</w:delText>
        </w:r>
      </w:del>
      <w:r w:rsidR="005B1186">
        <w:rPr>
          <w:noProof/>
          <w:webHidden/>
        </w:rPr>
        <w:fldChar w:fldCharType="end"/>
      </w:r>
      <w:r>
        <w:rPr>
          <w:noProof/>
        </w:rPr>
        <w:fldChar w:fldCharType="end"/>
      </w:r>
    </w:p>
    <w:p w14:paraId="08B89D50" w14:textId="039ECA5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"_Toc15248775" </w:instrText>
      </w:r>
      <w:r>
        <w:fldChar w:fldCharType="separate"/>
      </w:r>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ins w:id="76" w:author="David Mattie" w:date="2019-08-02T09:01:00Z">
        <w:r w:rsidR="004F4ED2">
          <w:rPr>
            <w:noProof/>
            <w:webHidden/>
          </w:rPr>
          <w:t>56</w:t>
        </w:r>
      </w:ins>
      <w:del w:id="77" w:author="David Mattie" w:date="2019-08-02T08:59:00Z">
        <w:r w:rsidR="005B1186" w:rsidDel="004F4ED2">
          <w:rPr>
            <w:noProof/>
            <w:webHidden/>
          </w:rPr>
          <w:delText>49</w:delText>
        </w:r>
      </w:del>
      <w:r w:rsidR="005B1186">
        <w:rPr>
          <w:noProof/>
          <w:webHidden/>
        </w:rPr>
        <w:fldChar w:fldCharType="end"/>
      </w:r>
      <w:r>
        <w:rPr>
          <w:noProof/>
        </w:rPr>
        <w:fldChar w:fldCharType="end"/>
      </w:r>
    </w:p>
    <w:p w14:paraId="2D77C228" w14:textId="058CBEC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"_Toc15248776" </w:instrText>
      </w:r>
      <w:r>
        <w:fldChar w:fldCharType="separate"/>
      </w:r>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ins w:id="78" w:author="David Mattie" w:date="2019-08-02T09:01:00Z">
        <w:r w:rsidR="004F4ED2">
          <w:rPr>
            <w:noProof/>
            <w:webHidden/>
          </w:rPr>
          <w:t>57</w:t>
        </w:r>
      </w:ins>
      <w:del w:id="79" w:author="David Mattie" w:date="2019-08-02T08:59:00Z">
        <w:r w:rsidR="005B1186" w:rsidDel="004F4ED2">
          <w:rPr>
            <w:noProof/>
            <w:webHidden/>
          </w:rPr>
          <w:delText>50</w:delText>
        </w:r>
      </w:del>
      <w:r w:rsidR="005B1186">
        <w:rPr>
          <w:noProof/>
          <w:webHidden/>
        </w:rPr>
        <w:fldChar w:fldCharType="end"/>
      </w:r>
      <w:r>
        <w:rPr>
          <w:noProof/>
        </w:rPr>
        <w:fldChar w:fldCharType="end"/>
      </w:r>
    </w:p>
    <w:p w14:paraId="666045EE" w14:textId="6301B154"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"_Toc15248777" </w:instrText>
      </w:r>
      <w:r>
        <w:fldChar w:fldCharType="separate"/>
      </w:r>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ins w:id="80" w:author="David Mattie" w:date="2019-08-02T09:01:00Z">
        <w:r w:rsidR="004F4ED2">
          <w:rPr>
            <w:noProof/>
            <w:webHidden/>
          </w:rPr>
          <w:t>58</w:t>
        </w:r>
      </w:ins>
      <w:del w:id="81" w:author="David Mattie" w:date="2019-08-02T08:59:00Z">
        <w:r w:rsidR="005B1186" w:rsidDel="004F4ED2">
          <w:rPr>
            <w:noProof/>
            <w:webHidden/>
          </w:rPr>
          <w:delText>51</w:delText>
        </w:r>
      </w:del>
      <w:r w:rsidR="005B1186">
        <w:rPr>
          <w:noProof/>
          <w:webHidden/>
        </w:rPr>
        <w:fldChar w:fldCharType="end"/>
      </w:r>
      <w:r>
        <w:rPr>
          <w:noProof/>
        </w:rPr>
        <w:fldChar w:fldCharType="end"/>
      </w:r>
    </w:p>
    <w:p w14:paraId="1667ADA8" w14:textId="49DE655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"_Toc15248778" </w:instrText>
      </w:r>
      <w:r>
        <w:fldChar w:fldCharType="separate"/>
      </w:r>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ins w:id="82" w:author="David Mattie" w:date="2019-08-02T09:01:00Z">
        <w:r w:rsidR="004F4ED2">
          <w:rPr>
            <w:noProof/>
            <w:webHidden/>
          </w:rPr>
          <w:t>58</w:t>
        </w:r>
      </w:ins>
      <w:del w:id="83" w:author="David Mattie" w:date="2019-08-02T08:59:00Z">
        <w:r w:rsidR="005B1186" w:rsidDel="004F4ED2">
          <w:rPr>
            <w:noProof/>
            <w:webHidden/>
          </w:rPr>
          <w:delText>51</w:delText>
        </w:r>
      </w:del>
      <w:r w:rsidR="005B1186">
        <w:rPr>
          <w:noProof/>
          <w:webHidden/>
        </w:rPr>
        <w:fldChar w:fldCharType="end"/>
      </w:r>
      <w:r>
        <w:rPr>
          <w:noProof/>
        </w:rPr>
        <w:fldChar w:fldCharType="end"/>
      </w:r>
    </w:p>
    <w:p w14:paraId="227DB29E" w14:textId="5D059EC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"_Toc15248779" </w:instrText>
      </w:r>
      <w:r>
        <w:fldChar w:fldCharType="separate"/>
      </w:r>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ins w:id="84" w:author="David Mattie" w:date="2019-08-02T09:01:00Z">
        <w:r w:rsidR="004F4ED2">
          <w:rPr>
            <w:noProof/>
            <w:webHidden/>
          </w:rPr>
          <w:t>59</w:t>
        </w:r>
      </w:ins>
      <w:del w:id="85" w:author="David Mattie" w:date="2019-08-02T08:59:00Z">
        <w:r w:rsidR="005B1186" w:rsidDel="004F4ED2">
          <w:rPr>
            <w:noProof/>
            <w:webHidden/>
          </w:rPr>
          <w:delText>52</w:delText>
        </w:r>
      </w:del>
      <w:r w:rsidR="005B1186">
        <w:rPr>
          <w:noProof/>
          <w:webHidden/>
        </w:rPr>
        <w:fldChar w:fldCharType="end"/>
      </w:r>
      <w:r>
        <w:rPr>
          <w:noProof/>
        </w:rPr>
        <w:fldChar w:fldCharType="end"/>
      </w:r>
    </w:p>
    <w:p w14:paraId="4B3A0DCC" w14:textId="696A097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"_Toc15248780" </w:instrText>
      </w:r>
      <w:r>
        <w:fldChar w:fldCharType="separate"/>
      </w:r>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ins w:id="86" w:author="David Mattie" w:date="2019-08-02T09:01:00Z">
        <w:r w:rsidR="004F4ED2">
          <w:rPr>
            <w:noProof/>
            <w:webHidden/>
          </w:rPr>
          <w:t>60</w:t>
        </w:r>
      </w:ins>
      <w:del w:id="87" w:author="David Mattie" w:date="2019-08-02T08:59:00Z">
        <w:r w:rsidR="005B1186" w:rsidDel="004F4ED2">
          <w:rPr>
            <w:noProof/>
            <w:webHidden/>
          </w:rPr>
          <w:delText>53</w:delText>
        </w:r>
      </w:del>
      <w:r w:rsidR="005B1186">
        <w:rPr>
          <w:noProof/>
          <w:webHidden/>
        </w:rPr>
        <w:fldChar w:fldCharType="end"/>
      </w:r>
      <w:r>
        <w:rPr>
          <w:noProof/>
        </w:rPr>
        <w:fldChar w:fldCharType="end"/>
      </w:r>
    </w:p>
    <w:p w14:paraId="0D302002" w14:textId="3E4D4D58" w:rsidR="005B1186" w:rsidRDefault="009561AB">
      <w:pPr>
        <w:pStyle w:val="TOC4"/>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"_Toc15248781" </w:instrText>
      </w:r>
      <w:r>
        <w:fldChar w:fldCharType="separate"/>
      </w:r>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ins w:id="88" w:author="David Mattie" w:date="2019-08-02T09:01:00Z">
        <w:r w:rsidR="004F4ED2">
          <w:rPr>
            <w:noProof/>
            <w:webHidden/>
          </w:rPr>
          <w:t>61</w:t>
        </w:r>
      </w:ins>
      <w:del w:id="89" w:author="David Mattie" w:date="2019-08-02T08:59:00Z">
        <w:r w:rsidR="005B1186" w:rsidDel="004F4ED2">
          <w:rPr>
            <w:noProof/>
            <w:webHidden/>
          </w:rPr>
          <w:delText>54</w:delText>
        </w:r>
      </w:del>
      <w:r w:rsidR="005B1186">
        <w:rPr>
          <w:noProof/>
          <w:webHidden/>
        </w:rPr>
        <w:fldChar w:fldCharType="end"/>
      </w:r>
      <w:r>
        <w:rPr>
          <w:noProof/>
        </w:rPr>
        <w:fldChar w:fldCharType="end"/>
      </w:r>
    </w:p>
    <w:p w14:paraId="0A48987D" w14:textId="4076116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"_Toc15248782" </w:instrText>
      </w:r>
      <w:r>
        <w:fldChar w:fldCharType="separate"/>
      </w:r>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ins w:id="90" w:author="David Mattie" w:date="2019-08-02T09:01:00Z">
        <w:r w:rsidR="004F4ED2">
          <w:rPr>
            <w:noProof/>
            <w:webHidden/>
          </w:rPr>
          <w:t>62</w:t>
        </w:r>
      </w:ins>
      <w:del w:id="91" w:author="David Mattie" w:date="2019-08-02T08:59:00Z">
        <w:r w:rsidR="005B1186" w:rsidDel="004F4ED2">
          <w:rPr>
            <w:noProof/>
            <w:webHidden/>
          </w:rPr>
          <w:delText>55</w:delText>
        </w:r>
      </w:del>
      <w:r w:rsidR="005B1186">
        <w:rPr>
          <w:noProof/>
          <w:webHidden/>
        </w:rPr>
        <w:fldChar w:fldCharType="end"/>
      </w:r>
      <w:r>
        <w:rPr>
          <w:noProof/>
        </w:rPr>
        <w:fldChar w:fldCharType="end"/>
      </w:r>
    </w:p>
    <w:p w14:paraId="1E0EA9E3" w14:textId="08DBC0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"_Toc15248783" </w:instrText>
      </w:r>
      <w:r>
        <w:fldChar w:fldCharType="separate"/>
      </w:r>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ins w:id="92" w:author="David Mattie" w:date="2019-08-02T09:01:00Z">
        <w:r w:rsidR="004F4ED2">
          <w:rPr>
            <w:noProof/>
            <w:webHidden/>
          </w:rPr>
          <w:t>63</w:t>
        </w:r>
      </w:ins>
      <w:del w:id="93" w:author="David Mattie" w:date="2019-08-02T08:59:00Z">
        <w:r w:rsidR="005B1186" w:rsidDel="004F4ED2">
          <w:rPr>
            <w:noProof/>
            <w:webHidden/>
          </w:rPr>
          <w:delText>56</w:delText>
        </w:r>
      </w:del>
      <w:r w:rsidR="005B1186">
        <w:rPr>
          <w:noProof/>
          <w:webHidden/>
        </w:rPr>
        <w:fldChar w:fldCharType="end"/>
      </w:r>
      <w:r>
        <w:rPr>
          <w:noProof/>
        </w:rPr>
        <w:fldChar w:fldCharType="end"/>
      </w:r>
    </w:p>
    <w:p w14:paraId="33981EF7" w14:textId="10E0870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"_Toc15248784" </w:instrText>
      </w:r>
      <w:r>
        <w:fldChar w:fldCharType="separate"/>
      </w:r>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ins w:id="94" w:author="David Mattie" w:date="2019-08-02T09:01:00Z">
        <w:r w:rsidR="004F4ED2">
          <w:rPr>
            <w:noProof/>
            <w:webHidden/>
          </w:rPr>
          <w:t>64</w:t>
        </w:r>
      </w:ins>
      <w:del w:id="95" w:author="David Mattie" w:date="2019-08-02T08:59:00Z">
        <w:r w:rsidR="005B1186" w:rsidDel="004F4ED2">
          <w:rPr>
            <w:noProof/>
            <w:webHidden/>
          </w:rPr>
          <w:delText>57</w:delText>
        </w:r>
      </w:del>
      <w:r w:rsidR="005B1186">
        <w:rPr>
          <w:noProof/>
          <w:webHidden/>
        </w:rPr>
        <w:fldChar w:fldCharType="end"/>
      </w:r>
      <w:r>
        <w:rPr>
          <w:noProof/>
        </w:rPr>
        <w:fldChar w:fldCharType="end"/>
      </w:r>
    </w:p>
    <w:p w14:paraId="6DE8B7BA" w14:textId="2AF6557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"_Toc15248785" </w:instrText>
      </w:r>
      <w:r>
        <w:fldChar w:fldCharType="separate"/>
      </w:r>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ins w:id="96" w:author="David Mattie" w:date="2019-08-02T09:01:00Z">
        <w:r w:rsidR="004F4ED2">
          <w:rPr>
            <w:noProof/>
            <w:webHidden/>
          </w:rPr>
          <w:t>65</w:t>
        </w:r>
      </w:ins>
      <w:del w:id="97" w:author="David Mattie" w:date="2019-08-02T08:59:00Z">
        <w:r w:rsidR="005B1186" w:rsidDel="004F4ED2">
          <w:rPr>
            <w:noProof/>
            <w:webHidden/>
          </w:rPr>
          <w:delText>58</w:delText>
        </w:r>
      </w:del>
      <w:r w:rsidR="005B1186">
        <w:rPr>
          <w:noProof/>
          <w:webHidden/>
        </w:rPr>
        <w:fldChar w:fldCharType="end"/>
      </w:r>
      <w:r>
        <w:rPr>
          <w:noProof/>
        </w:rPr>
        <w:fldChar w:fldCharType="end"/>
      </w:r>
    </w:p>
    <w:p w14:paraId="13DD5E26" w14:textId="5AC20A4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"_Toc15248786" </w:instrText>
      </w:r>
      <w:r>
        <w:fldChar w:fldCharType="separate"/>
      </w:r>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ins w:id="98" w:author="David Mattie" w:date="2019-08-02T09:01:00Z">
        <w:r w:rsidR="004F4ED2">
          <w:rPr>
            <w:noProof/>
            <w:webHidden/>
          </w:rPr>
          <w:t>66</w:t>
        </w:r>
      </w:ins>
      <w:del w:id="99" w:author="David Mattie" w:date="2019-08-02T08:59:00Z">
        <w:r w:rsidR="005B1186" w:rsidDel="004F4ED2">
          <w:rPr>
            <w:noProof/>
            <w:webHidden/>
          </w:rPr>
          <w:delText>59</w:delText>
        </w:r>
      </w:del>
      <w:r w:rsidR="005B1186">
        <w:rPr>
          <w:noProof/>
          <w:webHidden/>
        </w:rPr>
        <w:fldChar w:fldCharType="end"/>
      </w:r>
      <w:r>
        <w:rPr>
          <w:noProof/>
        </w:rPr>
        <w:fldChar w:fldCharType="end"/>
      </w:r>
    </w:p>
    <w:p w14:paraId="2E7189C9" w14:textId="4678E8D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"_Toc15248787" </w:instrText>
      </w:r>
      <w:r>
        <w:fldChar w:fldCharType="separate"/>
      </w:r>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ins w:id="100" w:author="David Mattie" w:date="2019-08-02T09:01:00Z">
        <w:r w:rsidR="004F4ED2">
          <w:rPr>
            <w:noProof/>
            <w:webHidden/>
          </w:rPr>
          <w:t>67</w:t>
        </w:r>
      </w:ins>
      <w:del w:id="101" w:author="David Mattie" w:date="2019-08-02T08:59:00Z">
        <w:r w:rsidR="005B1186" w:rsidDel="004F4ED2">
          <w:rPr>
            <w:noProof/>
            <w:webHidden/>
          </w:rPr>
          <w:delText>60</w:delText>
        </w:r>
      </w:del>
      <w:r w:rsidR="005B1186">
        <w:rPr>
          <w:noProof/>
          <w:webHidden/>
        </w:rPr>
        <w:fldChar w:fldCharType="end"/>
      </w:r>
      <w:r>
        <w:rPr>
          <w:noProof/>
        </w:rPr>
        <w:fldChar w:fldCharType="end"/>
      </w:r>
    </w:p>
    <w:p w14:paraId="54BF9D6A" w14:textId="32FCFADE"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"_Toc15248788" </w:instrText>
      </w:r>
      <w:r>
        <w:fldChar w:fldCharType="separate"/>
      </w:r>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ins w:id="102" w:author="David Mattie" w:date="2019-08-02T09:01:00Z">
        <w:r w:rsidR="004F4ED2">
          <w:rPr>
            <w:noProof/>
            <w:webHidden/>
          </w:rPr>
          <w:t>68</w:t>
        </w:r>
      </w:ins>
      <w:del w:id="103" w:author="David Mattie" w:date="2019-08-02T08:59:00Z">
        <w:r w:rsidR="005B1186" w:rsidDel="004F4ED2">
          <w:rPr>
            <w:noProof/>
            <w:webHidden/>
          </w:rPr>
          <w:delText>61</w:delText>
        </w:r>
      </w:del>
      <w:r w:rsidR="005B1186">
        <w:rPr>
          <w:noProof/>
          <w:webHidden/>
        </w:rPr>
        <w:fldChar w:fldCharType="end"/>
      </w:r>
      <w:r>
        <w:rPr>
          <w:noProof/>
        </w:rPr>
        <w:fldChar w:fldCharType="end"/>
      </w:r>
    </w:p>
    <w:p w14:paraId="5606CA97" w14:textId="246A556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"_Toc15248789" </w:instrText>
      </w:r>
      <w:r>
        <w:fldChar w:fldCharType="separate"/>
      </w:r>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ins w:id="104" w:author="David Mattie" w:date="2019-08-02T09:01:00Z">
        <w:r w:rsidR="004F4ED2">
          <w:rPr>
            <w:noProof/>
            <w:webHidden/>
          </w:rPr>
          <w:t>69</w:t>
        </w:r>
      </w:ins>
      <w:del w:id="105" w:author="David Mattie" w:date="2019-08-02T08:59:00Z">
        <w:r w:rsidR="005B1186" w:rsidDel="004F4ED2">
          <w:rPr>
            <w:noProof/>
            <w:webHidden/>
          </w:rPr>
          <w:delText>62</w:delText>
        </w:r>
      </w:del>
      <w:r w:rsidR="005B1186">
        <w:rPr>
          <w:noProof/>
          <w:webHidden/>
        </w:rPr>
        <w:fldChar w:fldCharType="end"/>
      </w:r>
      <w:r>
        <w:rPr>
          <w:noProof/>
        </w:rPr>
        <w:fldChar w:fldCharType="end"/>
      </w:r>
    </w:p>
    <w:p w14:paraId="5D96EFF3" w14:textId="1FFFAF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"_Toc15248790" </w:instrText>
      </w:r>
      <w:r>
        <w:fldChar w:fldCharType="separate"/>
      </w:r>
      <w:r w:rsidR="005B1186" w:rsidRPr="004E340D">
        <w:rPr>
          <w:rStyle w:val="Hyperlink"/>
          <w:noProof/>
        </w:rPr>
        <w:t>Right-Putamen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ins w:id="106" w:author="David Mattie" w:date="2019-08-02T09:01:00Z">
        <w:r w:rsidR="004F4ED2">
          <w:rPr>
            <w:noProof/>
            <w:webHidden/>
          </w:rPr>
          <w:t>70</w:t>
        </w:r>
      </w:ins>
      <w:del w:id="107" w:author="David Mattie" w:date="2019-08-02T08:59:00Z">
        <w:r w:rsidR="005B1186" w:rsidDel="004F4ED2">
          <w:rPr>
            <w:noProof/>
            <w:webHidden/>
          </w:rPr>
          <w:delText>63</w:delText>
        </w:r>
      </w:del>
      <w:r w:rsidR="005B1186">
        <w:rPr>
          <w:noProof/>
          <w:webHidden/>
        </w:rPr>
        <w:fldChar w:fldCharType="end"/>
      </w:r>
      <w:r>
        <w:rPr>
          <w:noProof/>
        </w:rPr>
        <w:fldChar w:fldCharType="end"/>
      </w:r>
    </w:p>
    <w:p w14:paraId="0280291A" w14:textId="1823425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"_Toc15248791" </w:instrText>
      </w:r>
      <w:r>
        <w:fldChar w:fldCharType="separate"/>
      </w:r>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ins w:id="108" w:author="David Mattie" w:date="2019-08-02T09:01:00Z">
        <w:r w:rsidR="004F4ED2">
          <w:rPr>
            <w:noProof/>
            <w:webHidden/>
          </w:rPr>
          <w:t>71</w:t>
        </w:r>
      </w:ins>
      <w:del w:id="109" w:author="David Mattie" w:date="2019-08-02T08:59:00Z">
        <w:r w:rsidR="005B1186" w:rsidDel="004F4ED2">
          <w:rPr>
            <w:noProof/>
            <w:webHidden/>
          </w:rPr>
          <w:delText>64</w:delText>
        </w:r>
      </w:del>
      <w:r w:rsidR="005B1186">
        <w:rPr>
          <w:noProof/>
          <w:webHidden/>
        </w:rPr>
        <w:fldChar w:fldCharType="end"/>
      </w:r>
      <w:r>
        <w:rPr>
          <w:noProof/>
        </w:rPr>
        <w:fldChar w:fldCharType="end"/>
      </w:r>
    </w:p>
    <w:p w14:paraId="09B58C89" w14:textId="62277D1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"_Toc15248792" </w:instrText>
      </w:r>
      <w:r>
        <w:fldChar w:fldCharType="separate"/>
      </w:r>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ins w:id="110" w:author="David Mattie" w:date="2019-08-02T09:01:00Z">
        <w:r w:rsidR="004F4ED2">
          <w:rPr>
            <w:noProof/>
            <w:webHidden/>
          </w:rPr>
          <w:t>72</w:t>
        </w:r>
      </w:ins>
      <w:del w:id="111" w:author="David Mattie" w:date="2019-08-02T08:59:00Z">
        <w:r w:rsidR="005B1186" w:rsidDel="004F4ED2">
          <w:rPr>
            <w:noProof/>
            <w:webHidden/>
          </w:rPr>
          <w:delText>65</w:delText>
        </w:r>
      </w:del>
      <w:r w:rsidR="005B1186">
        <w:rPr>
          <w:noProof/>
          <w:webHidden/>
        </w:rPr>
        <w:fldChar w:fldCharType="end"/>
      </w:r>
      <w:r>
        <w:rPr>
          <w:noProof/>
        </w:rPr>
        <w:fldChar w:fldCharType="end"/>
      </w:r>
    </w:p>
    <w:p w14:paraId="14DD1F31" w14:textId="7D82D05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"_Toc15248793" </w:instrText>
      </w:r>
      <w:r>
        <w:fldChar w:fldCharType="separate"/>
      </w:r>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ins w:id="112" w:author="David Mattie" w:date="2019-08-02T09:01:00Z">
        <w:r w:rsidR="004F4ED2">
          <w:rPr>
            <w:noProof/>
            <w:webHidden/>
          </w:rPr>
          <w:t>72</w:t>
        </w:r>
      </w:ins>
      <w:del w:id="113" w:author="David Mattie" w:date="2019-08-02T08:59:00Z">
        <w:r w:rsidR="005B1186" w:rsidDel="004F4ED2">
          <w:rPr>
            <w:noProof/>
            <w:webHidden/>
          </w:rPr>
          <w:delText>65</w:delText>
        </w:r>
      </w:del>
      <w:r w:rsidR="005B1186">
        <w:rPr>
          <w:noProof/>
          <w:webHidden/>
        </w:rPr>
        <w:fldChar w:fldCharType="end"/>
      </w:r>
      <w:r>
        <w:rPr>
          <w:noProof/>
        </w:rPr>
        <w:fldChar w:fldCharType="end"/>
      </w:r>
    </w:p>
    <w:p w14:paraId="020266D9" w14:textId="119254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"_Toc15248794" </w:instrText>
      </w:r>
      <w:r>
        <w:fldChar w:fldCharType="separate"/>
      </w:r>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ins w:id="114" w:author="David Mattie" w:date="2019-08-02T09:01:00Z">
        <w:r w:rsidR="004F4ED2">
          <w:rPr>
            <w:noProof/>
            <w:webHidden/>
          </w:rPr>
          <w:t>73</w:t>
        </w:r>
      </w:ins>
      <w:del w:id="115" w:author="David Mattie" w:date="2019-08-02T08:59:00Z">
        <w:r w:rsidR="005B1186" w:rsidDel="004F4ED2">
          <w:rPr>
            <w:noProof/>
            <w:webHidden/>
          </w:rPr>
          <w:delText>66</w:delText>
        </w:r>
      </w:del>
      <w:r w:rsidR="005B1186">
        <w:rPr>
          <w:noProof/>
          <w:webHidden/>
        </w:rPr>
        <w:fldChar w:fldCharType="end"/>
      </w:r>
      <w:r>
        <w:rPr>
          <w:noProof/>
        </w:rPr>
        <w:fldChar w:fldCharType="end"/>
      </w:r>
    </w:p>
    <w:p w14:paraId="31304513" w14:textId="336735B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"_Toc15248795" </w:instrText>
      </w:r>
      <w:r>
        <w:fldChar w:fldCharType="separate"/>
      </w:r>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ins w:id="116" w:author="David Mattie" w:date="2019-08-02T09:01:00Z">
        <w:r w:rsidR="004F4ED2">
          <w:rPr>
            <w:noProof/>
            <w:webHidden/>
          </w:rPr>
          <w:t>75</w:t>
        </w:r>
      </w:ins>
      <w:del w:id="117" w:author="David Mattie" w:date="2019-08-02T08:59:00Z">
        <w:r w:rsidR="005B1186" w:rsidDel="004F4ED2">
          <w:rPr>
            <w:noProof/>
            <w:webHidden/>
          </w:rPr>
          <w:delText>68</w:delText>
        </w:r>
      </w:del>
      <w:r w:rsidR="005B1186">
        <w:rPr>
          <w:noProof/>
          <w:webHidden/>
        </w:rPr>
        <w:fldChar w:fldCharType="end"/>
      </w:r>
      <w:r>
        <w:rPr>
          <w:noProof/>
        </w:rPr>
        <w:fldChar w:fldCharType="end"/>
      </w:r>
    </w:p>
    <w:p w14:paraId="23D6A882" w14:textId="1512E13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"_Toc15248796" </w:instrText>
      </w:r>
      <w:r>
        <w:fldChar w:fldCharType="separate"/>
      </w:r>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ins w:id="118" w:author="David Mattie" w:date="2019-08-02T09:01:00Z">
        <w:r w:rsidR="004F4ED2">
          <w:rPr>
            <w:noProof/>
            <w:webHidden/>
          </w:rPr>
          <w:t>75</w:t>
        </w:r>
      </w:ins>
      <w:del w:id="119" w:author="David Mattie" w:date="2019-08-02T08:59:00Z">
        <w:r w:rsidR="005B1186" w:rsidDel="004F4ED2">
          <w:rPr>
            <w:noProof/>
            <w:webHidden/>
          </w:rPr>
          <w:delText>68</w:delText>
        </w:r>
      </w:del>
      <w:r w:rsidR="005B1186">
        <w:rPr>
          <w:noProof/>
          <w:webHidden/>
        </w:rPr>
        <w:fldChar w:fldCharType="end"/>
      </w:r>
      <w:r>
        <w:rPr>
          <w:noProof/>
        </w:rPr>
        <w:fldChar w:fldCharType="end"/>
      </w:r>
    </w:p>
    <w:p w14:paraId="7D0B57B4" w14:textId="567B3EF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"_Toc15248797" </w:instrText>
      </w:r>
      <w:r>
        <w:fldChar w:fldCharType="separate"/>
      </w:r>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ins w:id="120" w:author="David Mattie" w:date="2019-08-02T09:01:00Z">
        <w:r w:rsidR="004F4ED2">
          <w:rPr>
            <w:noProof/>
            <w:webHidden/>
          </w:rPr>
          <w:t>77</w:t>
        </w:r>
      </w:ins>
      <w:del w:id="121" w:author="David Mattie" w:date="2019-08-02T08:59:00Z">
        <w:r w:rsidR="005B1186" w:rsidDel="004F4ED2">
          <w:rPr>
            <w:noProof/>
            <w:webHidden/>
          </w:rPr>
          <w:delText>70</w:delText>
        </w:r>
      </w:del>
      <w:r w:rsidR="005B1186">
        <w:rPr>
          <w:noProof/>
          <w:webHidden/>
        </w:rPr>
        <w:fldChar w:fldCharType="end"/>
      </w:r>
      <w:r>
        <w:rPr>
          <w:noProof/>
        </w:rPr>
        <w:fldChar w:fldCharType="end"/>
      </w:r>
    </w:p>
    <w:p w14:paraId="3730A018" w14:textId="0CF017A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"_Toc15248798" </w:instrText>
      </w:r>
      <w:r>
        <w:fldChar w:fldCharType="separate"/>
      </w:r>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ins w:id="122" w:author="David Mattie" w:date="2019-08-02T09:01:00Z">
        <w:r w:rsidR="004F4ED2">
          <w:rPr>
            <w:noProof/>
            <w:webHidden/>
          </w:rPr>
          <w:t>78</w:t>
        </w:r>
      </w:ins>
      <w:del w:id="123" w:author="David Mattie" w:date="2019-08-02T08:59:00Z">
        <w:r w:rsidR="005B1186" w:rsidDel="004F4ED2">
          <w:rPr>
            <w:noProof/>
            <w:webHidden/>
          </w:rPr>
          <w:delText>71</w:delText>
        </w:r>
      </w:del>
      <w:r w:rsidR="005B1186">
        <w:rPr>
          <w:noProof/>
          <w:webHidden/>
        </w:rPr>
        <w:fldChar w:fldCharType="end"/>
      </w:r>
      <w:r>
        <w:rPr>
          <w:noProof/>
        </w:rPr>
        <w:fldChar w:fldCharType="end"/>
      </w:r>
    </w:p>
    <w:p w14:paraId="5F7A9926" w14:textId="37837B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"_Toc15248799" </w:instrText>
      </w:r>
      <w:r>
        <w:fldChar w:fldCharType="separate"/>
      </w:r>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ins w:id="124" w:author="David Mattie" w:date="2019-08-02T09:01:00Z">
        <w:r w:rsidR="004F4ED2">
          <w:rPr>
            <w:noProof/>
            <w:webHidden/>
          </w:rPr>
          <w:t>78</w:t>
        </w:r>
      </w:ins>
      <w:del w:id="125" w:author="David Mattie" w:date="2019-08-02T08:59:00Z">
        <w:r w:rsidR="005B1186" w:rsidDel="004F4ED2">
          <w:rPr>
            <w:noProof/>
            <w:webHidden/>
          </w:rPr>
          <w:delText>71</w:delText>
        </w:r>
      </w:del>
      <w:r w:rsidR="005B1186">
        <w:rPr>
          <w:noProof/>
          <w:webHidden/>
        </w:rPr>
        <w:fldChar w:fldCharType="end"/>
      </w:r>
      <w:r>
        <w:rPr>
          <w:noProof/>
        </w:rPr>
        <w:fldChar w:fldCharType="end"/>
      </w:r>
    </w:p>
    <w:p w14:paraId="7D523E3D" w14:textId="117C5F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"_Toc15248800" </w:instrText>
      </w:r>
      <w:r>
        <w:fldChar w:fldCharType="separate"/>
      </w:r>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ins w:id="126" w:author="David Mattie" w:date="2019-08-02T09:01:00Z">
        <w:r w:rsidR="004F4ED2">
          <w:rPr>
            <w:noProof/>
            <w:webHidden/>
          </w:rPr>
          <w:t>78</w:t>
        </w:r>
      </w:ins>
      <w:del w:id="127" w:author="David Mattie" w:date="2019-08-02T08:59:00Z">
        <w:r w:rsidR="005B1186" w:rsidDel="004F4ED2">
          <w:rPr>
            <w:noProof/>
            <w:webHidden/>
          </w:rPr>
          <w:delText>72</w:delText>
        </w:r>
      </w:del>
      <w:r w:rsidR="005B1186">
        <w:rPr>
          <w:noProof/>
          <w:webHidden/>
        </w:rPr>
        <w:fldChar w:fldCharType="end"/>
      </w:r>
      <w:r>
        <w:rPr>
          <w:noProof/>
        </w:rPr>
        <w:fldChar w:fldCharType="end"/>
      </w:r>
    </w:p>
    <w:p w14:paraId="572A9887" w14:textId="0D381FD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"_Toc15248801" </w:instrText>
      </w:r>
      <w:r>
        <w:fldChar w:fldCharType="separate"/>
      </w:r>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ins w:id="128" w:author="David Mattie" w:date="2019-08-02T09:01:00Z">
        <w:r w:rsidR="004F4ED2">
          <w:rPr>
            <w:noProof/>
            <w:webHidden/>
          </w:rPr>
          <w:t>79</w:t>
        </w:r>
      </w:ins>
      <w:del w:id="129" w:author="David Mattie" w:date="2019-08-02T08:59:00Z">
        <w:r w:rsidR="005B1186" w:rsidDel="004F4ED2">
          <w:rPr>
            <w:noProof/>
            <w:webHidden/>
          </w:rPr>
          <w:delText>72</w:delText>
        </w:r>
      </w:del>
      <w:r w:rsidR="005B1186">
        <w:rPr>
          <w:noProof/>
          <w:webHidden/>
        </w:rPr>
        <w:fldChar w:fldCharType="end"/>
      </w:r>
      <w:r>
        <w:rPr>
          <w:noProof/>
        </w:rPr>
        <w:fldChar w:fldCharType="end"/>
      </w:r>
    </w:p>
    <w:p w14:paraId="182A6250" w14:textId="07DF01D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"_Toc15248802" </w:instrText>
      </w:r>
      <w:r>
        <w:fldChar w:fldCharType="separate"/>
      </w:r>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ins w:id="130" w:author="David Mattie" w:date="2019-08-02T09:01:00Z">
        <w:r w:rsidR="004F4ED2">
          <w:rPr>
            <w:noProof/>
            <w:webHidden/>
          </w:rPr>
          <w:t>79</w:t>
        </w:r>
      </w:ins>
      <w:del w:id="131" w:author="David Mattie" w:date="2019-08-02T08:59:00Z">
        <w:r w:rsidR="005B1186" w:rsidDel="004F4ED2">
          <w:rPr>
            <w:noProof/>
            <w:webHidden/>
          </w:rPr>
          <w:delText>73</w:delText>
        </w:r>
      </w:del>
      <w:r w:rsidR="005B1186">
        <w:rPr>
          <w:noProof/>
          <w:webHidden/>
        </w:rPr>
        <w:fldChar w:fldCharType="end"/>
      </w:r>
      <w:r>
        <w:rPr>
          <w:noProof/>
        </w:rPr>
        <w:fldChar w:fldCharType="end"/>
      </w:r>
    </w:p>
    <w:p w14:paraId="2D0A66CA" w14:textId="52714828"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"_Toc15248803" </w:instrText>
      </w:r>
      <w:r>
        <w:fldChar w:fldCharType="separate"/>
      </w:r>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ins w:id="132" w:author="David Mattie" w:date="2019-08-02T09:01:00Z">
        <w:r w:rsidR="004F4ED2">
          <w:rPr>
            <w:noProof/>
            <w:webHidden/>
          </w:rPr>
          <w:t>79</w:t>
        </w:r>
      </w:ins>
      <w:del w:id="133" w:author="David Mattie" w:date="2019-08-02T08:59:00Z">
        <w:r w:rsidR="005B1186" w:rsidDel="004F4ED2">
          <w:rPr>
            <w:noProof/>
            <w:webHidden/>
          </w:rPr>
          <w:delText>73</w:delText>
        </w:r>
      </w:del>
      <w:r w:rsidR="005B1186">
        <w:rPr>
          <w:noProof/>
          <w:webHidden/>
        </w:rPr>
        <w:fldChar w:fldCharType="end"/>
      </w:r>
      <w:r>
        <w:rPr>
          <w:noProof/>
        </w:rPr>
        <w:fldChar w:fldCharType="end"/>
      </w:r>
    </w:p>
    <w:p w14:paraId="0316110E" w14:textId="54FCED13" w:rsidR="005B1186" w:rsidRDefault="009561AB">
      <w:pPr>
        <w:pStyle w:val="TOC3"/>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"_Toc15248804" </w:instrText>
      </w:r>
      <w:r>
        <w:fldChar w:fldCharType="separate"/>
      </w:r>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ins w:id="134" w:author="David Mattie" w:date="2019-08-02T09:01:00Z">
        <w:r w:rsidR="004F4ED2">
          <w:rPr>
            <w:noProof/>
            <w:webHidden/>
          </w:rPr>
          <w:t>80</w:t>
        </w:r>
      </w:ins>
      <w:del w:id="135" w:author="David Mattie" w:date="2019-08-02T08:59:00Z">
        <w:r w:rsidR="005B1186" w:rsidDel="004F4ED2">
          <w:rPr>
            <w:noProof/>
            <w:webHidden/>
          </w:rPr>
          <w:delText>73</w:delText>
        </w:r>
      </w:del>
      <w:r w:rsidR="005B1186">
        <w:rPr>
          <w:noProof/>
          <w:webHidden/>
        </w:rPr>
        <w:fldChar w:fldCharType="end"/>
      </w:r>
      <w:r>
        <w:rPr>
          <w:noProof/>
        </w:rPr>
        <w:fldChar w:fldCharType="end"/>
      </w:r>
    </w:p>
    <w:p w14:paraId="0098E602" w14:textId="0FA6A95E"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"_Toc15248805" </w:instrText>
      </w:r>
      <w:r>
        <w:fldChar w:fldCharType="separate"/>
      </w:r>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ins w:id="136" w:author="David Mattie" w:date="2019-08-02T09:01:00Z">
        <w:r w:rsidR="004F4ED2">
          <w:rPr>
            <w:noProof/>
            <w:webHidden/>
          </w:rPr>
          <w:t>80</w:t>
        </w:r>
      </w:ins>
      <w:del w:id="137" w:author="David Mattie" w:date="2019-08-02T08:59:00Z">
        <w:r w:rsidR="005B1186" w:rsidDel="004F4ED2">
          <w:rPr>
            <w:noProof/>
            <w:webHidden/>
          </w:rPr>
          <w:delText>74</w:delText>
        </w:r>
      </w:del>
      <w:r w:rsidR="005B1186">
        <w:rPr>
          <w:noProof/>
          <w:webHidden/>
        </w:rPr>
        <w:fldChar w:fldCharType="end"/>
      </w:r>
      <w:r>
        <w:rPr>
          <w:noProof/>
        </w:rPr>
        <w:fldChar w:fldCharType="end"/>
      </w:r>
    </w:p>
    <w:p w14:paraId="04BC9CBF" w14:textId="5A18F90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"_Toc15248806" </w:instrText>
      </w:r>
      <w:r>
        <w:fldChar w:fldCharType="separate"/>
      </w:r>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ins w:id="138" w:author="David Mattie" w:date="2019-08-02T09:01:00Z">
        <w:r w:rsidR="004F4ED2">
          <w:rPr>
            <w:noProof/>
            <w:webHidden/>
          </w:rPr>
          <w:t>81</w:t>
        </w:r>
      </w:ins>
      <w:del w:id="139" w:author="David Mattie" w:date="2019-08-02T08:59:00Z">
        <w:r w:rsidR="005B1186" w:rsidDel="004F4ED2">
          <w:rPr>
            <w:noProof/>
            <w:webHidden/>
          </w:rPr>
          <w:delText>74</w:delText>
        </w:r>
      </w:del>
      <w:r w:rsidR="005B1186">
        <w:rPr>
          <w:noProof/>
          <w:webHidden/>
        </w:rPr>
        <w:fldChar w:fldCharType="end"/>
      </w:r>
      <w:r>
        <w:rPr>
          <w:noProof/>
        </w:rPr>
        <w:fldChar w:fldCharType="end"/>
      </w:r>
    </w:p>
    <w:p w14:paraId="52D5F078" w14:textId="4F6C7283"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"_Toc15248807" </w:instrText>
      </w:r>
      <w:r>
        <w:fldChar w:fldCharType="separate"/>
      </w:r>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ins w:id="140" w:author="David Mattie" w:date="2019-08-02T09:01:00Z">
        <w:r w:rsidR="004F4ED2">
          <w:rPr>
            <w:noProof/>
            <w:webHidden/>
          </w:rPr>
          <w:t>81</w:t>
        </w:r>
      </w:ins>
      <w:del w:id="141" w:author="David Mattie" w:date="2019-08-02T08:59:00Z">
        <w:r w:rsidR="005B1186" w:rsidDel="004F4ED2">
          <w:rPr>
            <w:noProof/>
            <w:webHidden/>
          </w:rPr>
          <w:delText>75</w:delText>
        </w:r>
      </w:del>
      <w:r w:rsidR="005B1186">
        <w:rPr>
          <w:noProof/>
          <w:webHidden/>
        </w:rPr>
        <w:fldChar w:fldCharType="end"/>
      </w:r>
      <w:r>
        <w:rPr>
          <w:noProof/>
        </w:rPr>
        <w:fldChar w:fldCharType="end"/>
      </w:r>
    </w:p>
    <w:p w14:paraId="7477154C" w14:textId="44BA64C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"_Toc15248808" </w:instrText>
      </w:r>
      <w:r>
        <w:fldChar w:fldCharType="separate"/>
      </w:r>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ins w:id="142" w:author="David Mattie" w:date="2019-08-02T09:01:00Z">
        <w:r w:rsidR="004F4ED2">
          <w:rPr>
            <w:noProof/>
            <w:webHidden/>
          </w:rPr>
          <w:t>82</w:t>
        </w:r>
      </w:ins>
      <w:del w:id="143" w:author="David Mattie" w:date="2019-08-02T08:59:00Z">
        <w:r w:rsidR="005B1186" w:rsidDel="004F4ED2">
          <w:rPr>
            <w:noProof/>
            <w:webHidden/>
          </w:rPr>
          <w:delText>75</w:delText>
        </w:r>
      </w:del>
      <w:r w:rsidR="005B1186">
        <w:rPr>
          <w:noProof/>
          <w:webHidden/>
        </w:rPr>
        <w:fldChar w:fldCharType="end"/>
      </w:r>
      <w:r>
        <w:rPr>
          <w:noProof/>
        </w:rPr>
        <w:fldChar w:fldCharType="end"/>
      </w:r>
    </w:p>
    <w:p w14:paraId="1778F1A2" w14:textId="6EED4F4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"_Toc15248809" </w:instrText>
      </w:r>
      <w:r>
        <w:fldChar w:fldCharType="separate"/>
      </w:r>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ins w:id="144" w:author="David Mattie" w:date="2019-08-02T09:01:00Z">
        <w:r w:rsidR="004F4ED2">
          <w:rPr>
            <w:noProof/>
            <w:webHidden/>
          </w:rPr>
          <w:t>83</w:t>
        </w:r>
      </w:ins>
      <w:del w:id="145" w:author="David Mattie" w:date="2019-08-02T08:59:00Z">
        <w:r w:rsidR="005B1186" w:rsidDel="004F4ED2">
          <w:rPr>
            <w:noProof/>
            <w:webHidden/>
          </w:rPr>
          <w:delText>76</w:delText>
        </w:r>
      </w:del>
      <w:r w:rsidR="005B1186">
        <w:rPr>
          <w:noProof/>
          <w:webHidden/>
        </w:rPr>
        <w:fldChar w:fldCharType="end"/>
      </w:r>
      <w:r>
        <w:rPr>
          <w:noProof/>
        </w:rPr>
        <w:fldChar w:fldCharType="end"/>
      </w:r>
    </w:p>
    <w:p w14:paraId="15DA926B" w14:textId="4FF26934"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"_Toc15248810" </w:instrText>
      </w:r>
      <w:r>
        <w:fldChar w:fldCharType="separate"/>
      </w:r>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ins w:id="146" w:author="David Mattie" w:date="2019-08-02T09:01:00Z">
        <w:r w:rsidR="004F4ED2">
          <w:rPr>
            <w:noProof/>
            <w:webHidden/>
          </w:rPr>
          <w:t>83</w:t>
        </w:r>
      </w:ins>
      <w:del w:id="147" w:author="David Mattie" w:date="2019-08-02T08:59:00Z">
        <w:r w:rsidR="005B1186" w:rsidDel="004F4ED2">
          <w:rPr>
            <w:noProof/>
            <w:webHidden/>
          </w:rPr>
          <w:delText>76</w:delText>
        </w:r>
      </w:del>
      <w:r w:rsidR="005B1186">
        <w:rPr>
          <w:noProof/>
          <w:webHidden/>
        </w:rPr>
        <w:fldChar w:fldCharType="end"/>
      </w:r>
      <w:r>
        <w:rPr>
          <w:noProof/>
        </w:rPr>
        <w:fldChar w:fldCharType="end"/>
      </w:r>
    </w:p>
    <w:p w14:paraId="7D2FE00B" w14:textId="169A73F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"_Toc15248811" </w:instrText>
      </w:r>
      <w:r>
        <w:fldChar w:fldCharType="separate"/>
      </w:r>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ins w:id="148" w:author="David Mattie" w:date="2019-08-02T09:01:00Z">
        <w:r w:rsidR="004F4ED2">
          <w:rPr>
            <w:noProof/>
            <w:webHidden/>
          </w:rPr>
          <w:t>88</w:t>
        </w:r>
      </w:ins>
      <w:del w:id="149" w:author="David Mattie" w:date="2019-08-02T08:59:00Z">
        <w:r w:rsidR="005B1186" w:rsidDel="004F4ED2">
          <w:rPr>
            <w:noProof/>
            <w:webHidden/>
          </w:rPr>
          <w:delText>80</w:delText>
        </w:r>
      </w:del>
      <w:r w:rsidR="005B1186">
        <w:rPr>
          <w:noProof/>
          <w:webHidden/>
        </w:rPr>
        <w:fldChar w:fldCharType="end"/>
      </w:r>
      <w:r>
        <w:rPr>
          <w:noProof/>
        </w:rPr>
        <w:fldChar w:fldCharType="end"/>
      </w:r>
    </w:p>
    <w:p w14:paraId="30B309A5" w14:textId="528741D6"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"_Toc15248812" </w:instrText>
      </w:r>
      <w:r>
        <w:fldChar w:fldCharType="separate"/>
      </w:r>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ins w:id="150" w:author="David Mattie" w:date="2019-08-02T09:01:00Z">
        <w:r w:rsidR="004F4ED2">
          <w:rPr>
            <w:noProof/>
            <w:webHidden/>
          </w:rPr>
          <w:t>89</w:t>
        </w:r>
      </w:ins>
      <w:del w:id="151" w:author="David Mattie" w:date="2019-08-02T08:59:00Z">
        <w:r w:rsidR="005B1186" w:rsidDel="004F4ED2">
          <w:rPr>
            <w:noProof/>
            <w:webHidden/>
          </w:rPr>
          <w:delText>81</w:delText>
        </w:r>
      </w:del>
      <w:r w:rsidR="005B1186">
        <w:rPr>
          <w:noProof/>
          <w:webHidden/>
        </w:rPr>
        <w:fldChar w:fldCharType="end"/>
      </w:r>
      <w:r>
        <w:rPr>
          <w:noProof/>
        </w:rPr>
        <w:fldChar w:fldCharType="end"/>
      </w:r>
    </w:p>
    <w:p w14:paraId="5F85DE53" w14:textId="4E4B8DDB"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"_Toc15248813" </w:instrText>
      </w:r>
      <w:r>
        <w:fldChar w:fldCharType="separate"/>
      </w:r>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ins w:id="152" w:author="David Mattie" w:date="2019-08-02T09:01:00Z">
        <w:r w:rsidR="004F4ED2">
          <w:rPr>
            <w:noProof/>
            <w:webHidden/>
          </w:rPr>
          <w:t>112</w:t>
        </w:r>
      </w:ins>
      <w:del w:id="153" w:author="David Mattie" w:date="2019-08-02T08:59:00Z">
        <w:r w:rsidR="005B1186" w:rsidDel="004F4ED2">
          <w:rPr>
            <w:noProof/>
            <w:webHidden/>
          </w:rPr>
          <w:delText>104</w:delText>
        </w:r>
      </w:del>
      <w:r w:rsidR="005B1186">
        <w:rPr>
          <w:noProof/>
          <w:webHidden/>
        </w:rPr>
        <w:fldChar w:fldCharType="end"/>
      </w:r>
      <w:r>
        <w:rPr>
          <w:noProof/>
        </w:rPr>
        <w:fldChar w:fldCharType="end"/>
      </w:r>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154" w:name="_Ref190755241"/>
      <w:bookmarkStart w:id="155" w:name="_Toc15248736"/>
      <w:r>
        <w:t>Introduction</w:t>
      </w:r>
      <w:bookmarkEnd w:id="154"/>
      <w:bookmarkEnd w:id="155"/>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06AD5C05" w:rsidR="00932176" w:rsidRDefault="001D37B0" w:rsidP="00FC1C74">
      <w:pPr>
        <w:pStyle w:val="BodyFirst"/>
        <w:ind w:firstLine="720"/>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156"/>
      <w:r>
        <w:t>data</w:t>
      </w:r>
      <w:commentRangeEnd w:id="156"/>
      <w:r w:rsidR="00800971">
        <w:rPr>
          <w:rStyle w:val="CommentReference"/>
        </w:rPr>
        <w:commentReference w:id="156"/>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p w14:paraId="1C58AA20" w14:textId="2C47B624" w:rsidR="00932176" w:rsidRDefault="001D37B0">
      <w:pPr>
        <w:pStyle w:val="Heading2"/>
        <w:numPr>
          <w:ilvl w:val="1"/>
          <w:numId w:val="2"/>
        </w:numPr>
      </w:pPr>
      <w:bookmarkStart w:id="157" w:name="_Toc15248737"/>
      <w:r>
        <w:t>Hy</w:t>
      </w:r>
      <w:r w:rsidR="00800971">
        <w:t>p</w:t>
      </w:r>
      <w:r>
        <w:t>othesis</w:t>
      </w:r>
      <w:bookmarkEnd w:id="157"/>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158" w:name="_Toc15248738"/>
      <w:r>
        <w:lastRenderedPageBreak/>
        <w:t>Relevance</w:t>
      </w:r>
      <w:bookmarkEnd w:id="158"/>
    </w:p>
    <w:p w14:paraId="151BC068" w14:textId="77777777" w:rsidR="00932176" w:rsidRDefault="001D37B0">
      <w:pPr>
        <w:pStyle w:val="Heading3"/>
        <w:numPr>
          <w:ilvl w:val="2"/>
          <w:numId w:val="2"/>
        </w:numPr>
      </w:pPr>
      <w:bookmarkStart w:id="159" w:name="_Toc15248739"/>
      <w:r>
        <w:t>Tractography</w:t>
      </w:r>
      <w:bookmarkEnd w:id="159"/>
    </w:p>
    <w:p w14:paraId="64B11073" w14:textId="13E2E6C6"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 [4]. Tractography imaging has demonstrated itself to have considerable potential in neuroscientific analyses [5] [13] [6], however,  tractography has yet to become a gold standard imaging technique relied upon clinically for the management of any given medical condition.</w:t>
      </w:r>
    </w:p>
    <w:p w14:paraId="77D0EE3B" w14:textId="372EB19F"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r>
        <w:rPr>
          <w:color w:val="000000"/>
        </w:rPr>
        <w:t xml:space="preserve"> [3] [8].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1D54316B"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68682B">
            <w:rPr>
              <w:noProof/>
              <w:color w:val="000000"/>
            </w:rPr>
            <w:t xml:space="preserve"> </w:t>
          </w:r>
          <w:r w:rsidR="0068682B" w:rsidRPr="00FC4AB3">
            <w:rPr>
              <w:noProof/>
              <w:color w:val="000000"/>
            </w:rPr>
            <w:t>(Braitenberg, 1998)</w:t>
          </w:r>
          <w:r w:rsidR="0068682B">
            <w:rPr>
              <w:color w:val="000000"/>
            </w:rPr>
            <w:fldChar w:fldCharType="end"/>
          </w:r>
        </w:sdtContent>
      </w:sdt>
      <w:r w:rsidR="0068682B">
        <w:rPr>
          <w:color w:val="000000"/>
        </w:rPr>
        <w:t xml:space="preserve">, each establishing approximately 6000 synapses.  Effectively, there </w:t>
      </w:r>
      <w:r w:rsidR="0068682B">
        <w:rPr>
          <w:color w:val="000000"/>
        </w:rPr>
        <w:lastRenderedPageBreak/>
        <w:t>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1FAC73B6"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7632E7">
            <w:rPr>
              <w:noProof/>
              <w:color w:val="000000"/>
            </w:rPr>
            <w:t xml:space="preserve"> </w:t>
          </w:r>
          <w:r w:rsidR="007632E7" w:rsidRPr="007632E7">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 [5].</w:t>
      </w:r>
    </w:p>
    <w:p w14:paraId="39898004" w14:textId="77777777" w:rsidR="00932176" w:rsidRDefault="001D37B0">
      <w:pPr>
        <w:pStyle w:val="Heading4"/>
        <w:numPr>
          <w:ilvl w:val="3"/>
          <w:numId w:val="2"/>
        </w:numPr>
      </w:pPr>
      <w:bookmarkStart w:id="160" w:name="_Toc15248740"/>
      <w:r>
        <w:t>Current technology landscape</w:t>
      </w:r>
      <w:bookmarkEnd w:id="160"/>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29CD99B1"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r>
        <w:rPr>
          <w:color w:val="000000"/>
        </w:rPr>
        <w:t>[15].</w:t>
      </w:r>
    </w:p>
    <w:p w14:paraId="6CE95791" w14:textId="2628597A"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tracts[3].</w:t>
      </w:r>
    </w:p>
    <w:p w14:paraId="4ED1344F" w14:textId="77777777" w:rsidR="00932176" w:rsidRDefault="001D37B0">
      <w:pPr>
        <w:numPr>
          <w:ilvl w:val="0"/>
          <w:numId w:val="3"/>
        </w:numPr>
        <w:spacing w:line="480" w:lineRule="auto"/>
        <w:rPr>
          <w:color w:val="000000"/>
        </w:rPr>
      </w:pPr>
      <w:r>
        <w:rPr>
          <w:color w:val="000000"/>
        </w:rPr>
        <w:lastRenderedPageBreak/>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14:paraId="4AD0A46C" w14:textId="77777777" w:rsidR="00932176" w:rsidRDefault="00932176">
      <w:pPr>
        <w:spacing w:line="480" w:lineRule="auto"/>
        <w:rPr>
          <w:color w:val="000000"/>
        </w:rPr>
      </w:pPr>
    </w:p>
    <w:p w14:paraId="4140A863" w14:textId="77777777" w:rsidR="00932176" w:rsidRDefault="001D37B0" w:rsidP="00726F47">
      <w:pPr>
        <w:spacing w:line="480" w:lineRule="auto"/>
        <w:ind w:firstLine="360"/>
        <w:rPr>
          <w:color w:val="000000"/>
        </w:rPr>
      </w:pPr>
      <w:r>
        <w:rPr>
          <w:color w:val="000000"/>
        </w:rPr>
        <w:t>Each method approaches the problem differently, and so comparisons are challenging, however, an efficient way to assess segmentation performance is to use a D</w:t>
      </w:r>
      <w:commentRangeStart w:id="161"/>
      <w:r>
        <w:rPr>
          <w:color w:val="000000"/>
        </w:rPr>
        <w:t xml:space="preserve">ice Score[13] </w:t>
      </w:r>
      <w:commentRangeEnd w:id="161"/>
      <w:r w:rsidR="00E57765">
        <w:rPr>
          <w:rStyle w:val="CommentReference"/>
        </w:rPr>
        <w:commentReference w:id="161"/>
      </w:r>
      <w:r>
        <w:rPr>
          <w:color w:val="000000"/>
        </w:rPr>
        <w:t>as shown in Figure 1.1 .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61E27923" w:rsidR="00932176" w:rsidRDefault="00C7070A" w:rsidP="00C7070A">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1</w:t>
      </w:r>
      <w:r w:rsidR="00E32EA6">
        <w:rPr>
          <w:noProof/>
        </w:rPr>
        <w:fldChar w:fldCharType="end"/>
      </w:r>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67D3B8DD" w:rsidR="00932176" w:rsidRDefault="001D37B0" w:rsidP="00AF366B">
      <w:pPr>
        <w:spacing w:line="480" w:lineRule="auto"/>
        <w:ind w:firstLine="720"/>
      </w:pPr>
      <w:r>
        <w:rPr>
          <w:color w:val="000000"/>
        </w:rPr>
        <w:lastRenderedPageBreak/>
        <w:t xml:space="preserve">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Notably, TRACULA provides the weakest Dice Score of comparable tractography technologies. The weaknesses could stem from the probabilistic approach to </w:t>
      </w:r>
      <w:commentRangeStart w:id="162"/>
      <w:r>
        <w:rPr>
          <w:color w:val="000000"/>
        </w:rPr>
        <w:t>parcellation</w:t>
      </w:r>
      <w:commentRangeEnd w:id="162"/>
      <w:r w:rsidR="00042A59">
        <w:rPr>
          <w:rStyle w:val="CommentReference"/>
        </w:rPr>
        <w:commentReference w:id="162"/>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77777777" w:rsidR="00932176" w:rsidRDefault="001D37B0">
      <w:pPr>
        <w:spacing w:line="480" w:lineRule="auto"/>
        <w:rPr>
          <w:color w:val="000000"/>
        </w:rPr>
      </w:pPr>
      <w:r>
        <w:rPr>
          <w:color w:val="000000"/>
        </w:rPr>
        <w:t>rely on fixed sets of anatomical definitions [15].</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7777777" w:rsidR="00932176" w:rsidRDefault="001D37B0" w:rsidP="00726F47">
      <w:pPr>
        <w:spacing w:line="480" w:lineRule="auto"/>
        <w:ind w:firstLine="720"/>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14:paraId="3F1DCE78" w14:textId="77777777" w:rsidR="00932176" w:rsidRDefault="001D37B0">
      <w:pPr>
        <w:spacing w:line="480" w:lineRule="auto"/>
        <w:rPr>
          <w:color w:val="000000"/>
        </w:rPr>
      </w:pPr>
      <w:r>
        <w:rPr>
          <w:b/>
          <w:color w:val="000000"/>
        </w:rPr>
        <w:lastRenderedPageBreak/>
        <w:t>RecoBundles</w:t>
      </w:r>
      <w:r>
        <w:rPr>
          <w:color w:val="000000"/>
        </w:rPr>
        <w:t xml:space="preserve"> </w:t>
      </w:r>
    </w:p>
    <w:p w14:paraId="7586A92F" w14:textId="13EC412C"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7777777"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1EBA8AEC"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r>
        <w:rPr>
          <w:color w:val="000000"/>
        </w:rPr>
        <w:t>[16].</w:t>
      </w:r>
    </w:p>
    <w:p w14:paraId="29835153" w14:textId="77777777" w:rsidR="00932176" w:rsidRDefault="001D37B0">
      <w:pPr>
        <w:spacing w:line="480" w:lineRule="auto"/>
        <w:rPr>
          <w:color w:val="000000"/>
        </w:rPr>
      </w:pPr>
      <w:r>
        <w:rPr>
          <w:b/>
          <w:color w:val="000000"/>
        </w:rPr>
        <w:lastRenderedPageBreak/>
        <w:t>TractSeg</w:t>
      </w:r>
      <w:r>
        <w:rPr>
          <w:color w:val="000000"/>
        </w:rPr>
        <w:t xml:space="preserve"> </w:t>
      </w:r>
    </w:p>
    <w:p w14:paraId="2DD3A4B6" w14:textId="57273D9A"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r>
        <w:rPr>
          <w:color w:val="000000"/>
        </w:rPr>
        <w:t>[16].</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163" w:name="_Toc15248741"/>
      <w:r>
        <w:t>Technology Roadmap</w:t>
      </w:r>
      <w:bookmarkEnd w:id="163"/>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 xml:space="preserve">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w:t>
      </w:r>
      <w:r>
        <w:rPr>
          <w:color w:val="000000"/>
        </w:rPr>
        <w:lastRenderedPageBreak/>
        <w:t>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64" w:name="_Toc15248742"/>
      <w:r>
        <w:t>Current Landscape of Connectomics</w:t>
      </w:r>
      <w:bookmarkEnd w:id="164"/>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0934ED37" w:rsidR="00932176" w:rsidRDefault="001D37B0" w:rsidP="00923D40">
      <w:pPr>
        <w:spacing w:line="480" w:lineRule="auto"/>
        <w:ind w:firstLine="360"/>
        <w:rPr>
          <w:color w:val="000000"/>
        </w:rPr>
      </w:pPr>
      <w:r>
        <w:rPr>
          <w:color w:val="000000"/>
        </w:rPr>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w:t>
      </w:r>
      <w:r w:rsidR="00177E46">
        <w:rPr>
          <w:color w:val="000000"/>
        </w:rPr>
        <w:t>-</w:t>
      </w:r>
      <w:r>
        <w:rPr>
          <w:color w:val="000000"/>
        </w:rPr>
        <w:t xml:space="preserve">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w:t>
      </w:r>
      <w:r>
        <w:rPr>
          <w:color w:val="000000"/>
        </w:rPr>
        <w:lastRenderedPageBreak/>
        <w:t>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77777777"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connectomes[11].</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t>There are a number of projects carrying out large scale brain MRI mapping on different populations, though none with the same aspirations as the Human Connectome</w:t>
      </w:r>
    </w:p>
    <w:p w14:paraId="3F9C9B95" w14:textId="006B42ED" w:rsidR="00932176" w:rsidRDefault="001D37B0">
      <w:pPr>
        <w:spacing w:line="480" w:lineRule="auto"/>
        <w:rPr>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414 volunteers demonstrating a universal architecture of positive and negative functional connections [1]. The Alzheimer's Disease Neuroimaging</w:t>
      </w:r>
    </w:p>
    <w:p w14:paraId="76097F96" w14:textId="18B6D7BF" w:rsidR="00932176" w:rsidRDefault="001D37B0">
      <w:pPr>
        <w:spacing w:line="480" w:lineRule="auto"/>
        <w:rPr>
          <w:color w:val="000000"/>
        </w:rPr>
      </w:pPr>
      <w:r>
        <w:rPr>
          <w:color w:val="000000"/>
        </w:rPr>
        <w:t>Initiative was initiated with the aim of advancing Alzheimer's Disease research with the distinct goals of studying each phase o</w:t>
      </w:r>
      <w:r w:rsidR="009F0C06">
        <w:rPr>
          <w:color w:val="000000"/>
        </w:rPr>
        <w:t>f the condition’s development</w:t>
      </w:r>
      <w:r>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 xml:space="preserve">Since 2007, Boston Children's Hospital (BCH) has been collecting high angular resolution diffusion data clinically with a consistent set of 3 Tesla MRI magnets. This </w:t>
      </w:r>
      <w:r>
        <w:rPr>
          <w:color w:val="000000"/>
        </w:rPr>
        <w:lastRenderedPageBreak/>
        <w:t>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65" w:name="_Toc15248743"/>
      <w:r>
        <w:t>Machine Learning Applications</w:t>
      </w:r>
      <w:bookmarkEnd w:id="165"/>
    </w:p>
    <w:p w14:paraId="7731536C" w14:textId="7E43D12F" w:rsidR="00932176" w:rsidDel="009029E3" w:rsidRDefault="001D37B0" w:rsidP="00142ED0">
      <w:pPr>
        <w:spacing w:line="480" w:lineRule="auto"/>
        <w:ind w:firstLine="720"/>
        <w:rPr>
          <w:del w:id="166" w:author="David Mattie" w:date="2019-08-02T10:45:00Z"/>
          <w:color w:val="000000"/>
        </w:rPr>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w:t>
      </w:r>
      <w:del w:id="167" w:author="David Mattie" w:date="2019-08-02T10:45:00Z">
        <w:r w:rsidDel="009029E3">
          <w:rPr>
            <w:color w:val="000000"/>
          </w:rPr>
          <w:delText>ML solutions are typically organized into two categories: supervised and unsupervised learning.</w:delText>
        </w:r>
      </w:del>
    </w:p>
    <w:p w14:paraId="3A5A5863" w14:textId="38AF8FE4" w:rsidR="00932176" w:rsidRDefault="009029E3" w:rsidP="009029E3">
      <w:pPr>
        <w:spacing w:line="480" w:lineRule="auto"/>
        <w:rPr>
          <w:color w:val="000000"/>
        </w:rPr>
        <w:pPrChange w:id="168" w:author="David Mattie" w:date="2019-08-02T10:45:00Z">
          <w:pPr>
            <w:spacing w:line="480" w:lineRule="auto"/>
            <w:ind w:firstLine="720"/>
          </w:pPr>
        </w:pPrChange>
      </w:pPr>
      <w:ins w:id="169" w:author="David Mattie" w:date="2019-08-02T10:45:00Z">
        <w:r>
          <w:rPr>
            <w:color w:val="000000"/>
          </w:rPr>
          <w:t xml:space="preserve"> </w:t>
        </w:r>
      </w:ins>
      <w:r w:rsidR="001D37B0">
        <w:rPr>
          <w:color w:val="000000"/>
        </w:rPr>
        <w:t xml:space="preserve">The core objective of a ML algorithm is to generalize </w:t>
      </w:r>
      <w:ins w:id="170" w:author="David Mattie" w:date="2019-08-02T10:44:00Z">
        <w:r>
          <w:rPr>
            <w:color w:val="000000"/>
          </w:rPr>
          <w:t xml:space="preserve">a model </w:t>
        </w:r>
      </w:ins>
      <w:r w:rsidR="001D37B0">
        <w:rPr>
          <w:color w:val="000000"/>
        </w:rPr>
        <w:t xml:space="preserve">from </w:t>
      </w:r>
      <w:del w:id="171" w:author="David Mattie" w:date="2019-08-02T10:44:00Z">
        <w:r w:rsidR="001D37B0" w:rsidDel="009029E3">
          <w:rPr>
            <w:color w:val="000000"/>
          </w:rPr>
          <w:delText>data (learn) a model</w:delText>
        </w:r>
      </w:del>
      <w:ins w:id="172" w:author="David Mattie" w:date="2019-08-02T10:44:00Z">
        <w:r>
          <w:rPr>
            <w:color w:val="000000"/>
          </w:rPr>
          <w:t>data</w:t>
        </w:r>
      </w:ins>
      <w:r w:rsidR="001D37B0">
        <w:rPr>
          <w:color w:val="000000"/>
        </w:rPr>
        <w:t xml:space="preserve"> that can be reapplied to future data. Applications are wide reaching, especially in data rich research fields such as neuroscience or bioinformatics in general.</w:t>
      </w:r>
    </w:p>
    <w:p w14:paraId="34001FCE" w14:textId="5070381A" w:rsidR="009029E3" w:rsidRDefault="005D7F79" w:rsidP="009029E3">
      <w:pPr>
        <w:spacing w:line="480" w:lineRule="auto"/>
        <w:ind w:firstLine="720"/>
        <w:rPr>
          <w:ins w:id="173" w:author="David Mattie" w:date="2019-08-02T10:47:00Z"/>
          <w:color w:val="000000"/>
        </w:rPr>
        <w:pPrChange w:id="174" w:author="David Mattie" w:date="2019-08-02T10:45:00Z">
          <w:pPr>
            <w:spacing w:line="480" w:lineRule="auto"/>
          </w:pPr>
        </w:pPrChange>
      </w:pPr>
      <w:ins w:id="175" w:author="David Mattie" w:date="2019-08-02T10:46:00Z">
        <w:r>
          <w:rPr>
            <w:color w:val="000000"/>
          </w:rPr>
          <w:t>Evidence if successes</w:t>
        </w:r>
      </w:ins>
      <w:ins w:id="176" w:author="David Mattie" w:date="2019-08-02T10:47:00Z">
        <w:r>
          <w:rPr>
            <w:color w:val="000000"/>
          </w:rPr>
          <w:t xml:space="preserve"> – diagnosis of X</w:t>
        </w:r>
      </w:ins>
    </w:p>
    <w:p w14:paraId="7C2522F8" w14:textId="6748BAF4" w:rsidR="005D7F79" w:rsidRDefault="005D7F79" w:rsidP="009029E3">
      <w:pPr>
        <w:spacing w:line="480" w:lineRule="auto"/>
        <w:ind w:firstLine="720"/>
        <w:rPr>
          <w:ins w:id="177" w:author="David Mattie" w:date="2019-08-02T10:46:00Z"/>
          <w:color w:val="000000"/>
        </w:rPr>
        <w:pPrChange w:id="178" w:author="David Mattie" w:date="2019-08-02T10:45:00Z">
          <w:pPr>
            <w:spacing w:line="480" w:lineRule="auto"/>
          </w:pPr>
        </w:pPrChange>
      </w:pPr>
      <w:ins w:id="179" w:author="David Mattie" w:date="2019-08-02T10:49:00Z">
        <w:r>
          <w:rPr>
            <w:color w:val="000000"/>
          </w:rPr>
          <w:t xml:space="preserve">Evidence of </w:t>
        </w:r>
      </w:ins>
      <w:ins w:id="180" w:author="David Mattie" w:date="2019-08-02T10:47:00Z">
        <w:r>
          <w:rPr>
            <w:color w:val="000000"/>
          </w:rPr>
          <w:t>ML and HCP</w:t>
        </w:r>
      </w:ins>
      <w:ins w:id="181" w:author="David Mattie" w:date="2019-08-02T10:52:00Z">
        <w:r>
          <w:rPr>
            <w:color w:val="000000"/>
          </w:rPr>
          <w:t xml:space="preserve"> - </w:t>
        </w:r>
        <w:r w:rsidRPr="005D7F79">
          <w:rPr>
            <w:color w:val="000000"/>
          </w:rPr>
          <w:t>https://arxiv.org/abs/1806.04972</w:t>
        </w:r>
      </w:ins>
      <w:bookmarkStart w:id="182" w:name="_GoBack"/>
      <w:bookmarkEnd w:id="182"/>
    </w:p>
    <w:p w14:paraId="0A9FB892" w14:textId="3C1350B1" w:rsidR="005D7F79" w:rsidRDefault="005D7F79" w:rsidP="009029E3">
      <w:pPr>
        <w:spacing w:line="480" w:lineRule="auto"/>
        <w:ind w:firstLine="720"/>
        <w:rPr>
          <w:ins w:id="183" w:author="David Mattie" w:date="2019-08-02T10:49:00Z"/>
          <w:color w:val="000000"/>
        </w:rPr>
        <w:pPrChange w:id="184" w:author="David Mattie" w:date="2019-08-02T10:45:00Z">
          <w:pPr>
            <w:spacing w:line="480" w:lineRule="auto"/>
          </w:pPr>
        </w:pPrChange>
      </w:pPr>
      <w:ins w:id="185" w:author="David Mattie" w:date="2019-08-02T10:49:00Z">
        <w:r>
          <w:rPr>
            <w:color w:val="000000"/>
          </w:rPr>
          <w:t>Problems that can be solved, big data considerations</w:t>
        </w:r>
      </w:ins>
    </w:p>
    <w:p w14:paraId="5D810750" w14:textId="227C0385" w:rsidR="005D7F79" w:rsidRDefault="005D7F79" w:rsidP="009029E3">
      <w:pPr>
        <w:spacing w:line="480" w:lineRule="auto"/>
        <w:ind w:firstLine="720"/>
        <w:rPr>
          <w:ins w:id="186" w:author="David Mattie" w:date="2019-08-02T10:46:00Z"/>
          <w:color w:val="000000"/>
        </w:rPr>
        <w:pPrChange w:id="187" w:author="David Mattie" w:date="2019-08-02T10:45:00Z">
          <w:pPr>
            <w:spacing w:line="480" w:lineRule="auto"/>
          </w:pPr>
        </w:pPrChange>
      </w:pPr>
      <w:ins w:id="188" w:author="David Mattie" w:date="2019-08-02T10:46:00Z">
        <w:r>
          <w:rPr>
            <w:color w:val="000000"/>
          </w:rPr>
          <w:t>Techniques in bioinformatics industry</w:t>
        </w:r>
      </w:ins>
    </w:p>
    <w:p w14:paraId="4090B2FF" w14:textId="60B01AD1" w:rsidR="005D7F79" w:rsidRDefault="005D7F79" w:rsidP="009029E3">
      <w:pPr>
        <w:spacing w:line="480" w:lineRule="auto"/>
        <w:ind w:firstLine="720"/>
        <w:rPr>
          <w:ins w:id="189" w:author="David Mattie" w:date="2019-08-02T10:50:00Z"/>
          <w:color w:val="000000"/>
        </w:rPr>
        <w:pPrChange w:id="190" w:author="David Mattie" w:date="2019-08-02T10:45:00Z">
          <w:pPr>
            <w:spacing w:line="480" w:lineRule="auto"/>
          </w:pPr>
        </w:pPrChange>
      </w:pPr>
      <w:ins w:id="191" w:author="David Mattie" w:date="2019-08-02T10:46:00Z">
        <w:r>
          <w:rPr>
            <w:color w:val="000000"/>
          </w:rPr>
          <w:lastRenderedPageBreak/>
          <w:t>Techniques used here</w:t>
        </w:r>
      </w:ins>
    </w:p>
    <w:p w14:paraId="5F01B657" w14:textId="49AD09D6" w:rsidR="005D7F79" w:rsidRDefault="005D7F79" w:rsidP="009029E3">
      <w:pPr>
        <w:spacing w:line="480" w:lineRule="auto"/>
        <w:ind w:firstLine="720"/>
        <w:rPr>
          <w:ins w:id="192" w:author="David Mattie" w:date="2019-08-02T10:47:00Z"/>
          <w:color w:val="000000"/>
        </w:rPr>
        <w:pPrChange w:id="193" w:author="David Mattie" w:date="2019-08-02T10:45:00Z">
          <w:pPr>
            <w:spacing w:line="480" w:lineRule="auto"/>
          </w:pPr>
        </w:pPrChange>
      </w:pPr>
      <w:ins w:id="194" w:author="David Mattie" w:date="2019-08-02T10:50:00Z">
        <w:r>
          <w:rPr>
            <w:color w:val="000000"/>
          </w:rPr>
          <w:t>Available tools, autoML</w:t>
        </w:r>
      </w:ins>
    </w:p>
    <w:p w14:paraId="3603D88A" w14:textId="77777777" w:rsidR="005D7F79" w:rsidRDefault="005D7F79" w:rsidP="005D7F79">
      <w:pPr>
        <w:spacing w:line="480" w:lineRule="auto"/>
        <w:ind w:firstLine="720"/>
        <w:rPr>
          <w:ins w:id="195" w:author="David Mattie" w:date="2019-08-02T10:47:00Z"/>
          <w:color w:val="000000"/>
        </w:rPr>
      </w:pPr>
      <w:ins w:id="196" w:author="David Mattie" w:date="2019-08-02T10:47:00Z">
        <w:r>
          <w:rPr>
            <w:color w:val="000000"/>
          </w:rPr>
          <w:t>Supervised vs unsupervised</w:t>
        </w:r>
      </w:ins>
    </w:p>
    <w:p w14:paraId="30FF9EC8" w14:textId="6515864D" w:rsidR="005D7F79" w:rsidRDefault="005D7F79" w:rsidP="009029E3">
      <w:pPr>
        <w:spacing w:line="480" w:lineRule="auto"/>
        <w:ind w:firstLine="720"/>
        <w:rPr>
          <w:ins w:id="197" w:author="David Mattie" w:date="2019-08-02T10:45:00Z"/>
          <w:color w:val="000000"/>
        </w:rPr>
        <w:pPrChange w:id="198" w:author="David Mattie" w:date="2019-08-02T10:45:00Z">
          <w:pPr>
            <w:spacing w:line="480" w:lineRule="auto"/>
          </w:pPr>
        </w:pPrChange>
      </w:pPr>
      <w:ins w:id="199" w:author="David Mattie" w:date="2019-08-02T10:48:00Z">
        <w:r>
          <w:rPr>
            <w:color w:val="000000"/>
          </w:rPr>
          <w:t>Opportunity for more</w:t>
        </w:r>
      </w:ins>
    </w:p>
    <w:p w14:paraId="36FD9513" w14:textId="600AE882" w:rsidR="00932176" w:rsidRDefault="001D37B0" w:rsidP="009029E3">
      <w:pPr>
        <w:spacing w:line="480" w:lineRule="auto"/>
        <w:ind w:firstLine="720"/>
        <w:rPr>
          <w:color w:val="000000"/>
        </w:rPr>
        <w:pPrChange w:id="200" w:author="David Mattie" w:date="2019-08-02T10:45:00Z">
          <w:pPr>
            <w:spacing w:line="480" w:lineRule="auto"/>
          </w:pPr>
        </w:pPrChange>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brain[16]. </w:t>
      </w:r>
      <w:commentRangeStart w:id="201"/>
      <w:r>
        <w:rPr>
          <w:color w:val="000000"/>
        </w:rPr>
        <w:t>Machine Learning has been leveraged to diagnose Parkinson's disease based on supervised learning to detect s</w:t>
      </w:r>
      <w:commentRangeEnd w:id="201"/>
      <w:r w:rsidR="002229D7">
        <w:rPr>
          <w:rStyle w:val="CommentReference"/>
        </w:rPr>
        <w:commentReference w:id="201"/>
      </w:r>
      <w:r>
        <w:rPr>
          <w:color w:val="000000"/>
        </w:rPr>
        <w:t xml:space="preserve">ensitive biomarkers based on MR images[10]. </w:t>
      </w:r>
    </w:p>
    <w:p w14:paraId="394CBBD7" w14:textId="77777777" w:rsidR="00932176" w:rsidRDefault="001D37B0">
      <w:pPr>
        <w:pStyle w:val="Heading4"/>
        <w:numPr>
          <w:ilvl w:val="3"/>
          <w:numId w:val="2"/>
        </w:numPr>
        <w:spacing w:line="480" w:lineRule="auto"/>
      </w:pPr>
      <w:bookmarkStart w:id="202" w:name="_Toc15248744"/>
      <w:r>
        <w:t>Technology Landscape</w:t>
      </w:r>
      <w:bookmarkEnd w:id="202"/>
    </w:p>
    <w:p w14:paraId="4FCEFAF3" w14:textId="3E37A911" w:rsidR="00932176" w:rsidRDefault="001D37B0" w:rsidP="00142ED0">
      <w:pPr>
        <w:spacing w:line="480" w:lineRule="auto"/>
        <w:ind w:firstLine="720"/>
        <w:rPr>
          <w:color w:val="000000"/>
        </w:rPr>
      </w:pPr>
      <w:r>
        <w:rPr>
          <w:color w:val="000000"/>
        </w:rPr>
        <w:t xml:space="preserve">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 xml:space="preserve">computational requirements and utility of the resultant technologies are a reflection of the broad and diverse expectations of neuroscience as we seek to learn new </w:t>
      </w:r>
      <w:r>
        <w:rPr>
          <w:color w:val="000000"/>
        </w:rPr>
        <w:lastRenderedPageBreak/>
        <w:t>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203" w:name="_Toc15248745"/>
      <w:r>
        <w:t>Preliminary Discussion and Results</w:t>
      </w:r>
      <w:bookmarkEnd w:id="203"/>
    </w:p>
    <w:p w14:paraId="070CB387" w14:textId="1124BDE1" w:rsidR="00932176" w:rsidRDefault="001D37B0">
      <w:pPr>
        <w:spacing w:line="480" w:lineRule="auto"/>
        <w:ind w:firstLine="720"/>
        <w:rPr>
          <w:color w:val="000000"/>
        </w:rPr>
        <w:pPrChange w:id="204"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ommentRangeStart w:id="205"/>
      <w:r>
        <w:rPr>
          <w:color w:val="000000"/>
        </w:rPr>
        <w:t>[7]</w:t>
      </w:r>
      <w:commentRangeEnd w:id="205"/>
      <w:r w:rsidR="00ED36EE">
        <w:rPr>
          <w:rStyle w:val="CommentReference"/>
        </w:rPr>
        <w:commentReference w:id="205"/>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This research encouraged future functionality whereby clinical analysis of other major neural fiber tracts throughout the brain could become possible. 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206" w:name="_Toc15248746"/>
      <w:r>
        <w:lastRenderedPageBreak/>
        <w:t>Implementation</w:t>
      </w:r>
      <w:bookmarkEnd w:id="206"/>
    </w:p>
    <w:p w14:paraId="4D20BCCB" w14:textId="77777777" w:rsidR="00932176" w:rsidRDefault="001D37B0">
      <w:pPr>
        <w:pStyle w:val="Heading2"/>
        <w:numPr>
          <w:ilvl w:val="1"/>
          <w:numId w:val="2"/>
        </w:numPr>
      </w:pPr>
      <w:bookmarkStart w:id="207" w:name="_Toc15248747"/>
      <w:r>
        <w:t>Technology and Tools</w:t>
      </w:r>
      <w:bookmarkEnd w:id="207"/>
    </w:p>
    <w:p w14:paraId="7BF794CE" w14:textId="1486EB99" w:rsidR="00932176" w:rsidRDefault="001D37B0" w:rsidP="00A93F9A">
      <w:pPr>
        <w:pStyle w:val="BodyFirst"/>
        <w:ind w:firstLine="720"/>
      </w:pPr>
      <w:r>
        <w:rPr>
          <w:color w:val="000000"/>
        </w:rPr>
        <w:t xml:space="preserve">This </w:t>
      </w:r>
      <w:r w:rsidR="00A93F9A">
        <w:rPr>
          <w:color w:val="000000"/>
        </w:rPr>
        <w:t>research establishes a plug-in framework for implementing connectomics based computation pipelines.  Depending on the pipeline implemented, dependencies on other neuroscience technology may exist such as FSL(</w:t>
      </w:r>
      <w:r w:rsidR="00A93F9A">
        <w:t>Smith, 2004)</w:t>
      </w:r>
      <w:r w:rsidR="00A93F9A">
        <w:rPr>
          <w:color w:val="000000"/>
        </w:rPr>
        <w:t xml:space="preserve">, Freesurfer (Fischl, 2012), and TrackVis (Wedeen, 2008).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208" w:name="_Toc15248748"/>
      <w:r>
        <w:t>CRUSH</w:t>
      </w:r>
      <w:bookmarkEnd w:id="208"/>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7A61BDE3" w:rsidR="00932176" w:rsidRDefault="001D37B0" w:rsidP="00726F47">
      <w:pPr>
        <w:pStyle w:val="Body"/>
        <w:ind w:firstLine="720"/>
        <w:rPr>
          <w:color w:val="000000"/>
        </w:rPr>
      </w:pPr>
      <w:r>
        <w:rPr>
          <w:color w:val="000000"/>
        </w:rPr>
        <w:lastRenderedPageBreak/>
        <w:t xml:space="preserve">The data processing pipeline </w:t>
      </w:r>
      <w:r w:rsidR="009936C5">
        <w:rPr>
          <w:color w:val="000000"/>
        </w:rPr>
        <w:t xml:space="preserve">used builds upon that developed for </w:t>
      </w:r>
      <w:r>
        <w:rPr>
          <w:color w:val="000000"/>
        </w:rPr>
        <w:t xml:space="preserve">a previous study by Levman [###].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5AA4A35B"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209" w:name="_Toc15248749"/>
      <w:r>
        <w:t>User Interface</w:t>
      </w:r>
      <w:bookmarkEnd w:id="209"/>
    </w:p>
    <w:p w14:paraId="3EE8F14C" w14:textId="77777777"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w:t>
      </w:r>
      <w:r>
        <w:lastRenderedPageBreak/>
        <w:t xml:space="preserve">patient renders fully in approximately 8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79D6BF9B"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 xml:space="preserve">The tool is capable of processing all patients without specifying each patient to render (-patient switch), however given the heavy processing required, it has been helpful to split patient data into work packages across multiple nodes.  For example, render all patients </w:t>
      </w:r>
      <w:r>
        <w:lastRenderedPageBreak/>
        <w:t>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10DAF719"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210" w:name="_Toc15248750"/>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29EBD027" w:rsidR="009561AB" w:rsidRPr="002D60E2" w:rsidRDefault="009561AB" w:rsidP="00E928BD">
                            <w:pPr>
                              <w:pStyle w:val="Caption"/>
                              <w:jc w:val="center"/>
                              <w:rPr>
                                <w:rFonts w:cs="Arial"/>
                                <w:iCs/>
                                <w:noProof/>
                                <w:color w:val="000000"/>
                                <w:sz w:val="40"/>
                                <w:szCs w:val="28"/>
                              </w:rPr>
                            </w:pPr>
                            <w:bookmarkStart w:id="211" w:name="_Ref15232463"/>
                            <w:r>
                              <w:t xml:space="preserve">Figure </w:t>
                            </w:r>
                            <w:r>
                              <w:rPr>
                                <w:noProof/>
                              </w:rPr>
                              <w:fldChar w:fldCharType="begin"/>
                            </w:r>
                            <w:r>
                              <w:rPr>
                                <w:noProof/>
                              </w:rPr>
                              <w:instrText xml:space="preserve"> SEQ Figure \* ARABIC </w:instrText>
                            </w:r>
                            <w:r>
                              <w:rPr>
                                <w:noProof/>
                              </w:rPr>
                              <w:fldChar w:fldCharType="separate"/>
                            </w:r>
                            <w:r w:rsidR="00DA1620">
                              <w:rPr>
                                <w:noProof/>
                              </w:rPr>
                              <w:t>5</w:t>
                            </w:r>
                            <w:r>
                              <w:rPr>
                                <w:noProof/>
                              </w:rPr>
                              <w:fldChar w:fldCharType="end"/>
                            </w:r>
                            <w:bookmarkEnd w:id="211"/>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29EBD027" w:rsidR="009561AB" w:rsidRPr="002D60E2" w:rsidRDefault="009561AB" w:rsidP="00E928BD">
                      <w:pPr>
                        <w:pStyle w:val="Caption"/>
                        <w:jc w:val="center"/>
                        <w:rPr>
                          <w:rFonts w:cs="Arial"/>
                          <w:iCs/>
                          <w:noProof/>
                          <w:color w:val="000000"/>
                          <w:sz w:val="40"/>
                          <w:szCs w:val="28"/>
                        </w:rPr>
                      </w:pPr>
                      <w:bookmarkStart w:id="212" w:name="_Ref15232463"/>
                      <w:r>
                        <w:t xml:space="preserve">Figure </w:t>
                      </w:r>
                      <w:r>
                        <w:rPr>
                          <w:noProof/>
                        </w:rPr>
                        <w:fldChar w:fldCharType="begin"/>
                      </w:r>
                      <w:r>
                        <w:rPr>
                          <w:noProof/>
                        </w:rPr>
                        <w:instrText xml:space="preserve"> SEQ Figure \* ARABIC </w:instrText>
                      </w:r>
                      <w:r>
                        <w:rPr>
                          <w:noProof/>
                        </w:rPr>
                        <w:fldChar w:fldCharType="separate"/>
                      </w:r>
                      <w:r w:rsidR="00DA1620">
                        <w:rPr>
                          <w:noProof/>
                        </w:rPr>
                        <w:t>5</w:t>
                      </w:r>
                      <w:r>
                        <w:rPr>
                          <w:noProof/>
                        </w:rPr>
                        <w:fldChar w:fldCharType="end"/>
                      </w:r>
                      <w:bookmarkEnd w:id="212"/>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210"/>
    </w:p>
    <w:p w14:paraId="5338D685" w14:textId="61D70C3B"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7C8FD0AD" w:rsidR="009561AB" w:rsidRDefault="009561AB" w:rsidP="00E928BD">
                            <w:pPr>
                              <w:pStyle w:val="Caption"/>
                              <w:jc w:val="center"/>
                            </w:pPr>
                            <w:bookmarkStart w:id="213" w:name="_Ref7771917"/>
                            <w:r>
                              <w:t xml:space="preserve">Figure </w:t>
                            </w:r>
                            <w:r>
                              <w:fldChar w:fldCharType="begin"/>
                            </w:r>
                            <w:r>
                              <w:instrText>SEQ Figure \* ARABIC</w:instrText>
                            </w:r>
                            <w:r>
                              <w:fldChar w:fldCharType="separate"/>
                            </w:r>
                            <w:r w:rsidR="00DA1620">
                              <w:rPr>
                                <w:noProof/>
                              </w:rPr>
                              <w:t>6</w:t>
                            </w:r>
                            <w:r>
                              <w:fldChar w:fldCharType="end"/>
                            </w:r>
                            <w:r>
                              <w:t xml:space="preserve"> - Processing Pipeline</w:t>
                            </w:r>
                            <w:bookmarkEnd w:id="213"/>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7C8FD0AD" w:rsidR="009561AB" w:rsidRDefault="009561AB" w:rsidP="00E928BD">
                      <w:pPr>
                        <w:pStyle w:val="Caption"/>
                        <w:jc w:val="center"/>
                      </w:pPr>
                      <w:bookmarkStart w:id="214" w:name="_Ref7771917"/>
                      <w:r>
                        <w:t xml:space="preserve">Figure </w:t>
                      </w:r>
                      <w:r>
                        <w:fldChar w:fldCharType="begin"/>
                      </w:r>
                      <w:r>
                        <w:instrText>SEQ Figure \* ARABIC</w:instrText>
                      </w:r>
                      <w:r>
                        <w:fldChar w:fldCharType="separate"/>
                      </w:r>
                      <w:r w:rsidR="00DA1620">
                        <w:rPr>
                          <w:noProof/>
                        </w:rPr>
                        <w:t>6</w:t>
                      </w:r>
                      <w:r>
                        <w:fldChar w:fldCharType="end"/>
                      </w:r>
                      <w:r>
                        <w:t xml:space="preserve"> - Processing Pipeline</w:t>
                      </w:r>
                      <w:bookmarkEnd w:id="214"/>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r>
        <w:rPr>
          <w:color w:val="000000"/>
        </w:rPr>
        <w:t xml:space="preserve">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4F4ED2">
        <w:t xml:space="preserve">Figure </w:t>
      </w:r>
      <w:r w:rsidR="004F4ED2">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77777777"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4C0CF569" w14:textId="3663E42B"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ins w:id="215" w:author="David Mattie" w:date="2019-08-02T09:01:00Z">
        <w:r w:rsidR="004F4ED2">
          <w:t xml:space="preserve">Figure </w:t>
        </w:r>
        <w:r w:rsidR="004F4ED2">
          <w:rPr>
            <w:noProof/>
          </w:rPr>
          <w:t>7</w:t>
        </w:r>
      </w:ins>
      <w:del w:id="216" w:author="David Mattie" w:date="2019-08-02T08:59:00Z">
        <w:r w:rsidR="00D8000B" w:rsidDel="004F4ED2">
          <w:delText xml:space="preserve">Figure </w:delText>
        </w:r>
        <w:r w:rsidR="00D8000B" w:rsidDel="004F4ED2">
          <w:rPr>
            <w:noProof/>
          </w:rPr>
          <w:delText>3</w:delText>
        </w:r>
      </w:del>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748D2EC9" w:rsidR="00932176" w:rsidRDefault="001D37B0">
      <w:pPr>
        <w:pStyle w:val="Caption"/>
        <w:ind w:firstLine="720"/>
        <w:rPr>
          <w:color w:val="000000"/>
        </w:rPr>
      </w:pPr>
      <w:bookmarkStart w:id="217" w:name="_Ref7187117"/>
      <w:r>
        <w:t xml:space="preserve">Figure </w:t>
      </w:r>
      <w:r>
        <w:fldChar w:fldCharType="begin"/>
      </w:r>
      <w:r>
        <w:instrText>SEQ Figure \* ARABIC</w:instrText>
      </w:r>
      <w:r>
        <w:fldChar w:fldCharType="separate"/>
      </w:r>
      <w:r w:rsidR="00DA1620">
        <w:rPr>
          <w:noProof/>
        </w:rPr>
        <w:t>7</w:t>
      </w:r>
      <w:r>
        <w:fldChar w:fldCharType="end"/>
      </w:r>
      <w:bookmarkEnd w:id="217"/>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28040391"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 xml:space="preserve">csv </w:t>
      </w:r>
      <w:r>
        <w:rPr>
          <w:color w:val="000000"/>
        </w:rPr>
        <w:t xml:space="preserve">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1A449E74"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4F4ED2">
        <w:t xml:space="preserve">Figure </w:t>
      </w:r>
      <w:r w:rsidR="004F4ED2">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0EBA8BDC" w:rsidR="00932176" w:rsidRDefault="001D37B0" w:rsidP="000B63D7">
      <w:pPr>
        <w:pStyle w:val="Caption"/>
        <w:jc w:val="center"/>
      </w:pPr>
      <w:bookmarkStart w:id="218" w:name="_Ref14589921"/>
      <w:r>
        <w:t xml:space="preserve">Figure </w:t>
      </w:r>
      <w:r>
        <w:fldChar w:fldCharType="begin"/>
      </w:r>
      <w:r>
        <w:instrText>SEQ Figure \* ARABIC</w:instrText>
      </w:r>
      <w:r>
        <w:fldChar w:fldCharType="separate"/>
      </w:r>
      <w:r w:rsidR="00DA1620">
        <w:rPr>
          <w:noProof/>
        </w:rPr>
        <w:t>8</w:t>
      </w:r>
      <w:r>
        <w:fldChar w:fldCharType="end"/>
      </w:r>
      <w:bookmarkEnd w:id="218"/>
      <w:r w:rsidR="000B63D7">
        <w:t xml:space="preserve"> An example </w:t>
      </w:r>
      <w:r w:rsidR="00142ED0">
        <w:t>fiber</w:t>
      </w:r>
      <w:r w:rsidR="000B63D7">
        <w:t xml:space="preserve"> tract connecting the left side insula t the 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219" w:name="_Toc15248751"/>
      <w:r>
        <w:lastRenderedPageBreak/>
        <w:t>System Architecture</w:t>
      </w:r>
      <w:bookmarkEnd w:id="219"/>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220" w:name="_Toc15248752"/>
      <w:r>
        <w:lastRenderedPageBreak/>
        <w:t>Data</w:t>
      </w:r>
      <w:bookmarkEnd w:id="220"/>
    </w:p>
    <w:p w14:paraId="2C5F720D" w14:textId="58A107EF" w:rsidR="00B6120F" w:rsidRDefault="00B6120F">
      <w:pPr>
        <w:pStyle w:val="BodyFirst"/>
        <w:ind w:firstLine="720"/>
        <w:pPrChange w:id="221"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(Levman, 2017).</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222" w:name="_Toc15248753"/>
      <w:r>
        <w:t>Patient Data</w:t>
      </w:r>
      <w:bookmarkEnd w:id="222"/>
    </w:p>
    <w:p w14:paraId="7B0804F6" w14:textId="77777777" w:rsidR="00932176" w:rsidRDefault="00BD15C3">
      <w:pPr>
        <w:spacing w:line="480" w:lineRule="auto"/>
      </w:pPr>
      <w:r>
        <w:t>All patients were between the age of 0.7 years and 23.5 years</w:t>
      </w:r>
    </w:p>
    <w:p w14:paraId="7DB339D0" w14:textId="77777777" w:rsidR="00BD15C3" w:rsidRDefault="00BD15C3">
      <w:pPr>
        <w:spacing w:line="480" w:lineRule="auto"/>
      </w:pPr>
      <w:r w:rsidRPr="00BD15C3">
        <w:rPr>
          <w:highlight w:val="yellow"/>
        </w:rPr>
        <w:t>[TODO Distribution histogram,gender by age]</w:t>
      </w:r>
    </w:p>
    <w:p w14:paraId="5FBDE8DB" w14:textId="77777777" w:rsidR="00932176" w:rsidRDefault="00932176">
      <w:pPr>
        <w:spacing w:line="480" w:lineRule="auto"/>
      </w:pPr>
    </w:p>
    <w:p w14:paraId="139B02FC" w14:textId="77777777" w:rsidR="00932176" w:rsidRDefault="001D37B0">
      <w:pPr>
        <w:pStyle w:val="Heading3"/>
        <w:numPr>
          <w:ilvl w:val="2"/>
          <w:numId w:val="2"/>
        </w:numPr>
      </w:pPr>
      <w:bookmarkStart w:id="223" w:name="_Toc15248754"/>
      <w:r>
        <w:t>Capture Hardware</w:t>
      </w:r>
      <w:bookmarkEnd w:id="223"/>
    </w:p>
    <w:p w14:paraId="3CCE46D4" w14:textId="3BC484A9" w:rsidR="00932176" w:rsidRDefault="001D37B0" w:rsidP="00726F47">
      <w:pPr>
        <w:spacing w:line="480" w:lineRule="auto"/>
        <w:ind w:firstLine="720"/>
        <w:jc w:val="both"/>
      </w:pPr>
      <w:r>
        <w:t xml:space="preserve">The clinical T1 imaging approach used in this study has been previously presented by </w:t>
      </w:r>
      <w:r>
        <w:rPr>
          <w:highlight w:val="yellow"/>
        </w:rPr>
        <w:t>(Levman et al., 201</w:t>
      </w:r>
      <w:ins w:id="224" w:author="David Mattie" w:date="2019-08-01T14:42:00Z">
        <w:r w:rsidR="00883ADD">
          <w:rPr>
            <w:highlight w:val="yellow"/>
          </w:rPr>
          <w:t>8</w:t>
        </w:r>
      </w:ins>
      <w:del w:id="225" w:author="David Mattie" w:date="2019-08-01T14:42:00Z">
        <w:r w:rsidDel="00883ADD">
          <w:rPr>
            <w:highlight w:val="yellow"/>
          </w:rPr>
          <w:delText>7</w:delText>
        </w:r>
      </w:del>
      <w:r>
        <w:rPr>
          <w:highlight w:val="yellow"/>
        </w:rPr>
        <w:t>)</w:t>
      </w:r>
      <w:ins w:id="226" w:author="David Mattie" w:date="2019-08-01T14:42:00Z">
        <w:r w:rsidR="00883ADD">
          <w:rPr>
            <w:highlight w:val="yellow"/>
          </w:rPr>
          <w:t xml:space="preserve"> and was carried forward for this thesis</w:t>
        </w:r>
      </w:ins>
      <w:del w:id="227"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228" w:author="David Mattie" w:date="2019-08-01T14:42:00Z">
        <w:r w:rsidDel="00883ADD">
          <w:delText xml:space="preserve">In Levman’s study, all </w:delText>
        </w:r>
      </w:del>
      <w:ins w:id="229" w:author="David Mattie" w:date="2019-08-01T14:42:00Z">
        <w:r w:rsidR="00883ADD">
          <w:t>A</w:t>
        </w:r>
      </w:ins>
      <w:r>
        <w:t xml:space="preserve">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14:paraId="507FFF38" w14:textId="29AADEB7" w:rsidR="00932176" w:rsidRDefault="00883ADD" w:rsidP="00726F47">
      <w:pPr>
        <w:spacing w:line="480" w:lineRule="auto"/>
        <w:ind w:firstLine="720"/>
        <w:jc w:val="both"/>
      </w:pPr>
      <w:ins w:id="230" w:author="David Mattie" w:date="2019-08-01T14:42:00Z">
        <w:r>
          <w:t xml:space="preserve">The previous analysis (Levman, 2018) </w:t>
        </w:r>
      </w:ins>
      <w:del w:id="231" w:author="David Mattie" w:date="2019-08-01T14:43:00Z">
        <w:r w:rsidR="001D37B0" w:rsidDel="00883ADD">
          <w:delText>Levman’s study i</w:delText>
        </w:r>
      </w:del>
      <w:r w:rsidR="001D37B0">
        <w:t xml:space="preserve">ncluded Diffusion MRI data acquired using </w:t>
      </w:r>
      <w:del w:id="232"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xml:space="preserve">) and five non-diffusion-weighted measurements (b= 0 </w:t>
      </w:r>
      <w:r w:rsidR="001D37B0">
        <w:lastRenderedPageBreak/>
        <w:t>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233" w:name="_Toc15248755"/>
      <w:r>
        <w:t>Measurement Data</w:t>
      </w:r>
      <w:bookmarkEnd w:id="233"/>
    </w:p>
    <w:p w14:paraId="76F88EF9" w14:textId="7A1003C3" w:rsidR="00932176" w:rsidRDefault="00BD15C3" w:rsidP="00726F47">
      <w:pPr>
        <w:spacing w:line="480" w:lineRule="auto"/>
        <w:ind w:firstLine="720"/>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r w:rsidR="004F4ED2">
        <w:t xml:space="preserve">Figure </w:t>
      </w:r>
      <w:r w:rsidR="004F4ED2">
        <w:rPr>
          <w:noProof/>
        </w:rPr>
        <w:t>9</w:t>
      </w:r>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52B18C83" w:rsidR="00932176" w:rsidRDefault="001D37B0">
      <w:pPr>
        <w:pStyle w:val="Caption"/>
        <w:ind w:left="720" w:firstLine="360"/>
        <w:rPr>
          <w:rFonts w:ascii="Courier New" w:hAnsi="Courier New" w:cs="Courier New"/>
        </w:rPr>
      </w:pPr>
      <w:bookmarkStart w:id="234" w:name="_Ref7186011"/>
      <w:bookmarkStart w:id="235" w:name="_Ref7185996"/>
      <w:r>
        <w:t xml:space="preserve">Figure </w:t>
      </w:r>
      <w:r>
        <w:fldChar w:fldCharType="begin"/>
      </w:r>
      <w:r>
        <w:instrText>SEQ Figure \* ARABIC</w:instrText>
      </w:r>
      <w:r>
        <w:fldChar w:fldCharType="separate"/>
      </w:r>
      <w:r w:rsidR="00DA1620">
        <w:rPr>
          <w:noProof/>
        </w:rPr>
        <w:t>9</w:t>
      </w:r>
      <w:r>
        <w:fldChar w:fldCharType="end"/>
      </w:r>
      <w:bookmarkEnd w:id="234"/>
      <w:r>
        <w:t xml:space="preserve"> - Sample tracts.txt file</w:t>
      </w:r>
      <w:bookmarkEnd w:id="235"/>
    </w:p>
    <w:p w14:paraId="61DAD9C6" w14:textId="77777777" w:rsidR="00932176" w:rsidRDefault="00932176">
      <w:pPr>
        <w:pStyle w:val="Body"/>
        <w:ind w:firstLine="0"/>
        <w:rPr>
          <w:color w:val="000000"/>
        </w:rPr>
      </w:pPr>
    </w:p>
    <w:p w14:paraId="23E176A5" w14:textId="79CFC740"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ins w:id="236" w:author="David Mattie" w:date="2019-08-02T09:01:00Z">
        <w:r w:rsidR="004F4ED2">
          <w:t xml:space="preserve">Figure </w:t>
        </w:r>
        <w:r w:rsidR="004F4ED2">
          <w:rPr>
            <w:noProof/>
          </w:rPr>
          <w:t>10</w:t>
        </w:r>
      </w:ins>
      <w:del w:id="237" w:author="David Mattie" w:date="2019-08-02T08:59:00Z">
        <w:r w:rsidR="00D8000B" w:rsidDel="004F4ED2">
          <w:delText xml:space="preserve">Figure </w:delText>
        </w:r>
        <w:r w:rsidR="00D8000B" w:rsidDel="004F4ED2">
          <w:rPr>
            <w:noProof/>
          </w:rPr>
          <w:delText>6</w:delText>
        </w:r>
      </w:del>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77955476" w:rsidR="00932176" w:rsidRDefault="001D37B0">
      <w:pPr>
        <w:pStyle w:val="Caption"/>
        <w:ind w:left="720" w:firstLine="360"/>
        <w:rPr>
          <w:color w:val="000000"/>
        </w:rPr>
      </w:pPr>
      <w:bookmarkStart w:id="238" w:name="_Ref7186417"/>
      <w:bookmarkStart w:id="239" w:name="_Ref7603949"/>
      <w:r>
        <w:t xml:space="preserve">Figure </w:t>
      </w:r>
      <w:r>
        <w:fldChar w:fldCharType="begin"/>
      </w:r>
      <w:r>
        <w:instrText>SEQ Figure \* ARABIC</w:instrText>
      </w:r>
      <w:r>
        <w:fldChar w:fldCharType="separate"/>
      </w:r>
      <w:r w:rsidR="00DA1620">
        <w:rPr>
          <w:noProof/>
        </w:rPr>
        <w:t>10</w:t>
      </w:r>
      <w:r>
        <w:fldChar w:fldCharType="end"/>
      </w:r>
      <w:bookmarkEnd w:id="238"/>
      <w:r>
        <w:t xml:space="preserve"> Sample data file: calcs-0013-3010-roi.json</w:t>
      </w:r>
      <w:bookmarkEnd w:id="239"/>
    </w:p>
    <w:p w14:paraId="5949906C" w14:textId="77777777" w:rsidR="00932176" w:rsidRDefault="00932176">
      <w:pPr>
        <w:pStyle w:val="BodyFirst"/>
      </w:pPr>
    </w:p>
    <w:p w14:paraId="76367073" w14:textId="77777777" w:rsidR="00932176" w:rsidRDefault="001D37B0">
      <w:pPr>
        <w:pStyle w:val="Heading4"/>
        <w:numPr>
          <w:ilvl w:val="3"/>
          <w:numId w:val="2"/>
        </w:numPr>
      </w:pPr>
      <w:bookmarkStart w:id="240" w:name="_Toc15248756"/>
      <w:r>
        <w:t>Extraction</w:t>
      </w:r>
      <w:bookmarkEnd w:id="240"/>
    </w:p>
    <w:p w14:paraId="2184D73A" w14:textId="77777777" w:rsidR="00932176" w:rsidRDefault="00932176">
      <w:pPr>
        <w:pStyle w:val="Heading4"/>
        <w:numPr>
          <w:ilvl w:val="3"/>
          <w:numId w:val="2"/>
        </w:numPr>
      </w:pPr>
    </w:p>
    <w:p w14:paraId="004191D5" w14:textId="11EF8A4A" w:rsidR="00932176" w:rsidRDefault="001D37B0" w:rsidP="00726F47">
      <w:pPr>
        <w:pStyle w:val="BodyFirst"/>
        <w:ind w:firstLine="360"/>
      </w:pPr>
      <w:r>
        <w:t xml:space="preserve">A second phase of processing is provided by </w:t>
      </w:r>
      <w:r w:rsidR="00883ADD" w:rsidRPr="00883ADD">
        <w:rPr>
          <w:rPrChange w:id="241"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242"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614ED824"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ins w:id="243" w:author="David Mattie" w:date="2019-08-02T09:01:00Z">
        <w:r w:rsidR="004F4ED2">
          <w:t xml:space="preserve">Figure </w:t>
        </w:r>
        <w:r w:rsidR="004F4ED2">
          <w:rPr>
            <w:noProof/>
          </w:rPr>
          <w:t>10</w:t>
        </w:r>
        <w:r w:rsidR="004F4ED2">
          <w:t xml:space="preserve"> Sample data file: calcs-0013-3010-roi.json</w:t>
        </w:r>
      </w:ins>
      <w:del w:id="244" w:author="David Mattie" w:date="2019-08-02T08:59:00Z">
        <w:r w:rsidR="00D8000B" w:rsidDel="004F4ED2">
          <w:delText xml:space="preserve">Figure </w:delText>
        </w:r>
        <w:r w:rsidR="00D8000B" w:rsidDel="004F4ED2">
          <w:rPr>
            <w:noProof/>
          </w:rPr>
          <w:delText>6</w:delText>
        </w:r>
        <w:r w:rsidR="00D8000B" w:rsidDel="004F4ED2">
          <w:delText xml:space="preserve"> Sample data file: calcs-0013-3010-roi.json</w:delText>
        </w:r>
      </w:del>
      <w:r>
        <w:fldChar w:fldCharType="end"/>
      </w:r>
      <w:r>
        <w:t xml:space="preserve"> ) along with the left-right </w:t>
      </w:r>
      <w:r>
        <w:lastRenderedPageBreak/>
        <w:t>asymmetry 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245" w:name="_Toc15248757"/>
      <w:r>
        <w:t>SQL Access</w:t>
      </w:r>
      <w:bookmarkEnd w:id="245"/>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246" w:name="_Toc15248758"/>
      <w:r>
        <w:t>Demonstration of Analysis</w:t>
      </w:r>
      <w:bookmarkEnd w:id="246"/>
    </w:p>
    <w:p w14:paraId="155F73B0" w14:textId="77777777" w:rsidR="00932176" w:rsidRDefault="001D37B0">
      <w:pPr>
        <w:pStyle w:val="Heading2"/>
        <w:numPr>
          <w:ilvl w:val="1"/>
          <w:numId w:val="2"/>
        </w:numPr>
      </w:pPr>
      <w:bookmarkStart w:id="247" w:name="_Toc15248759"/>
      <w:r>
        <w:t>Summary Statistics</w:t>
      </w:r>
      <w:bookmarkEnd w:id="247"/>
    </w:p>
    <w:p w14:paraId="09E5D9BE" w14:textId="0FBB3474" w:rsidR="00932176" w:rsidRDefault="001D37B0">
      <w:pPr>
        <w:pStyle w:val="Heading3"/>
        <w:numPr>
          <w:ilvl w:val="2"/>
          <w:numId w:val="2"/>
        </w:numPr>
      </w:pPr>
      <w:bookmarkStart w:id="248" w:name="_Toc15248760"/>
      <w:r>
        <w:t>Effect Size</w:t>
      </w:r>
      <w:bookmarkEnd w:id="248"/>
      <w:r w:rsidR="0036780D">
        <w:t xml:space="preserve"> based on differences between means</w:t>
      </w:r>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RDefault="0036780D" w:rsidP="0036780D">
      <w:pPr>
        <w:pStyle w:val="Body"/>
        <w:rPr>
          <w:rPrChange w:id="249" w:author="David Mattie" w:date="2019-08-01T14:54:00Z">
            <w:rPr>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36780D">
      <w:pPr>
        <w:pStyle w:val="Body"/>
      </w:pPr>
    </w:p>
    <w:p w14:paraId="6F948D56" w14:textId="77777777" w:rsidR="0036780D" w:rsidRDefault="0036780D">
      <w:pPr>
        <w:pStyle w:val="BodyFirst"/>
        <w:pPrChange w:id="250"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pPr>
        <w:pStyle w:val="BodyFirst"/>
        <w:ind w:firstLine="360"/>
        <w:rPr>
          <w:ins w:id="251" w:author="David Mattie" w:date="2019-08-01T18:27:00Z"/>
        </w:rPr>
        <w:pPrChange w:id="252"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253" w:author="David Mattie" w:date="2019-08-01T18:24:00Z">
        <w:r w:rsidR="00E7462C">
          <w:t xml:space="preserve">  </w:t>
        </w:r>
      </w:ins>
    </w:p>
    <w:p w14:paraId="51DF0758" w14:textId="6E27E1C0" w:rsidR="00932176" w:rsidRDefault="00E7462C">
      <w:pPr>
        <w:pStyle w:val="BodyFirst"/>
        <w:ind w:firstLine="360"/>
        <w:rPr>
          <w:ins w:id="254" w:author="David Mattie" w:date="2019-08-01T18:24:00Z"/>
        </w:rPr>
        <w:pPrChange w:id="255" w:author="David Mattie" w:date="2019-08-01T14:55:00Z">
          <w:pPr>
            <w:pStyle w:val="BodyFirst"/>
            <w:ind w:firstLine="720"/>
          </w:pPr>
        </w:pPrChange>
      </w:pPr>
      <w:ins w:id="256" w:author="David Mattie" w:date="2019-08-01T18:24:00Z">
        <w:r>
          <w:t xml:space="preserve">Several of the figures below reflect on changes over life stages.  The following </w:t>
        </w:r>
      </w:ins>
      <w:ins w:id="257" w:author="David Mattie" w:date="2019-08-01T18:28:00Z">
        <w:r w:rsidR="00F37098">
          <w:t>table depicts the life stages and corresponding age ranges used.  The high range of the age is excluded.  For example, 0-5 years indicates birth to less than five years of age.</w:t>
        </w:r>
      </w:ins>
    </w:p>
    <w:p w14:paraId="06FF50AF" w14:textId="763809FC" w:rsidR="00E7462C" w:rsidRDefault="00E7462C">
      <w:pPr>
        <w:pStyle w:val="Caption"/>
        <w:keepNext/>
        <w:rPr>
          <w:ins w:id="258" w:author="David Mattie" w:date="2019-08-01T18:27:00Z"/>
        </w:rPr>
        <w:pPrChange w:id="259" w:author="David Mattie" w:date="2019-08-01T18:27:00Z">
          <w:pPr/>
        </w:pPrChange>
      </w:pPr>
      <w:ins w:id="260" w:author="David Mattie" w:date="2019-08-01T18:27:00Z">
        <w:r>
          <w:t xml:space="preserve">Table </w:t>
        </w:r>
        <w:r>
          <w:fldChar w:fldCharType="begin"/>
        </w:r>
        <w:r>
          <w:instrText xml:space="preserve"> SEQ Table \* ARABIC </w:instrText>
        </w:r>
      </w:ins>
      <w:r>
        <w:fldChar w:fldCharType="separate"/>
      </w:r>
      <w:ins w:id="261" w:author="David Mattie" w:date="2019-08-02T09:01:00Z">
        <w:r w:rsidR="004F4ED2">
          <w:rPr>
            <w:noProof/>
          </w:rPr>
          <w:t>1</w:t>
        </w:r>
      </w:ins>
      <w:ins w:id="262" w:author="David Mattie" w:date="2019-08-01T18:27:00Z">
        <w:r>
          <w:fldChar w:fldCharType="end"/>
        </w:r>
        <w:r>
          <w:t xml:space="preserve"> - Life stages</w:t>
        </w:r>
      </w:ins>
    </w:p>
    <w:tbl>
      <w:tblPr>
        <w:tblStyle w:val="PlainTable2"/>
        <w:tblW w:w="0" w:type="auto"/>
        <w:tblLook w:val="04A0" w:firstRow="1" w:lastRow="0" w:firstColumn="1" w:lastColumn="0" w:noHBand="0" w:noVBand="1"/>
        <w:tblPrChange w:id="263"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264">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265"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66"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267" w:author="David Mattie" w:date="2019-08-01T18:25:00Z"/>
              </w:rPr>
            </w:pPr>
            <w:ins w:id="268" w:author="David Mattie" w:date="2019-08-01T18:25:00Z">
              <w:r>
                <w:t>Early childhood</w:t>
              </w:r>
            </w:ins>
          </w:p>
        </w:tc>
        <w:tc>
          <w:tcPr>
            <w:tcW w:w="1726" w:type="dxa"/>
            <w:tcPrChange w:id="269" w:author="David Mattie" w:date="2019-08-01T18:26:00Z">
              <w:tcPr>
                <w:tcW w:w="1726" w:type="dxa"/>
              </w:tcPr>
            </w:tcPrChange>
          </w:tcPr>
          <w:p w14:paraId="5A64C9B2" w14:textId="60016F5A" w:rsidR="00E7462C" w:rsidRDefault="00E7462C">
            <w:pPr>
              <w:pStyle w:val="Body"/>
              <w:ind w:firstLine="0"/>
              <w:cnfStyle w:val="100000000000" w:firstRow="1" w:lastRow="0" w:firstColumn="0" w:lastColumn="0" w:oddVBand="0" w:evenVBand="0" w:oddHBand="0" w:evenHBand="0" w:firstRowFirstColumn="0" w:firstRowLastColumn="0" w:lastRowFirstColumn="0" w:lastRowLastColumn="0"/>
              <w:rPr>
                <w:ins w:id="270" w:author="David Mattie" w:date="2019-08-01T18:25:00Z"/>
              </w:rPr>
            </w:pPr>
            <w:ins w:id="271" w:author="David Mattie" w:date="2019-08-01T18:25:00Z">
              <w:r>
                <w:t>Late childhood</w:t>
              </w:r>
            </w:ins>
          </w:p>
        </w:tc>
        <w:tc>
          <w:tcPr>
            <w:tcW w:w="1726" w:type="dxa"/>
            <w:tcPrChange w:id="272"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3" w:author="David Mattie" w:date="2019-08-01T18:25:00Z"/>
              </w:rPr>
            </w:pPr>
            <w:ins w:id="274" w:author="David Mattie" w:date="2019-08-01T18:25:00Z">
              <w:r>
                <w:t>Early adolescence</w:t>
              </w:r>
            </w:ins>
          </w:p>
        </w:tc>
        <w:tc>
          <w:tcPr>
            <w:tcW w:w="1726" w:type="dxa"/>
            <w:tcPrChange w:id="275"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6" w:author="David Mattie" w:date="2019-08-01T18:25:00Z"/>
              </w:rPr>
            </w:pPr>
            <w:ins w:id="277" w:author="David Mattie" w:date="2019-08-01T18:25:00Z">
              <w:r>
                <w:t>Late adolescence</w:t>
              </w:r>
            </w:ins>
          </w:p>
        </w:tc>
        <w:tc>
          <w:tcPr>
            <w:tcW w:w="1726" w:type="dxa"/>
            <w:tcPrChange w:id="278"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9" w:author="David Mattie" w:date="2019-08-01T18:25:00Z"/>
              </w:rPr>
            </w:pPr>
            <w:ins w:id="280"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281"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82"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283" w:author="David Mattie" w:date="2019-08-01T18:25:00Z"/>
                <w:b w:val="0"/>
                <w:rPrChange w:id="284" w:author="David Mattie" w:date="2019-08-01T18:26:00Z">
                  <w:rPr>
                    <w:ins w:id="285" w:author="David Mattie" w:date="2019-08-01T18:25:00Z"/>
                  </w:rPr>
                </w:rPrChange>
              </w:rPr>
            </w:pPr>
            <w:ins w:id="286" w:author="David Mattie" w:date="2019-08-01T18:26:00Z">
              <w:r w:rsidRPr="00E7462C">
                <w:t>0-5 years</w:t>
              </w:r>
            </w:ins>
          </w:p>
        </w:tc>
        <w:tc>
          <w:tcPr>
            <w:tcW w:w="1726" w:type="dxa"/>
            <w:tcPrChange w:id="287"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88" w:author="David Mattie" w:date="2019-08-01T18:25:00Z"/>
              </w:rPr>
            </w:pPr>
            <w:ins w:id="289" w:author="David Mattie" w:date="2019-08-01T18:26:00Z">
              <w:r>
                <w:t>5-10 years</w:t>
              </w:r>
            </w:ins>
          </w:p>
        </w:tc>
        <w:tc>
          <w:tcPr>
            <w:tcW w:w="1726" w:type="dxa"/>
            <w:tcPrChange w:id="290"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1" w:author="David Mattie" w:date="2019-08-01T18:25:00Z"/>
              </w:rPr>
            </w:pPr>
            <w:ins w:id="292" w:author="David Mattie" w:date="2019-08-01T18:26:00Z">
              <w:r>
                <w:t>10-15 years</w:t>
              </w:r>
            </w:ins>
          </w:p>
        </w:tc>
        <w:tc>
          <w:tcPr>
            <w:tcW w:w="1726" w:type="dxa"/>
            <w:tcPrChange w:id="293"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4" w:author="David Mattie" w:date="2019-08-01T18:25:00Z"/>
              </w:rPr>
            </w:pPr>
            <w:ins w:id="295" w:author="David Mattie" w:date="2019-08-01T18:26:00Z">
              <w:r>
                <w:t>15-20 years</w:t>
              </w:r>
            </w:ins>
          </w:p>
        </w:tc>
        <w:tc>
          <w:tcPr>
            <w:tcW w:w="1726" w:type="dxa"/>
            <w:tcPrChange w:id="296"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7" w:author="David Mattie" w:date="2019-08-01T18:25:00Z"/>
              </w:rPr>
            </w:pPr>
            <w:ins w:id="298" w:author="David Mattie" w:date="2019-08-01T18:26:00Z">
              <w:r>
                <w:t>20+ years</w:t>
              </w:r>
            </w:ins>
          </w:p>
        </w:tc>
      </w:tr>
    </w:tbl>
    <w:p w14:paraId="7913BA44" w14:textId="77777777" w:rsidR="00E7462C" w:rsidRPr="00E7462C" w:rsidRDefault="00E7462C">
      <w:pPr>
        <w:pStyle w:val="Body"/>
        <w:pPrChange w:id="299" w:author="David Mattie" w:date="2019-08-01T18:24:00Z">
          <w:pPr>
            <w:pStyle w:val="BodyFirst"/>
            <w:ind w:firstLine="720"/>
          </w:pPr>
        </w:pPrChange>
      </w:pPr>
    </w:p>
    <w:p w14:paraId="74299315" w14:textId="77777777" w:rsidR="00932176" w:rsidRDefault="001D37B0">
      <w:pPr>
        <w:pStyle w:val="Heading4"/>
        <w:numPr>
          <w:ilvl w:val="3"/>
          <w:numId w:val="2"/>
        </w:numPr>
      </w:pPr>
      <w:bookmarkStart w:id="300" w:name="_Toc15248761"/>
      <w:r>
        <w:t>Mean FA</w:t>
      </w:r>
      <w:bookmarkEnd w:id="300"/>
    </w:p>
    <w:p w14:paraId="79FC7DD8" w14:textId="03D6E19E"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01" w:author="David Mattie" w:date="2019-08-02T09:01:00Z">
        <w:r w:rsidR="004F4ED2">
          <w:rPr>
            <w:noProof/>
          </w:rPr>
          <w:t>2</w:t>
        </w:r>
      </w:ins>
      <w:del w:id="302"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lastRenderedPageBreak/>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Default="001D37B0">
      <w:pPr>
        <w:pStyle w:val="Heading4"/>
        <w:numPr>
          <w:ilvl w:val="3"/>
          <w:numId w:val="2"/>
        </w:numPr>
        <w:rPr>
          <w:rStyle w:val="Strong"/>
          <w:b w:val="0"/>
        </w:rPr>
      </w:pPr>
      <w:bookmarkStart w:id="303" w:name="_Toc15248762"/>
      <w:r>
        <w:rPr>
          <w:rStyle w:val="Strong"/>
          <w:b w:val="0"/>
        </w:rPr>
        <w:t>Findings</w:t>
      </w:r>
      <w:bookmarkEnd w:id="303"/>
    </w:p>
    <w:p w14:paraId="6567F1BC" w14:textId="5877C54D" w:rsidR="00932176" w:rsidRDefault="001D37B0" w:rsidP="00142ED0">
      <w:pPr>
        <w:spacing w:line="480" w:lineRule="auto"/>
        <w:rPr>
          <w:ins w:id="304" w:author="David Mattie" w:date="2019-08-01T18:41:00Z"/>
        </w:rPr>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305" w:author="David Mattie" w:date="2019-08-01T18:43:00Z" w:name="move15577438"/>
      <w:moveFrom w:id="306" w:author="David Mattie" w:date="2019-08-01T18:43:00Z">
        <w:r w:rsidDel="00884C6E">
          <w:t xml:space="preserve">Overall, the majority of effect sizes between genders are small or negligible.  </w:t>
        </w:r>
      </w:moveFrom>
      <w:moveFromRangeEnd w:id="305"/>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307" w:author="David Mattie" w:date="2019-08-01T18:43:00Z">
        <w:r w:rsidR="00884C6E">
          <w:t xml:space="preserve">  </w:t>
        </w:r>
      </w:ins>
      <w:moveToRangeStart w:id="308" w:author="David Mattie" w:date="2019-08-01T18:43:00Z" w:name="move15577438"/>
      <w:moveTo w:id="309" w:author="David Mattie" w:date="2019-08-01T18:43:00Z">
        <w:r w:rsidR="00884C6E">
          <w:t xml:space="preserve">Overall, the majority of effect sizes between genders are small or negligible.  </w:t>
        </w:r>
      </w:moveTo>
      <w:moveToRangeEnd w:id="308"/>
    </w:p>
    <w:p w14:paraId="2FE7A601" w14:textId="77777777" w:rsidR="00884C6E" w:rsidRDefault="00884C6E">
      <w:pPr>
        <w:keepNext/>
        <w:spacing w:line="480" w:lineRule="auto"/>
        <w:jc w:val="center"/>
        <w:rPr>
          <w:ins w:id="310" w:author="David Mattie" w:date="2019-08-01T18:42:00Z"/>
        </w:rPr>
        <w:pPrChange w:id="311" w:author="David Mattie" w:date="2019-08-01T18:42:00Z">
          <w:pPr>
            <w:spacing w:line="480" w:lineRule="auto"/>
            <w:jc w:val="center"/>
          </w:pPr>
        </w:pPrChange>
      </w:pPr>
      <w:ins w:id="312"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5665258"/>
                      </a:xfrm>
                      <a:prstGeom prst="rect">
                        <a:avLst/>
                      </a:prstGeom>
                    </pic:spPr>
                  </pic:pic>
                </a:graphicData>
              </a:graphic>
            </wp:inline>
          </w:drawing>
        </w:r>
      </w:ins>
    </w:p>
    <w:p w14:paraId="198ADE05" w14:textId="5CC34CD5" w:rsidR="00884C6E" w:rsidRDefault="00884C6E">
      <w:pPr>
        <w:pStyle w:val="Caption"/>
        <w:jc w:val="center"/>
        <w:rPr>
          <w:rStyle w:val="Strong"/>
        </w:rPr>
        <w:pPrChange w:id="313" w:author="David Mattie" w:date="2019-08-01T18:42:00Z">
          <w:pPr>
            <w:spacing w:line="480" w:lineRule="auto"/>
          </w:pPr>
        </w:pPrChange>
      </w:pPr>
      <w:ins w:id="314" w:author="David Mattie" w:date="2019-08-01T18:42:00Z">
        <w:r>
          <w:t xml:space="preserve">Figure </w:t>
        </w:r>
        <w:r>
          <w:fldChar w:fldCharType="begin"/>
        </w:r>
        <w:r>
          <w:instrText xml:space="preserve"> SEQ Figure \* ARABIC </w:instrText>
        </w:r>
      </w:ins>
      <w:r>
        <w:fldChar w:fldCharType="separate"/>
      </w:r>
      <w:ins w:id="315" w:author="David Mattie" w:date="2019-08-02T10:17:00Z">
        <w:r w:rsidR="00DA1620">
          <w:rPr>
            <w:noProof/>
          </w:rPr>
          <w:t>11</w:t>
        </w:r>
      </w:ins>
      <w:ins w:id="316" w:author="David Mattie" w:date="2019-08-01T18:42:00Z">
        <w:r>
          <w:fldChar w:fldCharType="end"/>
        </w:r>
        <w:r>
          <w:t xml:space="preserve"> - Mean FA for each gender for top 16 effect sizes, breakdown by life stage</w:t>
        </w:r>
      </w:ins>
    </w:p>
    <w:p w14:paraId="5FB1983B" w14:textId="77777777" w:rsidR="00932176" w:rsidRDefault="009561AB">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eanFA-Pairplot-all" style="width:432.9pt;height:432.9pt;mso-width-percent:0;mso-height-percent:0;mso-width-percent:0;mso-height-percent:0">
            <v:imagedata r:id="rId17" o:title="meanFA-Pairplot-all"/>
          </v:shape>
        </w:pict>
      </w:r>
    </w:p>
    <w:p w14:paraId="3B29EE98" w14:textId="0CD43464" w:rsidR="004151FF" w:rsidRDefault="001D37B0">
      <w:pPr>
        <w:pStyle w:val="Caption"/>
        <w:jc w:val="center"/>
      </w:pPr>
      <w:r>
        <w:t xml:space="preserve">Figure </w:t>
      </w:r>
      <w:r>
        <w:fldChar w:fldCharType="begin"/>
      </w:r>
      <w:r>
        <w:instrText>SEQ Figure \* ARABIC</w:instrText>
      </w:r>
      <w:r>
        <w:fldChar w:fldCharType="separate"/>
      </w:r>
      <w:ins w:id="317" w:author="David Mattie" w:date="2019-08-02T10:17:00Z">
        <w:r w:rsidR="00DA1620">
          <w:rPr>
            <w:noProof/>
          </w:rPr>
          <w:t>12</w:t>
        </w:r>
      </w:ins>
      <w:del w:id="318"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319" w:name="_Toc15248763"/>
      <w:r>
        <w:rPr>
          <w:rStyle w:val="Strong"/>
          <w:b w:val="0"/>
          <w:bCs/>
        </w:rPr>
        <w:t>Mean ADC</w:t>
      </w:r>
      <w:bookmarkEnd w:id="319"/>
    </w:p>
    <w:p w14:paraId="3319B85D" w14:textId="77777777" w:rsidR="00932176" w:rsidRDefault="00932176">
      <w:pPr>
        <w:pStyle w:val="Body"/>
        <w:tabs>
          <w:tab w:val="left" w:pos="900"/>
        </w:tabs>
        <w:spacing w:line="240" w:lineRule="auto"/>
        <w:ind w:left="1710" w:right="720" w:firstLine="0"/>
        <w:rPr>
          <w:rStyle w:val="Strong"/>
        </w:rPr>
      </w:pPr>
    </w:p>
    <w:p w14:paraId="7CC2A60B" w14:textId="1DFD2D9F"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20" w:author="David Mattie" w:date="2019-08-02T09:01:00Z">
        <w:r w:rsidR="004F4ED2">
          <w:rPr>
            <w:noProof/>
          </w:rPr>
          <w:t>3</w:t>
        </w:r>
      </w:ins>
      <w:del w:id="321"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Default="001D37B0">
      <w:pPr>
        <w:pStyle w:val="Heading5"/>
        <w:rPr>
          <w:rStyle w:val="Strong"/>
          <w:b w:val="0"/>
          <w:bCs w:val="0"/>
        </w:rPr>
      </w:pPr>
      <w:r>
        <w:rPr>
          <w:rStyle w:val="Strong"/>
          <w:b w:val="0"/>
          <w:bCs w:val="0"/>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322"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8"/>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489E4A47" w:rsidR="00932176" w:rsidRDefault="001D37B0">
      <w:pPr>
        <w:spacing w:line="480" w:lineRule="auto"/>
        <w:ind w:firstLine="720"/>
        <w:rPr>
          <w:ins w:id="323" w:author="David Mattie" w:date="2019-08-01T18:47:00Z"/>
        </w:rPr>
        <w:pPrChange w:id="324" w:author="David Mattie" w:date="2019-08-01T18:49:00Z">
          <w:pPr>
            <w:spacing w:line="480" w:lineRule="auto"/>
          </w:pPr>
        </w:pPrChange>
      </w:pPr>
      <w:r>
        <w:t xml:space="preserve">There appears to be differences among each of the </w:t>
      </w:r>
      <w:del w:id="325" w:author="David Mattie" w:date="2019-08-01T23:28:00Z">
        <w:r w:rsidDel="009561AB">
          <w:delText xml:space="preserve">three </w:delText>
        </w:r>
      </w:del>
      <w:ins w:id="326" w:author="David Mattie" w:date="2019-08-01T23:28:00Z">
        <w:r w:rsidR="009561AB">
          <w:t xml:space="preserve">six </w:t>
        </w:r>
      </w:ins>
      <w:r>
        <w:t>stages of life</w:t>
      </w:r>
      <w:del w:id="327" w:author="David Mattie" w:date="2019-08-01T18:49:00Z">
        <w:r w:rsidDel="00884C6E">
          <w:delText xml:space="preserve"> (ages 0-2, 2-20, and older than 20 years of age) </w:delText>
        </w:r>
      </w:del>
      <w:ins w:id="328" w:author="David Mattie" w:date="2019-08-01T18:49:00Z">
        <w:r w:rsidR="00884C6E">
          <w:t xml:space="preserve"> </w:t>
        </w:r>
      </w:ins>
      <w:r>
        <w:t xml:space="preserve">found within the data, showing a lower impedance of water molecules in </w:t>
      </w:r>
      <w:del w:id="329" w:author="David Mattie" w:date="2019-08-01T18:50:00Z">
        <w:r w:rsidDel="00884C6E">
          <w:delText xml:space="preserve">early </w:delText>
        </w:r>
      </w:del>
      <w:ins w:id="330" w:author="David Mattie" w:date="2019-08-01T18:50:00Z">
        <w:r w:rsidR="00884C6E">
          <w:t xml:space="preserve">childhood </w:t>
        </w:r>
      </w:ins>
      <w:r>
        <w:t xml:space="preserve">years, a greater range of ADC in </w:t>
      </w:r>
      <w:del w:id="331" w:author="David Mattie" w:date="2019-08-01T18:49:00Z">
        <w:r w:rsidDel="00884C6E">
          <w:delText xml:space="preserve">developmental </w:delText>
        </w:r>
      </w:del>
      <w:ins w:id="332" w:author="David Mattie" w:date="2019-08-01T18:49:00Z">
        <w:r w:rsidR="00884C6E">
          <w:t xml:space="preserve">adolescent </w:t>
        </w:r>
      </w:ins>
      <w:r>
        <w:t>years, and a higher impedance of water molecules in adulthood.</w:t>
      </w:r>
    </w:p>
    <w:p w14:paraId="76A841D5" w14:textId="720EDE1B" w:rsidR="00884C6E" w:rsidRDefault="00884C6E">
      <w:pPr>
        <w:spacing w:line="480" w:lineRule="auto"/>
        <w:rPr>
          <w:ins w:id="333" w:author="David Mattie" w:date="2019-08-01T18:47:00Z"/>
        </w:rPr>
      </w:pPr>
    </w:p>
    <w:p w14:paraId="55363524" w14:textId="4E15F4D5" w:rsidR="00884C6E" w:rsidRDefault="00884C6E">
      <w:pPr>
        <w:keepNext/>
        <w:spacing w:line="480" w:lineRule="auto"/>
        <w:jc w:val="center"/>
        <w:rPr>
          <w:ins w:id="334" w:author="David Mattie" w:date="2019-08-01T18:48:00Z"/>
        </w:rPr>
        <w:pPrChange w:id="335" w:author="David Mattie" w:date="2019-08-01T18:48:00Z">
          <w:pPr>
            <w:spacing w:line="480" w:lineRule="auto"/>
            <w:jc w:val="center"/>
          </w:pPr>
        </w:pPrChange>
      </w:pPr>
      <w:ins w:id="336"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590030"/>
                      </a:xfrm>
                      <a:prstGeom prst="rect">
                        <a:avLst/>
                      </a:prstGeom>
                    </pic:spPr>
                  </pic:pic>
                </a:graphicData>
              </a:graphic>
            </wp:inline>
          </w:drawing>
        </w:r>
      </w:ins>
    </w:p>
    <w:p w14:paraId="3F6B94A4" w14:textId="51BA4DC6" w:rsidR="00884C6E" w:rsidRDefault="00884C6E">
      <w:pPr>
        <w:pStyle w:val="Caption"/>
        <w:jc w:val="center"/>
        <w:pPrChange w:id="337" w:author="David Mattie" w:date="2019-08-01T18:48:00Z">
          <w:pPr>
            <w:spacing w:line="480" w:lineRule="auto"/>
          </w:pPr>
        </w:pPrChange>
      </w:pPr>
      <w:ins w:id="338" w:author="David Mattie" w:date="2019-08-01T18:48:00Z">
        <w:r>
          <w:t xml:space="preserve">Figure </w:t>
        </w:r>
        <w:r>
          <w:fldChar w:fldCharType="begin"/>
        </w:r>
        <w:r>
          <w:instrText xml:space="preserve"> SEQ Figure \* ARABIC </w:instrText>
        </w:r>
      </w:ins>
      <w:r>
        <w:fldChar w:fldCharType="separate"/>
      </w:r>
      <w:ins w:id="339" w:author="David Mattie" w:date="2019-08-02T10:17:00Z">
        <w:r w:rsidR="00DA1620">
          <w:rPr>
            <w:noProof/>
          </w:rPr>
          <w:t>13</w:t>
        </w:r>
      </w:ins>
      <w:ins w:id="340" w:author="David Mattie" w:date="2019-08-01T18:48:00Z">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7211784D">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34DF71D6"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41" w:author="David Mattie" w:date="2019-08-02T10:17:00Z">
        <w:r w:rsidR="00DA1620">
          <w:rPr>
            <w:noProof/>
          </w:rPr>
          <w:t>14</w:t>
        </w:r>
      </w:ins>
      <w:del w:id="342"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343" w:name="_Toc15248764"/>
      <w:r>
        <w:rPr>
          <w:rStyle w:val="Strong"/>
          <w:b w:val="0"/>
        </w:rPr>
        <w:t>Number of Tracts</w:t>
      </w:r>
      <w:bookmarkEnd w:id="343"/>
    </w:p>
    <w:p w14:paraId="1B84DD16" w14:textId="77777777" w:rsidR="00932176" w:rsidRDefault="00932176">
      <w:pPr>
        <w:pStyle w:val="Heading4"/>
        <w:numPr>
          <w:ilvl w:val="3"/>
          <w:numId w:val="2"/>
        </w:numPr>
        <w:rPr>
          <w:rStyle w:val="Strong"/>
        </w:rPr>
      </w:pPr>
    </w:p>
    <w:p w14:paraId="5322520F" w14:textId="5DC8ACA5"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44" w:author="David Mattie" w:date="2019-08-02T09:01:00Z">
        <w:r w:rsidR="004F4ED2">
          <w:rPr>
            <w:noProof/>
          </w:rPr>
          <w:t>4</w:t>
        </w:r>
      </w:ins>
      <w:del w:id="345"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Default="001D37B0">
      <w:pPr>
        <w:pStyle w:val="Heading5"/>
        <w:rPr>
          <w:rStyle w:val="Strong"/>
          <w:b w:val="0"/>
          <w:bCs w:val="0"/>
        </w:rPr>
      </w:pPr>
      <w:r>
        <w:rPr>
          <w:rStyle w:val="Strong"/>
          <w:b w:val="0"/>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346"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2F168C1E" w:rsidR="009561AB" w:rsidRPr="004016EB" w:rsidRDefault="009561AB"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7" w:author="David Mattie" w:date="2019-08-02T10:17:00Z">
                                <w:r w:rsidR="00DA1620">
                                  <w:rPr>
                                    <w:noProof/>
                                  </w:rPr>
                                  <w:t>15</w:t>
                                </w:r>
                              </w:ins>
                              <w:del w:id="348" w:author="David Mattie" w:date="2019-08-01T18:42:00Z">
                                <w:r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2F168C1E" w:rsidR="009561AB" w:rsidRPr="004016EB" w:rsidRDefault="009561AB"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9" w:author="David Mattie" w:date="2019-08-02T10:17:00Z">
                          <w:r w:rsidR="00DA1620">
                            <w:rPr>
                              <w:noProof/>
                            </w:rPr>
                            <w:t>15</w:t>
                          </w:r>
                        </w:ins>
                        <w:del w:id="350" w:author="David Mattie" w:date="2019-08-01T18:42:00Z">
                          <w:r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1"/>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351" w:author="David Mattie" w:date="2019-08-01T18:20:00Z">
        <w:r w:rsidR="001D37B0" w:rsidDel="00E7462C">
          <w:delText>In 100% of cases,</w:delText>
        </w:r>
      </w:del>
      <w:ins w:id="352" w:author="David Mattie" w:date="2019-08-01T18:20:00Z">
        <w:r w:rsidR="00E7462C">
          <w:t>Males appear to have</w:t>
        </w:r>
      </w:ins>
      <w:del w:id="353" w:author="David Mattie" w:date="2019-08-01T18:20:00Z">
        <w:r w:rsidR="001D37B0" w:rsidDel="00E7462C">
          <w:delText xml:space="preserve"> males had more</w:delText>
        </w:r>
      </w:del>
      <w:r w:rsidR="001D37B0">
        <w:t xml:space="preserve"> </w:t>
      </w:r>
      <w:ins w:id="354" w:author="David Mattie" w:date="2019-08-01T18:20:00Z">
        <w:r w:rsidR="00E7462C">
          <w:t xml:space="preserve">more </w:t>
        </w:r>
      </w:ins>
      <w:r w:rsidR="001D37B0">
        <w:t>tracts than females</w:t>
      </w:r>
      <w:ins w:id="355" w:author="David Mattie" w:date="2019-08-01T18:20:00Z">
        <w:r w:rsidR="00E7462C">
          <w:t xml:space="preserve"> at the same life stage</w:t>
        </w:r>
      </w:ins>
      <w:r w:rsidR="001D37B0">
        <w:t xml:space="preserve">, with average effect size of 0.25, and 37% of </w:t>
      </w:r>
      <w:del w:id="356"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357" w:author="David Mattie" w:date="2019-08-01T18:19:00Z"/>
        </w:rPr>
      </w:pPr>
      <w:del w:id="358" w:author="David Mattie" w:date="2019-08-01T18:21:00Z">
        <w:r w:rsidDel="00E7462C">
          <w:delText>A similar pattern is exhibited among genders</w:delText>
        </w:r>
      </w:del>
      <w:ins w:id="359" w:author="David Mattie" w:date="2019-08-01T18:21:00Z">
        <w:r w:rsidR="00E7462C">
          <w:t xml:space="preserve">For all patient scans, there </w:t>
        </w:r>
      </w:ins>
      <w:del w:id="360" w:author="David Mattie" w:date="2019-08-01T18:22:00Z">
        <w:r w:rsidDel="00E7462C">
          <w:delText xml:space="preserve">, with </w:delText>
        </w:r>
      </w:del>
      <w:ins w:id="361" w:author="David Mattie" w:date="2019-08-01T18:22:00Z">
        <w:r w:rsidR="00E7462C">
          <w:t xml:space="preserve">was evidence of </w:t>
        </w:r>
      </w:ins>
      <w:r>
        <w:t>increasing tract count at each</w:t>
      </w:r>
      <w:ins w:id="362" w:author="David Mattie" w:date="2019-08-01T18:22:00Z">
        <w:r w:rsidR="00E7462C">
          <w:t xml:space="preserve"> progressive</w:t>
        </w:r>
      </w:ins>
      <w:r>
        <w:t xml:space="preserve"> life stage, </w:t>
      </w:r>
      <w:del w:id="363" w:author="David Mattie" w:date="2019-08-01T18:22:00Z">
        <w:r w:rsidDel="00E7462C">
          <w:delText xml:space="preserve">and </w:delText>
        </w:r>
      </w:del>
      <w:ins w:id="364" w:author="David Mattie" w:date="2019-08-01T18:22:00Z">
        <w:r w:rsidR="00E7462C">
          <w:t xml:space="preserve">with </w:t>
        </w:r>
      </w:ins>
      <w:r>
        <w:t xml:space="preserve">the widest variability in the </w:t>
      </w:r>
      <w:ins w:id="365" w:author="David Mattie" w:date="2019-08-01T18:23:00Z">
        <w:r w:rsidR="00E7462C">
          <w:t>early adolescent</w:t>
        </w:r>
      </w:ins>
      <w:del w:id="366" w:author="David Mattie" w:date="2019-08-01T18:23:00Z">
        <w:r w:rsidDel="00E7462C">
          <w:delText>developmental stages 2-20 years of age</w:delText>
        </w:r>
      </w:del>
      <w:ins w:id="367" w:author="David Mattie" w:date="2019-08-01T18:23:00Z">
        <w:r w:rsidR="00E7462C">
          <w:t xml:space="preserve"> stage</w:t>
        </w:r>
      </w:ins>
      <w:r>
        <w:t>.</w:t>
      </w:r>
    </w:p>
    <w:p w14:paraId="3D3B05A0" w14:textId="7E8D676B" w:rsidR="00E7462C" w:rsidRDefault="00E7462C">
      <w:pPr>
        <w:pStyle w:val="Body"/>
        <w:jc w:val="left"/>
        <w:rPr>
          <w:ins w:id="368" w:author="David Mattie" w:date="2019-08-01T18:19:00Z"/>
        </w:rPr>
      </w:pPr>
    </w:p>
    <w:p w14:paraId="407F6626" w14:textId="77777777" w:rsidR="00E7462C" w:rsidRDefault="00E7462C">
      <w:pPr>
        <w:pStyle w:val="Body"/>
        <w:keepNext/>
        <w:jc w:val="center"/>
        <w:rPr>
          <w:ins w:id="369" w:author="David Mattie" w:date="2019-08-01T18:20:00Z"/>
        </w:rPr>
        <w:pPrChange w:id="370" w:author="David Mattie" w:date="2019-08-01T18:20:00Z">
          <w:pPr>
            <w:pStyle w:val="Body"/>
            <w:jc w:val="center"/>
          </w:pPr>
        </w:pPrChange>
      </w:pPr>
      <w:ins w:id="371"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5572654"/>
                      </a:xfrm>
                      <a:prstGeom prst="rect">
                        <a:avLst/>
                      </a:prstGeom>
                    </pic:spPr>
                  </pic:pic>
                </a:graphicData>
              </a:graphic>
            </wp:inline>
          </w:drawing>
        </w:r>
      </w:ins>
    </w:p>
    <w:p w14:paraId="11C5720E" w14:textId="3147D895" w:rsidR="00E7462C" w:rsidRDefault="00E7462C">
      <w:pPr>
        <w:pStyle w:val="Caption"/>
        <w:jc w:val="center"/>
        <w:rPr>
          <w:b w:val="0"/>
          <w:bCs w:val="0"/>
        </w:rPr>
        <w:sectPr w:rsidR="00E7462C" w:rsidSect="00FA2E1E">
          <w:headerReference w:type="default" r:id="rId23"/>
          <w:footerReference w:type="default" r:id="rId24"/>
          <w:pgSz w:w="12240" w:h="15840"/>
          <w:pgMar w:top="777" w:right="1440" w:bottom="777" w:left="2160" w:header="720" w:footer="720" w:gutter="0"/>
          <w:pgNumType w:start="1"/>
          <w:cols w:space="720"/>
          <w:formProt w:val="0"/>
          <w:docGrid w:linePitch="360"/>
        </w:sectPr>
        <w:pPrChange w:id="372" w:author="David Mattie" w:date="2019-08-01T18:20:00Z">
          <w:pPr>
            <w:pStyle w:val="Body"/>
            <w:jc w:val="left"/>
          </w:pPr>
        </w:pPrChange>
      </w:pPr>
      <w:ins w:id="373" w:author="David Mattie" w:date="2019-08-01T18:20:00Z">
        <w:r>
          <w:t xml:space="preserve">Figure </w:t>
        </w:r>
        <w:r>
          <w:fldChar w:fldCharType="begin"/>
        </w:r>
        <w:r>
          <w:instrText xml:space="preserve"> SEQ Figure \* ARABIC </w:instrText>
        </w:r>
      </w:ins>
      <w:r>
        <w:fldChar w:fldCharType="separate"/>
      </w:r>
      <w:ins w:id="374" w:author="David Mattie" w:date="2019-08-02T10:17:00Z">
        <w:r w:rsidR="00DA1620">
          <w:rPr>
            <w:noProof/>
          </w:rPr>
          <w:t>16</w:t>
        </w:r>
      </w:ins>
      <w:ins w:id="375"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6BB3E869" w:rsidR="004151FF" w:rsidRDefault="001D37B0" w:rsidP="004151FF">
      <w:pPr>
        <w:pStyle w:val="Caption"/>
        <w:jc w:val="center"/>
      </w:pPr>
      <w:bookmarkStart w:id="376" w:name="_Ref14736413"/>
      <w:bookmarkStart w:id="377" w:name="_Ref14736400"/>
      <w:r>
        <w:t xml:space="preserve">Figure </w:t>
      </w:r>
      <w:r>
        <w:fldChar w:fldCharType="begin"/>
      </w:r>
      <w:r>
        <w:instrText>SEQ Figure \* ARABIC</w:instrText>
      </w:r>
      <w:r>
        <w:fldChar w:fldCharType="separate"/>
      </w:r>
      <w:ins w:id="378" w:author="David Mattie" w:date="2019-08-02T10:17:00Z">
        <w:r w:rsidR="00DA1620">
          <w:rPr>
            <w:noProof/>
          </w:rPr>
          <w:t>17</w:t>
        </w:r>
      </w:ins>
      <w:del w:id="379" w:author="David Mattie" w:date="2019-08-01T18:20:00Z">
        <w:r w:rsidR="00A72CEF" w:rsidDel="00E7462C">
          <w:rPr>
            <w:noProof/>
          </w:rPr>
          <w:delText>14</w:delText>
        </w:r>
      </w:del>
      <w:r>
        <w:fldChar w:fldCharType="end"/>
      </w:r>
      <w:bookmarkEnd w:id="376"/>
      <w:r>
        <w:t xml:space="preserve"> - NumTracts effect size per measure</w:t>
      </w:r>
      <w:bookmarkEnd w:id="377"/>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380" w:name="_Toc15248765"/>
      <w:r>
        <w:rPr>
          <w:rStyle w:val="Strong"/>
          <w:b w:val="0"/>
        </w:rPr>
        <w:t>Lines to Render</w:t>
      </w:r>
      <w:bookmarkEnd w:id="380"/>
    </w:p>
    <w:p w14:paraId="325A28EA" w14:textId="13427FF5"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81" w:author="David Mattie" w:date="2019-08-02T09:01:00Z">
        <w:r w:rsidR="004F4ED2">
          <w:rPr>
            <w:noProof/>
          </w:rPr>
          <w:t>5</w:t>
        </w:r>
      </w:ins>
      <w:del w:id="382"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2154F0" w:rsidRDefault="001D37B0">
      <w:pPr>
        <w:pStyle w:val="Heading5"/>
        <w:rPr>
          <w:rPrChange w:id="383" w:author="David Mattie" w:date="2019-08-01T19:20:00Z">
            <w:rPr>
              <w:highlight w:val="yellow"/>
            </w:rPr>
          </w:rPrChange>
        </w:rPr>
      </w:pPr>
      <w:r w:rsidRPr="002154F0">
        <w:rPr>
          <w:rPrChange w:id="384" w:author="David Mattie" w:date="2019-08-01T19:20:00Z">
            <w:rPr>
              <w:highlight w:val="yellow"/>
            </w:rPr>
          </w:rPrChange>
        </w:rPr>
        <w:t>Findings</w:t>
      </w:r>
    </w:p>
    <w:p w14:paraId="466993CB" w14:textId="77777777" w:rsidR="006170A0" w:rsidRPr="002154F0" w:rsidRDefault="006170A0" w:rsidP="006170A0">
      <w:pPr>
        <w:rPr>
          <w:rPrChange w:id="385" w:author="David Mattie" w:date="2019-08-01T19:20:00Z">
            <w:rPr>
              <w:highlight w:val="yellow"/>
            </w:rPr>
          </w:rPrChange>
        </w:rPr>
      </w:pPr>
    </w:p>
    <w:p w14:paraId="5B57BBDF" w14:textId="75E59163" w:rsidR="004151FF" w:rsidRDefault="001D37B0">
      <w:pPr>
        <w:pStyle w:val="Body"/>
        <w:jc w:val="left"/>
      </w:pPr>
      <w:del w:id="386" w:author="David Mattie" w:date="2019-08-01T19:15:00Z">
        <w:r w:rsidRPr="002154F0" w:rsidDel="002154F0">
          <w:rPr>
            <w:rPrChange w:id="387" w:author="David Mattie" w:date="2019-08-01T19:20:00Z">
              <w:rPr>
                <w:highlight w:val="yellow"/>
              </w:rPr>
            </w:rPrChange>
          </w:rPr>
          <w:delText>[TODO] I’m not sure of the value of this measur</w:delText>
        </w:r>
        <w:r w:rsidR="00E928BD" w:rsidRPr="002154F0" w:rsidDel="002154F0">
          <w:rPr>
            <w:rPrChange w:id="388" w:author="David Mattie" w:date="2019-08-01T19:20:00Z">
              <w:rPr>
                <w:highlight w:val="yellow"/>
              </w:rPr>
            </w:rPrChange>
          </w:rPr>
          <w:delText xml:space="preserve">e.  </w:delText>
        </w:r>
      </w:del>
      <w:r w:rsidR="00E928BD" w:rsidRPr="002154F0">
        <w:rPr>
          <w:rPrChange w:id="389" w:author="David Mattie" w:date="2019-08-01T19:20:00Z">
            <w:rPr>
              <w:highlight w:val="yellow"/>
            </w:rPr>
          </w:rPrChange>
        </w:rPr>
        <w:t xml:space="preserve">This </w:t>
      </w:r>
      <w:ins w:id="390" w:author="David Mattie" w:date="2019-08-01T19:17:00Z">
        <w:r w:rsidR="002154F0">
          <w:t>is a</w:t>
        </w:r>
        <w:r w:rsidR="002154F0" w:rsidRPr="002154F0">
          <w:rPr>
            <w:rPrChange w:id="391" w:author="David Mattie" w:date="2019-08-01T19:20:00Z">
              <w:rPr>
                <w:highlight w:val="yellow"/>
              </w:rPr>
            </w:rPrChange>
          </w:rPr>
          <w:t xml:space="preserve"> 3</w:t>
        </w:r>
      </w:ins>
      <w:ins w:id="392" w:author="David Mattie" w:date="2019-08-01T19:20:00Z">
        <w:r w:rsidR="002154F0">
          <w:t>D</w:t>
        </w:r>
      </w:ins>
      <w:ins w:id="393" w:author="David Mattie" w:date="2019-08-01T19:17:00Z">
        <w:r w:rsidR="002154F0" w:rsidRPr="002154F0">
          <w:rPr>
            <w:rPrChange w:id="394" w:author="David Mattie" w:date="2019-08-01T19:20:00Z">
              <w:rPr>
                <w:highlight w:val="yellow"/>
              </w:rPr>
            </w:rPrChange>
          </w:rPr>
          <w:t xml:space="preserve"> image rendering </w:t>
        </w:r>
      </w:ins>
      <w:ins w:id="395" w:author="David Mattie" w:date="2019-08-01T19:15:00Z">
        <w:r w:rsidR="002154F0" w:rsidRPr="002154F0">
          <w:rPr>
            <w:rPrChange w:id="396" w:author="David Mattie" w:date="2019-08-01T19:20:00Z">
              <w:rPr>
                <w:highlight w:val="yellow"/>
              </w:rPr>
            </w:rPrChange>
          </w:rPr>
          <w:t xml:space="preserve">measure </w:t>
        </w:r>
      </w:ins>
      <w:r w:rsidR="00E928BD" w:rsidRPr="002154F0">
        <w:rPr>
          <w:rPrChange w:id="397" w:author="David Mattie" w:date="2019-08-01T19:20:00Z">
            <w:rPr>
              <w:highlight w:val="yellow"/>
            </w:rPr>
          </w:rPrChange>
        </w:rPr>
        <w:t>represent</w:t>
      </w:r>
      <w:ins w:id="398" w:author="David Mattie" w:date="2019-08-01T19:17:00Z">
        <w:r w:rsidR="002154F0" w:rsidRPr="002154F0">
          <w:rPr>
            <w:rPrChange w:id="399" w:author="David Mattie" w:date="2019-08-01T19:20:00Z">
              <w:rPr>
                <w:highlight w:val="yellow"/>
              </w:rPr>
            </w:rPrChange>
          </w:rPr>
          <w:t>ing</w:t>
        </w:r>
      </w:ins>
      <w:del w:id="400" w:author="David Mattie" w:date="2019-08-01T19:17:00Z">
        <w:r w:rsidR="00E928BD" w:rsidRPr="002154F0" w:rsidDel="002154F0">
          <w:rPr>
            <w:rPrChange w:id="401" w:author="David Mattie" w:date="2019-08-01T19:20:00Z">
              <w:rPr>
                <w:highlight w:val="yellow"/>
              </w:rPr>
            </w:rPrChange>
          </w:rPr>
          <w:delText>s</w:delText>
        </w:r>
      </w:del>
      <w:r w:rsidR="00E928BD" w:rsidRPr="002154F0">
        <w:rPr>
          <w:rPrChange w:id="402" w:author="David Mattie" w:date="2019-08-01T19:20:00Z">
            <w:rPr>
              <w:highlight w:val="yellow"/>
            </w:rPr>
          </w:rPrChange>
        </w:rPr>
        <w:t xml:space="preserve"> the glyphs </w:t>
      </w:r>
      <w:r w:rsidRPr="002154F0">
        <w:rPr>
          <w:rPrChange w:id="403" w:author="David Mattie" w:date="2019-08-01T19:20:00Z">
            <w:rPr>
              <w:highlight w:val="yellow"/>
            </w:rPr>
          </w:rPrChange>
        </w:rPr>
        <w:t>o</w:t>
      </w:r>
      <w:r w:rsidR="00E928BD" w:rsidRPr="002154F0">
        <w:rPr>
          <w:rPrChange w:id="404" w:author="David Mattie" w:date="2019-08-01T19:20:00Z">
            <w:rPr>
              <w:highlight w:val="yellow"/>
            </w:rPr>
          </w:rPrChange>
        </w:rPr>
        <w:t>r</w:t>
      </w:r>
      <w:r w:rsidRPr="002154F0">
        <w:rPr>
          <w:rPrChange w:id="405" w:author="David Mattie" w:date="2019-08-01T19:20:00Z">
            <w:rPr>
              <w:highlight w:val="yellow"/>
            </w:rPr>
          </w:rPrChange>
        </w:rPr>
        <w:t xml:space="preserve"> strokes used to </w:t>
      </w:r>
      <w:del w:id="406" w:author="David Mattie" w:date="2019-08-01T19:18:00Z">
        <w:r w:rsidRPr="002154F0" w:rsidDel="002154F0">
          <w:rPr>
            <w:rPrChange w:id="407" w:author="David Mattie" w:date="2019-08-01T19:20:00Z">
              <w:rPr>
                <w:highlight w:val="yellow"/>
              </w:rPr>
            </w:rPrChange>
          </w:rPr>
          <w:delText xml:space="preserve">represent </w:delText>
        </w:r>
      </w:del>
      <w:ins w:id="408" w:author="David Mattie" w:date="2019-08-01T19:18:00Z">
        <w:r w:rsidR="002154F0" w:rsidRPr="002154F0">
          <w:rPr>
            <w:rPrChange w:id="409" w:author="David Mattie" w:date="2019-08-01T19:20:00Z">
              <w:rPr>
                <w:highlight w:val="yellow"/>
              </w:rPr>
            </w:rPrChange>
          </w:rPr>
          <w:t xml:space="preserve">draw </w:t>
        </w:r>
      </w:ins>
      <w:r w:rsidRPr="002154F0">
        <w:rPr>
          <w:rPrChange w:id="410" w:author="David Mattie" w:date="2019-08-01T19:20:00Z">
            <w:rPr>
              <w:highlight w:val="yellow"/>
            </w:rPr>
          </w:rPrChange>
        </w:rPr>
        <w:t>the fiber tract visually.  Th</w:t>
      </w:r>
      <w:ins w:id="411" w:author="David Mattie" w:date="2019-08-01T19:15:00Z">
        <w:r w:rsidR="002154F0" w:rsidRPr="002154F0">
          <w:rPr>
            <w:rPrChange w:id="412" w:author="David Mattie" w:date="2019-08-01T19:20:00Z">
              <w:rPr>
                <w:highlight w:val="yellow"/>
              </w:rPr>
            </w:rPrChange>
          </w:rPr>
          <w:t>is measure will vary with</w:t>
        </w:r>
      </w:ins>
      <w:del w:id="413" w:author="David Mattie" w:date="2019-08-01T19:15:00Z">
        <w:r w:rsidRPr="002154F0" w:rsidDel="002154F0">
          <w:rPr>
            <w:rPrChange w:id="414" w:author="David Mattie" w:date="2019-08-01T19:20:00Z">
              <w:rPr>
                <w:highlight w:val="yellow"/>
              </w:rPr>
            </w:rPrChange>
          </w:rPr>
          <w:delText>e</w:delText>
        </w:r>
      </w:del>
      <w:r w:rsidRPr="002154F0">
        <w:rPr>
          <w:rPrChange w:id="415" w:author="David Mattie" w:date="2019-08-01T19:20:00Z">
            <w:rPr>
              <w:highlight w:val="yellow"/>
            </w:rPr>
          </w:rPrChange>
        </w:rPr>
        <w:t xml:space="preserve"> more twists and turns</w:t>
      </w:r>
      <w:ins w:id="416" w:author="David Mattie" w:date="2019-08-01T19:15:00Z">
        <w:r w:rsidR="002154F0" w:rsidRPr="002154F0">
          <w:rPr>
            <w:rPrChange w:id="417" w:author="David Mattie" w:date="2019-08-01T19:20:00Z">
              <w:rPr>
                <w:highlight w:val="yellow"/>
              </w:rPr>
            </w:rPrChange>
          </w:rPr>
          <w:t xml:space="preserve">, </w:t>
        </w:r>
      </w:ins>
      <w:ins w:id="418" w:author="David Mattie" w:date="2019-08-01T19:18:00Z">
        <w:r w:rsidR="002154F0" w:rsidRPr="002154F0">
          <w:rPr>
            <w:rPrChange w:id="419" w:author="David Mattie" w:date="2019-08-01T19:20:00Z">
              <w:rPr>
                <w:highlight w:val="yellow"/>
              </w:rPr>
            </w:rPrChange>
          </w:rPr>
          <w:t>tract length and total number of tracts.  This measure is included to support future assessment</w:t>
        </w:r>
      </w:ins>
      <w:ins w:id="420" w:author="David Mattie" w:date="2019-08-01T19:20:00Z">
        <w:r w:rsidR="002154F0" w:rsidRPr="002154F0">
          <w:rPr>
            <w:rPrChange w:id="421" w:author="David Mattie" w:date="2019-08-01T19:20:00Z">
              <w:rPr>
                <w:highlight w:val="yellow"/>
              </w:rPr>
            </w:rPrChange>
          </w:rPr>
          <w:t>.</w:t>
        </w:r>
      </w:ins>
      <w:del w:id="422" w:author="David Mattie" w:date="2019-08-01T19:16:00Z">
        <w:r w:rsidRPr="002154F0" w:rsidDel="002154F0">
          <w:rPr>
            <w:rPrChange w:id="423" w:author="David Mattie" w:date="2019-08-01T19:20:00Z">
              <w:rPr>
                <w:highlight w:val="yellow"/>
              </w:rPr>
            </w:rPrChange>
          </w:rPr>
          <w:delText xml:space="preserve"> + t</w:delText>
        </w:r>
      </w:del>
      <w:del w:id="424" w:author="David Mattie" w:date="2019-08-01T19:19:00Z">
        <w:r w:rsidRPr="002154F0" w:rsidDel="002154F0">
          <w:rPr>
            <w:rPrChange w:id="425"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2495DEF9" w:rsidR="00932176" w:rsidRDefault="001D37B0">
      <w:pPr>
        <w:pStyle w:val="Caption"/>
        <w:jc w:val="center"/>
      </w:pPr>
      <w:r>
        <w:t xml:space="preserve">Figure </w:t>
      </w:r>
      <w:r>
        <w:fldChar w:fldCharType="begin"/>
      </w:r>
      <w:r>
        <w:instrText>SEQ Figure \* ARABIC</w:instrText>
      </w:r>
      <w:r>
        <w:fldChar w:fldCharType="separate"/>
      </w:r>
      <w:ins w:id="426" w:author="David Mattie" w:date="2019-08-02T10:17:00Z">
        <w:r w:rsidR="00DA1620">
          <w:rPr>
            <w:noProof/>
          </w:rPr>
          <w:t>18</w:t>
        </w:r>
      </w:ins>
      <w:del w:id="427"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428" w:name="_Toc15248766"/>
      <w:r>
        <w:rPr>
          <w:rStyle w:val="Strong"/>
          <w:b w:val="0"/>
        </w:rPr>
        <w:t>Tracts to Render</w:t>
      </w:r>
      <w:bookmarkEnd w:id="428"/>
    </w:p>
    <w:p w14:paraId="65B634C9" w14:textId="1ADD35DB"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29" w:author="David Mattie" w:date="2019-08-02T09:01:00Z">
        <w:r w:rsidR="004F4ED2">
          <w:rPr>
            <w:noProof/>
          </w:rPr>
          <w:t>6</w:t>
        </w:r>
      </w:ins>
      <w:del w:id="430"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Default="001D37B0">
      <w:pPr>
        <w:pStyle w:val="Heading5"/>
        <w:rPr>
          <w:rStyle w:val="Strong"/>
          <w:b w:val="0"/>
          <w:bCs w:val="0"/>
        </w:rPr>
      </w:pPr>
      <w:r>
        <w:rPr>
          <w:rStyle w:val="Strong"/>
          <w:b w:val="0"/>
        </w:rPr>
        <w:t>Findings</w:t>
      </w:r>
    </w:p>
    <w:p w14:paraId="2E2D1673" w14:textId="77777777" w:rsidR="004F4ED2" w:rsidRDefault="001D37B0" w:rsidP="004F4ED2">
      <w:pPr>
        <w:spacing w:line="480" w:lineRule="auto"/>
        <w:ind w:firstLine="720"/>
        <w:rPr>
          <w:ins w:id="431" w:author="David Mattie" w:date="2019-08-02T09:01:00Z"/>
        </w:rPr>
        <w:pPrChange w:id="432" w:author="David Mattie" w:date="2019-08-02T09:01:00Z">
          <w:pPr>
            <w:pStyle w:val="Caption"/>
            <w:jc w:val="center"/>
          </w:pPr>
        </w:pPrChange>
      </w:pPr>
      <w:del w:id="433" w:author="David Mattie" w:date="2019-08-02T00:46:00Z">
        <w:r w:rsidDel="00EB7F26">
          <w:delText>White matter volume</w:delText>
        </w:r>
      </w:del>
      <w:ins w:id="434" w:author="David Mattie" w:date="2019-08-02T00:46:00Z">
        <w:r w:rsidR="00EB7F26">
          <w:t xml:space="preserve">The number of fibers within a tract </w:t>
        </w:r>
      </w:ins>
      <w:del w:id="435" w:author="David Mattie" w:date="2019-08-02T00:47:00Z">
        <w:r w:rsidDel="00EB7F26">
          <w:delText xml:space="preserve"> </w:delText>
        </w:r>
      </w:del>
      <w:r>
        <w:t>appears to increase faster</w:t>
      </w:r>
      <w:ins w:id="436" w:author="David Mattie" w:date="2019-08-02T00:48:00Z">
        <w:r w:rsidR="00EB7F26">
          <w:t xml:space="preserve"> </w:t>
        </w:r>
      </w:ins>
      <w:del w:id="437" w:author="David Mattie" w:date="2019-08-02T00:50:00Z">
        <w:r w:rsidDel="00EB7F26">
          <w:delText xml:space="preserve"> </w:delText>
        </w:r>
      </w:del>
      <w:r>
        <w:t xml:space="preserve">in boys </w:t>
      </w:r>
      <w:ins w:id="438" w:author="David Mattie" w:date="2019-08-02T00:49:00Z">
        <w:r w:rsidR="00EB7F26">
          <w:t xml:space="preserve">as they age </w:t>
        </w:r>
      </w:ins>
      <w:r>
        <w:t>than</w:t>
      </w:r>
      <w:ins w:id="439" w:author="David Mattie" w:date="2019-08-02T00:50:00Z">
        <w:r w:rsidR="00EB7F26">
          <w:t xml:space="preserve"> found</w:t>
        </w:r>
      </w:ins>
      <w:r>
        <w:t xml:space="preserve"> in girls</w:t>
      </w:r>
      <w:ins w:id="440" w:author="David Mattie" w:date="2019-08-02T00:49:00Z">
        <w:r w:rsidR="00EB7F26">
          <w:t>.  This appears</w:t>
        </w:r>
      </w:ins>
      <w:r>
        <w:t xml:space="preserve"> consistently across each of the measure shown in </w:t>
      </w:r>
      <w:r>
        <w:fldChar w:fldCharType="begin"/>
      </w:r>
      <w:r>
        <w:instrText>REF _Ref14738572 \h</w:instrText>
      </w:r>
      <w:r w:rsidR="00EB7F26">
        <w:instrText xml:space="preserve"> \* MERGEFORMAT </w:instrText>
      </w:r>
      <w:r>
        <w:fldChar w:fldCharType="separate"/>
      </w:r>
    </w:p>
    <w:p w14:paraId="67F5F024" w14:textId="24301DD6" w:rsidR="00932176" w:rsidRDefault="004F4ED2" w:rsidP="00EB7F26">
      <w:pPr>
        <w:spacing w:line="480" w:lineRule="auto"/>
        <w:rPr>
          <w:ins w:id="441" w:author="David Mattie" w:date="2019-08-02T00:57:00Z"/>
        </w:rPr>
        <w:pPrChange w:id="442" w:author="David Mattie" w:date="2019-08-02T00:50:00Z">
          <w:pPr>
            <w:spacing w:line="480" w:lineRule="auto"/>
            <w:ind w:firstLine="720"/>
          </w:pPr>
        </w:pPrChange>
      </w:pPr>
      <w:ins w:id="443" w:author="David Mattie" w:date="2019-08-02T09:01:00Z">
        <w:r>
          <w:t xml:space="preserve">Figure </w:t>
        </w:r>
        <w:r>
          <w:rPr>
            <w:noProof/>
          </w:rPr>
          <w:t>20</w:t>
        </w:r>
      </w:ins>
      <w:del w:id="444" w:author="David Mattie" w:date="2019-08-02T00:49:00Z">
        <w:r w:rsidR="00D8000B" w:rsidDel="00EB7F26">
          <w:delText xml:space="preserve">Figure </w:delText>
        </w:r>
        <w:r w:rsidR="00D8000B" w:rsidDel="00EB7F26">
          <w:rPr>
            <w:noProof/>
          </w:rPr>
          <w:delText>11</w:delText>
        </w:r>
      </w:del>
      <w:r w:rsidR="001D37B0">
        <w:fldChar w:fldCharType="end"/>
      </w:r>
      <w:r w:rsidR="001D37B0">
        <w:t xml:space="preserve">.  The largest increase </w:t>
      </w:r>
      <w:del w:id="445" w:author="David Mattie" w:date="2019-08-02T00:48:00Z">
        <w:r w:rsidR="001D37B0" w:rsidDel="00EB7F26">
          <w:delText xml:space="preserve">in </w:delText>
        </w:r>
      </w:del>
      <w:del w:id="446" w:author="David Mattie" w:date="2019-08-02T00:46:00Z">
        <w:r w:rsidR="001D37B0" w:rsidDel="00EB7F26">
          <w:delText xml:space="preserve">volume </w:delText>
        </w:r>
      </w:del>
      <w:r w:rsidR="001D37B0">
        <w:t>in boys appears in the left superior frontal, right fusiform, and left superior temporal.  Girls showed more growth in the left accumbens area and left lingual gyrus (not shown).</w:t>
      </w:r>
    </w:p>
    <w:p w14:paraId="3C719EA0" w14:textId="77777777" w:rsidR="00EB7F26" w:rsidRDefault="00EB7F26" w:rsidP="00EB7F26">
      <w:pPr>
        <w:keepNext/>
        <w:spacing w:line="480" w:lineRule="auto"/>
        <w:jc w:val="center"/>
        <w:rPr>
          <w:ins w:id="447" w:author="David Mattie" w:date="2019-08-02T00:58:00Z"/>
        </w:rPr>
        <w:pPrChange w:id="448" w:author="David Mattie" w:date="2019-08-02T00:58:00Z">
          <w:pPr>
            <w:spacing w:line="480" w:lineRule="auto"/>
            <w:jc w:val="center"/>
          </w:pPr>
        </w:pPrChange>
      </w:pPr>
      <w:ins w:id="449" w:author="David Mattie" w:date="2019-08-02T00:57:00Z">
        <w:r>
          <w:rPr>
            <w:noProof/>
          </w:rPr>
          <w:lastRenderedPageBreak/>
          <w:drawing>
            <wp:inline distT="0" distB="0" distL="0" distR="0" wp14:anchorId="1FB53FF7" wp14:editId="12CCB724">
              <wp:extent cx="4572000"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5699125"/>
                      </a:xfrm>
                      <a:prstGeom prst="rect">
                        <a:avLst/>
                      </a:prstGeom>
                    </pic:spPr>
                  </pic:pic>
                </a:graphicData>
              </a:graphic>
            </wp:inline>
          </w:drawing>
        </w:r>
      </w:ins>
    </w:p>
    <w:p w14:paraId="4C77873B" w14:textId="4DB80CAE" w:rsidR="00EB7F26" w:rsidRDefault="00EB7F26" w:rsidP="00EB7F26">
      <w:pPr>
        <w:pStyle w:val="Caption"/>
        <w:jc w:val="center"/>
        <w:pPrChange w:id="450" w:author="David Mattie" w:date="2019-08-02T00:58:00Z">
          <w:pPr>
            <w:spacing w:line="480" w:lineRule="auto"/>
            <w:ind w:firstLine="720"/>
          </w:pPr>
        </w:pPrChange>
      </w:pPr>
      <w:ins w:id="451" w:author="David Mattie" w:date="2019-08-02T00:58:00Z">
        <w:r>
          <w:t xml:space="preserve">Figure </w:t>
        </w:r>
        <w:r>
          <w:fldChar w:fldCharType="begin"/>
        </w:r>
        <w:r>
          <w:instrText xml:space="preserve"> SEQ Figure \* ARABIC </w:instrText>
        </w:r>
      </w:ins>
      <w:r>
        <w:fldChar w:fldCharType="separate"/>
      </w:r>
      <w:ins w:id="452" w:author="David Mattie" w:date="2019-08-02T10:17:00Z">
        <w:r w:rsidR="00DA1620">
          <w:rPr>
            <w:noProof/>
          </w:rPr>
          <w:t>19</w:t>
        </w:r>
      </w:ins>
      <w:ins w:id="453" w:author="David Mattie" w:date="2019-08-02T00:58:00Z">
        <w:r>
          <w:fldChar w:fldCharType="end"/>
        </w:r>
        <w:r>
          <w:t xml:space="preserve"> - </w:t>
        </w:r>
        <w:r w:rsidRPr="00272AAC">
          <w:t xml:space="preserve">Average of </w:t>
        </w:r>
        <w:r>
          <w:t>TractsToRender</w:t>
        </w:r>
        <w:r w:rsidRPr="00272AAC">
          <w:t xml:space="preserve"> for each gender for top 16 effect sizes, breakdown by life stage</w:t>
        </w:r>
      </w:ins>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454" w:name="_Ref14738572"/>
    </w:p>
    <w:p w14:paraId="43E26DF2" w14:textId="4ED3C176" w:rsidR="004151FF" w:rsidRDefault="001D37B0" w:rsidP="006170A0">
      <w:pPr>
        <w:pStyle w:val="Caption"/>
        <w:jc w:val="center"/>
      </w:pPr>
      <w:r>
        <w:t xml:space="preserve">Figure </w:t>
      </w:r>
      <w:r>
        <w:fldChar w:fldCharType="begin"/>
      </w:r>
      <w:r>
        <w:instrText>SEQ Figure \* ARABIC</w:instrText>
      </w:r>
      <w:r>
        <w:fldChar w:fldCharType="separate"/>
      </w:r>
      <w:ins w:id="455" w:author="David Mattie" w:date="2019-08-02T10:17:00Z">
        <w:r w:rsidR="00DA1620">
          <w:rPr>
            <w:noProof/>
          </w:rPr>
          <w:t>20</w:t>
        </w:r>
      </w:ins>
      <w:del w:id="456" w:author="David Mattie" w:date="2019-08-01T18:20:00Z">
        <w:r w:rsidR="00A72CEF" w:rsidDel="00E7462C">
          <w:rPr>
            <w:noProof/>
          </w:rPr>
          <w:delText>16</w:delText>
        </w:r>
      </w:del>
      <w:r>
        <w:fldChar w:fldCharType="end"/>
      </w:r>
      <w:bookmarkEnd w:id="454"/>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457" w:name="_Toc15248767"/>
      <w:r>
        <w:rPr>
          <w:rStyle w:val="Strong"/>
          <w:b w:val="0"/>
          <w:bCs/>
        </w:rPr>
        <w:t>Standard Deviation ADC</w:t>
      </w:r>
      <w:bookmarkEnd w:id="457"/>
    </w:p>
    <w:p w14:paraId="02078C19" w14:textId="77777777" w:rsidR="004151FF" w:rsidRPr="004151FF" w:rsidRDefault="004151FF" w:rsidP="004151FF"/>
    <w:p w14:paraId="76963DD9" w14:textId="0FB5B4EC"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58" w:author="David Mattie" w:date="2019-08-02T09:01:00Z">
        <w:r w:rsidR="004F4ED2">
          <w:rPr>
            <w:noProof/>
          </w:rPr>
          <w:t>7</w:t>
        </w:r>
      </w:ins>
      <w:del w:id="459"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Default="001D37B0">
      <w:pPr>
        <w:pStyle w:val="Heading5"/>
        <w:rPr>
          <w:rStyle w:val="Strong"/>
          <w:b w:val="0"/>
        </w:rPr>
      </w:pPr>
      <w:r>
        <w:rPr>
          <w:rStyle w:val="Strong"/>
          <w:b w:val="0"/>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5B3A92D3">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6E238571" w:rsidR="004151FF" w:rsidRDefault="001D37B0" w:rsidP="004151FF">
      <w:pPr>
        <w:pStyle w:val="Caption"/>
        <w:jc w:val="center"/>
      </w:pPr>
      <w:r>
        <w:t xml:space="preserve">Figure </w:t>
      </w:r>
      <w:r>
        <w:fldChar w:fldCharType="begin"/>
      </w:r>
      <w:r>
        <w:instrText>SEQ Figure \* ARABIC</w:instrText>
      </w:r>
      <w:r>
        <w:fldChar w:fldCharType="separate"/>
      </w:r>
      <w:ins w:id="460" w:author="David Mattie" w:date="2019-08-02T10:17:00Z">
        <w:r w:rsidR="00DA1620">
          <w:rPr>
            <w:noProof/>
          </w:rPr>
          <w:t>21</w:t>
        </w:r>
      </w:ins>
      <w:del w:id="461"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11620751" w:rsidR="00932176" w:rsidRDefault="001D37B0" w:rsidP="004151FF">
      <w:pPr>
        <w:pStyle w:val="Heading4"/>
      </w:pPr>
      <w:bookmarkStart w:id="462" w:name="_Toc15248768"/>
      <w:del w:id="463" w:author="David Mattie" w:date="2019-08-02T01:09:00Z">
        <w:r w:rsidDel="00930DC3">
          <w:delText xml:space="preserve">Mean </w:delText>
        </w:r>
      </w:del>
      <w:r>
        <w:t>Standard Deviation FA</w:t>
      </w:r>
      <w:bookmarkEnd w:id="462"/>
    </w:p>
    <w:p w14:paraId="3E09CF2F" w14:textId="77777777" w:rsidR="004151FF" w:rsidRPr="004151FF" w:rsidRDefault="004151FF" w:rsidP="004151FF"/>
    <w:p w14:paraId="195E1C1D" w14:textId="3F5CA611"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64" w:author="David Mattie" w:date="2019-08-02T09:01:00Z">
        <w:r w:rsidR="004F4ED2">
          <w:rPr>
            <w:noProof/>
          </w:rPr>
          <w:t>8</w:t>
        </w:r>
      </w:ins>
      <w:del w:id="465"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Default="001D37B0">
      <w:pPr>
        <w:pStyle w:val="Heading5"/>
      </w:pPr>
      <w:r>
        <w:t>Findings</w:t>
      </w:r>
    </w:p>
    <w:p w14:paraId="186D6150" w14:textId="77777777" w:rsidR="004151FF" w:rsidRDefault="004151FF" w:rsidP="004151FF">
      <w:pPr>
        <w:spacing w:line="480" w:lineRule="auto"/>
      </w:pPr>
    </w:p>
    <w:p w14:paraId="373AF7E1" w14:textId="1D4C508D" w:rsidR="004151FF" w:rsidRDefault="001D37B0" w:rsidP="00726F47">
      <w:pPr>
        <w:spacing w:line="480" w:lineRule="auto"/>
        <w:ind w:firstLine="720"/>
        <w:rPr>
          <w:ins w:id="466" w:author="David Mattie" w:date="2019-08-02T01:15:00Z"/>
        </w:rPr>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ins w:id="467" w:author="David Mattie" w:date="2019-08-02T01:25:00Z">
        <w:r w:rsidR="00A821C1">
          <w:t xml:space="preserve">  The standard deviation of FA might be a biomarker of pruning which </w:t>
        </w:r>
      </w:ins>
      <w:ins w:id="468" w:author="David Mattie" w:date="2019-08-02T01:26:00Z">
        <w:r w:rsidR="00A821C1">
          <w:t>may</w:t>
        </w:r>
      </w:ins>
      <w:ins w:id="469" w:author="David Mattie" w:date="2019-08-02T01:25:00Z">
        <w:r w:rsidR="00A821C1">
          <w:t xml:space="preserve"> imply that females exhibit more rapid pruning in these connections in the brain.</w:t>
        </w:r>
      </w:ins>
    </w:p>
    <w:p w14:paraId="5A033363" w14:textId="1704A135" w:rsidR="00930DC3" w:rsidRDefault="00930DC3" w:rsidP="00930DC3">
      <w:pPr>
        <w:spacing w:line="480" w:lineRule="auto"/>
        <w:ind w:firstLine="720"/>
        <w:jc w:val="center"/>
        <w:pPrChange w:id="470" w:author="David Mattie" w:date="2019-08-02T01:15:00Z">
          <w:pPr>
            <w:spacing w:line="480" w:lineRule="auto"/>
            <w:ind w:firstLine="720"/>
          </w:pPr>
        </w:pPrChange>
      </w:pPr>
    </w:p>
    <w:p w14:paraId="6C4446F5" w14:textId="77777777" w:rsidR="00932176" w:rsidRDefault="001D37B0" w:rsidP="00E26450">
      <w:pPr>
        <w:spacing w:line="480" w:lineRule="auto"/>
        <w:jc w:val="center"/>
        <w:pPrChange w:id="471" w:author="David Mattie" w:date="2019-08-02T01:42:00Z">
          <w:pPr>
            <w:spacing w:line="480" w:lineRule="auto"/>
          </w:pPr>
        </w:pPrChange>
      </w:pPr>
      <w:r>
        <w:rPr>
          <w:noProof/>
        </w:rPr>
        <w:lastRenderedPageBreak/>
        <w:drawing>
          <wp:inline distT="0" distB="0" distL="0" distR="0" wp14:anchorId="67336CBA" wp14:editId="77F786F3">
            <wp:extent cx="5486400" cy="54864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pic:spPr>
                </pic:pic>
              </a:graphicData>
            </a:graphic>
          </wp:inline>
        </w:drawing>
      </w:r>
    </w:p>
    <w:p w14:paraId="12630524" w14:textId="5FDAE689" w:rsidR="004151FF" w:rsidRDefault="001D37B0" w:rsidP="004151FF">
      <w:pPr>
        <w:pStyle w:val="Caption"/>
        <w:jc w:val="center"/>
      </w:pPr>
      <w:r>
        <w:t xml:space="preserve">Figure </w:t>
      </w:r>
      <w:r>
        <w:fldChar w:fldCharType="begin"/>
      </w:r>
      <w:r>
        <w:instrText>SEQ Figure \* ARABIC</w:instrText>
      </w:r>
      <w:r>
        <w:fldChar w:fldCharType="separate"/>
      </w:r>
      <w:ins w:id="472" w:author="David Mattie" w:date="2019-08-02T10:17:00Z">
        <w:r w:rsidR="00DA1620">
          <w:rPr>
            <w:noProof/>
          </w:rPr>
          <w:t>22</w:t>
        </w:r>
      </w:ins>
      <w:del w:id="473"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474" w:name="_Toc15248769"/>
      <w:r>
        <w:t>Mean FA – Asymmetry Index</w:t>
      </w:r>
      <w:bookmarkEnd w:id="474"/>
    </w:p>
    <w:p w14:paraId="388DB0E4" w14:textId="05E0F551"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75" w:author="David Mattie" w:date="2019-08-02T09:01:00Z">
        <w:r w:rsidR="004F4ED2">
          <w:rPr>
            <w:noProof/>
          </w:rPr>
          <w:t>9</w:t>
        </w:r>
      </w:ins>
      <w:del w:id="476"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lastRenderedPageBreak/>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6AF2A796" w14:textId="77777777" w:rsidR="00932176" w:rsidRDefault="001D37B0">
      <w:pPr>
        <w:pStyle w:val="Heading5"/>
      </w:pPr>
      <w:r>
        <w:t>Findings</w:t>
      </w:r>
    </w:p>
    <w:p w14:paraId="7A142325" w14:textId="398A080F" w:rsidR="00932176" w:rsidRDefault="001D37B0" w:rsidP="00DB3A69">
      <w:pPr>
        <w:spacing w:line="480" w:lineRule="auto"/>
        <w:ind w:firstLine="720"/>
        <w:pPrChange w:id="477" w:author="David Mattie" w:date="2019-08-02T02:00:00Z">
          <w:pPr/>
        </w:pPrChange>
      </w:pPr>
      <w:del w:id="478" w:author="David Mattie" w:date="2019-08-02T01:54:00Z">
        <w:r w:rsidDel="00DB3A69">
          <w:delText>Lorem  Ipsum</w:delText>
        </w:r>
      </w:del>
      <w:ins w:id="479" w:author="David Mattie" w:date="2019-08-02T01:54:00Z">
        <w:r w:rsidR="00DB3A69">
          <w:t>The size</w:t>
        </w:r>
      </w:ins>
      <w:ins w:id="480" w:author="David Mattie" w:date="2019-08-02T01:57:00Z">
        <w:r w:rsidR="00DB3A69">
          <w:t xml:space="preserve"> of the difference between male and femal in terms of hemispheric asymmetry is generally small</w:t>
        </w:r>
      </w:ins>
      <w:ins w:id="481" w:author="David Mattie" w:date="2019-08-02T08:56:00Z">
        <w:r w:rsidR="00EF45C8">
          <w:t xml:space="preserve"> with mean effect size of </w:t>
        </w:r>
      </w:ins>
      <w:ins w:id="482" w:author="David Mattie" w:date="2019-08-02T08:57:00Z">
        <w:r w:rsidR="00EF45C8">
          <w:t>-</w:t>
        </w:r>
      </w:ins>
      <w:ins w:id="483" w:author="David Mattie" w:date="2019-08-02T08:56:00Z">
        <w:r w:rsidR="00EF45C8">
          <w:t>0.002</w:t>
        </w:r>
      </w:ins>
      <w:ins w:id="484" w:author="David Mattie" w:date="2019-08-02T08:58:00Z">
        <w:r w:rsidR="00EF45C8">
          <w:t xml:space="preserve"> and standard deviation 0f 0.095</w:t>
        </w:r>
      </w:ins>
      <w:ins w:id="485" w:author="David Mattie" w:date="2019-08-02T08:56:00Z">
        <w:r w:rsidR="00EF45C8">
          <w:t xml:space="preserve"> for</w:t>
        </w:r>
      </w:ins>
      <w:ins w:id="486" w:author="David Mattie" w:date="2019-08-02T08:57:00Z">
        <w:r w:rsidR="00EF45C8">
          <w:t xml:space="preserve"> tracts</w:t>
        </w:r>
      </w:ins>
      <w:ins w:id="487" w:author="David Mattie" w:date="2019-08-02T08:56:00Z">
        <w:r w:rsidR="00EF45C8">
          <w:t xml:space="preserve"> where 80% or more patient </w:t>
        </w:r>
      </w:ins>
      <w:ins w:id="488" w:author="David Mattie" w:date="2019-08-02T08:57:00Z">
        <w:r w:rsidR="00EF45C8">
          <w:t>visits</w:t>
        </w:r>
      </w:ins>
      <w:ins w:id="489" w:author="David Mattie" w:date="2019-08-02T08:56:00Z">
        <w:r w:rsidR="00EF45C8">
          <w:t xml:space="preserve"> had measur</w:t>
        </w:r>
      </w:ins>
      <w:ins w:id="490" w:author="David Mattie" w:date="2019-08-02T08:57:00Z">
        <w:r w:rsidR="00EF45C8">
          <w:t>able data</w:t>
        </w:r>
      </w:ins>
      <w:ins w:id="491" w:author="David Mattie" w:date="2019-08-02T01:54:00Z">
        <w:r w:rsidR="00DB3A69">
          <w:t xml:space="preserve">.  </w:t>
        </w:r>
      </w:ins>
      <w:ins w:id="492" w:author="David Mattie" w:date="2019-08-02T01:58:00Z">
        <w:r w:rsidR="00DB3A69">
          <w:t xml:space="preserve">Most notably, males had </w:t>
        </w:r>
      </w:ins>
      <w:ins w:id="493" w:author="David Mattie" w:date="2019-08-02T02:00:00Z">
        <w:r w:rsidR="00DB3A69">
          <w:t>larger differences of</w:t>
        </w:r>
      </w:ins>
      <w:ins w:id="494" w:author="David Mattie" w:date="2019-08-02T01:58:00Z">
        <w:r w:rsidR="00DB3A69">
          <w:t xml:space="preserve"> fractional anisotrpohy on the right side of Caudal Anterior Cingulate</w:t>
        </w:r>
      </w:ins>
      <w:ins w:id="495" w:author="David Mattie" w:date="2019-08-02T02:00:00Z">
        <w:r w:rsidR="00DB3A69">
          <w:t xml:space="preserve"> as opposed to the left</w:t>
        </w:r>
      </w:ins>
      <w:ins w:id="496" w:author="David Mattie" w:date="2019-08-02T01:54:00Z">
        <w:r w:rsidR="00DB3A69">
          <w:t>, whereas girls had higher FA on the left of the same tract as opposed to the right.</w:t>
        </w:r>
      </w:ins>
    </w:p>
    <w:p w14:paraId="1463D881" w14:textId="77777777" w:rsidR="004F4ED2" w:rsidRDefault="001D37B0" w:rsidP="004F4ED2">
      <w:pPr>
        <w:keepNext/>
        <w:rPr>
          <w:ins w:id="497" w:author="David Mattie" w:date="2019-08-02T09:04:00Z"/>
        </w:rPr>
        <w:pPrChange w:id="498" w:author="David Mattie" w:date="2019-08-02T09:04:00Z">
          <w:pPr/>
        </w:pPrChange>
      </w:pPr>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1"/>
                    <a:stretch>
                      <a:fillRect/>
                    </a:stretch>
                  </pic:blipFill>
                  <pic:spPr bwMode="auto">
                    <a:xfrm>
                      <a:off x="0" y="0"/>
                      <a:ext cx="5486400" cy="5483860"/>
                    </a:xfrm>
                    <a:prstGeom prst="rect">
                      <a:avLst/>
                    </a:prstGeom>
                  </pic:spPr>
                </pic:pic>
              </a:graphicData>
            </a:graphic>
          </wp:inline>
        </w:drawing>
      </w:r>
    </w:p>
    <w:p w14:paraId="719533CE" w14:textId="3918A72E" w:rsidR="00932176" w:rsidRDefault="004F4ED2" w:rsidP="004F4ED2">
      <w:pPr>
        <w:pStyle w:val="Caption"/>
        <w:jc w:val="center"/>
        <w:pPrChange w:id="499" w:author="David Mattie" w:date="2019-08-02T09:04:00Z">
          <w:pPr/>
        </w:pPrChange>
      </w:pPr>
      <w:ins w:id="500" w:author="David Mattie" w:date="2019-08-02T09:04:00Z">
        <w:r>
          <w:t xml:space="preserve">Figure </w:t>
        </w:r>
        <w:r>
          <w:fldChar w:fldCharType="begin"/>
        </w:r>
        <w:r>
          <w:instrText xml:space="preserve"> SEQ Figure \* ARABIC </w:instrText>
        </w:r>
      </w:ins>
      <w:r>
        <w:fldChar w:fldCharType="separate"/>
      </w:r>
      <w:ins w:id="501" w:author="David Mattie" w:date="2019-08-02T10:17:00Z">
        <w:r w:rsidR="00DA1620">
          <w:rPr>
            <w:noProof/>
          </w:rPr>
          <w:t>23</w:t>
        </w:r>
      </w:ins>
      <w:ins w:id="502" w:author="David Mattie" w:date="2019-08-02T09:04:00Z">
        <w:r>
          <w:fldChar w:fldCharType="end"/>
        </w:r>
        <w:r>
          <w:t xml:space="preserve"> - Mean FA Asymmetry Index </w:t>
        </w:r>
        <w:r>
          <w:t>e</w:t>
        </w:r>
        <w:r>
          <w:t xml:space="preserve">ffect </w:t>
        </w:r>
        <w:r>
          <w:t>s</w:t>
        </w:r>
        <w:r>
          <w:t xml:space="preserve">ize per </w:t>
        </w:r>
        <w:r>
          <w:t>m</w:t>
        </w:r>
        <w:r>
          <w:t>easure</w:t>
        </w:r>
      </w:ins>
    </w:p>
    <w:p w14:paraId="03F15F4C" w14:textId="77777777" w:rsidR="00932176" w:rsidRDefault="00932176">
      <w:pPr>
        <w:pStyle w:val="BodyFirst"/>
      </w:pPr>
    </w:p>
    <w:p w14:paraId="5DE1AB04" w14:textId="77777777" w:rsidR="00932176" w:rsidRDefault="001D37B0">
      <w:pPr>
        <w:pStyle w:val="Heading4"/>
        <w:numPr>
          <w:ilvl w:val="3"/>
          <w:numId w:val="2"/>
        </w:numPr>
      </w:pPr>
      <w:bookmarkStart w:id="503" w:name="_Toc15248770"/>
      <w:r>
        <w:t>Mean ADC – Asymmetry Index</w:t>
      </w:r>
      <w:bookmarkEnd w:id="503"/>
    </w:p>
    <w:p w14:paraId="356AB270" w14:textId="2CA573FB"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504" w:author="David Mattie" w:date="2019-08-02T09:01:00Z">
        <w:r w:rsidR="004F4ED2">
          <w:rPr>
            <w:noProof/>
          </w:rPr>
          <w:t>10</w:t>
        </w:r>
      </w:ins>
      <w:del w:id="505"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Default="001D37B0">
      <w:pPr>
        <w:pStyle w:val="Heading5"/>
        <w:rPr>
          <w:rStyle w:val="Strong"/>
          <w:b w:val="0"/>
          <w:bCs w:val="0"/>
        </w:rPr>
      </w:pPr>
      <w:r>
        <w:rPr>
          <w:rStyle w:val="Strong"/>
          <w:b w:val="0"/>
        </w:rPr>
        <w:t>Findings</w:t>
      </w:r>
    </w:p>
    <w:p w14:paraId="064FC02E" w14:textId="77777777" w:rsidR="00A72CEF" w:rsidRDefault="00A72CEF" w:rsidP="00A72CEF">
      <w:pPr>
        <w:pStyle w:val="BodyFirst"/>
        <w:jc w:val="left"/>
      </w:pPr>
    </w:p>
    <w:p w14:paraId="2CC7FB05" w14:textId="723AD039" w:rsidR="004F4ED2" w:rsidRDefault="004F4ED2" w:rsidP="004F4ED2">
      <w:pPr>
        <w:spacing w:line="480" w:lineRule="auto"/>
        <w:ind w:firstLine="720"/>
        <w:rPr>
          <w:ins w:id="506" w:author="David Mattie" w:date="2019-08-02T09:05:00Z"/>
        </w:rPr>
      </w:pPr>
      <w:ins w:id="507" w:author="David Mattie" w:date="2019-08-02T09:05:00Z">
        <w:r>
          <w:t>The size of the difference between male and femal in terms of hemispheric asymmetry is generally small with mean effect size of -</w:t>
        </w:r>
        <w:r>
          <w:t>0.001</w:t>
        </w:r>
        <w:r>
          <w:t xml:space="preserve"> and standard deviation 0f 0.09</w:t>
        </w:r>
        <w:r>
          <w:t>3</w:t>
        </w:r>
        <w:r>
          <w:t xml:space="preserve"> for tracts where 80% or more patient visits had measurable data.  </w:t>
        </w:r>
      </w:ins>
      <w:ins w:id="508" w:author="David Mattie" w:date="2019-08-02T09:06:00Z">
        <w:r>
          <w:t xml:space="preserve">As with FA asymmetry, gender differences </w:t>
        </w:r>
      </w:ins>
      <w:ins w:id="509" w:author="David Mattie" w:date="2019-08-02T09:07:00Z">
        <w:r>
          <w:t>appear</w:t>
        </w:r>
      </w:ins>
      <w:ins w:id="510" w:author="David Mattie" w:date="2019-08-02T09:06:00Z">
        <w:r>
          <w:t xml:space="preserve"> </w:t>
        </w:r>
      </w:ins>
      <w:ins w:id="511" w:author="David Mattie" w:date="2019-08-02T09:07:00Z">
        <w:r>
          <w:t xml:space="preserve">in the </w:t>
        </w:r>
      </w:ins>
      <w:ins w:id="512" w:author="David Mattie" w:date="2019-08-02T09:05:00Z">
        <w:r>
          <w:t xml:space="preserve">Caudal Anterior Cingulate </w:t>
        </w:r>
      </w:ins>
      <w:ins w:id="513" w:author="David Mattie" w:date="2019-08-02T09:07:00Z">
        <w:r>
          <w:t>and Rostral Anterior Cingulate.  Males had a dominant asymmetry on the left side in terms of ADC, wehre girls had a dominant asymmetry on the right.</w:t>
        </w:r>
      </w:ins>
      <w:ins w:id="514" w:author="David Mattie" w:date="2019-08-02T09:08:00Z">
        <w:r>
          <w:t xml:space="preserve">  </w:t>
        </w:r>
      </w:ins>
    </w:p>
    <w:p w14:paraId="3C8C5650" w14:textId="5AC759AC" w:rsidR="00A72CEF" w:rsidDel="004F4ED2" w:rsidRDefault="00A72CEF" w:rsidP="00A72CEF">
      <w:pPr>
        <w:pStyle w:val="BodyFirst"/>
        <w:jc w:val="left"/>
        <w:rPr>
          <w:del w:id="515" w:author="David Mattie" w:date="2019-08-02T09:05:00Z"/>
        </w:rPr>
      </w:pPr>
      <w:del w:id="516" w:author="David Mattie" w:date="2019-08-02T09:05:00Z">
        <w:r w:rsidDel="004F4ED2">
          <w:lastRenderedPageBreak/>
          <w:delText>Lorem ipsum</w:delText>
        </w:r>
        <w:r w:rsidR="001D37B0" w:rsidDel="004F4ED2">
          <w:delText xml:space="preserve"> ... </w:delText>
        </w:r>
      </w:del>
    </w:p>
    <w:p w14:paraId="6ED81E57" w14:textId="77777777" w:rsidR="00932176" w:rsidRDefault="00A72CEF" w:rsidP="00A72CEF">
      <w:pPr>
        <w:pStyle w:val="BodyFirst"/>
        <w:jc w:val="left"/>
      </w:pPr>
      <w:r>
        <w:rPr>
          <w:noProof/>
        </w:rPr>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306108A9" w:rsidR="00932176" w:rsidRDefault="001D37B0">
      <w:pPr>
        <w:pStyle w:val="Caption"/>
        <w:jc w:val="center"/>
      </w:pPr>
      <w:r>
        <w:t xml:space="preserve">Figure </w:t>
      </w:r>
      <w:r>
        <w:fldChar w:fldCharType="begin"/>
      </w:r>
      <w:r>
        <w:instrText>SEQ Figure \* ARABIC</w:instrText>
      </w:r>
      <w:r>
        <w:fldChar w:fldCharType="separate"/>
      </w:r>
      <w:ins w:id="517" w:author="David Mattie" w:date="2019-08-02T10:17:00Z">
        <w:r w:rsidR="00DA1620">
          <w:rPr>
            <w:noProof/>
          </w:rPr>
          <w:t>24</w:t>
        </w:r>
      </w:ins>
      <w:del w:id="518"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3B1FC4F" w:rsidR="00932176" w:rsidDel="00D30961" w:rsidRDefault="001D37B0">
      <w:pPr>
        <w:pStyle w:val="Heading4"/>
        <w:numPr>
          <w:ilvl w:val="3"/>
          <w:numId w:val="2"/>
        </w:numPr>
        <w:rPr>
          <w:del w:id="519" w:author="David Mattie" w:date="2019-08-02T09:32:00Z"/>
        </w:rPr>
      </w:pPr>
      <w:bookmarkStart w:id="520" w:name="_Toc15248771"/>
      <w:del w:id="521" w:author="David Mattie" w:date="2019-08-02T09:32:00Z">
        <w:r w:rsidDel="00D30961">
          <w:delText>Number of Tracts – Asymmetry Index</w:delText>
        </w:r>
        <w:bookmarkEnd w:id="520"/>
      </w:del>
    </w:p>
    <w:p w14:paraId="0AB330A8" w14:textId="156E87BD" w:rsidR="000B63D7" w:rsidDel="00D30961" w:rsidRDefault="000B63D7" w:rsidP="000B63D7">
      <w:pPr>
        <w:pStyle w:val="Caption"/>
        <w:keepNext/>
        <w:rPr>
          <w:del w:id="522" w:author="David Mattie" w:date="2019-08-02T09:32:00Z"/>
        </w:rPr>
      </w:pPr>
      <w:del w:id="523" w:author="David Mattie" w:date="2019-08-02T09:32:00Z">
        <w:r w:rsidDel="00D30961">
          <w:delText xml:space="preserve">Table </w:delText>
        </w:r>
        <w:r w:rsidR="00E32EA6" w:rsidDel="00D30961">
          <w:rPr>
            <w:noProof/>
          </w:rPr>
          <w:fldChar w:fldCharType="begin"/>
        </w:r>
        <w:r w:rsidR="00E32EA6" w:rsidDel="00D30961">
          <w:rPr>
            <w:noProof/>
          </w:rPr>
          <w:delInstrText xml:space="preserve"> SEQ Table \* ARABIC </w:delInstrText>
        </w:r>
        <w:r w:rsidR="00E32EA6" w:rsidDel="00D30961">
          <w:rPr>
            <w:noProof/>
          </w:rPr>
          <w:fldChar w:fldCharType="separate"/>
        </w:r>
      </w:del>
      <w:del w:id="524" w:author="David Mattie" w:date="2019-08-01T18:27:00Z">
        <w:r w:rsidR="00F34881" w:rsidDel="00E7462C">
          <w:rPr>
            <w:noProof/>
          </w:rPr>
          <w:delText>10</w:delText>
        </w:r>
      </w:del>
      <w:del w:id="525" w:author="David Mattie" w:date="2019-08-02T09:32:00Z">
        <w:r w:rsidR="00E32EA6" w:rsidDel="00D30961">
          <w:rPr>
            <w:noProof/>
          </w:rPr>
          <w:fldChar w:fldCharType="end"/>
        </w:r>
        <w:r w:rsidDel="00D30961">
          <w:delText xml:space="preserve"> - </w:delText>
        </w:r>
        <w:r w:rsidRPr="007353E7" w:rsidDel="00D30961">
          <w:delText xml:space="preserve">Largest effect size for gender when measuring </w:delText>
        </w:r>
        <w:r w:rsidDel="00D30961">
          <w:delText>Number of Tracts Asymmetry</w:delText>
        </w:r>
      </w:del>
    </w:p>
    <w:tbl>
      <w:tblPr>
        <w:tblStyle w:val="PlainTable2"/>
        <w:tblW w:w="8524" w:type="dxa"/>
        <w:tblLook w:val="04A0" w:firstRow="1" w:lastRow="0" w:firstColumn="1" w:lastColumn="0" w:noHBand="0" w:noVBand="1"/>
      </w:tblPr>
      <w:tblGrid>
        <w:gridCol w:w="2335"/>
        <w:gridCol w:w="2455"/>
        <w:gridCol w:w="816"/>
        <w:gridCol w:w="1221"/>
        <w:gridCol w:w="1697"/>
      </w:tblGrid>
      <w:tr w:rsidR="00932176" w:rsidDel="00D30961" w14:paraId="2065242B" w14:textId="3A675B53" w:rsidTr="00A72CEF">
        <w:trPr>
          <w:cnfStyle w:val="100000000000" w:firstRow="1" w:lastRow="0" w:firstColumn="0" w:lastColumn="0" w:oddVBand="0" w:evenVBand="0" w:oddHBand="0" w:evenHBand="0" w:firstRowFirstColumn="0" w:firstRowLastColumn="0" w:lastRowFirstColumn="0" w:lastRowLastColumn="0"/>
          <w:trHeight w:val="288"/>
          <w:del w:id="52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5E4B1D" w14:textId="36617C9D" w:rsidR="00932176" w:rsidRPr="00A72CEF" w:rsidDel="00D30961" w:rsidRDefault="001D37B0">
            <w:pPr>
              <w:rPr>
                <w:del w:id="527" w:author="David Mattie" w:date="2019-08-02T09:32:00Z"/>
                <w:bCs w:val="0"/>
                <w:color w:val="000000"/>
                <w:sz w:val="18"/>
                <w:szCs w:val="18"/>
              </w:rPr>
            </w:pPr>
            <w:del w:id="528" w:author="David Mattie" w:date="2019-08-02T09:32:00Z">
              <w:r w:rsidRPr="00A72CEF" w:rsidDel="00D30961">
                <w:rPr>
                  <w:bCs w:val="0"/>
                  <w:color w:val="000000"/>
                  <w:sz w:val="18"/>
                  <w:szCs w:val="18"/>
                </w:rPr>
                <w:delText>ROI Start</w:delText>
              </w:r>
            </w:del>
          </w:p>
        </w:tc>
        <w:tc>
          <w:tcPr>
            <w:tcW w:w="2455" w:type="dxa"/>
          </w:tcPr>
          <w:p w14:paraId="17746636" w14:textId="08F5CA81"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29" w:author="David Mattie" w:date="2019-08-02T09:32:00Z"/>
                <w:bCs w:val="0"/>
                <w:color w:val="000000"/>
                <w:sz w:val="18"/>
                <w:szCs w:val="18"/>
              </w:rPr>
            </w:pPr>
            <w:del w:id="530" w:author="David Mattie" w:date="2019-08-02T09:32:00Z">
              <w:r w:rsidRPr="00A72CEF" w:rsidDel="00D30961">
                <w:rPr>
                  <w:bCs w:val="0"/>
                  <w:color w:val="000000"/>
                  <w:sz w:val="18"/>
                  <w:szCs w:val="18"/>
                </w:rPr>
                <w:delText>ROI End</w:delText>
              </w:r>
            </w:del>
          </w:p>
        </w:tc>
        <w:tc>
          <w:tcPr>
            <w:tcW w:w="816" w:type="dxa"/>
          </w:tcPr>
          <w:p w14:paraId="6781F4D0" w14:textId="6C8317D8"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1" w:author="David Mattie" w:date="2019-08-02T09:32:00Z"/>
                <w:bCs w:val="0"/>
                <w:color w:val="000000"/>
                <w:sz w:val="18"/>
                <w:szCs w:val="18"/>
              </w:rPr>
            </w:pPr>
            <w:del w:id="532" w:author="David Mattie" w:date="2019-08-02T09:32:00Z">
              <w:r w:rsidRPr="00A72CEF" w:rsidDel="00D30961">
                <w:rPr>
                  <w:bCs w:val="0"/>
                  <w:color w:val="000000"/>
                  <w:sz w:val="18"/>
                  <w:szCs w:val="18"/>
                </w:rPr>
                <w:delText>Method</w:delText>
              </w:r>
            </w:del>
          </w:p>
        </w:tc>
        <w:tc>
          <w:tcPr>
            <w:tcW w:w="1221" w:type="dxa"/>
          </w:tcPr>
          <w:p w14:paraId="7F99CF89" w14:textId="577B6FE4"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3" w:author="David Mattie" w:date="2019-08-02T09:32:00Z"/>
                <w:bCs w:val="0"/>
                <w:color w:val="000000"/>
                <w:sz w:val="18"/>
                <w:szCs w:val="18"/>
              </w:rPr>
            </w:pPr>
            <w:del w:id="534" w:author="David Mattie" w:date="2019-08-02T09:32:00Z">
              <w:r w:rsidRPr="00A72CEF" w:rsidDel="00D30961">
                <w:rPr>
                  <w:bCs w:val="0"/>
                  <w:color w:val="000000"/>
                  <w:sz w:val="18"/>
                  <w:szCs w:val="18"/>
                </w:rPr>
                <w:delText>Effect Size</w:delText>
              </w:r>
            </w:del>
          </w:p>
        </w:tc>
        <w:tc>
          <w:tcPr>
            <w:tcW w:w="1697" w:type="dxa"/>
          </w:tcPr>
          <w:p w14:paraId="4ABBC443" w14:textId="17768F62"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5" w:author="David Mattie" w:date="2019-08-02T09:32:00Z"/>
                <w:bCs w:val="0"/>
                <w:color w:val="000000"/>
                <w:sz w:val="18"/>
                <w:szCs w:val="18"/>
              </w:rPr>
            </w:pPr>
            <w:del w:id="536" w:author="David Mattie" w:date="2019-08-02T09:32:00Z">
              <w:r w:rsidRPr="00A72CEF" w:rsidDel="00D30961">
                <w:rPr>
                  <w:bCs w:val="0"/>
                  <w:color w:val="000000"/>
                  <w:sz w:val="18"/>
                  <w:szCs w:val="18"/>
                </w:rPr>
                <w:delText>Non Null Measures</w:delText>
              </w:r>
            </w:del>
          </w:p>
        </w:tc>
      </w:tr>
      <w:tr w:rsidR="00932176" w:rsidDel="00D30961" w14:paraId="1E35DD74" w14:textId="57FEFC9A" w:rsidTr="00A72CEF">
        <w:trPr>
          <w:cnfStyle w:val="000000100000" w:firstRow="0" w:lastRow="0" w:firstColumn="0" w:lastColumn="0" w:oddVBand="0" w:evenVBand="0" w:oddHBand="1" w:evenHBand="0" w:firstRowFirstColumn="0" w:firstRowLastColumn="0" w:lastRowFirstColumn="0" w:lastRowLastColumn="0"/>
          <w:trHeight w:val="288"/>
          <w:del w:id="53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32959B0" w14:textId="3FB0DAEC" w:rsidR="00932176" w:rsidRPr="00A72CEF" w:rsidDel="00D30961" w:rsidRDefault="001D37B0">
            <w:pPr>
              <w:rPr>
                <w:del w:id="538" w:author="David Mattie" w:date="2019-08-02T09:32:00Z"/>
                <w:b w:val="0"/>
                <w:color w:val="000000"/>
                <w:sz w:val="18"/>
                <w:szCs w:val="18"/>
              </w:rPr>
            </w:pPr>
            <w:del w:id="539" w:author="David Mattie" w:date="2019-08-02T09:32:00Z">
              <w:r w:rsidRPr="00A72CEF" w:rsidDel="00D30961">
                <w:rPr>
                  <w:b w:val="0"/>
                  <w:color w:val="000000"/>
                  <w:sz w:val="18"/>
                  <w:szCs w:val="18"/>
                </w:rPr>
                <w:delText>Right-Cerebral-White-Matter</w:delText>
              </w:r>
            </w:del>
          </w:p>
        </w:tc>
        <w:tc>
          <w:tcPr>
            <w:tcW w:w="2455" w:type="dxa"/>
          </w:tcPr>
          <w:p w14:paraId="4462AD7F" w14:textId="5ECE84DB" w:rsidR="00932176" w:rsidDel="00D30961" w:rsidRDefault="001D37B0">
            <w:pPr>
              <w:cnfStyle w:val="000000100000" w:firstRow="0" w:lastRow="0" w:firstColumn="0" w:lastColumn="0" w:oddVBand="0" w:evenVBand="0" w:oddHBand="1" w:evenHBand="0" w:firstRowFirstColumn="0" w:firstRowLastColumn="0" w:lastRowFirstColumn="0" w:lastRowLastColumn="0"/>
              <w:rPr>
                <w:del w:id="540" w:author="David Mattie" w:date="2019-08-02T09:32:00Z"/>
                <w:color w:val="000000"/>
                <w:sz w:val="18"/>
                <w:szCs w:val="18"/>
              </w:rPr>
            </w:pPr>
            <w:del w:id="541" w:author="David Mattie" w:date="2019-08-02T09:32:00Z">
              <w:r w:rsidDel="00D30961">
                <w:rPr>
                  <w:color w:val="000000"/>
                  <w:sz w:val="18"/>
                  <w:szCs w:val="18"/>
                </w:rPr>
                <w:delText>Right-VentralDC</w:delText>
              </w:r>
            </w:del>
          </w:p>
        </w:tc>
        <w:tc>
          <w:tcPr>
            <w:tcW w:w="816" w:type="dxa"/>
          </w:tcPr>
          <w:p w14:paraId="18A6C4F2" w14:textId="25EE1AE2" w:rsidR="00932176" w:rsidDel="00D30961" w:rsidRDefault="001D37B0">
            <w:pPr>
              <w:cnfStyle w:val="000000100000" w:firstRow="0" w:lastRow="0" w:firstColumn="0" w:lastColumn="0" w:oddVBand="0" w:evenVBand="0" w:oddHBand="1" w:evenHBand="0" w:firstRowFirstColumn="0" w:firstRowLastColumn="0" w:lastRowFirstColumn="0" w:lastRowLastColumn="0"/>
              <w:rPr>
                <w:del w:id="542" w:author="David Mattie" w:date="2019-08-02T09:32:00Z"/>
                <w:color w:val="000000"/>
                <w:sz w:val="18"/>
                <w:szCs w:val="18"/>
              </w:rPr>
            </w:pPr>
            <w:del w:id="543" w:author="David Mattie" w:date="2019-08-02T09:32:00Z">
              <w:r w:rsidDel="00D30961">
                <w:rPr>
                  <w:color w:val="000000"/>
                  <w:sz w:val="18"/>
                  <w:szCs w:val="18"/>
                </w:rPr>
                <w:delText>roi</w:delText>
              </w:r>
            </w:del>
          </w:p>
        </w:tc>
        <w:tc>
          <w:tcPr>
            <w:tcW w:w="1221" w:type="dxa"/>
          </w:tcPr>
          <w:p w14:paraId="50DE294B" w14:textId="5F4FED0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4" w:author="David Mattie" w:date="2019-08-02T09:32:00Z"/>
                <w:color w:val="000000"/>
                <w:sz w:val="18"/>
                <w:szCs w:val="18"/>
              </w:rPr>
            </w:pPr>
            <w:del w:id="545" w:author="David Mattie" w:date="2019-08-02T09:32:00Z">
              <w:r w:rsidDel="00D30961">
                <w:rPr>
                  <w:color w:val="000000"/>
                  <w:sz w:val="18"/>
                  <w:szCs w:val="18"/>
                </w:rPr>
                <w:delText>0.279673634</w:delText>
              </w:r>
            </w:del>
          </w:p>
        </w:tc>
        <w:tc>
          <w:tcPr>
            <w:tcW w:w="1697" w:type="dxa"/>
          </w:tcPr>
          <w:p w14:paraId="75E2F09E" w14:textId="500B2E6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6" w:author="David Mattie" w:date="2019-08-02T09:32:00Z"/>
                <w:color w:val="000000"/>
                <w:sz w:val="18"/>
                <w:szCs w:val="18"/>
              </w:rPr>
            </w:pPr>
            <w:del w:id="547" w:author="David Mattie" w:date="2019-08-02T09:32:00Z">
              <w:r w:rsidDel="00D30961">
                <w:rPr>
                  <w:color w:val="000000"/>
                  <w:sz w:val="18"/>
                  <w:szCs w:val="18"/>
                </w:rPr>
                <w:delText>513</w:delText>
              </w:r>
            </w:del>
          </w:p>
        </w:tc>
      </w:tr>
      <w:tr w:rsidR="00932176" w:rsidDel="00D30961" w14:paraId="0E618EE3" w14:textId="5C05E07A" w:rsidTr="00A72CEF">
        <w:trPr>
          <w:trHeight w:val="288"/>
          <w:del w:id="54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37D6EF4" w14:textId="2C09D320" w:rsidR="00932176" w:rsidRPr="00A72CEF" w:rsidDel="00D30961" w:rsidRDefault="001D37B0">
            <w:pPr>
              <w:rPr>
                <w:del w:id="549" w:author="David Mattie" w:date="2019-08-02T09:32:00Z"/>
                <w:b w:val="0"/>
                <w:color w:val="000000"/>
                <w:sz w:val="18"/>
                <w:szCs w:val="18"/>
              </w:rPr>
            </w:pPr>
            <w:del w:id="550" w:author="David Mattie" w:date="2019-08-02T09:32:00Z">
              <w:r w:rsidRPr="00A72CEF" w:rsidDel="00D30961">
                <w:rPr>
                  <w:b w:val="0"/>
                  <w:color w:val="000000"/>
                  <w:sz w:val="18"/>
                  <w:szCs w:val="18"/>
                </w:rPr>
                <w:delText>Left-Cerebral-White-Matter</w:delText>
              </w:r>
            </w:del>
          </w:p>
        </w:tc>
        <w:tc>
          <w:tcPr>
            <w:tcW w:w="2455" w:type="dxa"/>
          </w:tcPr>
          <w:p w14:paraId="4E1648E0" w14:textId="507203AD"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1" w:author="David Mattie" w:date="2019-08-02T09:32:00Z"/>
                <w:color w:val="000000"/>
                <w:sz w:val="18"/>
                <w:szCs w:val="18"/>
              </w:rPr>
            </w:pPr>
            <w:del w:id="552" w:author="David Mattie" w:date="2019-08-02T09:32:00Z">
              <w:r w:rsidDel="00D30961">
                <w:rPr>
                  <w:color w:val="000000"/>
                  <w:sz w:val="18"/>
                  <w:szCs w:val="18"/>
                </w:rPr>
                <w:delText>Left-Pallidum</w:delText>
              </w:r>
            </w:del>
          </w:p>
        </w:tc>
        <w:tc>
          <w:tcPr>
            <w:tcW w:w="816" w:type="dxa"/>
          </w:tcPr>
          <w:p w14:paraId="47F6A918" w14:textId="4FFFD0B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3" w:author="David Mattie" w:date="2019-08-02T09:32:00Z"/>
                <w:color w:val="000000"/>
                <w:sz w:val="18"/>
                <w:szCs w:val="18"/>
              </w:rPr>
            </w:pPr>
            <w:del w:id="554" w:author="David Mattie" w:date="2019-08-02T09:32:00Z">
              <w:r w:rsidDel="00D30961">
                <w:rPr>
                  <w:color w:val="000000"/>
                  <w:sz w:val="18"/>
                  <w:szCs w:val="18"/>
                </w:rPr>
                <w:delText>roi</w:delText>
              </w:r>
            </w:del>
          </w:p>
        </w:tc>
        <w:tc>
          <w:tcPr>
            <w:tcW w:w="1221" w:type="dxa"/>
          </w:tcPr>
          <w:p w14:paraId="5CC1D0E3" w14:textId="451791BC"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5" w:author="David Mattie" w:date="2019-08-02T09:32:00Z"/>
                <w:color w:val="000000"/>
                <w:sz w:val="18"/>
                <w:szCs w:val="18"/>
              </w:rPr>
            </w:pPr>
            <w:del w:id="556" w:author="David Mattie" w:date="2019-08-02T09:32:00Z">
              <w:r w:rsidDel="00D30961">
                <w:rPr>
                  <w:color w:val="000000"/>
                  <w:sz w:val="18"/>
                  <w:szCs w:val="18"/>
                </w:rPr>
                <w:delText>-0.229593396</w:delText>
              </w:r>
            </w:del>
          </w:p>
        </w:tc>
        <w:tc>
          <w:tcPr>
            <w:tcW w:w="1697" w:type="dxa"/>
          </w:tcPr>
          <w:p w14:paraId="12778622" w14:textId="63CA1EA1"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7" w:author="David Mattie" w:date="2019-08-02T09:32:00Z"/>
                <w:color w:val="000000"/>
                <w:sz w:val="18"/>
                <w:szCs w:val="18"/>
              </w:rPr>
            </w:pPr>
            <w:del w:id="558" w:author="David Mattie" w:date="2019-08-02T09:32:00Z">
              <w:r w:rsidDel="00D30961">
                <w:rPr>
                  <w:color w:val="000000"/>
                  <w:sz w:val="18"/>
                  <w:szCs w:val="18"/>
                </w:rPr>
                <w:delText>538</w:delText>
              </w:r>
            </w:del>
          </w:p>
        </w:tc>
      </w:tr>
      <w:tr w:rsidR="00932176" w:rsidDel="00D30961" w14:paraId="1B3F195B" w14:textId="672C23E8" w:rsidTr="00A72CEF">
        <w:trPr>
          <w:cnfStyle w:val="000000100000" w:firstRow="0" w:lastRow="0" w:firstColumn="0" w:lastColumn="0" w:oddVBand="0" w:evenVBand="0" w:oddHBand="1" w:evenHBand="0" w:firstRowFirstColumn="0" w:firstRowLastColumn="0" w:lastRowFirstColumn="0" w:lastRowLastColumn="0"/>
          <w:trHeight w:val="288"/>
          <w:del w:id="55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4FB34759" w14:textId="1560DDA6" w:rsidR="00932176" w:rsidRPr="00A72CEF" w:rsidDel="00D30961" w:rsidRDefault="001D37B0">
            <w:pPr>
              <w:rPr>
                <w:del w:id="560" w:author="David Mattie" w:date="2019-08-02T09:32:00Z"/>
                <w:b w:val="0"/>
                <w:color w:val="000000"/>
                <w:sz w:val="18"/>
                <w:szCs w:val="18"/>
              </w:rPr>
            </w:pPr>
            <w:del w:id="561" w:author="David Mattie" w:date="2019-08-02T09:32:00Z">
              <w:r w:rsidRPr="00A72CEF" w:rsidDel="00D30961">
                <w:rPr>
                  <w:b w:val="0"/>
                  <w:color w:val="000000"/>
                  <w:sz w:val="18"/>
                  <w:szCs w:val="18"/>
                </w:rPr>
                <w:delText>Right-Cerebral-White-Matter</w:delText>
              </w:r>
            </w:del>
          </w:p>
        </w:tc>
        <w:tc>
          <w:tcPr>
            <w:tcW w:w="2455" w:type="dxa"/>
          </w:tcPr>
          <w:p w14:paraId="2BC4F39B" w14:textId="3D6ED895"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2" w:author="David Mattie" w:date="2019-08-02T09:32:00Z"/>
                <w:color w:val="000000"/>
                <w:sz w:val="18"/>
                <w:szCs w:val="18"/>
              </w:rPr>
            </w:pPr>
            <w:del w:id="563" w:author="David Mattie" w:date="2019-08-02T09:32:00Z">
              <w:r w:rsidDel="00D30961">
                <w:rPr>
                  <w:color w:val="000000"/>
                  <w:sz w:val="18"/>
                  <w:szCs w:val="18"/>
                </w:rPr>
                <w:delText>Right-Cerebellum-Cortex</w:delText>
              </w:r>
            </w:del>
          </w:p>
        </w:tc>
        <w:tc>
          <w:tcPr>
            <w:tcW w:w="816" w:type="dxa"/>
          </w:tcPr>
          <w:p w14:paraId="3DC245B8" w14:textId="6AC4DA24"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4" w:author="David Mattie" w:date="2019-08-02T09:32:00Z"/>
                <w:color w:val="000000"/>
                <w:sz w:val="18"/>
                <w:szCs w:val="18"/>
              </w:rPr>
            </w:pPr>
            <w:del w:id="565" w:author="David Mattie" w:date="2019-08-02T09:32:00Z">
              <w:r w:rsidDel="00D30961">
                <w:rPr>
                  <w:color w:val="000000"/>
                  <w:sz w:val="18"/>
                  <w:szCs w:val="18"/>
                </w:rPr>
                <w:delText>roi_end</w:delText>
              </w:r>
            </w:del>
          </w:p>
        </w:tc>
        <w:tc>
          <w:tcPr>
            <w:tcW w:w="1221" w:type="dxa"/>
          </w:tcPr>
          <w:p w14:paraId="60F97776" w14:textId="788256B7"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6" w:author="David Mattie" w:date="2019-08-02T09:32:00Z"/>
                <w:color w:val="000000"/>
                <w:sz w:val="18"/>
                <w:szCs w:val="18"/>
              </w:rPr>
            </w:pPr>
            <w:del w:id="567" w:author="David Mattie" w:date="2019-08-02T09:32:00Z">
              <w:r w:rsidDel="00D30961">
                <w:rPr>
                  <w:color w:val="000000"/>
                  <w:sz w:val="18"/>
                  <w:szCs w:val="18"/>
                </w:rPr>
                <w:delText>0.203619897</w:delText>
              </w:r>
            </w:del>
          </w:p>
        </w:tc>
        <w:tc>
          <w:tcPr>
            <w:tcW w:w="1697" w:type="dxa"/>
          </w:tcPr>
          <w:p w14:paraId="5D68DEFB" w14:textId="785EC80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8" w:author="David Mattie" w:date="2019-08-02T09:32:00Z"/>
                <w:color w:val="000000"/>
                <w:sz w:val="18"/>
                <w:szCs w:val="18"/>
              </w:rPr>
            </w:pPr>
            <w:del w:id="569" w:author="David Mattie" w:date="2019-08-02T09:32:00Z">
              <w:r w:rsidDel="00D30961">
                <w:rPr>
                  <w:color w:val="000000"/>
                  <w:sz w:val="18"/>
                  <w:szCs w:val="18"/>
                </w:rPr>
                <w:delText>508</w:delText>
              </w:r>
            </w:del>
          </w:p>
        </w:tc>
      </w:tr>
      <w:tr w:rsidR="00932176" w:rsidDel="00D30961" w14:paraId="57FD6027" w14:textId="5C834E6D" w:rsidTr="00A72CEF">
        <w:trPr>
          <w:trHeight w:val="288"/>
          <w:del w:id="57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BC6730" w14:textId="4538AAEE" w:rsidR="00932176" w:rsidRPr="00A72CEF" w:rsidDel="00D30961" w:rsidRDefault="001D37B0">
            <w:pPr>
              <w:rPr>
                <w:del w:id="571" w:author="David Mattie" w:date="2019-08-02T09:32:00Z"/>
                <w:b w:val="0"/>
                <w:color w:val="000000"/>
                <w:sz w:val="18"/>
                <w:szCs w:val="18"/>
              </w:rPr>
            </w:pPr>
            <w:del w:id="572" w:author="David Mattie" w:date="2019-08-02T09:32:00Z">
              <w:r w:rsidRPr="00A72CEF" w:rsidDel="00D30961">
                <w:rPr>
                  <w:b w:val="0"/>
                  <w:color w:val="000000"/>
                  <w:sz w:val="18"/>
                  <w:szCs w:val="18"/>
                </w:rPr>
                <w:delText>Left-Cerebral-White-Matter</w:delText>
              </w:r>
            </w:del>
          </w:p>
        </w:tc>
        <w:tc>
          <w:tcPr>
            <w:tcW w:w="2455" w:type="dxa"/>
          </w:tcPr>
          <w:p w14:paraId="7CCF7FF0" w14:textId="320B23C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3" w:author="David Mattie" w:date="2019-08-02T09:32:00Z"/>
                <w:color w:val="000000"/>
                <w:sz w:val="18"/>
                <w:szCs w:val="18"/>
              </w:rPr>
            </w:pPr>
            <w:del w:id="574" w:author="David Mattie" w:date="2019-08-02T09:32:00Z">
              <w:r w:rsidDel="00D30961">
                <w:rPr>
                  <w:color w:val="000000"/>
                  <w:sz w:val="18"/>
                  <w:szCs w:val="18"/>
                </w:rPr>
                <w:delText>Left-Cerebellum-White-Matter</w:delText>
              </w:r>
            </w:del>
          </w:p>
        </w:tc>
        <w:tc>
          <w:tcPr>
            <w:tcW w:w="816" w:type="dxa"/>
          </w:tcPr>
          <w:p w14:paraId="3F6C22C8" w14:textId="62647A2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5" w:author="David Mattie" w:date="2019-08-02T09:32:00Z"/>
                <w:color w:val="000000"/>
                <w:sz w:val="18"/>
                <w:szCs w:val="18"/>
              </w:rPr>
            </w:pPr>
            <w:del w:id="576" w:author="David Mattie" w:date="2019-08-02T09:32:00Z">
              <w:r w:rsidDel="00D30961">
                <w:rPr>
                  <w:color w:val="000000"/>
                  <w:sz w:val="18"/>
                  <w:szCs w:val="18"/>
                </w:rPr>
                <w:delText>roi</w:delText>
              </w:r>
            </w:del>
          </w:p>
        </w:tc>
        <w:tc>
          <w:tcPr>
            <w:tcW w:w="1221" w:type="dxa"/>
          </w:tcPr>
          <w:p w14:paraId="327F3197" w14:textId="21C28AEF"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7" w:author="David Mattie" w:date="2019-08-02T09:32:00Z"/>
                <w:color w:val="000000"/>
                <w:sz w:val="18"/>
                <w:szCs w:val="18"/>
              </w:rPr>
            </w:pPr>
            <w:del w:id="578" w:author="David Mattie" w:date="2019-08-02T09:32:00Z">
              <w:r w:rsidDel="00D30961">
                <w:rPr>
                  <w:color w:val="000000"/>
                  <w:sz w:val="18"/>
                  <w:szCs w:val="18"/>
                </w:rPr>
                <w:delText>-0.198771344</w:delText>
              </w:r>
            </w:del>
          </w:p>
        </w:tc>
        <w:tc>
          <w:tcPr>
            <w:tcW w:w="1697" w:type="dxa"/>
          </w:tcPr>
          <w:p w14:paraId="549E4D03" w14:textId="478BE2A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9" w:author="David Mattie" w:date="2019-08-02T09:32:00Z"/>
                <w:color w:val="000000"/>
                <w:sz w:val="18"/>
                <w:szCs w:val="18"/>
              </w:rPr>
            </w:pPr>
            <w:del w:id="580" w:author="David Mattie" w:date="2019-08-02T09:32:00Z">
              <w:r w:rsidDel="00D30961">
                <w:rPr>
                  <w:color w:val="000000"/>
                  <w:sz w:val="18"/>
                  <w:szCs w:val="18"/>
                </w:rPr>
                <w:delText>538</w:delText>
              </w:r>
            </w:del>
          </w:p>
        </w:tc>
      </w:tr>
      <w:tr w:rsidR="00932176" w:rsidDel="00D30961" w14:paraId="2BF1C67B" w14:textId="262D11A3" w:rsidTr="00A72CEF">
        <w:trPr>
          <w:cnfStyle w:val="000000100000" w:firstRow="0" w:lastRow="0" w:firstColumn="0" w:lastColumn="0" w:oddVBand="0" w:evenVBand="0" w:oddHBand="1" w:evenHBand="0" w:firstRowFirstColumn="0" w:firstRowLastColumn="0" w:lastRowFirstColumn="0" w:lastRowLastColumn="0"/>
          <w:trHeight w:val="288"/>
          <w:del w:id="58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2E5E9FDF" w14:textId="10AA7C7D" w:rsidR="00932176" w:rsidRPr="00A72CEF" w:rsidDel="00D30961" w:rsidRDefault="001D37B0">
            <w:pPr>
              <w:rPr>
                <w:del w:id="582" w:author="David Mattie" w:date="2019-08-02T09:32:00Z"/>
                <w:b w:val="0"/>
                <w:color w:val="000000"/>
                <w:sz w:val="18"/>
                <w:szCs w:val="18"/>
              </w:rPr>
            </w:pPr>
            <w:del w:id="583" w:author="David Mattie" w:date="2019-08-02T09:32:00Z">
              <w:r w:rsidRPr="00A72CEF" w:rsidDel="00D30961">
                <w:rPr>
                  <w:b w:val="0"/>
                  <w:color w:val="000000"/>
                  <w:sz w:val="18"/>
                  <w:szCs w:val="18"/>
                </w:rPr>
                <w:delText>Right-Cerebral-White-Matter</w:delText>
              </w:r>
            </w:del>
          </w:p>
        </w:tc>
        <w:tc>
          <w:tcPr>
            <w:tcW w:w="2455" w:type="dxa"/>
          </w:tcPr>
          <w:p w14:paraId="7F27F078" w14:textId="1AFB5E1C"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4" w:author="David Mattie" w:date="2019-08-02T09:32:00Z"/>
                <w:color w:val="000000"/>
                <w:sz w:val="18"/>
                <w:szCs w:val="18"/>
              </w:rPr>
            </w:pPr>
            <w:del w:id="585" w:author="David Mattie" w:date="2019-08-02T09:32:00Z">
              <w:r w:rsidDel="00D30961">
                <w:rPr>
                  <w:color w:val="000000"/>
                  <w:sz w:val="18"/>
                  <w:szCs w:val="18"/>
                </w:rPr>
                <w:delText>ctx-rh-caudalanteriorcingulate</w:delText>
              </w:r>
            </w:del>
          </w:p>
        </w:tc>
        <w:tc>
          <w:tcPr>
            <w:tcW w:w="816" w:type="dxa"/>
          </w:tcPr>
          <w:p w14:paraId="3A413038" w14:textId="587CABCD"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6" w:author="David Mattie" w:date="2019-08-02T09:32:00Z"/>
                <w:color w:val="000000"/>
                <w:sz w:val="18"/>
                <w:szCs w:val="18"/>
              </w:rPr>
            </w:pPr>
            <w:del w:id="587" w:author="David Mattie" w:date="2019-08-02T09:32:00Z">
              <w:r w:rsidDel="00D30961">
                <w:rPr>
                  <w:color w:val="000000"/>
                  <w:sz w:val="18"/>
                  <w:szCs w:val="18"/>
                </w:rPr>
                <w:delText>roi_end</w:delText>
              </w:r>
            </w:del>
          </w:p>
        </w:tc>
        <w:tc>
          <w:tcPr>
            <w:tcW w:w="1221" w:type="dxa"/>
          </w:tcPr>
          <w:p w14:paraId="71E39B4C" w14:textId="0EB3ADF5"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88" w:author="David Mattie" w:date="2019-08-02T09:32:00Z"/>
                <w:color w:val="000000"/>
                <w:sz w:val="18"/>
                <w:szCs w:val="18"/>
              </w:rPr>
            </w:pPr>
            <w:del w:id="589" w:author="David Mattie" w:date="2019-08-02T09:32:00Z">
              <w:r w:rsidDel="00D30961">
                <w:rPr>
                  <w:color w:val="000000"/>
                  <w:sz w:val="18"/>
                  <w:szCs w:val="18"/>
                </w:rPr>
                <w:delText>0.198667112</w:delText>
              </w:r>
            </w:del>
          </w:p>
        </w:tc>
        <w:tc>
          <w:tcPr>
            <w:tcW w:w="1697" w:type="dxa"/>
          </w:tcPr>
          <w:p w14:paraId="43C9B356" w14:textId="166119F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90" w:author="David Mattie" w:date="2019-08-02T09:32:00Z"/>
                <w:color w:val="000000"/>
                <w:sz w:val="18"/>
                <w:szCs w:val="18"/>
              </w:rPr>
            </w:pPr>
            <w:del w:id="591" w:author="David Mattie" w:date="2019-08-02T09:32:00Z">
              <w:r w:rsidDel="00D30961">
                <w:rPr>
                  <w:color w:val="000000"/>
                  <w:sz w:val="18"/>
                  <w:szCs w:val="18"/>
                </w:rPr>
                <w:delText>526</w:delText>
              </w:r>
            </w:del>
          </w:p>
        </w:tc>
      </w:tr>
      <w:tr w:rsidR="00932176" w:rsidDel="00D30961" w14:paraId="668D9371" w14:textId="281BCF11" w:rsidTr="00A72CEF">
        <w:trPr>
          <w:trHeight w:val="288"/>
          <w:del w:id="59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5582729" w14:textId="6B360FBC" w:rsidR="00932176" w:rsidRPr="00A72CEF" w:rsidDel="00D30961" w:rsidRDefault="001D37B0">
            <w:pPr>
              <w:rPr>
                <w:del w:id="593" w:author="David Mattie" w:date="2019-08-02T09:32:00Z"/>
                <w:b w:val="0"/>
                <w:color w:val="000000"/>
                <w:sz w:val="18"/>
                <w:szCs w:val="18"/>
              </w:rPr>
            </w:pPr>
            <w:del w:id="594" w:author="David Mattie" w:date="2019-08-02T09:32:00Z">
              <w:r w:rsidRPr="00A72CEF" w:rsidDel="00D30961">
                <w:rPr>
                  <w:b w:val="0"/>
                  <w:color w:val="000000"/>
                  <w:sz w:val="18"/>
                  <w:szCs w:val="18"/>
                </w:rPr>
                <w:delText>Left-Cerebral-White-Matter</w:delText>
              </w:r>
            </w:del>
          </w:p>
        </w:tc>
        <w:tc>
          <w:tcPr>
            <w:tcW w:w="2455" w:type="dxa"/>
          </w:tcPr>
          <w:p w14:paraId="51E33EDD" w14:textId="661DE8C6"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5" w:author="David Mattie" w:date="2019-08-02T09:32:00Z"/>
                <w:color w:val="000000"/>
                <w:sz w:val="18"/>
                <w:szCs w:val="18"/>
              </w:rPr>
            </w:pPr>
            <w:del w:id="596" w:author="David Mattie" w:date="2019-08-02T09:32:00Z">
              <w:r w:rsidDel="00D30961">
                <w:rPr>
                  <w:color w:val="000000"/>
                  <w:sz w:val="18"/>
                  <w:szCs w:val="18"/>
                </w:rPr>
                <w:delText>Left-Putamen</w:delText>
              </w:r>
            </w:del>
          </w:p>
        </w:tc>
        <w:tc>
          <w:tcPr>
            <w:tcW w:w="816" w:type="dxa"/>
          </w:tcPr>
          <w:p w14:paraId="15EF7E94" w14:textId="2556F6A2"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7" w:author="David Mattie" w:date="2019-08-02T09:32:00Z"/>
                <w:color w:val="000000"/>
                <w:sz w:val="18"/>
                <w:szCs w:val="18"/>
              </w:rPr>
            </w:pPr>
            <w:del w:id="598" w:author="David Mattie" w:date="2019-08-02T09:32:00Z">
              <w:r w:rsidDel="00D30961">
                <w:rPr>
                  <w:color w:val="000000"/>
                  <w:sz w:val="18"/>
                  <w:szCs w:val="18"/>
                </w:rPr>
                <w:delText>roi</w:delText>
              </w:r>
            </w:del>
          </w:p>
        </w:tc>
        <w:tc>
          <w:tcPr>
            <w:tcW w:w="1221" w:type="dxa"/>
          </w:tcPr>
          <w:p w14:paraId="1FD7A286" w14:textId="07AB309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99" w:author="David Mattie" w:date="2019-08-02T09:32:00Z"/>
                <w:color w:val="000000"/>
                <w:sz w:val="18"/>
                <w:szCs w:val="18"/>
              </w:rPr>
            </w:pPr>
            <w:del w:id="600" w:author="David Mattie" w:date="2019-08-02T09:32:00Z">
              <w:r w:rsidDel="00D30961">
                <w:rPr>
                  <w:color w:val="000000"/>
                  <w:sz w:val="18"/>
                  <w:szCs w:val="18"/>
                </w:rPr>
                <w:delText>-0.197616528</w:delText>
              </w:r>
            </w:del>
          </w:p>
        </w:tc>
        <w:tc>
          <w:tcPr>
            <w:tcW w:w="1697" w:type="dxa"/>
          </w:tcPr>
          <w:p w14:paraId="2E82AF58" w14:textId="7B5FDFDB"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01" w:author="David Mattie" w:date="2019-08-02T09:32:00Z"/>
                <w:color w:val="000000"/>
                <w:sz w:val="18"/>
                <w:szCs w:val="18"/>
              </w:rPr>
            </w:pPr>
            <w:del w:id="602" w:author="David Mattie" w:date="2019-08-02T09:32:00Z">
              <w:r w:rsidDel="00D30961">
                <w:rPr>
                  <w:color w:val="000000"/>
                  <w:sz w:val="18"/>
                  <w:szCs w:val="18"/>
                </w:rPr>
                <w:delText>538</w:delText>
              </w:r>
            </w:del>
          </w:p>
        </w:tc>
      </w:tr>
      <w:tr w:rsidR="00932176" w:rsidDel="00D30961" w14:paraId="1178B528" w14:textId="5601116D" w:rsidTr="00A72CEF">
        <w:trPr>
          <w:cnfStyle w:val="000000100000" w:firstRow="0" w:lastRow="0" w:firstColumn="0" w:lastColumn="0" w:oddVBand="0" w:evenVBand="0" w:oddHBand="1" w:evenHBand="0" w:firstRowFirstColumn="0" w:firstRowLastColumn="0" w:lastRowFirstColumn="0" w:lastRowLastColumn="0"/>
          <w:trHeight w:val="288"/>
          <w:del w:id="60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05E3309" w14:textId="2F5B0129" w:rsidR="00932176" w:rsidRPr="00A72CEF" w:rsidDel="00D30961" w:rsidRDefault="001D37B0">
            <w:pPr>
              <w:rPr>
                <w:del w:id="604" w:author="David Mattie" w:date="2019-08-02T09:32:00Z"/>
                <w:b w:val="0"/>
                <w:color w:val="000000"/>
                <w:sz w:val="18"/>
                <w:szCs w:val="18"/>
              </w:rPr>
            </w:pPr>
            <w:del w:id="605" w:author="David Mattie" w:date="2019-08-02T09:32:00Z">
              <w:r w:rsidRPr="00A72CEF" w:rsidDel="00D30961">
                <w:rPr>
                  <w:b w:val="0"/>
                  <w:color w:val="000000"/>
                  <w:sz w:val="18"/>
                  <w:szCs w:val="18"/>
                </w:rPr>
                <w:delText>Left-Cerebral-White-Matter</w:delText>
              </w:r>
            </w:del>
          </w:p>
        </w:tc>
        <w:tc>
          <w:tcPr>
            <w:tcW w:w="2455" w:type="dxa"/>
          </w:tcPr>
          <w:p w14:paraId="18D8CA12" w14:textId="5F13D70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6" w:author="David Mattie" w:date="2019-08-02T09:32:00Z"/>
                <w:color w:val="000000"/>
                <w:sz w:val="18"/>
                <w:szCs w:val="18"/>
              </w:rPr>
            </w:pPr>
            <w:del w:id="607" w:author="David Mattie" w:date="2019-08-02T09:32:00Z">
              <w:r w:rsidDel="00D30961">
                <w:rPr>
                  <w:color w:val="000000"/>
                  <w:sz w:val="18"/>
                  <w:szCs w:val="18"/>
                </w:rPr>
                <w:delText>Left-VentralDC</w:delText>
              </w:r>
            </w:del>
          </w:p>
        </w:tc>
        <w:tc>
          <w:tcPr>
            <w:tcW w:w="816" w:type="dxa"/>
          </w:tcPr>
          <w:p w14:paraId="4FCCDA4C" w14:textId="5EF5767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8" w:author="David Mattie" w:date="2019-08-02T09:32:00Z"/>
                <w:color w:val="000000"/>
                <w:sz w:val="18"/>
                <w:szCs w:val="18"/>
              </w:rPr>
            </w:pPr>
            <w:del w:id="609" w:author="David Mattie" w:date="2019-08-02T09:32:00Z">
              <w:r w:rsidDel="00D30961">
                <w:rPr>
                  <w:color w:val="000000"/>
                  <w:sz w:val="18"/>
                  <w:szCs w:val="18"/>
                </w:rPr>
                <w:delText>roi</w:delText>
              </w:r>
            </w:del>
          </w:p>
        </w:tc>
        <w:tc>
          <w:tcPr>
            <w:tcW w:w="1221" w:type="dxa"/>
          </w:tcPr>
          <w:p w14:paraId="00DF7393" w14:textId="47568F59"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10" w:author="David Mattie" w:date="2019-08-02T09:32:00Z"/>
                <w:color w:val="000000"/>
                <w:sz w:val="18"/>
                <w:szCs w:val="18"/>
              </w:rPr>
            </w:pPr>
            <w:del w:id="611" w:author="David Mattie" w:date="2019-08-02T09:32:00Z">
              <w:r w:rsidDel="00D30961">
                <w:rPr>
                  <w:color w:val="000000"/>
                  <w:sz w:val="18"/>
                  <w:szCs w:val="18"/>
                </w:rPr>
                <w:delText>-0.194508012</w:delText>
              </w:r>
            </w:del>
          </w:p>
        </w:tc>
        <w:tc>
          <w:tcPr>
            <w:tcW w:w="1697" w:type="dxa"/>
          </w:tcPr>
          <w:p w14:paraId="17617957" w14:textId="746807D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12" w:author="David Mattie" w:date="2019-08-02T09:32:00Z"/>
                <w:color w:val="000000"/>
                <w:sz w:val="18"/>
                <w:szCs w:val="18"/>
              </w:rPr>
            </w:pPr>
            <w:del w:id="613" w:author="David Mattie" w:date="2019-08-02T09:32:00Z">
              <w:r w:rsidDel="00D30961">
                <w:rPr>
                  <w:color w:val="000000"/>
                  <w:sz w:val="18"/>
                  <w:szCs w:val="18"/>
                </w:rPr>
                <w:delText>537</w:delText>
              </w:r>
            </w:del>
          </w:p>
        </w:tc>
      </w:tr>
      <w:tr w:rsidR="00932176" w:rsidDel="00D30961" w14:paraId="103438AC" w14:textId="3156DC21" w:rsidTr="00A72CEF">
        <w:trPr>
          <w:trHeight w:val="288"/>
          <w:del w:id="61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CA8780" w14:textId="4C622056" w:rsidR="00932176" w:rsidRPr="00A72CEF" w:rsidDel="00D30961" w:rsidRDefault="001D37B0">
            <w:pPr>
              <w:rPr>
                <w:del w:id="615" w:author="David Mattie" w:date="2019-08-02T09:32:00Z"/>
                <w:b w:val="0"/>
                <w:color w:val="000000"/>
                <w:sz w:val="18"/>
                <w:szCs w:val="18"/>
              </w:rPr>
            </w:pPr>
            <w:del w:id="616" w:author="David Mattie" w:date="2019-08-02T09:32:00Z">
              <w:r w:rsidRPr="00A72CEF" w:rsidDel="00D30961">
                <w:rPr>
                  <w:b w:val="0"/>
                  <w:color w:val="000000"/>
                  <w:sz w:val="18"/>
                  <w:szCs w:val="18"/>
                </w:rPr>
                <w:delText>Left-Cerebral-White-Matter</w:delText>
              </w:r>
            </w:del>
          </w:p>
        </w:tc>
        <w:tc>
          <w:tcPr>
            <w:tcW w:w="2455" w:type="dxa"/>
          </w:tcPr>
          <w:p w14:paraId="1ABD1208" w14:textId="1278BC68"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7" w:author="David Mattie" w:date="2019-08-02T09:32:00Z"/>
                <w:color w:val="000000"/>
                <w:sz w:val="18"/>
                <w:szCs w:val="18"/>
              </w:rPr>
            </w:pPr>
            <w:del w:id="618" w:author="David Mattie" w:date="2019-08-02T09:32:00Z">
              <w:r w:rsidDel="00D30961">
                <w:rPr>
                  <w:color w:val="000000"/>
                  <w:sz w:val="18"/>
                  <w:szCs w:val="18"/>
                </w:rPr>
                <w:delText>Left-Cerebellum-Cortex</w:delText>
              </w:r>
            </w:del>
          </w:p>
        </w:tc>
        <w:tc>
          <w:tcPr>
            <w:tcW w:w="816" w:type="dxa"/>
          </w:tcPr>
          <w:p w14:paraId="62697480" w14:textId="11267B7E"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9" w:author="David Mattie" w:date="2019-08-02T09:32:00Z"/>
                <w:color w:val="000000"/>
                <w:sz w:val="18"/>
                <w:szCs w:val="18"/>
              </w:rPr>
            </w:pPr>
            <w:del w:id="620" w:author="David Mattie" w:date="2019-08-02T09:32:00Z">
              <w:r w:rsidDel="00D30961">
                <w:rPr>
                  <w:color w:val="000000"/>
                  <w:sz w:val="18"/>
                  <w:szCs w:val="18"/>
                </w:rPr>
                <w:delText>roi_end</w:delText>
              </w:r>
            </w:del>
          </w:p>
        </w:tc>
        <w:tc>
          <w:tcPr>
            <w:tcW w:w="1221" w:type="dxa"/>
          </w:tcPr>
          <w:p w14:paraId="02A74A2A" w14:textId="4D2B8078"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1" w:author="David Mattie" w:date="2019-08-02T09:32:00Z"/>
                <w:color w:val="000000"/>
                <w:sz w:val="18"/>
                <w:szCs w:val="18"/>
              </w:rPr>
            </w:pPr>
            <w:del w:id="622" w:author="David Mattie" w:date="2019-08-02T09:32:00Z">
              <w:r w:rsidDel="00D30961">
                <w:rPr>
                  <w:color w:val="000000"/>
                  <w:sz w:val="18"/>
                  <w:szCs w:val="18"/>
                </w:rPr>
                <w:delText>-0.179564247</w:delText>
              </w:r>
            </w:del>
          </w:p>
        </w:tc>
        <w:tc>
          <w:tcPr>
            <w:tcW w:w="1697" w:type="dxa"/>
          </w:tcPr>
          <w:p w14:paraId="66D4E3CE" w14:textId="3FA17D7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3" w:author="David Mattie" w:date="2019-08-02T09:32:00Z"/>
                <w:color w:val="000000"/>
                <w:sz w:val="18"/>
                <w:szCs w:val="18"/>
              </w:rPr>
            </w:pPr>
            <w:del w:id="624" w:author="David Mattie" w:date="2019-08-02T09:32:00Z">
              <w:r w:rsidDel="00D30961">
                <w:rPr>
                  <w:color w:val="000000"/>
                  <w:sz w:val="18"/>
                  <w:szCs w:val="18"/>
                </w:rPr>
                <w:delText>537</w:delText>
              </w:r>
            </w:del>
          </w:p>
        </w:tc>
      </w:tr>
      <w:tr w:rsidR="00932176" w:rsidDel="00D30961" w14:paraId="4CE58F07" w14:textId="41D32F3F" w:rsidTr="00A72CEF">
        <w:trPr>
          <w:cnfStyle w:val="000000100000" w:firstRow="0" w:lastRow="0" w:firstColumn="0" w:lastColumn="0" w:oddVBand="0" w:evenVBand="0" w:oddHBand="1" w:evenHBand="0" w:firstRowFirstColumn="0" w:firstRowLastColumn="0" w:lastRowFirstColumn="0" w:lastRowLastColumn="0"/>
          <w:trHeight w:val="288"/>
          <w:del w:id="62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E6ED901" w14:textId="135ED47B" w:rsidR="00932176" w:rsidRPr="00A72CEF" w:rsidDel="00D30961" w:rsidRDefault="001D37B0">
            <w:pPr>
              <w:rPr>
                <w:del w:id="626" w:author="David Mattie" w:date="2019-08-02T09:32:00Z"/>
                <w:b w:val="0"/>
                <w:color w:val="000000"/>
                <w:sz w:val="18"/>
                <w:szCs w:val="18"/>
              </w:rPr>
            </w:pPr>
            <w:del w:id="627" w:author="David Mattie" w:date="2019-08-02T09:32:00Z">
              <w:r w:rsidRPr="00A72CEF" w:rsidDel="00D30961">
                <w:rPr>
                  <w:b w:val="0"/>
                  <w:color w:val="000000"/>
                  <w:sz w:val="18"/>
                  <w:szCs w:val="18"/>
                </w:rPr>
                <w:delText>Right-Cerebral-White-Matter</w:delText>
              </w:r>
            </w:del>
          </w:p>
        </w:tc>
        <w:tc>
          <w:tcPr>
            <w:tcW w:w="2455" w:type="dxa"/>
          </w:tcPr>
          <w:p w14:paraId="3D87CFE2" w14:textId="77C00C10" w:rsidR="00932176" w:rsidDel="00D30961" w:rsidRDefault="001D37B0">
            <w:pPr>
              <w:cnfStyle w:val="000000100000" w:firstRow="0" w:lastRow="0" w:firstColumn="0" w:lastColumn="0" w:oddVBand="0" w:evenVBand="0" w:oddHBand="1" w:evenHBand="0" w:firstRowFirstColumn="0" w:firstRowLastColumn="0" w:lastRowFirstColumn="0" w:lastRowLastColumn="0"/>
              <w:rPr>
                <w:del w:id="628" w:author="David Mattie" w:date="2019-08-02T09:32:00Z"/>
                <w:color w:val="000000"/>
                <w:sz w:val="18"/>
                <w:szCs w:val="18"/>
              </w:rPr>
            </w:pPr>
            <w:del w:id="629" w:author="David Mattie" w:date="2019-08-02T09:32:00Z">
              <w:r w:rsidDel="00D30961">
                <w:rPr>
                  <w:color w:val="000000"/>
                  <w:sz w:val="18"/>
                  <w:szCs w:val="18"/>
                </w:rPr>
                <w:delText>Right-Accumbens-area</w:delText>
              </w:r>
            </w:del>
          </w:p>
        </w:tc>
        <w:tc>
          <w:tcPr>
            <w:tcW w:w="816" w:type="dxa"/>
          </w:tcPr>
          <w:p w14:paraId="1E3EE6BF" w14:textId="7CB0D6B6" w:rsidR="00932176" w:rsidDel="00D30961" w:rsidRDefault="001D37B0">
            <w:pPr>
              <w:cnfStyle w:val="000000100000" w:firstRow="0" w:lastRow="0" w:firstColumn="0" w:lastColumn="0" w:oddVBand="0" w:evenVBand="0" w:oddHBand="1" w:evenHBand="0" w:firstRowFirstColumn="0" w:firstRowLastColumn="0" w:lastRowFirstColumn="0" w:lastRowLastColumn="0"/>
              <w:rPr>
                <w:del w:id="630" w:author="David Mattie" w:date="2019-08-02T09:32:00Z"/>
                <w:color w:val="000000"/>
                <w:sz w:val="18"/>
                <w:szCs w:val="18"/>
              </w:rPr>
            </w:pPr>
            <w:del w:id="631" w:author="David Mattie" w:date="2019-08-02T09:32:00Z">
              <w:r w:rsidDel="00D30961">
                <w:rPr>
                  <w:color w:val="000000"/>
                  <w:sz w:val="18"/>
                  <w:szCs w:val="18"/>
                </w:rPr>
                <w:delText>roi</w:delText>
              </w:r>
            </w:del>
          </w:p>
        </w:tc>
        <w:tc>
          <w:tcPr>
            <w:tcW w:w="1221" w:type="dxa"/>
          </w:tcPr>
          <w:p w14:paraId="6E26F876" w14:textId="12C0A66F"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2" w:author="David Mattie" w:date="2019-08-02T09:32:00Z"/>
                <w:color w:val="000000"/>
                <w:sz w:val="18"/>
                <w:szCs w:val="18"/>
              </w:rPr>
            </w:pPr>
            <w:del w:id="633" w:author="David Mattie" w:date="2019-08-02T09:32:00Z">
              <w:r w:rsidDel="00D30961">
                <w:rPr>
                  <w:color w:val="000000"/>
                  <w:sz w:val="18"/>
                  <w:szCs w:val="18"/>
                </w:rPr>
                <w:delText>0.176198293</w:delText>
              </w:r>
            </w:del>
          </w:p>
        </w:tc>
        <w:tc>
          <w:tcPr>
            <w:tcW w:w="1697" w:type="dxa"/>
          </w:tcPr>
          <w:p w14:paraId="6816C738" w14:textId="1BAC736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4" w:author="David Mattie" w:date="2019-08-02T09:32:00Z"/>
                <w:color w:val="000000"/>
                <w:sz w:val="18"/>
                <w:szCs w:val="18"/>
              </w:rPr>
            </w:pPr>
            <w:del w:id="635" w:author="David Mattie" w:date="2019-08-02T09:32:00Z">
              <w:r w:rsidDel="00D30961">
                <w:rPr>
                  <w:color w:val="000000"/>
                  <w:sz w:val="18"/>
                  <w:szCs w:val="18"/>
                </w:rPr>
                <w:delText>512</w:delText>
              </w:r>
            </w:del>
          </w:p>
        </w:tc>
      </w:tr>
      <w:tr w:rsidR="00932176" w:rsidDel="00D30961" w14:paraId="677409D4" w14:textId="442E6AEF" w:rsidTr="00A72CEF">
        <w:trPr>
          <w:trHeight w:val="288"/>
          <w:del w:id="63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DACD7A9" w14:textId="1A3A4BFC" w:rsidR="00932176" w:rsidRPr="00A72CEF" w:rsidDel="00D30961" w:rsidRDefault="001D37B0">
            <w:pPr>
              <w:rPr>
                <w:del w:id="637" w:author="David Mattie" w:date="2019-08-02T09:32:00Z"/>
                <w:b w:val="0"/>
                <w:color w:val="000000"/>
                <w:sz w:val="18"/>
                <w:szCs w:val="18"/>
              </w:rPr>
            </w:pPr>
            <w:del w:id="638" w:author="David Mattie" w:date="2019-08-02T09:32:00Z">
              <w:r w:rsidRPr="00A72CEF" w:rsidDel="00D30961">
                <w:rPr>
                  <w:b w:val="0"/>
                  <w:color w:val="000000"/>
                  <w:sz w:val="18"/>
                  <w:szCs w:val="18"/>
                </w:rPr>
                <w:delText>Left-Cerebral-White-Matter</w:delText>
              </w:r>
            </w:del>
          </w:p>
        </w:tc>
        <w:tc>
          <w:tcPr>
            <w:tcW w:w="2455" w:type="dxa"/>
          </w:tcPr>
          <w:p w14:paraId="0ADA3940" w14:textId="11EB81F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39" w:author="David Mattie" w:date="2019-08-02T09:32:00Z"/>
                <w:color w:val="000000"/>
                <w:sz w:val="18"/>
                <w:szCs w:val="18"/>
              </w:rPr>
            </w:pPr>
            <w:del w:id="640" w:author="David Mattie" w:date="2019-08-02T09:32:00Z">
              <w:r w:rsidDel="00D30961">
                <w:rPr>
                  <w:color w:val="000000"/>
                  <w:sz w:val="18"/>
                  <w:szCs w:val="18"/>
                </w:rPr>
                <w:delText>Left-Hippocampus</w:delText>
              </w:r>
            </w:del>
          </w:p>
        </w:tc>
        <w:tc>
          <w:tcPr>
            <w:tcW w:w="816" w:type="dxa"/>
          </w:tcPr>
          <w:p w14:paraId="70D31155" w14:textId="66C4B8F1" w:rsidR="00932176" w:rsidDel="00D30961" w:rsidRDefault="001D37B0">
            <w:pPr>
              <w:cnfStyle w:val="000000000000" w:firstRow="0" w:lastRow="0" w:firstColumn="0" w:lastColumn="0" w:oddVBand="0" w:evenVBand="0" w:oddHBand="0" w:evenHBand="0" w:firstRowFirstColumn="0" w:firstRowLastColumn="0" w:lastRowFirstColumn="0" w:lastRowLastColumn="0"/>
              <w:rPr>
                <w:del w:id="641" w:author="David Mattie" w:date="2019-08-02T09:32:00Z"/>
                <w:color w:val="000000"/>
                <w:sz w:val="18"/>
                <w:szCs w:val="18"/>
              </w:rPr>
            </w:pPr>
            <w:del w:id="642" w:author="David Mattie" w:date="2019-08-02T09:32:00Z">
              <w:r w:rsidDel="00D30961">
                <w:rPr>
                  <w:color w:val="000000"/>
                  <w:sz w:val="18"/>
                  <w:szCs w:val="18"/>
                </w:rPr>
                <w:delText>roi</w:delText>
              </w:r>
            </w:del>
          </w:p>
        </w:tc>
        <w:tc>
          <w:tcPr>
            <w:tcW w:w="1221" w:type="dxa"/>
          </w:tcPr>
          <w:p w14:paraId="6C4CD5D9" w14:textId="77B6202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3" w:author="David Mattie" w:date="2019-08-02T09:32:00Z"/>
                <w:color w:val="000000"/>
                <w:sz w:val="18"/>
                <w:szCs w:val="18"/>
              </w:rPr>
            </w:pPr>
            <w:del w:id="644" w:author="David Mattie" w:date="2019-08-02T09:32:00Z">
              <w:r w:rsidDel="00D30961">
                <w:rPr>
                  <w:color w:val="000000"/>
                  <w:sz w:val="18"/>
                  <w:szCs w:val="18"/>
                </w:rPr>
                <w:delText>-0.16897932</w:delText>
              </w:r>
            </w:del>
          </w:p>
        </w:tc>
        <w:tc>
          <w:tcPr>
            <w:tcW w:w="1697" w:type="dxa"/>
          </w:tcPr>
          <w:p w14:paraId="5AB4DC4B" w14:textId="092DFC22"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5" w:author="David Mattie" w:date="2019-08-02T09:32:00Z"/>
                <w:color w:val="000000"/>
                <w:sz w:val="18"/>
                <w:szCs w:val="18"/>
              </w:rPr>
            </w:pPr>
            <w:del w:id="646" w:author="David Mattie" w:date="2019-08-02T09:32:00Z">
              <w:r w:rsidDel="00D30961">
                <w:rPr>
                  <w:color w:val="000000"/>
                  <w:sz w:val="18"/>
                  <w:szCs w:val="18"/>
                </w:rPr>
                <w:delText>539</w:delText>
              </w:r>
            </w:del>
          </w:p>
        </w:tc>
      </w:tr>
      <w:tr w:rsidR="00932176" w:rsidDel="00D30961" w14:paraId="7062C34B" w14:textId="657A4134" w:rsidTr="00A72CEF">
        <w:trPr>
          <w:cnfStyle w:val="000000100000" w:firstRow="0" w:lastRow="0" w:firstColumn="0" w:lastColumn="0" w:oddVBand="0" w:evenVBand="0" w:oddHBand="1" w:evenHBand="0" w:firstRowFirstColumn="0" w:firstRowLastColumn="0" w:lastRowFirstColumn="0" w:lastRowLastColumn="0"/>
          <w:trHeight w:val="288"/>
          <w:del w:id="64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9A9E906" w14:textId="185E8073" w:rsidR="00932176" w:rsidRPr="00A72CEF" w:rsidDel="00D30961" w:rsidRDefault="001D37B0">
            <w:pPr>
              <w:rPr>
                <w:del w:id="648" w:author="David Mattie" w:date="2019-08-02T09:32:00Z"/>
                <w:b w:val="0"/>
                <w:color w:val="000000"/>
                <w:sz w:val="18"/>
                <w:szCs w:val="18"/>
              </w:rPr>
            </w:pPr>
            <w:del w:id="649" w:author="David Mattie" w:date="2019-08-02T09:32:00Z">
              <w:r w:rsidRPr="00A72CEF" w:rsidDel="00D30961">
                <w:rPr>
                  <w:b w:val="0"/>
                  <w:color w:val="000000"/>
                  <w:sz w:val="18"/>
                  <w:szCs w:val="18"/>
                </w:rPr>
                <w:delText>Left-Cerebral-White-Matter</w:delText>
              </w:r>
            </w:del>
          </w:p>
        </w:tc>
        <w:tc>
          <w:tcPr>
            <w:tcW w:w="2455" w:type="dxa"/>
          </w:tcPr>
          <w:p w14:paraId="365D714F" w14:textId="4E36D5DF" w:rsidR="00932176" w:rsidDel="00D30961" w:rsidRDefault="001D37B0">
            <w:pPr>
              <w:cnfStyle w:val="000000100000" w:firstRow="0" w:lastRow="0" w:firstColumn="0" w:lastColumn="0" w:oddVBand="0" w:evenVBand="0" w:oddHBand="1" w:evenHBand="0" w:firstRowFirstColumn="0" w:firstRowLastColumn="0" w:lastRowFirstColumn="0" w:lastRowLastColumn="0"/>
              <w:rPr>
                <w:del w:id="650" w:author="David Mattie" w:date="2019-08-02T09:32:00Z"/>
                <w:color w:val="000000"/>
                <w:sz w:val="18"/>
                <w:szCs w:val="18"/>
              </w:rPr>
            </w:pPr>
            <w:del w:id="651" w:author="David Mattie" w:date="2019-08-02T09:32:00Z">
              <w:r w:rsidDel="00D30961">
                <w:rPr>
                  <w:color w:val="000000"/>
                  <w:sz w:val="18"/>
                  <w:szCs w:val="18"/>
                </w:rPr>
                <w:delText>Left-Accumbens-area</w:delText>
              </w:r>
            </w:del>
          </w:p>
        </w:tc>
        <w:tc>
          <w:tcPr>
            <w:tcW w:w="816" w:type="dxa"/>
          </w:tcPr>
          <w:p w14:paraId="39D0AD48" w14:textId="268B031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52" w:author="David Mattie" w:date="2019-08-02T09:32:00Z"/>
                <w:color w:val="000000"/>
                <w:sz w:val="18"/>
                <w:szCs w:val="18"/>
              </w:rPr>
            </w:pPr>
            <w:del w:id="653" w:author="David Mattie" w:date="2019-08-02T09:32:00Z">
              <w:r w:rsidDel="00D30961">
                <w:rPr>
                  <w:color w:val="000000"/>
                  <w:sz w:val="18"/>
                  <w:szCs w:val="18"/>
                </w:rPr>
                <w:delText>roi</w:delText>
              </w:r>
            </w:del>
          </w:p>
        </w:tc>
        <w:tc>
          <w:tcPr>
            <w:tcW w:w="1221" w:type="dxa"/>
          </w:tcPr>
          <w:p w14:paraId="159464DF" w14:textId="6920679A"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4" w:author="David Mattie" w:date="2019-08-02T09:32:00Z"/>
                <w:color w:val="000000"/>
                <w:sz w:val="18"/>
                <w:szCs w:val="18"/>
              </w:rPr>
            </w:pPr>
            <w:del w:id="655" w:author="David Mattie" w:date="2019-08-02T09:32:00Z">
              <w:r w:rsidDel="00D30961">
                <w:rPr>
                  <w:color w:val="000000"/>
                  <w:sz w:val="18"/>
                  <w:szCs w:val="18"/>
                </w:rPr>
                <w:delText>-0.168913862</w:delText>
              </w:r>
            </w:del>
          </w:p>
        </w:tc>
        <w:tc>
          <w:tcPr>
            <w:tcW w:w="1697" w:type="dxa"/>
          </w:tcPr>
          <w:p w14:paraId="78EE7DF3" w14:textId="1FD5BB2C"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6" w:author="David Mattie" w:date="2019-08-02T09:32:00Z"/>
                <w:color w:val="000000"/>
                <w:sz w:val="18"/>
                <w:szCs w:val="18"/>
              </w:rPr>
            </w:pPr>
            <w:del w:id="657" w:author="David Mattie" w:date="2019-08-02T09:32:00Z">
              <w:r w:rsidDel="00D30961">
                <w:rPr>
                  <w:color w:val="000000"/>
                  <w:sz w:val="18"/>
                  <w:szCs w:val="18"/>
                </w:rPr>
                <w:delText>539</w:delText>
              </w:r>
            </w:del>
          </w:p>
        </w:tc>
      </w:tr>
      <w:tr w:rsidR="00932176" w:rsidDel="00D30961" w14:paraId="49BC780A" w14:textId="6D2B82B2" w:rsidTr="00A72CEF">
        <w:trPr>
          <w:trHeight w:val="288"/>
          <w:del w:id="65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0C0CBAE" w:rsidR="00932176" w:rsidRPr="00A72CEF" w:rsidDel="00D30961" w:rsidRDefault="001D37B0">
            <w:pPr>
              <w:rPr>
                <w:del w:id="659" w:author="David Mattie" w:date="2019-08-02T09:32:00Z"/>
                <w:b w:val="0"/>
                <w:color w:val="000000"/>
                <w:sz w:val="18"/>
                <w:szCs w:val="18"/>
              </w:rPr>
            </w:pPr>
            <w:del w:id="660" w:author="David Mattie" w:date="2019-08-02T09:32:00Z">
              <w:r w:rsidRPr="00A72CEF" w:rsidDel="00D30961">
                <w:rPr>
                  <w:b w:val="0"/>
                  <w:color w:val="000000"/>
                  <w:sz w:val="18"/>
                  <w:szCs w:val="18"/>
                </w:rPr>
                <w:delText>Left-Inf-Lat-Vent</w:delText>
              </w:r>
            </w:del>
          </w:p>
        </w:tc>
        <w:tc>
          <w:tcPr>
            <w:tcW w:w="2455" w:type="dxa"/>
          </w:tcPr>
          <w:p w14:paraId="2DECEF03" w14:textId="14EF3A65"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1" w:author="David Mattie" w:date="2019-08-02T09:32:00Z"/>
                <w:color w:val="000000"/>
                <w:sz w:val="18"/>
                <w:szCs w:val="18"/>
              </w:rPr>
            </w:pPr>
            <w:del w:id="662" w:author="David Mattie" w:date="2019-08-02T09:32:00Z">
              <w:r w:rsidDel="00D30961">
                <w:rPr>
                  <w:color w:val="000000"/>
                  <w:sz w:val="18"/>
                  <w:szCs w:val="18"/>
                </w:rPr>
                <w:delText>Left-Hippocampus</w:delText>
              </w:r>
            </w:del>
          </w:p>
        </w:tc>
        <w:tc>
          <w:tcPr>
            <w:tcW w:w="816" w:type="dxa"/>
          </w:tcPr>
          <w:p w14:paraId="759A12F7" w14:textId="6D68FF73"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3" w:author="David Mattie" w:date="2019-08-02T09:32:00Z"/>
                <w:color w:val="000000"/>
                <w:sz w:val="18"/>
                <w:szCs w:val="18"/>
              </w:rPr>
            </w:pPr>
            <w:del w:id="664" w:author="David Mattie" w:date="2019-08-02T09:32:00Z">
              <w:r w:rsidDel="00D30961">
                <w:rPr>
                  <w:color w:val="000000"/>
                  <w:sz w:val="18"/>
                  <w:szCs w:val="18"/>
                </w:rPr>
                <w:delText>roi</w:delText>
              </w:r>
            </w:del>
          </w:p>
        </w:tc>
        <w:tc>
          <w:tcPr>
            <w:tcW w:w="1221" w:type="dxa"/>
          </w:tcPr>
          <w:p w14:paraId="32D67582" w14:textId="1C2D912E"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5" w:author="David Mattie" w:date="2019-08-02T09:32:00Z"/>
                <w:color w:val="000000"/>
                <w:sz w:val="18"/>
                <w:szCs w:val="18"/>
              </w:rPr>
            </w:pPr>
            <w:del w:id="666" w:author="David Mattie" w:date="2019-08-02T09:32:00Z">
              <w:r w:rsidDel="00D30961">
                <w:rPr>
                  <w:color w:val="000000"/>
                  <w:sz w:val="18"/>
                  <w:szCs w:val="18"/>
                </w:rPr>
                <w:delText>-0.16269043</w:delText>
              </w:r>
            </w:del>
          </w:p>
        </w:tc>
        <w:tc>
          <w:tcPr>
            <w:tcW w:w="1697" w:type="dxa"/>
          </w:tcPr>
          <w:p w14:paraId="6866C5BB" w14:textId="4F8CF1F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7" w:author="David Mattie" w:date="2019-08-02T09:32:00Z"/>
                <w:color w:val="000000"/>
                <w:sz w:val="18"/>
                <w:szCs w:val="18"/>
              </w:rPr>
            </w:pPr>
            <w:del w:id="668" w:author="David Mattie" w:date="2019-08-02T09:32:00Z">
              <w:r w:rsidDel="00D30961">
                <w:rPr>
                  <w:color w:val="000000"/>
                  <w:sz w:val="18"/>
                  <w:szCs w:val="18"/>
                </w:rPr>
                <w:delText>539</w:delText>
              </w:r>
            </w:del>
          </w:p>
        </w:tc>
      </w:tr>
      <w:tr w:rsidR="00932176" w:rsidDel="00D30961" w14:paraId="7C95BA8F" w14:textId="5D35B89C" w:rsidTr="00A72CEF">
        <w:trPr>
          <w:cnfStyle w:val="000000100000" w:firstRow="0" w:lastRow="0" w:firstColumn="0" w:lastColumn="0" w:oddVBand="0" w:evenVBand="0" w:oddHBand="1" w:evenHBand="0" w:firstRowFirstColumn="0" w:firstRowLastColumn="0" w:lastRowFirstColumn="0" w:lastRowLastColumn="0"/>
          <w:trHeight w:val="288"/>
          <w:del w:id="66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56010E" w14:textId="2C18344D" w:rsidR="00932176" w:rsidRPr="00A72CEF" w:rsidDel="00D30961" w:rsidRDefault="001D37B0">
            <w:pPr>
              <w:rPr>
                <w:del w:id="670" w:author="David Mattie" w:date="2019-08-02T09:32:00Z"/>
                <w:b w:val="0"/>
                <w:color w:val="000000"/>
                <w:sz w:val="18"/>
                <w:szCs w:val="18"/>
              </w:rPr>
            </w:pPr>
            <w:del w:id="671" w:author="David Mattie" w:date="2019-08-02T09:32:00Z">
              <w:r w:rsidRPr="00A72CEF" w:rsidDel="00D30961">
                <w:rPr>
                  <w:b w:val="0"/>
                  <w:color w:val="000000"/>
                  <w:sz w:val="18"/>
                  <w:szCs w:val="18"/>
                </w:rPr>
                <w:delText>Left-Inf-Lat-Vent</w:delText>
              </w:r>
            </w:del>
          </w:p>
        </w:tc>
        <w:tc>
          <w:tcPr>
            <w:tcW w:w="2455" w:type="dxa"/>
          </w:tcPr>
          <w:p w14:paraId="247365BB" w14:textId="5A35F2B5"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2" w:author="David Mattie" w:date="2019-08-02T09:32:00Z"/>
                <w:color w:val="000000"/>
                <w:sz w:val="18"/>
                <w:szCs w:val="18"/>
              </w:rPr>
            </w:pPr>
            <w:del w:id="673" w:author="David Mattie" w:date="2019-08-02T09:32:00Z">
              <w:r w:rsidDel="00D30961">
                <w:rPr>
                  <w:color w:val="000000"/>
                  <w:sz w:val="18"/>
                  <w:szCs w:val="18"/>
                </w:rPr>
                <w:delText>Left-Cerebellum-Cortex</w:delText>
              </w:r>
            </w:del>
          </w:p>
        </w:tc>
        <w:tc>
          <w:tcPr>
            <w:tcW w:w="816" w:type="dxa"/>
          </w:tcPr>
          <w:p w14:paraId="7A128322" w14:textId="219AC23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4" w:author="David Mattie" w:date="2019-08-02T09:32:00Z"/>
                <w:color w:val="000000"/>
                <w:sz w:val="18"/>
                <w:szCs w:val="18"/>
              </w:rPr>
            </w:pPr>
            <w:del w:id="675" w:author="David Mattie" w:date="2019-08-02T09:32:00Z">
              <w:r w:rsidDel="00D30961">
                <w:rPr>
                  <w:color w:val="000000"/>
                  <w:sz w:val="18"/>
                  <w:szCs w:val="18"/>
                </w:rPr>
                <w:delText>roi</w:delText>
              </w:r>
            </w:del>
          </w:p>
        </w:tc>
        <w:tc>
          <w:tcPr>
            <w:tcW w:w="1221" w:type="dxa"/>
          </w:tcPr>
          <w:p w14:paraId="333DA524" w14:textId="17DF0526"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6" w:author="David Mattie" w:date="2019-08-02T09:32:00Z"/>
                <w:color w:val="000000"/>
                <w:sz w:val="18"/>
                <w:szCs w:val="18"/>
              </w:rPr>
            </w:pPr>
            <w:del w:id="677" w:author="David Mattie" w:date="2019-08-02T09:32:00Z">
              <w:r w:rsidDel="00D30961">
                <w:rPr>
                  <w:color w:val="000000"/>
                  <w:sz w:val="18"/>
                  <w:szCs w:val="18"/>
                </w:rPr>
                <w:delText>-0.16269043</w:delText>
              </w:r>
            </w:del>
          </w:p>
        </w:tc>
        <w:tc>
          <w:tcPr>
            <w:tcW w:w="1697" w:type="dxa"/>
          </w:tcPr>
          <w:p w14:paraId="5EF51E3C" w14:textId="4CE08AB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8" w:author="David Mattie" w:date="2019-08-02T09:32:00Z"/>
                <w:color w:val="000000"/>
                <w:sz w:val="18"/>
                <w:szCs w:val="18"/>
              </w:rPr>
            </w:pPr>
            <w:del w:id="679" w:author="David Mattie" w:date="2019-08-02T09:32:00Z">
              <w:r w:rsidDel="00D30961">
                <w:rPr>
                  <w:color w:val="000000"/>
                  <w:sz w:val="18"/>
                  <w:szCs w:val="18"/>
                </w:rPr>
                <w:delText>539</w:delText>
              </w:r>
            </w:del>
          </w:p>
        </w:tc>
      </w:tr>
      <w:tr w:rsidR="00932176" w:rsidDel="00D30961" w14:paraId="3A840E33" w14:textId="054505B8" w:rsidTr="00A72CEF">
        <w:trPr>
          <w:trHeight w:val="288"/>
          <w:del w:id="68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230D31" w14:textId="4748A9B7" w:rsidR="00932176" w:rsidRPr="00A72CEF" w:rsidDel="00D30961" w:rsidRDefault="001D37B0">
            <w:pPr>
              <w:rPr>
                <w:del w:id="681" w:author="David Mattie" w:date="2019-08-02T09:32:00Z"/>
                <w:b w:val="0"/>
                <w:color w:val="000000"/>
                <w:sz w:val="18"/>
                <w:szCs w:val="18"/>
              </w:rPr>
            </w:pPr>
            <w:del w:id="682" w:author="David Mattie" w:date="2019-08-02T09:32:00Z">
              <w:r w:rsidRPr="00A72CEF" w:rsidDel="00D30961">
                <w:rPr>
                  <w:b w:val="0"/>
                  <w:color w:val="000000"/>
                  <w:sz w:val="18"/>
                  <w:szCs w:val="18"/>
                </w:rPr>
                <w:delText>Left-Lateral-Ventricle</w:delText>
              </w:r>
            </w:del>
          </w:p>
        </w:tc>
        <w:tc>
          <w:tcPr>
            <w:tcW w:w="2455" w:type="dxa"/>
          </w:tcPr>
          <w:p w14:paraId="36BDD36A" w14:textId="265AC13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3" w:author="David Mattie" w:date="2019-08-02T09:32:00Z"/>
                <w:color w:val="000000"/>
                <w:sz w:val="18"/>
                <w:szCs w:val="18"/>
              </w:rPr>
            </w:pPr>
            <w:del w:id="684" w:author="David Mattie" w:date="2019-08-02T09:32:00Z">
              <w:r w:rsidDel="00D30961">
                <w:rPr>
                  <w:color w:val="000000"/>
                  <w:sz w:val="18"/>
                  <w:szCs w:val="18"/>
                </w:rPr>
                <w:delText>wm-rh-insula</w:delText>
              </w:r>
            </w:del>
          </w:p>
        </w:tc>
        <w:tc>
          <w:tcPr>
            <w:tcW w:w="816" w:type="dxa"/>
          </w:tcPr>
          <w:p w14:paraId="2B644F58" w14:textId="054D59A9"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5" w:author="David Mattie" w:date="2019-08-02T09:32:00Z"/>
                <w:color w:val="000000"/>
                <w:sz w:val="18"/>
                <w:szCs w:val="18"/>
              </w:rPr>
            </w:pPr>
            <w:del w:id="686" w:author="David Mattie" w:date="2019-08-02T09:32:00Z">
              <w:r w:rsidDel="00D30961">
                <w:rPr>
                  <w:color w:val="000000"/>
                  <w:sz w:val="18"/>
                  <w:szCs w:val="18"/>
                </w:rPr>
                <w:delText>roi</w:delText>
              </w:r>
            </w:del>
          </w:p>
        </w:tc>
        <w:tc>
          <w:tcPr>
            <w:tcW w:w="1221" w:type="dxa"/>
          </w:tcPr>
          <w:p w14:paraId="4244A189" w14:textId="4AA847C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7" w:author="David Mattie" w:date="2019-08-02T09:32:00Z"/>
                <w:color w:val="000000"/>
                <w:sz w:val="18"/>
                <w:szCs w:val="18"/>
              </w:rPr>
            </w:pPr>
            <w:del w:id="688" w:author="David Mattie" w:date="2019-08-02T09:32:00Z">
              <w:r w:rsidDel="00D30961">
                <w:rPr>
                  <w:color w:val="000000"/>
                  <w:sz w:val="18"/>
                  <w:szCs w:val="18"/>
                </w:rPr>
                <w:delText>-0.16269043</w:delText>
              </w:r>
            </w:del>
          </w:p>
        </w:tc>
        <w:tc>
          <w:tcPr>
            <w:tcW w:w="1697" w:type="dxa"/>
          </w:tcPr>
          <w:p w14:paraId="5DF5D1F2" w14:textId="22B4985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9" w:author="David Mattie" w:date="2019-08-02T09:32:00Z"/>
                <w:color w:val="000000"/>
                <w:sz w:val="18"/>
                <w:szCs w:val="18"/>
              </w:rPr>
            </w:pPr>
            <w:del w:id="690" w:author="David Mattie" w:date="2019-08-02T09:32:00Z">
              <w:r w:rsidDel="00D30961">
                <w:rPr>
                  <w:color w:val="000000"/>
                  <w:sz w:val="18"/>
                  <w:szCs w:val="18"/>
                </w:rPr>
                <w:delText>539</w:delText>
              </w:r>
            </w:del>
          </w:p>
        </w:tc>
      </w:tr>
      <w:tr w:rsidR="00932176" w:rsidDel="00D30961" w14:paraId="2EC0BC67" w14:textId="1E807F41" w:rsidTr="00A72CEF">
        <w:trPr>
          <w:cnfStyle w:val="000000100000" w:firstRow="0" w:lastRow="0" w:firstColumn="0" w:lastColumn="0" w:oddVBand="0" w:evenVBand="0" w:oddHBand="1" w:evenHBand="0" w:firstRowFirstColumn="0" w:firstRowLastColumn="0" w:lastRowFirstColumn="0" w:lastRowLastColumn="0"/>
          <w:trHeight w:val="288"/>
          <w:del w:id="69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72199D5" w14:textId="46A44F17" w:rsidR="00932176" w:rsidRPr="00A72CEF" w:rsidDel="00D30961" w:rsidRDefault="001D37B0">
            <w:pPr>
              <w:rPr>
                <w:del w:id="692" w:author="David Mattie" w:date="2019-08-02T09:32:00Z"/>
                <w:b w:val="0"/>
                <w:color w:val="000000"/>
                <w:sz w:val="18"/>
                <w:szCs w:val="18"/>
              </w:rPr>
            </w:pPr>
            <w:del w:id="693" w:author="David Mattie" w:date="2019-08-02T09:32:00Z">
              <w:r w:rsidRPr="00A72CEF" w:rsidDel="00D30961">
                <w:rPr>
                  <w:b w:val="0"/>
                  <w:color w:val="000000"/>
                  <w:sz w:val="18"/>
                  <w:szCs w:val="18"/>
                </w:rPr>
                <w:delText>Left-Lateral-Ventricle</w:delText>
              </w:r>
            </w:del>
          </w:p>
        </w:tc>
        <w:tc>
          <w:tcPr>
            <w:tcW w:w="2455" w:type="dxa"/>
          </w:tcPr>
          <w:p w14:paraId="5F178261" w14:textId="10D69BC3"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4" w:author="David Mattie" w:date="2019-08-02T09:32:00Z"/>
                <w:color w:val="000000"/>
                <w:sz w:val="18"/>
                <w:szCs w:val="18"/>
              </w:rPr>
            </w:pPr>
            <w:del w:id="695" w:author="David Mattie" w:date="2019-08-02T09:32:00Z">
              <w:r w:rsidDel="00D30961">
                <w:rPr>
                  <w:color w:val="000000"/>
                  <w:sz w:val="18"/>
                  <w:szCs w:val="18"/>
                </w:rPr>
                <w:delText>wm-rh-pericalcarine</w:delText>
              </w:r>
            </w:del>
          </w:p>
        </w:tc>
        <w:tc>
          <w:tcPr>
            <w:tcW w:w="816" w:type="dxa"/>
          </w:tcPr>
          <w:p w14:paraId="23F1A2C6" w14:textId="0297A997"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6" w:author="David Mattie" w:date="2019-08-02T09:32:00Z"/>
                <w:color w:val="000000"/>
                <w:sz w:val="18"/>
                <w:szCs w:val="18"/>
              </w:rPr>
            </w:pPr>
            <w:del w:id="697" w:author="David Mattie" w:date="2019-08-02T09:32:00Z">
              <w:r w:rsidDel="00D30961">
                <w:rPr>
                  <w:color w:val="000000"/>
                  <w:sz w:val="18"/>
                  <w:szCs w:val="18"/>
                </w:rPr>
                <w:delText>roi</w:delText>
              </w:r>
            </w:del>
          </w:p>
        </w:tc>
        <w:tc>
          <w:tcPr>
            <w:tcW w:w="1221" w:type="dxa"/>
          </w:tcPr>
          <w:p w14:paraId="07FE501D" w14:textId="4D0EE5C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98" w:author="David Mattie" w:date="2019-08-02T09:32:00Z"/>
                <w:color w:val="000000"/>
                <w:sz w:val="18"/>
                <w:szCs w:val="18"/>
              </w:rPr>
            </w:pPr>
            <w:del w:id="699" w:author="David Mattie" w:date="2019-08-02T09:32:00Z">
              <w:r w:rsidDel="00D30961">
                <w:rPr>
                  <w:color w:val="000000"/>
                  <w:sz w:val="18"/>
                  <w:szCs w:val="18"/>
                </w:rPr>
                <w:delText>-0.16269043</w:delText>
              </w:r>
            </w:del>
          </w:p>
        </w:tc>
        <w:tc>
          <w:tcPr>
            <w:tcW w:w="1697" w:type="dxa"/>
          </w:tcPr>
          <w:p w14:paraId="42541544" w14:textId="0400671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700" w:author="David Mattie" w:date="2019-08-02T09:32:00Z"/>
                <w:color w:val="000000"/>
                <w:sz w:val="18"/>
                <w:szCs w:val="18"/>
              </w:rPr>
            </w:pPr>
            <w:del w:id="701" w:author="David Mattie" w:date="2019-08-02T09:32:00Z">
              <w:r w:rsidDel="00D30961">
                <w:rPr>
                  <w:color w:val="000000"/>
                  <w:sz w:val="18"/>
                  <w:szCs w:val="18"/>
                </w:rPr>
                <w:delText>539</w:delText>
              </w:r>
            </w:del>
          </w:p>
        </w:tc>
      </w:tr>
      <w:tr w:rsidR="00932176" w:rsidDel="00D30961" w14:paraId="58789B92" w14:textId="3DD040D7" w:rsidTr="00A72CEF">
        <w:trPr>
          <w:trHeight w:val="288"/>
          <w:del w:id="70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3088812" w14:textId="5D0DB533" w:rsidR="00932176" w:rsidRPr="00A72CEF" w:rsidDel="00D30961" w:rsidRDefault="001D37B0">
            <w:pPr>
              <w:rPr>
                <w:del w:id="703" w:author="David Mattie" w:date="2019-08-02T09:32:00Z"/>
                <w:b w:val="0"/>
                <w:color w:val="000000"/>
                <w:sz w:val="18"/>
                <w:szCs w:val="18"/>
              </w:rPr>
            </w:pPr>
            <w:del w:id="704" w:author="David Mattie" w:date="2019-08-02T09:32:00Z">
              <w:r w:rsidRPr="00A72CEF" w:rsidDel="00D30961">
                <w:rPr>
                  <w:b w:val="0"/>
                  <w:color w:val="000000"/>
                  <w:sz w:val="18"/>
                  <w:szCs w:val="18"/>
                </w:rPr>
                <w:delText>Left-Inf-Lat-Vent</w:delText>
              </w:r>
            </w:del>
          </w:p>
        </w:tc>
        <w:tc>
          <w:tcPr>
            <w:tcW w:w="2455" w:type="dxa"/>
          </w:tcPr>
          <w:p w14:paraId="6958ED68" w14:textId="3A1437BD"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5" w:author="David Mattie" w:date="2019-08-02T09:32:00Z"/>
                <w:color w:val="000000"/>
                <w:sz w:val="18"/>
                <w:szCs w:val="18"/>
              </w:rPr>
            </w:pPr>
            <w:del w:id="706" w:author="David Mattie" w:date="2019-08-02T09:32:00Z">
              <w:r w:rsidDel="00D30961">
                <w:rPr>
                  <w:color w:val="000000"/>
                  <w:sz w:val="18"/>
                  <w:szCs w:val="18"/>
                </w:rPr>
                <w:delText>Left-Caudate</w:delText>
              </w:r>
            </w:del>
          </w:p>
        </w:tc>
        <w:tc>
          <w:tcPr>
            <w:tcW w:w="816" w:type="dxa"/>
          </w:tcPr>
          <w:p w14:paraId="1398AAF1" w14:textId="228D8867"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7" w:author="David Mattie" w:date="2019-08-02T09:32:00Z"/>
                <w:color w:val="000000"/>
                <w:sz w:val="18"/>
                <w:szCs w:val="18"/>
              </w:rPr>
            </w:pPr>
            <w:del w:id="708" w:author="David Mattie" w:date="2019-08-02T09:32:00Z">
              <w:r w:rsidDel="00D30961">
                <w:rPr>
                  <w:color w:val="000000"/>
                  <w:sz w:val="18"/>
                  <w:szCs w:val="18"/>
                </w:rPr>
                <w:delText>roi</w:delText>
              </w:r>
            </w:del>
          </w:p>
        </w:tc>
        <w:tc>
          <w:tcPr>
            <w:tcW w:w="1221" w:type="dxa"/>
          </w:tcPr>
          <w:p w14:paraId="62E29233" w14:textId="3982334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09" w:author="David Mattie" w:date="2019-08-02T09:32:00Z"/>
                <w:color w:val="000000"/>
                <w:sz w:val="18"/>
                <w:szCs w:val="18"/>
              </w:rPr>
            </w:pPr>
            <w:del w:id="710" w:author="David Mattie" w:date="2019-08-02T09:32:00Z">
              <w:r w:rsidDel="00D30961">
                <w:rPr>
                  <w:color w:val="000000"/>
                  <w:sz w:val="18"/>
                  <w:szCs w:val="18"/>
                </w:rPr>
                <w:delText>-0.16269043</w:delText>
              </w:r>
            </w:del>
          </w:p>
        </w:tc>
        <w:tc>
          <w:tcPr>
            <w:tcW w:w="1697" w:type="dxa"/>
          </w:tcPr>
          <w:p w14:paraId="290FA6A4" w14:textId="3F8A75A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11" w:author="David Mattie" w:date="2019-08-02T09:32:00Z"/>
                <w:color w:val="000000"/>
                <w:sz w:val="18"/>
                <w:szCs w:val="18"/>
              </w:rPr>
            </w:pPr>
            <w:del w:id="712" w:author="David Mattie" w:date="2019-08-02T09:32:00Z">
              <w:r w:rsidDel="00D30961">
                <w:rPr>
                  <w:color w:val="000000"/>
                  <w:sz w:val="18"/>
                  <w:szCs w:val="18"/>
                </w:rPr>
                <w:delText>539</w:delText>
              </w:r>
            </w:del>
          </w:p>
        </w:tc>
      </w:tr>
    </w:tbl>
    <w:p w14:paraId="25F52082" w14:textId="79544248" w:rsidR="00932176" w:rsidDel="00D30961" w:rsidRDefault="00932176">
      <w:pPr>
        <w:pStyle w:val="BodyFirst"/>
        <w:rPr>
          <w:del w:id="713" w:author="David Mattie" w:date="2019-08-02T09:32:00Z"/>
        </w:rPr>
      </w:pPr>
    </w:p>
    <w:p w14:paraId="47ECE75B" w14:textId="307FBD9E" w:rsidR="00A72CEF" w:rsidDel="00D30961" w:rsidRDefault="00A72CEF" w:rsidP="00A72CEF">
      <w:pPr>
        <w:pStyle w:val="Heading5"/>
        <w:rPr>
          <w:del w:id="714" w:author="David Mattie" w:date="2019-08-02T09:32:00Z"/>
        </w:rPr>
      </w:pPr>
      <w:del w:id="715" w:author="David Mattie" w:date="2019-08-02T09:32:00Z">
        <w:r w:rsidDel="00D30961">
          <w:delText>Findings</w:delText>
        </w:r>
      </w:del>
    </w:p>
    <w:p w14:paraId="66745683" w14:textId="2F9A1ACF" w:rsidR="00A72CEF" w:rsidDel="00D30961" w:rsidRDefault="00A72CEF">
      <w:pPr>
        <w:pStyle w:val="BodyFirst"/>
        <w:rPr>
          <w:del w:id="716" w:author="David Mattie" w:date="2019-08-02T09:32:00Z"/>
        </w:rPr>
      </w:pPr>
    </w:p>
    <w:p w14:paraId="1827D23C" w14:textId="7D0D9FF6" w:rsidR="00932176" w:rsidDel="00D30961" w:rsidRDefault="00A72CEF">
      <w:pPr>
        <w:pStyle w:val="BodyFirst"/>
        <w:rPr>
          <w:del w:id="717" w:author="David Mattie" w:date="2019-08-02T09:32:00Z"/>
        </w:rPr>
      </w:pPr>
      <w:del w:id="718" w:author="David Mattie" w:date="2019-08-02T09:32:00Z">
        <w:r w:rsidRPr="00A72CEF" w:rsidDel="00D30961">
          <w:rPr>
            <w:highlight w:val="yellow"/>
          </w:rPr>
          <w:delText xml:space="preserve">[[TODO There is a bug </w:delText>
        </w:r>
        <w:r w:rsidDel="00D30961">
          <w:rPr>
            <w:highlight w:val="yellow"/>
          </w:rPr>
          <w:delText>in this viz</w:delText>
        </w:r>
        <w:r w:rsidRPr="00A72CEF" w:rsidDel="00D30961">
          <w:rPr>
            <w:highlight w:val="yellow"/>
          </w:rPr>
          <w:delText>]</w:delText>
        </w:r>
      </w:del>
    </w:p>
    <w:p w14:paraId="4AB8F7D3" w14:textId="1ED3B2BF" w:rsidR="00A72CEF" w:rsidDel="00655ED4" w:rsidRDefault="00A72CEF" w:rsidP="00655ED4">
      <w:pPr>
        <w:pStyle w:val="Body"/>
        <w:keepNext/>
        <w:ind w:firstLine="0"/>
        <w:rPr>
          <w:del w:id="719" w:author="David Mattie" w:date="2019-08-02T09:32:00Z"/>
        </w:rPr>
        <w:pPrChange w:id="720" w:author="David Mattie" w:date="2019-08-02T09:32:00Z">
          <w:pPr>
            <w:pStyle w:val="Body"/>
            <w:keepNext/>
            <w:ind w:firstLine="0"/>
          </w:pPr>
        </w:pPrChange>
      </w:pPr>
      <w:del w:id="721" w:author="David Mattie" w:date="2019-08-02T09:32:00Z">
        <w:r w:rsidDel="00655ED4">
          <w:rPr>
            <w:noProof/>
          </w:rPr>
          <w:drawing>
            <wp:inline distT="0" distB="0" distL="0" distR="0" wp14:anchorId="30E0B060" wp14:editId="4D8A420B">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del>
    </w:p>
    <w:p w14:paraId="3508440D" w14:textId="3221AA33" w:rsidR="00A72CEF" w:rsidRPr="00A72CEF" w:rsidDel="00D30961" w:rsidRDefault="00A72CEF" w:rsidP="00655ED4">
      <w:pPr>
        <w:pStyle w:val="Body"/>
        <w:keepNext/>
        <w:ind w:firstLine="0"/>
        <w:rPr>
          <w:del w:id="722" w:author="David Mattie" w:date="2019-08-02T09:32:00Z"/>
        </w:rPr>
        <w:pPrChange w:id="723" w:author="David Mattie" w:date="2019-08-02T09:32:00Z">
          <w:pPr>
            <w:pStyle w:val="Caption"/>
            <w:jc w:val="both"/>
          </w:pPr>
        </w:pPrChange>
      </w:pPr>
      <w:del w:id="724" w:author="David Mattie" w:date="2019-08-02T09:32:00Z">
        <w:r w:rsidDel="00655ED4">
          <w:delText xml:space="preserve">Figure </w:delText>
        </w:r>
        <w:r w:rsidR="00E32EA6" w:rsidDel="00655ED4">
          <w:rPr>
            <w:noProof/>
          </w:rPr>
          <w:fldChar w:fldCharType="begin"/>
        </w:r>
        <w:r w:rsidR="00E32EA6" w:rsidDel="00655ED4">
          <w:rPr>
            <w:noProof/>
          </w:rPr>
          <w:delInstrText xml:space="preserve"> SEQ Figure \* ARABIC </w:delInstrText>
        </w:r>
        <w:r w:rsidR="00E32EA6" w:rsidDel="00655ED4">
          <w:rPr>
            <w:noProof/>
          </w:rPr>
          <w:fldChar w:fldCharType="separate"/>
        </w:r>
      </w:del>
      <w:del w:id="725" w:author="David Mattie" w:date="2019-08-01T18:20:00Z">
        <w:r w:rsidDel="00E7462C">
          <w:rPr>
            <w:noProof/>
          </w:rPr>
          <w:delText>20</w:delText>
        </w:r>
      </w:del>
      <w:del w:id="726" w:author="David Mattie" w:date="2019-08-02T09:32:00Z">
        <w:r w:rsidR="00E32EA6" w:rsidDel="00655ED4">
          <w:rPr>
            <w:noProof/>
          </w:rPr>
          <w:fldChar w:fldCharType="end"/>
        </w:r>
        <w:r w:rsidDel="00655ED4">
          <w:delText xml:space="preserve"> - NumTracts </w:delText>
        </w:r>
        <w:r w:rsidRPr="00515FFA" w:rsidDel="00655ED4">
          <w:delText>Asymmetry Index effect size per measure</w:delText>
        </w:r>
      </w:del>
    </w:p>
    <w:p w14:paraId="19277DDE" w14:textId="7A0ACEC5" w:rsidR="00932176" w:rsidDel="00D30961" w:rsidRDefault="00932176" w:rsidP="00D30961">
      <w:pPr>
        <w:pStyle w:val="Body"/>
        <w:keepNext/>
        <w:ind w:firstLine="0"/>
        <w:rPr>
          <w:del w:id="727" w:author="David Mattie" w:date="2019-08-02T09:32:00Z"/>
        </w:rPr>
        <w:pPrChange w:id="728" w:author="David Mattie" w:date="2019-08-02T09:32:00Z">
          <w:pPr>
            <w:pStyle w:val="Body"/>
          </w:pPr>
        </w:pPrChange>
      </w:pPr>
    </w:p>
    <w:p w14:paraId="1B146AA5" w14:textId="77777777" w:rsidR="00932176" w:rsidRPr="00A72CEF" w:rsidRDefault="001D37B0" w:rsidP="00A72CEF">
      <w:pPr>
        <w:pStyle w:val="Heading4"/>
        <w:numPr>
          <w:ilvl w:val="3"/>
          <w:numId w:val="2"/>
        </w:numPr>
        <w:rPr>
          <w:rStyle w:val="Strong"/>
          <w:b w:val="0"/>
          <w:bCs/>
        </w:rPr>
      </w:pPr>
      <w:bookmarkStart w:id="729" w:name="_Toc15248772"/>
      <w:r>
        <w:t>Lines to Render – Asymmetry Index</w:t>
      </w:r>
      <w:bookmarkEnd w:id="729"/>
    </w:p>
    <w:p w14:paraId="794BE9DF" w14:textId="2DA7FABD"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30" w:author="David Mattie" w:date="2019-08-02T09:01:00Z">
        <w:r w:rsidR="004F4ED2">
          <w:rPr>
            <w:noProof/>
          </w:rPr>
          <w:t>12</w:t>
        </w:r>
      </w:ins>
      <w:del w:id="731"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Default="00A72CEF" w:rsidP="004151FF">
      <w:pPr>
        <w:pStyle w:val="Heading5"/>
        <w:rPr>
          <w:rStyle w:val="Strong"/>
          <w:b w:val="0"/>
        </w:rPr>
      </w:pPr>
      <w:r>
        <w:rPr>
          <w:rStyle w:val="Strong"/>
          <w:b w:val="0"/>
        </w:rPr>
        <w:t>F</w:t>
      </w:r>
      <w:r w:rsidR="001D37B0">
        <w:rPr>
          <w:rStyle w:val="Strong"/>
          <w:b w:val="0"/>
        </w:rPr>
        <w:t>indings</w:t>
      </w:r>
    </w:p>
    <w:p w14:paraId="1D7FDABA" w14:textId="77777777" w:rsidR="00A72CEF" w:rsidRDefault="00A72CEF" w:rsidP="00A72CEF"/>
    <w:p w14:paraId="4CF6CBB7" w14:textId="06CC6CBA" w:rsidR="00A72CEF" w:rsidDel="00D30961" w:rsidRDefault="00D30961" w:rsidP="00D30961">
      <w:pPr>
        <w:spacing w:line="480" w:lineRule="auto"/>
        <w:rPr>
          <w:del w:id="732" w:author="David Mattie" w:date="2019-08-02T09:33:00Z"/>
        </w:rPr>
        <w:pPrChange w:id="733" w:author="David Mattie" w:date="2019-08-02T09:34:00Z">
          <w:pPr/>
        </w:pPrChange>
      </w:pPr>
      <w:ins w:id="734" w:author="David Mattie" w:date="2019-08-02T09:33:00Z">
        <w:r w:rsidRPr="00821082">
          <w:t xml:space="preserve">This </w:t>
        </w:r>
        <w:r>
          <w:t>is a</w:t>
        </w:r>
        <w:r w:rsidRPr="00821082">
          <w:t xml:space="preserve"> 3</w:t>
        </w:r>
        <w:r>
          <w:t>D</w:t>
        </w:r>
        <w:r w:rsidRPr="00821082">
          <w:t xml:space="preserve"> image rendering measure representing the</w:t>
        </w:r>
        <w:r>
          <w:t xml:space="preserve"> hemispheric asymmetry in the</w:t>
        </w:r>
        <w:r w:rsidRPr="00821082">
          <w:t xml:space="preserve"> glyphs or strokes used to draw the fiber tract visually.  This measure is included to support future assessment.</w:t>
        </w:r>
      </w:ins>
      <w:del w:id="735" w:author="David Mattie" w:date="2019-08-02T09:33:00Z">
        <w:r w:rsidR="00A72CEF" w:rsidDel="00D30961">
          <w:delText>Lorem ipsum</w:delText>
        </w:r>
      </w:del>
    </w:p>
    <w:p w14:paraId="32F20386" w14:textId="77777777" w:rsidR="00A72CEF" w:rsidRPr="00A72CEF" w:rsidRDefault="00A72CEF" w:rsidP="00D30961">
      <w:pPr>
        <w:spacing w:line="480" w:lineRule="auto"/>
        <w:pPrChange w:id="736" w:author="David Mattie" w:date="2019-08-02T09:34:00Z">
          <w:pPr/>
        </w:pPrChange>
      </w:pPr>
    </w:p>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2F5A5C91" w:rsidR="00932176" w:rsidRDefault="001D37B0" w:rsidP="00A72CEF">
      <w:pPr>
        <w:pStyle w:val="Caption"/>
        <w:jc w:val="center"/>
      </w:pPr>
      <w:r>
        <w:t xml:space="preserve">Figure </w:t>
      </w:r>
      <w:r>
        <w:fldChar w:fldCharType="begin"/>
      </w:r>
      <w:r>
        <w:instrText>SEQ Figure \* ARABIC</w:instrText>
      </w:r>
      <w:r>
        <w:fldChar w:fldCharType="separate"/>
      </w:r>
      <w:ins w:id="737" w:author="David Mattie" w:date="2019-08-02T09:04:00Z">
        <w:r w:rsidR="004F4ED2">
          <w:rPr>
            <w:noProof/>
          </w:rPr>
          <w:t>26</w:t>
        </w:r>
      </w:ins>
      <w:del w:id="738"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739" w:name="_Toc15248773"/>
      <w:r>
        <w:rPr>
          <w:rStyle w:val="Strong"/>
          <w:b w:val="0"/>
        </w:rPr>
        <w:t>Tracts to Render – Asymmetry Index</w:t>
      </w:r>
      <w:bookmarkEnd w:id="739"/>
    </w:p>
    <w:p w14:paraId="6978D429" w14:textId="5853D8D6"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40" w:author="David Mattie" w:date="2019-08-02T09:01:00Z">
        <w:r w:rsidR="004F4ED2">
          <w:rPr>
            <w:noProof/>
          </w:rPr>
          <w:t>13</w:t>
        </w:r>
      </w:ins>
      <w:del w:id="741"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Default="00A72CEF" w:rsidP="00A72CEF">
      <w:pPr>
        <w:pStyle w:val="Heading5"/>
        <w:rPr>
          <w:rStyle w:val="Strong"/>
        </w:rPr>
      </w:pPr>
      <w:r>
        <w:rPr>
          <w:rStyle w:val="Strong"/>
        </w:rPr>
        <w:t>Findings</w:t>
      </w:r>
    </w:p>
    <w:p w14:paraId="32CDE413" w14:textId="4E77C9F6" w:rsidR="00A72CEF" w:rsidRDefault="00A72CEF" w:rsidP="00D30961">
      <w:pPr>
        <w:spacing w:line="480" w:lineRule="auto"/>
        <w:ind w:firstLine="720"/>
        <w:rPr>
          <w:ins w:id="742" w:author="David Mattie" w:date="2019-08-02T09:39:00Z"/>
          <w:rStyle w:val="Strong"/>
          <w:b w:val="0"/>
        </w:rPr>
        <w:pPrChange w:id="743" w:author="David Mattie" w:date="2019-08-02T09:39:00Z">
          <w:pPr/>
        </w:pPrChange>
      </w:pPr>
      <w:del w:id="744" w:author="David Mattie" w:date="2019-08-02T09:38:00Z">
        <w:r w:rsidRPr="00A72CEF" w:rsidDel="00D30961">
          <w:rPr>
            <w:rStyle w:val="Strong"/>
            <w:b w:val="0"/>
          </w:rPr>
          <w:delText>Lorem ipsum</w:delText>
        </w:r>
      </w:del>
      <w:ins w:id="745" w:author="David Mattie" w:date="2019-08-02T09:38:00Z">
        <w:r w:rsidR="00D30961">
          <w:rPr>
            <w:rStyle w:val="Strong"/>
            <w:b w:val="0"/>
          </w:rPr>
          <w:t xml:space="preserve">Overall, there is </w:t>
        </w:r>
      </w:ins>
      <w:ins w:id="746" w:author="David Mattie" w:date="2019-08-02T09:39:00Z">
        <w:r w:rsidR="00D30961">
          <w:rPr>
            <w:rStyle w:val="Strong"/>
            <w:b w:val="0"/>
          </w:rPr>
          <w:t>negligible</w:t>
        </w:r>
      </w:ins>
      <w:ins w:id="747" w:author="David Mattie" w:date="2019-08-02T09:38:00Z">
        <w:r w:rsidR="00D30961">
          <w:rPr>
            <w:rStyle w:val="Strong"/>
            <w:b w:val="0"/>
          </w:rPr>
          <w:t xml:space="preserve"> gender difference in hemispheric asymmetry </w:t>
        </w:r>
      </w:ins>
      <w:ins w:id="748" w:author="David Mattie" w:date="2019-08-02T09:39:00Z">
        <w:r w:rsidR="00D30961">
          <w:rPr>
            <w:rStyle w:val="Strong"/>
            <w:b w:val="0"/>
          </w:rPr>
          <w:t>for tracts found in patient visits where more than 80% of patients had measurable data.  The mean effect size was 0.002</w:t>
        </w:r>
      </w:ins>
      <w:ins w:id="749" w:author="David Mattie" w:date="2019-08-02T09:40:00Z">
        <w:r w:rsidR="00D30961">
          <w:rPr>
            <w:rStyle w:val="Strong"/>
            <w:b w:val="0"/>
          </w:rPr>
          <w:t xml:space="preserve"> with standard deviation of 0.095.  The largest difference was found  in boys</w:t>
        </w:r>
      </w:ins>
      <w:ins w:id="750" w:author="David Mattie" w:date="2019-08-02T09:42:00Z">
        <w:r w:rsidR="00D85FBA">
          <w:rPr>
            <w:rStyle w:val="Strong"/>
            <w:b w:val="0"/>
          </w:rPr>
          <w:t xml:space="preserve"> </w:t>
        </w:r>
      </w:ins>
      <w:ins w:id="751" w:author="David Mattie" w:date="2019-08-02T09:43:00Z">
        <w:r w:rsidR="00D85FBA">
          <w:rPr>
            <w:rStyle w:val="Strong"/>
            <w:b w:val="0"/>
          </w:rPr>
          <w:t>in</w:t>
        </w:r>
      </w:ins>
      <w:ins w:id="752" w:author="David Mattie" w:date="2019-08-02T09:42:00Z">
        <w:r w:rsidR="00D85FBA">
          <w:rPr>
            <w:rStyle w:val="Strong"/>
            <w:b w:val="0"/>
          </w:rPr>
          <w:t xml:space="preserve"> the tracts between the right caudate and</w:t>
        </w:r>
      </w:ins>
      <w:ins w:id="753" w:author="David Mattie" w:date="2019-08-02T09:43:00Z">
        <w:r w:rsidR="00D85FBA">
          <w:rPr>
            <w:rStyle w:val="Strong"/>
            <w:b w:val="0"/>
          </w:rPr>
          <w:t xml:space="preserve"> the right lateral orbitofrontal cortex.</w:t>
        </w:r>
      </w:ins>
    </w:p>
    <w:p w14:paraId="4054A00D" w14:textId="77777777" w:rsidR="00D30961" w:rsidRDefault="00D30961" w:rsidP="00D30961">
      <w:pPr>
        <w:spacing w:line="480" w:lineRule="auto"/>
        <w:ind w:firstLine="720"/>
        <w:rPr>
          <w:rStyle w:val="Strong"/>
          <w:b w:val="0"/>
        </w:rPr>
        <w:pPrChange w:id="754" w:author="David Mattie" w:date="2019-08-02T09:39:00Z">
          <w:pPr/>
        </w:pPrChange>
      </w:pP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lastRenderedPageBreak/>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50F67D0B"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55" w:author="David Mattie" w:date="2019-08-02T09:04:00Z">
        <w:r w:rsidR="004F4ED2">
          <w:rPr>
            <w:b w:val="0"/>
            <w:noProof/>
          </w:rPr>
          <w:t>27</w:t>
        </w:r>
      </w:ins>
      <w:del w:id="756"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w:t>
      </w:r>
      <w:del w:id="757" w:author="David Mattie" w:date="2019-08-02T09:44:00Z">
        <w:r w:rsidRPr="00A72CEF" w:rsidDel="00D85FBA">
          <w:rPr>
            <w:b w:val="0"/>
            <w:noProof/>
          </w:rPr>
          <w:delText>E</w:delText>
        </w:r>
      </w:del>
      <w:ins w:id="758" w:author="David Mattie" w:date="2019-08-02T09:44:00Z">
        <w:r w:rsidR="00D85FBA">
          <w:rPr>
            <w:b w:val="0"/>
            <w:noProof/>
          </w:rPr>
          <w:t>e</w:t>
        </w:r>
      </w:ins>
      <w:r w:rsidRPr="00A72CEF">
        <w:rPr>
          <w:b w:val="0"/>
          <w:noProof/>
        </w:rPr>
        <w:t xml:space="preserve">ffect </w:t>
      </w:r>
      <w:ins w:id="759" w:author="David Mattie" w:date="2019-08-02T09:44:00Z">
        <w:r w:rsidR="00D85FBA">
          <w:rPr>
            <w:b w:val="0"/>
            <w:noProof/>
          </w:rPr>
          <w:t>s</w:t>
        </w:r>
      </w:ins>
      <w:del w:id="760" w:author="David Mattie" w:date="2019-08-02T09:44:00Z">
        <w:r w:rsidRPr="00A72CEF" w:rsidDel="00D85FBA">
          <w:rPr>
            <w:b w:val="0"/>
            <w:noProof/>
          </w:rPr>
          <w:delText>S</w:delText>
        </w:r>
      </w:del>
      <w:r w:rsidRPr="00A72CEF">
        <w:rPr>
          <w:b w:val="0"/>
          <w:noProof/>
        </w:rPr>
        <w:t xml:space="preserve">ize </w:t>
      </w:r>
      <w:del w:id="761" w:author="David Mattie" w:date="2019-08-02T09:44:00Z">
        <w:r w:rsidRPr="00A72CEF" w:rsidDel="00D85FBA">
          <w:rPr>
            <w:b w:val="0"/>
            <w:noProof/>
          </w:rPr>
          <w:delText>P</w:delText>
        </w:r>
      </w:del>
      <w:ins w:id="762" w:author="David Mattie" w:date="2019-08-02T09:44:00Z">
        <w:r w:rsidR="00D85FBA">
          <w:rPr>
            <w:b w:val="0"/>
            <w:noProof/>
          </w:rPr>
          <w:t>p</w:t>
        </w:r>
      </w:ins>
      <w:r w:rsidRPr="00A72CEF">
        <w:rPr>
          <w:b w:val="0"/>
          <w:noProof/>
        </w:rPr>
        <w:t xml:space="preserve">er </w:t>
      </w:r>
      <w:del w:id="763" w:author="David Mattie" w:date="2019-08-02T09:44:00Z">
        <w:r w:rsidRPr="00A72CEF" w:rsidDel="00D85FBA">
          <w:rPr>
            <w:b w:val="0"/>
            <w:noProof/>
          </w:rPr>
          <w:delText>M</w:delText>
        </w:r>
      </w:del>
      <w:ins w:id="764" w:author="David Mattie" w:date="2019-08-02T09:44:00Z">
        <w:r w:rsidR="00D85FBA">
          <w:rPr>
            <w:b w:val="0"/>
            <w:noProof/>
          </w:rPr>
          <w:t>m</w:t>
        </w:r>
      </w:ins>
      <w:r w:rsidRPr="00A72CEF">
        <w:rPr>
          <w:b w:val="0"/>
          <w:noProof/>
        </w:rPr>
        <w:t>easure</w:t>
      </w:r>
    </w:p>
    <w:p w14:paraId="7ED361EB" w14:textId="77777777" w:rsidR="00D85FBA" w:rsidRDefault="00D85FBA">
      <w:pPr>
        <w:pStyle w:val="Heading4"/>
        <w:numPr>
          <w:ilvl w:val="3"/>
          <w:numId w:val="2"/>
        </w:numPr>
        <w:rPr>
          <w:ins w:id="765" w:author="David Mattie" w:date="2019-08-02T09:44:00Z"/>
          <w:rStyle w:val="Strong"/>
          <w:b w:val="0"/>
        </w:rPr>
      </w:pPr>
      <w:bookmarkStart w:id="766" w:name="_Toc15248774"/>
    </w:p>
    <w:p w14:paraId="2694E4D1" w14:textId="6FB7F232" w:rsidR="00932176" w:rsidRDefault="001D37B0">
      <w:pPr>
        <w:pStyle w:val="Heading4"/>
        <w:numPr>
          <w:ilvl w:val="3"/>
          <w:numId w:val="2"/>
        </w:numPr>
        <w:rPr>
          <w:rStyle w:val="Strong"/>
          <w:b w:val="0"/>
        </w:rPr>
      </w:pPr>
      <w:r>
        <w:rPr>
          <w:rStyle w:val="Strong"/>
          <w:b w:val="0"/>
        </w:rPr>
        <w:t>Standard Deviation ADC – Asymmetry Index</w:t>
      </w:r>
      <w:bookmarkEnd w:id="766"/>
    </w:p>
    <w:p w14:paraId="391AE28B" w14:textId="48DA6D85"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67" w:author="David Mattie" w:date="2019-08-02T09:01:00Z">
        <w:r w:rsidR="004F4ED2">
          <w:rPr>
            <w:noProof/>
          </w:rPr>
          <w:t>14</w:t>
        </w:r>
      </w:ins>
      <w:del w:id="768"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Default="00A72CEF" w:rsidP="00A72CEF">
      <w:pPr>
        <w:pStyle w:val="Heading5"/>
      </w:pPr>
      <w:r>
        <w:t>Findings</w:t>
      </w:r>
    </w:p>
    <w:p w14:paraId="470F046B" w14:textId="60445AF4" w:rsidR="00A72CEF" w:rsidRDefault="00A72CEF" w:rsidP="00D85FBA">
      <w:pPr>
        <w:spacing w:line="480" w:lineRule="auto"/>
        <w:rPr>
          <w:ins w:id="769" w:author="David Mattie" w:date="2019-08-02T09:51:00Z"/>
        </w:rPr>
        <w:pPrChange w:id="770" w:author="David Mattie" w:date="2019-08-02T09:52:00Z">
          <w:pPr/>
        </w:pPrChange>
      </w:pPr>
      <w:del w:id="771" w:author="David Mattie" w:date="2019-08-02T09:45:00Z">
        <w:r w:rsidDel="00D85FBA">
          <w:delText>Lorem Ipsum</w:delText>
        </w:r>
      </w:del>
      <w:ins w:id="772" w:author="David Mattie" w:date="2019-08-02T09:45:00Z">
        <w:r w:rsidR="00D85FBA">
          <w:t xml:space="preserve">There was a medium effect size found in the variability of the hemispheric asymmetry found in boys </w:t>
        </w:r>
      </w:ins>
      <w:ins w:id="773" w:author="David Mattie" w:date="2019-08-02T09:46:00Z">
        <w:r w:rsidR="00D85FBA">
          <w:t>within</w:t>
        </w:r>
      </w:ins>
      <w:ins w:id="774" w:author="David Mattie" w:date="2019-08-02T09:45:00Z">
        <w:r w:rsidR="00D85FBA">
          <w:t xml:space="preserve"> </w:t>
        </w:r>
      </w:ins>
      <w:ins w:id="775" w:author="David Mattie" w:date="2019-08-02T09:46:00Z">
        <w:r w:rsidR="00D85FBA">
          <w:t xml:space="preserve">the tracts between the right cerebellum and right fusiform as well as the right parsopercularis and the right poscentral.  Girls demonstrated greater </w:t>
        </w:r>
      </w:ins>
      <w:ins w:id="776" w:author="David Mattie" w:date="2019-08-02T09:47:00Z">
        <w:r w:rsidR="00D85FBA">
          <w:t>variability</w:t>
        </w:r>
      </w:ins>
      <w:ins w:id="777" w:author="David Mattie" w:date="2019-08-02T09:46:00Z">
        <w:r w:rsidR="00D85FBA">
          <w:t xml:space="preserve"> </w:t>
        </w:r>
      </w:ins>
      <w:ins w:id="778" w:author="David Mattie" w:date="2019-08-02T09:47:00Z">
        <w:r w:rsidR="00D85FBA">
          <w:t>in the hemispheric asymmetry of the left cerebellum and left fusiform as well as right caudate and right ventral DC.</w:t>
        </w:r>
      </w:ins>
    </w:p>
    <w:p w14:paraId="39621A6B" w14:textId="145E2514" w:rsidR="00D85FBA" w:rsidRDefault="00D85FBA" w:rsidP="00D85FBA">
      <w:pPr>
        <w:jc w:val="center"/>
        <w:pPrChange w:id="779" w:author="David Mattie" w:date="2019-08-02T09:51:00Z">
          <w:pPr/>
        </w:pPrChange>
      </w:pP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6503FC2A">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556C9884"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80" w:author="David Mattie" w:date="2019-08-02T09:04:00Z">
        <w:r w:rsidR="004F4ED2">
          <w:rPr>
            <w:b w:val="0"/>
            <w:noProof/>
          </w:rPr>
          <w:t>28</w:t>
        </w:r>
      </w:ins>
      <w:del w:id="781" w:author="David Mattie" w:date="2019-08-01T18:20:00Z">
        <w:r w:rsidRPr="00A72CEF" w:rsidDel="00E7462C">
          <w:rPr>
            <w:b w:val="0"/>
            <w:noProof/>
          </w:rPr>
          <w:delText>23</w:delText>
        </w:r>
      </w:del>
      <w:r w:rsidRPr="00A72CEF">
        <w:rPr>
          <w:b w:val="0"/>
        </w:rPr>
        <w:fldChar w:fldCharType="end"/>
      </w:r>
      <w:r w:rsidRPr="00A72CEF">
        <w:rPr>
          <w:b w:val="0"/>
        </w:rPr>
        <w:t xml:space="preserve"> </w:t>
      </w:r>
      <w:ins w:id="782" w:author="David Mattie" w:date="2019-08-02T10:16:00Z">
        <w:r w:rsidR="00DA1620">
          <w:rPr>
            <w:b w:val="0"/>
          </w:rPr>
          <w:t xml:space="preserve">- </w:t>
        </w:r>
      </w:ins>
      <w:r w:rsidRPr="00A72CEF">
        <w:rPr>
          <w:b w:val="0"/>
        </w:rPr>
        <w:t>StdDev ADC Asymmetry Index Effect Size per Measure</w:t>
      </w:r>
    </w:p>
    <w:p w14:paraId="7CFF467F" w14:textId="77777777" w:rsidR="00A72CEF" w:rsidRPr="00A72CEF" w:rsidRDefault="00A72CEF" w:rsidP="00A72CEF"/>
    <w:p w14:paraId="68407C68" w14:textId="4454C004" w:rsidR="00932176" w:rsidRDefault="001D37B0">
      <w:pPr>
        <w:pStyle w:val="Heading4"/>
        <w:numPr>
          <w:ilvl w:val="3"/>
          <w:numId w:val="2"/>
        </w:numPr>
      </w:pPr>
      <w:bookmarkStart w:id="783" w:name="_Toc15248775"/>
      <w:del w:id="784" w:author="David Mattie" w:date="2019-08-02T09:52:00Z">
        <w:r w:rsidDel="00D85FBA">
          <w:delText xml:space="preserve">Mean </w:delText>
        </w:r>
      </w:del>
      <w:r>
        <w:t>Standard Deviation FA – Asymmetry Index</w:t>
      </w:r>
      <w:bookmarkEnd w:id="783"/>
    </w:p>
    <w:p w14:paraId="0CF18ECE" w14:textId="2E8AAEC1"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85" w:author="David Mattie" w:date="2019-08-02T09:01:00Z">
        <w:r w:rsidR="004F4ED2">
          <w:rPr>
            <w:noProof/>
          </w:rPr>
          <w:t>15</w:t>
        </w:r>
      </w:ins>
      <w:del w:id="786" w:author="David Mattie" w:date="2019-08-01T18:27:00Z">
        <w:r w:rsidR="00F34881" w:rsidDel="00E7462C">
          <w:rPr>
            <w:noProof/>
          </w:rPr>
          <w:delText>14</w:delText>
        </w:r>
      </w:del>
      <w:r w:rsidR="00E32EA6">
        <w:rPr>
          <w:noProof/>
        </w:rPr>
        <w:fldChar w:fldCharType="end"/>
      </w:r>
      <w:r>
        <w:t xml:space="preserve"> - </w:t>
      </w:r>
      <w:r w:rsidRPr="003547BE">
        <w:t xml:space="preserve">Largest effect size for gender when measuring </w:t>
      </w:r>
      <w:r>
        <w:t>StdDev FA Asymmetry</w:t>
      </w:r>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14:paraId="26347251"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7777777" w:rsidR="00932176" w:rsidRPr="000B63D7" w:rsidRDefault="001D37B0">
            <w:pPr>
              <w:rPr>
                <w:bCs w:val="0"/>
                <w:color w:val="000000"/>
                <w:sz w:val="18"/>
                <w:szCs w:val="18"/>
              </w:rPr>
            </w:pPr>
            <w:r w:rsidRPr="000B63D7">
              <w:rPr>
                <w:bCs w:val="0"/>
                <w:color w:val="000000"/>
                <w:sz w:val="18"/>
                <w:szCs w:val="18"/>
              </w:rPr>
              <w:t>ROI Start</w:t>
            </w:r>
          </w:p>
        </w:tc>
        <w:tc>
          <w:tcPr>
            <w:tcW w:w="2125" w:type="dxa"/>
          </w:tcPr>
          <w:p w14:paraId="64BDE3B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ROI End</w:t>
            </w:r>
          </w:p>
        </w:tc>
        <w:tc>
          <w:tcPr>
            <w:tcW w:w="817" w:type="dxa"/>
          </w:tcPr>
          <w:p w14:paraId="63D6119D"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Method</w:t>
            </w:r>
          </w:p>
        </w:tc>
        <w:tc>
          <w:tcPr>
            <w:tcW w:w="1221" w:type="dxa"/>
          </w:tcPr>
          <w:p w14:paraId="266E92F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Effect Size</w:t>
            </w:r>
          </w:p>
        </w:tc>
        <w:tc>
          <w:tcPr>
            <w:tcW w:w="1696" w:type="dxa"/>
          </w:tcPr>
          <w:p w14:paraId="7B091340"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Non Null Measures</w:t>
            </w:r>
          </w:p>
        </w:tc>
      </w:tr>
      <w:tr w:rsidR="00932176" w:rsidRPr="000B63D7" w14:paraId="153A4B7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124ED7" w14:textId="77777777" w:rsidR="00932176" w:rsidRPr="000B63D7" w:rsidRDefault="001D37B0">
            <w:pPr>
              <w:rPr>
                <w:b w:val="0"/>
                <w:color w:val="000000"/>
                <w:sz w:val="18"/>
                <w:szCs w:val="18"/>
              </w:rPr>
            </w:pPr>
            <w:r w:rsidRPr="000B63D7">
              <w:rPr>
                <w:b w:val="0"/>
                <w:color w:val="000000"/>
                <w:sz w:val="18"/>
                <w:szCs w:val="18"/>
              </w:rPr>
              <w:t>ctx-lh-inferiorparietal</w:t>
            </w:r>
          </w:p>
        </w:tc>
        <w:tc>
          <w:tcPr>
            <w:tcW w:w="2125" w:type="dxa"/>
          </w:tcPr>
          <w:p w14:paraId="6A6757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1995FCE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A143DD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1.080233447</w:t>
            </w:r>
          </w:p>
        </w:tc>
        <w:tc>
          <w:tcPr>
            <w:tcW w:w="1696" w:type="dxa"/>
          </w:tcPr>
          <w:p w14:paraId="6594B6EB"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5C13362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7777777" w:rsidR="00932176" w:rsidRPr="000B63D7" w:rsidRDefault="001D37B0">
            <w:pPr>
              <w:rPr>
                <w:b w:val="0"/>
                <w:color w:val="000000"/>
                <w:sz w:val="18"/>
                <w:szCs w:val="18"/>
              </w:rPr>
            </w:pPr>
            <w:r w:rsidRPr="000B63D7">
              <w:rPr>
                <w:b w:val="0"/>
                <w:color w:val="000000"/>
                <w:sz w:val="18"/>
                <w:szCs w:val="18"/>
              </w:rPr>
              <w:t>ctx-lh-precentral</w:t>
            </w:r>
          </w:p>
        </w:tc>
        <w:tc>
          <w:tcPr>
            <w:tcW w:w="2125" w:type="dxa"/>
          </w:tcPr>
          <w:p w14:paraId="225A6D0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wm-lh-inferiorparietal</w:t>
            </w:r>
          </w:p>
        </w:tc>
        <w:tc>
          <w:tcPr>
            <w:tcW w:w="817" w:type="dxa"/>
          </w:tcPr>
          <w:p w14:paraId="0216744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767DA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0.909896885</w:t>
            </w:r>
          </w:p>
        </w:tc>
        <w:tc>
          <w:tcPr>
            <w:tcW w:w="1696" w:type="dxa"/>
          </w:tcPr>
          <w:p w14:paraId="06BEAD8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2A28E0E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81185E1" w14:textId="77777777" w:rsidR="00932176" w:rsidRPr="000B63D7" w:rsidRDefault="001D37B0">
            <w:pPr>
              <w:rPr>
                <w:b w:val="0"/>
                <w:color w:val="000000"/>
                <w:sz w:val="18"/>
                <w:szCs w:val="18"/>
              </w:rPr>
            </w:pPr>
            <w:r w:rsidRPr="000B63D7">
              <w:rPr>
                <w:b w:val="0"/>
                <w:color w:val="000000"/>
                <w:sz w:val="18"/>
                <w:szCs w:val="18"/>
              </w:rPr>
              <w:t>ctx-rh-inferiorparietal</w:t>
            </w:r>
          </w:p>
        </w:tc>
        <w:tc>
          <w:tcPr>
            <w:tcW w:w="2125" w:type="dxa"/>
          </w:tcPr>
          <w:p w14:paraId="0349F16B"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46BF3FD5"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009D6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-0.879608229</w:t>
            </w:r>
          </w:p>
        </w:tc>
        <w:tc>
          <w:tcPr>
            <w:tcW w:w="1696" w:type="dxa"/>
          </w:tcPr>
          <w:p w14:paraId="5CA467A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08054C4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D4823ED" w14:textId="77777777" w:rsidR="00932176" w:rsidRPr="000B63D7" w:rsidRDefault="001D37B0">
            <w:pPr>
              <w:rPr>
                <w:b w:val="0"/>
                <w:color w:val="000000"/>
                <w:sz w:val="18"/>
                <w:szCs w:val="18"/>
              </w:rPr>
            </w:pPr>
            <w:r w:rsidRPr="000B63D7">
              <w:rPr>
                <w:b w:val="0"/>
                <w:color w:val="000000"/>
                <w:sz w:val="18"/>
                <w:szCs w:val="18"/>
              </w:rPr>
              <w:t>wm-lh-inferiorparietal</w:t>
            </w:r>
          </w:p>
        </w:tc>
        <w:tc>
          <w:tcPr>
            <w:tcW w:w="2125" w:type="dxa"/>
          </w:tcPr>
          <w:p w14:paraId="53973588"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6AED74C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A4DB7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0.850937118</w:t>
            </w:r>
          </w:p>
        </w:tc>
        <w:tc>
          <w:tcPr>
            <w:tcW w:w="1696" w:type="dxa"/>
          </w:tcPr>
          <w:p w14:paraId="798540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624D17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E4CCA2A" w14:textId="77777777" w:rsidR="00932176" w:rsidRPr="000B63D7" w:rsidRDefault="001D37B0">
            <w:pPr>
              <w:rPr>
                <w:b w:val="0"/>
                <w:color w:val="000000"/>
                <w:sz w:val="18"/>
                <w:szCs w:val="18"/>
              </w:rPr>
            </w:pPr>
            <w:r w:rsidRPr="000B63D7">
              <w:rPr>
                <w:b w:val="0"/>
                <w:color w:val="000000"/>
                <w:sz w:val="18"/>
                <w:szCs w:val="18"/>
              </w:rPr>
              <w:t>ctx-rh-inferiortemporal</w:t>
            </w:r>
          </w:p>
        </w:tc>
        <w:tc>
          <w:tcPr>
            <w:tcW w:w="2125" w:type="dxa"/>
          </w:tcPr>
          <w:p w14:paraId="72F47CD4"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wm-rh-bankssts</w:t>
            </w:r>
          </w:p>
        </w:tc>
        <w:tc>
          <w:tcPr>
            <w:tcW w:w="817" w:type="dxa"/>
          </w:tcPr>
          <w:p w14:paraId="2865CD7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488698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0.83131755</w:t>
            </w:r>
          </w:p>
        </w:tc>
        <w:tc>
          <w:tcPr>
            <w:tcW w:w="1696" w:type="dxa"/>
          </w:tcPr>
          <w:p w14:paraId="60465B2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533</w:t>
            </w:r>
          </w:p>
        </w:tc>
      </w:tr>
      <w:tr w:rsidR="00932176" w:rsidRPr="000B63D7" w14:paraId="52E5B33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D83E52B" w14:textId="77777777" w:rsidR="00932176" w:rsidRPr="000B63D7" w:rsidRDefault="001D37B0">
            <w:pPr>
              <w:rPr>
                <w:b w:val="0"/>
                <w:color w:val="000000"/>
                <w:sz w:val="18"/>
                <w:szCs w:val="18"/>
              </w:rPr>
            </w:pPr>
            <w:r w:rsidRPr="000B63D7">
              <w:rPr>
                <w:b w:val="0"/>
                <w:color w:val="000000"/>
                <w:sz w:val="18"/>
                <w:szCs w:val="18"/>
              </w:rPr>
              <w:t>ctx-rh-precentral</w:t>
            </w:r>
          </w:p>
        </w:tc>
        <w:tc>
          <w:tcPr>
            <w:tcW w:w="2125" w:type="dxa"/>
          </w:tcPr>
          <w:p w14:paraId="57FB8B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wm-rh-inferiorparietal</w:t>
            </w:r>
          </w:p>
        </w:tc>
        <w:tc>
          <w:tcPr>
            <w:tcW w:w="817" w:type="dxa"/>
          </w:tcPr>
          <w:p w14:paraId="6832B1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BDF98F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-0.829078014</w:t>
            </w:r>
          </w:p>
        </w:tc>
        <w:tc>
          <w:tcPr>
            <w:tcW w:w="1696" w:type="dxa"/>
          </w:tcPr>
          <w:p w14:paraId="4BFD63AD"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6B7878CF"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51186CB7" w14:textId="77777777" w:rsidR="00932176" w:rsidRPr="000B63D7" w:rsidRDefault="001D37B0">
            <w:pPr>
              <w:rPr>
                <w:b w:val="0"/>
                <w:color w:val="000000"/>
                <w:sz w:val="18"/>
                <w:szCs w:val="18"/>
              </w:rPr>
            </w:pPr>
            <w:r w:rsidRPr="000B63D7">
              <w:rPr>
                <w:b w:val="0"/>
                <w:color w:val="000000"/>
                <w:sz w:val="18"/>
                <w:szCs w:val="18"/>
              </w:rPr>
              <w:t>wm-rh-inferiortemporal</w:t>
            </w:r>
          </w:p>
        </w:tc>
        <w:tc>
          <w:tcPr>
            <w:tcW w:w="2125" w:type="dxa"/>
          </w:tcPr>
          <w:p w14:paraId="310F835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3B2F93A7"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B4033B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0.825370366</w:t>
            </w:r>
          </w:p>
        </w:tc>
        <w:tc>
          <w:tcPr>
            <w:tcW w:w="1696" w:type="dxa"/>
          </w:tcPr>
          <w:p w14:paraId="590D3A0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5832728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7BF7B9D" w14:textId="77777777" w:rsidR="00932176" w:rsidRPr="000B63D7" w:rsidRDefault="001D37B0">
            <w:pPr>
              <w:rPr>
                <w:b w:val="0"/>
                <w:color w:val="000000"/>
                <w:sz w:val="18"/>
                <w:szCs w:val="18"/>
              </w:rPr>
            </w:pPr>
            <w:r w:rsidRPr="000B63D7">
              <w:rPr>
                <w:b w:val="0"/>
                <w:color w:val="000000"/>
                <w:sz w:val="18"/>
                <w:szCs w:val="18"/>
              </w:rPr>
              <w:t>ctx-rh-superiorparietal</w:t>
            </w:r>
          </w:p>
        </w:tc>
        <w:tc>
          <w:tcPr>
            <w:tcW w:w="2125" w:type="dxa"/>
          </w:tcPr>
          <w:p w14:paraId="57F5E46A"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0F48A10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0577B29"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0.796100677</w:t>
            </w:r>
          </w:p>
        </w:tc>
        <w:tc>
          <w:tcPr>
            <w:tcW w:w="1696" w:type="dxa"/>
          </w:tcPr>
          <w:p w14:paraId="671CD55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3E4BC62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7777777" w:rsidR="00932176" w:rsidRPr="000B63D7" w:rsidRDefault="001D37B0">
            <w:pPr>
              <w:rPr>
                <w:b w:val="0"/>
                <w:color w:val="000000"/>
                <w:sz w:val="18"/>
                <w:szCs w:val="18"/>
              </w:rPr>
            </w:pPr>
            <w:r w:rsidRPr="000B63D7">
              <w:rPr>
                <w:b w:val="0"/>
                <w:color w:val="000000"/>
                <w:sz w:val="18"/>
                <w:szCs w:val="18"/>
              </w:rPr>
              <w:lastRenderedPageBreak/>
              <w:t>ctx-lh-inferiorparietal</w:t>
            </w:r>
          </w:p>
        </w:tc>
        <w:tc>
          <w:tcPr>
            <w:tcW w:w="2125" w:type="dxa"/>
          </w:tcPr>
          <w:p w14:paraId="141D3B8A"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ctx-lh-postcentral</w:t>
            </w:r>
          </w:p>
        </w:tc>
        <w:tc>
          <w:tcPr>
            <w:tcW w:w="817" w:type="dxa"/>
          </w:tcPr>
          <w:p w14:paraId="4081D36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F971D8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0.786141863</w:t>
            </w:r>
          </w:p>
        </w:tc>
        <w:tc>
          <w:tcPr>
            <w:tcW w:w="1696" w:type="dxa"/>
          </w:tcPr>
          <w:p w14:paraId="7355D14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501</w:t>
            </w:r>
          </w:p>
        </w:tc>
      </w:tr>
      <w:tr w:rsidR="00932176" w:rsidRPr="000B63D7" w14:paraId="603CA15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BFD82C8" w14:textId="77777777" w:rsidR="00932176" w:rsidRPr="000B63D7" w:rsidRDefault="001D37B0">
            <w:pPr>
              <w:rPr>
                <w:b w:val="0"/>
                <w:color w:val="000000"/>
                <w:sz w:val="18"/>
                <w:szCs w:val="18"/>
              </w:rPr>
            </w:pPr>
            <w:r w:rsidRPr="000B63D7">
              <w:rPr>
                <w:b w:val="0"/>
                <w:color w:val="000000"/>
                <w:sz w:val="18"/>
                <w:szCs w:val="18"/>
              </w:rPr>
              <w:t>wm-rh-bankssts</w:t>
            </w:r>
          </w:p>
        </w:tc>
        <w:tc>
          <w:tcPr>
            <w:tcW w:w="2125" w:type="dxa"/>
          </w:tcPr>
          <w:p w14:paraId="478F30D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wm-rh-inferiortemporal</w:t>
            </w:r>
          </w:p>
        </w:tc>
        <w:tc>
          <w:tcPr>
            <w:tcW w:w="817" w:type="dxa"/>
          </w:tcPr>
          <w:p w14:paraId="5B51571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5A86BC8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0.774215731</w:t>
            </w:r>
          </w:p>
        </w:tc>
        <w:tc>
          <w:tcPr>
            <w:tcW w:w="1696" w:type="dxa"/>
          </w:tcPr>
          <w:p w14:paraId="7DFCA4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77DB97E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11068C35" w14:textId="77777777" w:rsidR="00932176" w:rsidRPr="000B63D7" w:rsidRDefault="001D37B0">
            <w:pPr>
              <w:rPr>
                <w:b w:val="0"/>
                <w:color w:val="000000"/>
                <w:sz w:val="18"/>
                <w:szCs w:val="18"/>
              </w:rPr>
            </w:pPr>
            <w:r w:rsidRPr="000B63D7">
              <w:rPr>
                <w:b w:val="0"/>
                <w:color w:val="000000"/>
                <w:sz w:val="18"/>
                <w:szCs w:val="18"/>
              </w:rPr>
              <w:t>wm-rh-inferiorparietal</w:t>
            </w:r>
          </w:p>
        </w:tc>
        <w:tc>
          <w:tcPr>
            <w:tcW w:w="2125" w:type="dxa"/>
          </w:tcPr>
          <w:p w14:paraId="433D7B8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28BA00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02B3243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-0.770096342</w:t>
            </w:r>
          </w:p>
        </w:tc>
        <w:tc>
          <w:tcPr>
            <w:tcW w:w="1696" w:type="dxa"/>
          </w:tcPr>
          <w:p w14:paraId="2D823943"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C6EAB2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716E382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817" w:type="dxa"/>
          </w:tcPr>
          <w:p w14:paraId="2C6CD27D"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5D3C060"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0.754891546</w:t>
            </w:r>
          </w:p>
        </w:tc>
        <w:tc>
          <w:tcPr>
            <w:tcW w:w="1696" w:type="dxa"/>
          </w:tcPr>
          <w:p w14:paraId="07882135"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932176" w:rsidRPr="000B63D7" w14:paraId="646656F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CA98450"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5E45B5EC"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wm-rh-transversetemporal</w:t>
            </w:r>
          </w:p>
        </w:tc>
        <w:tc>
          <w:tcPr>
            <w:tcW w:w="817" w:type="dxa"/>
          </w:tcPr>
          <w:p w14:paraId="3360F5CD"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9C295DC"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0.750972164</w:t>
            </w:r>
          </w:p>
        </w:tc>
        <w:tc>
          <w:tcPr>
            <w:tcW w:w="1696" w:type="dxa"/>
          </w:tcPr>
          <w:p w14:paraId="28FBF157"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472</w:t>
            </w:r>
          </w:p>
        </w:tc>
      </w:tr>
      <w:tr w:rsidR="00932176" w:rsidRPr="000B63D7" w14:paraId="00DE4ED0"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23430F" w14:textId="77777777" w:rsidR="00932176" w:rsidRPr="000B63D7" w:rsidRDefault="001D37B0">
            <w:pPr>
              <w:rPr>
                <w:b w:val="0"/>
                <w:color w:val="000000"/>
                <w:sz w:val="18"/>
                <w:szCs w:val="18"/>
              </w:rPr>
            </w:pPr>
            <w:r w:rsidRPr="000B63D7">
              <w:rPr>
                <w:b w:val="0"/>
                <w:color w:val="000000"/>
                <w:sz w:val="18"/>
                <w:szCs w:val="18"/>
              </w:rPr>
              <w:t>wm-lh-inferiortemporal</w:t>
            </w:r>
          </w:p>
        </w:tc>
        <w:tc>
          <w:tcPr>
            <w:tcW w:w="2125" w:type="dxa"/>
          </w:tcPr>
          <w:p w14:paraId="74D05D8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wm-lh-supramarginal</w:t>
            </w:r>
          </w:p>
        </w:tc>
        <w:tc>
          <w:tcPr>
            <w:tcW w:w="817" w:type="dxa"/>
          </w:tcPr>
          <w:p w14:paraId="78A1F8E2"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8D5F04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-0.749793436</w:t>
            </w:r>
          </w:p>
        </w:tc>
        <w:tc>
          <w:tcPr>
            <w:tcW w:w="1696" w:type="dxa"/>
          </w:tcPr>
          <w:p w14:paraId="4270EA6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1E24F1EC"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B8234A9" w14:textId="77777777" w:rsidR="00932176" w:rsidRPr="000B63D7" w:rsidRDefault="001D37B0">
            <w:pPr>
              <w:rPr>
                <w:b w:val="0"/>
                <w:color w:val="000000"/>
                <w:sz w:val="18"/>
                <w:szCs w:val="18"/>
              </w:rPr>
            </w:pPr>
            <w:r w:rsidRPr="000B63D7">
              <w:rPr>
                <w:b w:val="0"/>
                <w:color w:val="000000"/>
                <w:sz w:val="18"/>
                <w:szCs w:val="18"/>
              </w:rPr>
              <w:t>wm-rh-middletemporal</w:t>
            </w:r>
          </w:p>
        </w:tc>
        <w:tc>
          <w:tcPr>
            <w:tcW w:w="2125" w:type="dxa"/>
          </w:tcPr>
          <w:p w14:paraId="7D2B32F3"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wm-rh-postcentral</w:t>
            </w:r>
          </w:p>
        </w:tc>
        <w:tc>
          <w:tcPr>
            <w:tcW w:w="817" w:type="dxa"/>
          </w:tcPr>
          <w:p w14:paraId="7D4E8DE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9A60FD0"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0.722347998</w:t>
            </w:r>
          </w:p>
        </w:tc>
        <w:tc>
          <w:tcPr>
            <w:tcW w:w="1696" w:type="dxa"/>
          </w:tcPr>
          <w:p w14:paraId="02B96A05"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474</w:t>
            </w:r>
          </w:p>
        </w:tc>
      </w:tr>
      <w:tr w:rsidR="00932176" w:rsidRPr="000B63D7" w14:paraId="28F24BC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A61B5BE" w14:textId="77777777" w:rsidR="00932176" w:rsidRPr="000B63D7" w:rsidRDefault="001D37B0">
            <w:pPr>
              <w:rPr>
                <w:b w:val="0"/>
                <w:color w:val="000000"/>
                <w:sz w:val="18"/>
                <w:szCs w:val="18"/>
              </w:rPr>
            </w:pPr>
            <w:r w:rsidRPr="000B63D7">
              <w:rPr>
                <w:b w:val="0"/>
                <w:color w:val="000000"/>
                <w:sz w:val="18"/>
                <w:szCs w:val="18"/>
              </w:rPr>
              <w:t>Right-Pallidum</w:t>
            </w:r>
          </w:p>
        </w:tc>
        <w:tc>
          <w:tcPr>
            <w:tcW w:w="2125" w:type="dxa"/>
          </w:tcPr>
          <w:p w14:paraId="6185FDA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6C61FD3C"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roi_end</w:t>
            </w:r>
          </w:p>
        </w:tc>
        <w:tc>
          <w:tcPr>
            <w:tcW w:w="1221" w:type="dxa"/>
          </w:tcPr>
          <w:p w14:paraId="063CDEC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0.720020737</w:t>
            </w:r>
          </w:p>
        </w:tc>
        <w:tc>
          <w:tcPr>
            <w:tcW w:w="1696" w:type="dxa"/>
          </w:tcPr>
          <w:p w14:paraId="683A8AF8"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474</w:t>
            </w:r>
          </w:p>
        </w:tc>
      </w:tr>
    </w:tbl>
    <w:p w14:paraId="7251B22F" w14:textId="77777777" w:rsidR="00932176" w:rsidRDefault="00932176">
      <w:pPr>
        <w:pStyle w:val="BodyFirst"/>
      </w:pPr>
    </w:p>
    <w:p w14:paraId="432DAB50" w14:textId="77777777" w:rsidR="000B63D7" w:rsidRDefault="000B63D7" w:rsidP="000B63D7">
      <w:pPr>
        <w:pStyle w:val="Heading5"/>
      </w:pPr>
      <w:r>
        <w:t>Findings</w:t>
      </w:r>
    </w:p>
    <w:p w14:paraId="4A11E7D1" w14:textId="77777777" w:rsidR="000B63D7" w:rsidRDefault="000B63D7">
      <w:pPr>
        <w:pStyle w:val="Body"/>
      </w:pPr>
    </w:p>
    <w:p w14:paraId="2BF708E8" w14:textId="77777777" w:rsidR="00932176" w:rsidRDefault="001D37B0">
      <w:pPr>
        <w:pStyle w:val="Body"/>
      </w:pPr>
      <w:r>
        <w:t>Lorem Ipsum</w:t>
      </w:r>
    </w:p>
    <w:p w14:paraId="3F1D66CD" w14:textId="3A2AF80A" w:rsidR="000B63D7" w:rsidRDefault="000B63D7">
      <w:pPr>
        <w:pStyle w:val="Body"/>
        <w:rPr>
          <w:ins w:id="787" w:author="David Mattie" w:date="2019-08-02T10:15:00Z"/>
        </w:rPr>
      </w:pPr>
      <w:r w:rsidRPr="000B63D7">
        <w:rPr>
          <w:highlight w:val="yellow"/>
        </w:rPr>
        <w:t>[TODO Figure for Mean STDDEVFA Asymmetry]</w:t>
      </w:r>
    </w:p>
    <w:p w14:paraId="644726F6" w14:textId="77777777" w:rsidR="00DA1620" w:rsidRDefault="00DA1620" w:rsidP="00DA1620">
      <w:pPr>
        <w:pStyle w:val="Body"/>
        <w:keepNext/>
        <w:ind w:firstLine="0"/>
        <w:jc w:val="center"/>
        <w:rPr>
          <w:ins w:id="788" w:author="David Mattie" w:date="2019-08-02T10:17:00Z"/>
        </w:rPr>
        <w:pPrChange w:id="789" w:author="David Mattie" w:date="2019-08-02T10:17:00Z">
          <w:pPr>
            <w:pStyle w:val="Body"/>
            <w:ind w:firstLine="0"/>
            <w:jc w:val="center"/>
          </w:pPr>
        </w:pPrChange>
      </w:pPr>
      <w:ins w:id="790" w:author="David Mattie" w:date="2019-08-02T10:16:00Z">
        <w:r>
          <w:rPr>
            <w:noProof/>
          </w:rPr>
          <w:lastRenderedPageBreak/>
          <w:drawing>
            <wp:inline distT="0" distB="0" distL="0" distR="0" wp14:anchorId="4EA89C7D" wp14:editId="1CB68324">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ddevFA-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1D7A6D34" w14:textId="356C0F40" w:rsidR="00DA1620" w:rsidRDefault="00DA1620" w:rsidP="00DA1620">
      <w:pPr>
        <w:pStyle w:val="Caption"/>
        <w:jc w:val="center"/>
        <w:pPrChange w:id="791" w:author="David Mattie" w:date="2019-08-02T10:17:00Z">
          <w:pPr>
            <w:pStyle w:val="Body"/>
          </w:pPr>
        </w:pPrChange>
      </w:pPr>
      <w:ins w:id="792" w:author="David Mattie" w:date="2019-08-02T10:17:00Z">
        <w:r>
          <w:t xml:space="preserve">Figure </w:t>
        </w:r>
        <w:r>
          <w:fldChar w:fldCharType="begin"/>
        </w:r>
        <w:r>
          <w:instrText xml:space="preserve"> SEQ Figure \* ARABIC </w:instrText>
        </w:r>
      </w:ins>
      <w:r>
        <w:fldChar w:fldCharType="separate"/>
      </w:r>
      <w:ins w:id="793" w:author="David Mattie" w:date="2019-08-02T10:17:00Z">
        <w:r>
          <w:rPr>
            <w:noProof/>
          </w:rPr>
          <w:t>28</w:t>
        </w:r>
        <w:r>
          <w:fldChar w:fldCharType="end"/>
        </w:r>
        <w:r>
          <w:t xml:space="preserve"> - </w:t>
        </w:r>
        <w:r w:rsidRPr="00BA38E3">
          <w:t xml:space="preserve">StdDev </w:t>
        </w:r>
        <w:r>
          <w:t>FA</w:t>
        </w:r>
        <w:r w:rsidRPr="00BA38E3">
          <w:t xml:space="preserve"> Asymmetry Index </w:t>
        </w:r>
        <w:r>
          <w:t>e</w:t>
        </w:r>
        <w:r w:rsidRPr="00BA38E3">
          <w:t xml:space="preserve">ffect </w:t>
        </w:r>
        <w:r>
          <w:t>s</w:t>
        </w:r>
        <w:r w:rsidRPr="00BA38E3">
          <w:t xml:space="preserve">ize per </w:t>
        </w:r>
        <w:r>
          <w:t>m</w:t>
        </w:r>
        <w:r w:rsidRPr="00BA38E3">
          <w:t>easure</w:t>
        </w:r>
      </w:ins>
    </w:p>
    <w:p w14:paraId="65FD9AFD" w14:textId="77777777" w:rsidR="00932176" w:rsidRDefault="001D37B0">
      <w:pPr>
        <w:pStyle w:val="Heading3"/>
        <w:numPr>
          <w:ilvl w:val="2"/>
          <w:numId w:val="2"/>
        </w:numPr>
      </w:pPr>
      <w:bookmarkStart w:id="794" w:name="_Toc15248776"/>
      <w:r>
        <w:t>Correlation</w:t>
      </w:r>
      <w:bookmarkEnd w:id="794"/>
    </w:p>
    <w:p w14:paraId="4D2FD7EA" w14:textId="77777777" w:rsidR="00932176" w:rsidRDefault="001D37B0" w:rsidP="00726F47">
      <w:pPr>
        <w:pStyle w:val="BodyFirst"/>
        <w:ind w:firstLine="720"/>
      </w:pPr>
      <w:r>
        <w:t>The correlation between patient age and each of the derived measurements across all ages were calculated.  Those correlations where more than 80% of patients have data (non null) were sorted by highest correlation and listed below.</w:t>
      </w:r>
    </w:p>
    <w:p w14:paraId="3F7B1D73" w14:textId="5A2B732A" w:rsidR="00F34881" w:rsidRDefault="00F34881" w:rsidP="00F34881">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95" w:author="David Mattie" w:date="2019-08-02T09:01:00Z">
        <w:r w:rsidR="004F4ED2">
          <w:rPr>
            <w:noProof/>
          </w:rPr>
          <w:t>16</w:t>
        </w:r>
      </w:ins>
      <w:del w:id="796" w:author="David Mattie" w:date="2019-08-01T18:27:00Z">
        <w:r w:rsidDel="00E7462C">
          <w:rPr>
            <w:noProof/>
          </w:rPr>
          <w:delText>15</w:delText>
        </w:r>
      </w:del>
      <w:r w:rsidR="00E32EA6">
        <w:rPr>
          <w:noProof/>
        </w:rPr>
        <w:fldChar w:fldCharType="end"/>
      </w:r>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lastRenderedPageBreak/>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77777777" w:rsidR="00C8021E" w:rsidRDefault="00C8021E" w:rsidP="001D37B0">
      <w:pPr>
        <w:pStyle w:val="Heading4"/>
      </w:pPr>
      <w:bookmarkStart w:id="797" w:name="_Toc15248777"/>
      <w:r>
        <w:t>Brain-Stem to wm-lh-insua</w:t>
      </w:r>
      <w:bookmarkEnd w:id="797"/>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lastRenderedPageBreak/>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62DA50A8"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798" w:author="David Mattie" w:date="2019-08-02T09:04:00Z">
        <w:r w:rsidR="004F4ED2">
          <w:rPr>
            <w:noProof/>
          </w:rPr>
          <w:t>29</w:t>
        </w:r>
      </w:ins>
      <w:del w:id="799"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800" w:name="_Toc15248778"/>
      <w:r w:rsidRPr="00C8021E">
        <w:t>ctx-lh-precentral</w:t>
      </w:r>
      <w:r>
        <w:t xml:space="preserve"> to</w:t>
      </w:r>
      <w:r w:rsidRPr="00C8021E">
        <w:t xml:space="preserve"> wm-lh-precentral</w:t>
      </w:r>
      <w:bookmarkEnd w:id="800"/>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9561AB" w:rsidP="000D7870">
      <w:pPr>
        <w:jc w:val="center"/>
      </w:pPr>
      <w:r>
        <w:rPr>
          <w:noProof/>
        </w:rPr>
        <w:lastRenderedPageBreak/>
        <w:pict w14:anchorId="33D50C0E">
          <v:shape id="_x0000_i1026" type="#_x0000_t75" alt="ctx-lh-precentral__wm-lh-precentral__roi__stddevFA__correlation" style="width:4in;height:3in;mso-width-percent:0;mso-height-percent:0;mso-width-percent:0;mso-height-percent:0">
            <v:imagedata r:id="rId39" o:title="ctx-lh-precentral__wm-lh-precentral__roi__stddevFA__correlation"/>
          </v:shape>
        </w:pict>
      </w:r>
    </w:p>
    <w:p w14:paraId="7C0CF013" w14:textId="39EB04D0"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01" w:author="David Mattie" w:date="2019-08-02T09:04:00Z">
        <w:r w:rsidR="004F4ED2">
          <w:rPr>
            <w:noProof/>
          </w:rPr>
          <w:t>30</w:t>
        </w:r>
      </w:ins>
      <w:del w:id="802"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803" w:name="_Toc15248779"/>
      <w:r>
        <w:t>ctx-rh-precentral to wm-rh-precentral</w:t>
      </w:r>
      <w:bookmarkEnd w:id="803"/>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9561AB" w:rsidP="00134984">
      <w:pPr>
        <w:keepNext/>
        <w:jc w:val="center"/>
      </w:pPr>
      <w:r>
        <w:rPr>
          <w:noProof/>
        </w:rPr>
        <w:lastRenderedPageBreak/>
        <w:pict w14:anchorId="1525E8DF">
          <v:shape id="_x0000_i1027" type="#_x0000_t75" alt="ctx-rh-precentral__wm-rh-precentral__roi__stddevFA__correlation" style="width:4in;height:3in;mso-width-percent:0;mso-height-percent:0;mso-width-percent:0;mso-height-percent:0">
            <v:imagedata r:id="rId40" o:title="ctx-rh-precentral__wm-rh-precentral__roi__stddevFA__correlation"/>
          </v:shape>
        </w:pict>
      </w:r>
    </w:p>
    <w:p w14:paraId="3A1E7E20" w14:textId="0A7544F0"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04" w:author="David Mattie" w:date="2019-08-02T09:04:00Z">
        <w:r w:rsidR="004F4ED2">
          <w:rPr>
            <w:noProof/>
          </w:rPr>
          <w:t>31</w:t>
        </w:r>
      </w:ins>
      <w:del w:id="805" w:author="David Mattie" w:date="2019-08-01T18:20:00Z">
        <w:r w:rsidR="00A72CEF" w:rsidDel="00E7462C">
          <w:rPr>
            <w:noProof/>
          </w:rPr>
          <w:delText>26</w:delText>
        </w:r>
      </w:del>
      <w:r w:rsidR="00E32EA6">
        <w:rPr>
          <w:noProof/>
        </w:rPr>
        <w:fldChar w:fldCharType="end"/>
      </w:r>
      <w:r>
        <w:t xml:space="preserve"> ctx-lh-precentral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806" w:name="_Toc15248780"/>
      <w:r w:rsidRPr="00C8021E">
        <w:t>Brain-Stem</w:t>
      </w:r>
      <w:r w:rsidR="001D5888">
        <w:t xml:space="preserve"> to </w:t>
      </w:r>
      <w:r w:rsidRPr="00C8021E">
        <w:t>ctx-lh-superiorfrontal</w:t>
      </w:r>
      <w:bookmarkEnd w:id="806"/>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9561AB" w:rsidP="00134984">
      <w:pPr>
        <w:keepNext/>
        <w:jc w:val="center"/>
      </w:pPr>
      <w:r>
        <w:rPr>
          <w:noProof/>
        </w:rPr>
        <w:lastRenderedPageBreak/>
        <w:pict w14:anchorId="0348709C">
          <v:shape id="_x0000_i1028" type="#_x0000_t75" alt="Brain-Stem__ctx-lh-superiorfrontal__roi__meanFA__correlation" style="width:4in;height:3in;mso-width-percent:0;mso-height-percent:0;mso-width-percent:0;mso-height-percent:0">
            <v:imagedata r:id="rId41" o:title="Brain-Stem__ctx-lh-superiorfrontal__roi__meanFA__correlation"/>
          </v:shape>
        </w:pict>
      </w:r>
    </w:p>
    <w:p w14:paraId="1789CBB9" w14:textId="63088E4D"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07" w:author="David Mattie" w:date="2019-08-02T09:04:00Z">
        <w:r w:rsidR="004F4ED2">
          <w:rPr>
            <w:noProof/>
          </w:rPr>
          <w:t>32</w:t>
        </w:r>
      </w:ins>
      <w:del w:id="808"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809" w:name="_Toc15248781"/>
      <w:r>
        <w:t xml:space="preserve">Brain-Stem to </w:t>
      </w:r>
      <w:r w:rsidR="00C8021E" w:rsidRPr="00C8021E">
        <w:t>wm-lh-superiorfrontal</w:t>
      </w:r>
      <w:bookmarkEnd w:id="809"/>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9561AB" w:rsidP="001D5888">
      <w:pPr>
        <w:keepNext/>
        <w:jc w:val="center"/>
      </w:pPr>
      <w:r>
        <w:rPr>
          <w:noProof/>
        </w:rPr>
        <w:lastRenderedPageBreak/>
        <w:pict w14:anchorId="725C4477">
          <v:shape id="_x0000_i1029" type="#_x0000_t75" alt="Brain-Stem__wm-lh-superiorfrontal__roi__meanFA__correlation" style="width:4in;height:3in;mso-width-percent:0;mso-height-percent:0;mso-width-percent:0;mso-height-percent:0">
            <v:imagedata r:id="rId42" o:title="Brain-Stem__wm-lh-superiorfrontal__roi__meanFA__correlation"/>
          </v:shape>
        </w:pict>
      </w:r>
    </w:p>
    <w:p w14:paraId="00A56D85" w14:textId="4C0C9097"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10" w:author="David Mattie" w:date="2019-08-02T09:04:00Z">
        <w:r w:rsidR="004F4ED2">
          <w:rPr>
            <w:noProof/>
          </w:rPr>
          <w:t>33</w:t>
        </w:r>
      </w:ins>
      <w:del w:id="811"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812" w:name="_Toc15248782"/>
      <w:r w:rsidRPr="00C8021E">
        <w:t>Brain-Stem</w:t>
      </w:r>
      <w:r w:rsidR="001D5888">
        <w:t xml:space="preserve"> to </w:t>
      </w:r>
      <w:r w:rsidRPr="00C8021E">
        <w:t>Left-VentralDC</w:t>
      </w:r>
      <w:bookmarkEnd w:id="812"/>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9561AB" w:rsidP="001D5888">
      <w:pPr>
        <w:keepNext/>
        <w:jc w:val="center"/>
      </w:pPr>
      <w:r>
        <w:rPr>
          <w:noProof/>
        </w:rPr>
        <w:lastRenderedPageBreak/>
        <w:pict w14:anchorId="2C68EA83">
          <v:shape id="_x0000_i1030" type="#_x0000_t75" alt="Brain-Stem__Left-VentralDC__roi__meanFA__correlation" style="width:4in;height:3in;mso-width-percent:0;mso-height-percent:0;mso-width-percent:0;mso-height-percent:0">
            <v:imagedata r:id="rId43" o:title="Brain-Stem__Left-VentralDC__roi__meanFA__correlation"/>
          </v:shape>
        </w:pict>
      </w:r>
    </w:p>
    <w:p w14:paraId="7B79D7E8" w14:textId="697224B5"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13" w:author="David Mattie" w:date="2019-08-02T09:04:00Z">
        <w:r w:rsidR="004F4ED2">
          <w:rPr>
            <w:noProof/>
          </w:rPr>
          <w:t>34</w:t>
        </w:r>
      </w:ins>
      <w:del w:id="814"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815" w:name="_Toc15248783"/>
      <w:r>
        <w:t>Left-VentralDC to wm-lh-insula</w:t>
      </w:r>
      <w:bookmarkEnd w:id="815"/>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9561AB" w:rsidP="001D5888">
      <w:pPr>
        <w:keepNext/>
        <w:jc w:val="center"/>
      </w:pPr>
      <w:r>
        <w:rPr>
          <w:noProof/>
        </w:rPr>
        <w:lastRenderedPageBreak/>
        <w:pict w14:anchorId="2D3485D7">
          <v:shape id="_x0000_i1031" type="#_x0000_t75" alt="Left-VentralDC__wm-lh-insula__roi__meanFA__correlation" style="width:4in;height:3in;mso-width-percent:0;mso-height-percent:0;mso-width-percent:0;mso-height-percent:0">
            <v:imagedata r:id="rId44" o:title="Left-VentralDC__wm-lh-insula__roi__meanFA__correlation"/>
          </v:shape>
        </w:pict>
      </w:r>
    </w:p>
    <w:p w14:paraId="00E172DD" w14:textId="7C6087B2"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16" w:author="David Mattie" w:date="2019-08-02T09:04:00Z">
        <w:r w:rsidR="004F4ED2">
          <w:rPr>
            <w:noProof/>
          </w:rPr>
          <w:t>35</w:t>
        </w:r>
      </w:ins>
      <w:del w:id="817"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818" w:name="_Toc15248784"/>
      <w:r>
        <w:t xml:space="preserve">Brain-Stem to </w:t>
      </w:r>
      <w:r w:rsidR="00C8021E" w:rsidRPr="00C8021E">
        <w:t>wm-lh-precentral</w:t>
      </w:r>
      <w:bookmarkEnd w:id="818"/>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9561AB" w:rsidP="009C2CED">
      <w:pPr>
        <w:keepNext/>
        <w:jc w:val="center"/>
      </w:pPr>
      <w:r>
        <w:rPr>
          <w:noProof/>
        </w:rPr>
        <w:lastRenderedPageBreak/>
        <w:pict w14:anchorId="25E644BE">
          <v:shape id="_x0000_i1032" type="#_x0000_t75" alt="Brain-Stem__wm-lh-precentral__roi__meanFA__correlation" style="width:4in;height:3in;mso-width-percent:0;mso-height-percent:0;mso-width-percent:0;mso-height-percent:0">
            <v:imagedata r:id="rId45" o:title="Brain-Stem__wm-lh-precentral__roi__meanFA__correlation"/>
          </v:shape>
        </w:pict>
      </w:r>
    </w:p>
    <w:p w14:paraId="02F005C5" w14:textId="723C68A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19" w:author="David Mattie" w:date="2019-08-02T09:04:00Z">
        <w:r w:rsidR="004F4ED2">
          <w:rPr>
            <w:noProof/>
          </w:rPr>
          <w:t>36</w:t>
        </w:r>
      </w:ins>
      <w:del w:id="820"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821" w:name="_Toc15248785"/>
      <w:r>
        <w:t>Left-VentralDC to wm-lh-precentral</w:t>
      </w:r>
      <w:bookmarkEnd w:id="821"/>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9561AB" w:rsidP="009C2CED">
      <w:pPr>
        <w:keepNext/>
        <w:jc w:val="center"/>
      </w:pPr>
      <w:r>
        <w:rPr>
          <w:noProof/>
        </w:rPr>
        <w:lastRenderedPageBreak/>
        <w:pict w14:anchorId="146876FE">
          <v:shape id="_x0000_i1033" type="#_x0000_t75" alt="Left-VentralDC__wm-lh-precentral__roi__meanFA__correlation" style="width:4in;height:3in;mso-width-percent:0;mso-height-percent:0;mso-width-percent:0;mso-height-percent:0">
            <v:imagedata r:id="rId46" o:title="Left-VentralDC__wm-lh-precentral__roi__meanFA__correlation"/>
          </v:shape>
        </w:pict>
      </w:r>
    </w:p>
    <w:p w14:paraId="61BC3F9D" w14:textId="18FF220E"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22" w:author="David Mattie" w:date="2019-08-02T09:04:00Z">
        <w:r w:rsidR="004F4ED2">
          <w:rPr>
            <w:noProof/>
          </w:rPr>
          <w:t>37</w:t>
        </w:r>
      </w:ins>
      <w:del w:id="823"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824" w:name="_Toc15248786"/>
      <w:r w:rsidRPr="00C8021E">
        <w:t>Brain-Stem</w:t>
      </w:r>
      <w:r w:rsidR="009C2CED">
        <w:t xml:space="preserve"> to Right-Pallidum</w:t>
      </w:r>
      <w:bookmarkEnd w:id="824"/>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9561AB" w:rsidP="002540EF">
      <w:pPr>
        <w:keepNext/>
        <w:jc w:val="center"/>
      </w:pPr>
      <w:r>
        <w:rPr>
          <w:noProof/>
        </w:rPr>
        <w:lastRenderedPageBreak/>
        <w:pict w14:anchorId="36C2DC7F">
          <v:shape id="_x0000_i1034" type="#_x0000_t75" alt="Brain-Stem__Right-Pallidum__roi__meanFA__correlation" style="width:4in;height:3in;mso-width-percent:0;mso-height-percent:0;mso-width-percent:0;mso-height-percent:0">
            <v:imagedata r:id="rId47" o:title="Brain-Stem__Right-Pallidum__roi__meanFA__correlation"/>
          </v:shape>
        </w:pict>
      </w:r>
    </w:p>
    <w:p w14:paraId="27333915" w14:textId="693918D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25" w:author="David Mattie" w:date="2019-08-02T09:04:00Z">
        <w:r w:rsidR="004F4ED2">
          <w:rPr>
            <w:noProof/>
          </w:rPr>
          <w:t>38</w:t>
        </w:r>
      </w:ins>
      <w:del w:id="826"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827" w:name="_Toc15248787"/>
      <w:r>
        <w:t xml:space="preserve">ctx-lh-rostralmiddlefrontal to </w:t>
      </w:r>
      <w:r w:rsidR="00C8021E" w:rsidRPr="00C8021E">
        <w:t>wm-lh-rostralmiddlefrontal</w:t>
      </w:r>
      <w:bookmarkEnd w:id="827"/>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9561AB" w:rsidP="002540EF">
      <w:pPr>
        <w:keepNext/>
        <w:jc w:val="center"/>
      </w:pPr>
      <w:r>
        <w:rPr>
          <w:noProof/>
        </w:rPr>
        <w:lastRenderedPageBreak/>
        <w:pict w14:anchorId="314159DD">
          <v:shape id="_x0000_i1035" type="#_x0000_t75" alt="ctx-lh-rostralmiddlefrontal__wm-lh-rostralmiddlefrontal__roi_end__stddevFA__correlation" style="width:4in;height:3in;mso-width-percent:0;mso-height-percent:0;mso-width-percent:0;mso-height-percent:0">
            <v:imagedata r:id="rId48" o:title="ctx-lh-rostralmiddlefrontal__wm-lh-rostralmiddlefrontal__roi_end__stddevFA__correlation"/>
          </v:shape>
        </w:pict>
      </w:r>
    </w:p>
    <w:p w14:paraId="6E2BFF73" w14:textId="00D4B562"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28" w:author="David Mattie" w:date="2019-08-02T09:04:00Z">
        <w:r w:rsidR="004F4ED2">
          <w:rPr>
            <w:noProof/>
          </w:rPr>
          <w:t>39</w:t>
        </w:r>
      </w:ins>
      <w:del w:id="829" w:author="David Mattie" w:date="2019-08-01T18:20:00Z">
        <w:r w:rsidR="00A72CEF" w:rsidDel="00E7462C">
          <w:rPr>
            <w:noProof/>
          </w:rPr>
          <w:delText>34</w:delText>
        </w:r>
      </w:del>
      <w:r w:rsidR="00E32EA6">
        <w:rPr>
          <w:noProof/>
        </w:rPr>
        <w:fldChar w:fldCharType="end"/>
      </w:r>
      <w:r>
        <w:t xml:space="preserve"> ctxlh-rostralmiddlefrontal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830" w:name="_Toc15248788"/>
      <w:r>
        <w:t>Left-Thalamus-Proper to Brain-Stem</w:t>
      </w:r>
      <w:bookmarkEnd w:id="830"/>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9561AB" w:rsidP="002540EF">
      <w:pPr>
        <w:keepNext/>
        <w:jc w:val="center"/>
      </w:pPr>
      <w:r>
        <w:rPr>
          <w:noProof/>
        </w:rPr>
        <w:lastRenderedPageBreak/>
        <w:pict w14:anchorId="1D98ED52">
          <v:shape id="_x0000_i1036" type="#_x0000_t75" alt="Left-Thalamus-Proper__Brain-Stem__roi__meanFA__correlation" style="width:4in;height:3in;mso-width-percent:0;mso-height-percent:0;mso-width-percent:0;mso-height-percent:0">
            <v:imagedata r:id="rId49" o:title="Left-Thalamus-Proper__Brain-Stem__roi__meanFA__correlation"/>
          </v:shape>
        </w:pict>
      </w:r>
    </w:p>
    <w:p w14:paraId="23F9E323" w14:textId="27D862EF"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31" w:author="David Mattie" w:date="2019-08-02T09:04:00Z">
        <w:r w:rsidR="004F4ED2">
          <w:rPr>
            <w:noProof/>
          </w:rPr>
          <w:t>40</w:t>
        </w:r>
      </w:ins>
      <w:del w:id="832"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833" w:name="_Toc15248789"/>
      <w:r>
        <w:t>ctx-lh-postcentral to wm-lh-postcentral</w:t>
      </w:r>
      <w:bookmarkEnd w:id="833"/>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9561AB" w:rsidP="00E93423">
      <w:pPr>
        <w:keepNext/>
        <w:jc w:val="center"/>
      </w:pPr>
      <w:r>
        <w:rPr>
          <w:noProof/>
        </w:rPr>
        <w:lastRenderedPageBreak/>
        <w:pict w14:anchorId="2064F923">
          <v:shape id="_x0000_i1037" type="#_x0000_t75" alt="ctx-lh-postcentral__wm-lh-postcentral__roi__stddevFA__correlation" style="width:4in;height:3in;mso-width-percent:0;mso-height-percent:0;mso-width-percent:0;mso-height-percent:0">
            <v:imagedata r:id="rId50" o:title="ctx-lh-postcentral__wm-lh-postcentral__roi__stddevFA__correlation"/>
          </v:shape>
        </w:pict>
      </w:r>
    </w:p>
    <w:p w14:paraId="067184FB" w14:textId="622CCC2C"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34" w:author="David Mattie" w:date="2019-08-02T09:04:00Z">
        <w:r w:rsidR="004F4ED2">
          <w:rPr>
            <w:noProof/>
          </w:rPr>
          <w:t>41</w:t>
        </w:r>
      </w:ins>
      <w:del w:id="835"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836" w:name="_Toc15248790"/>
      <w:r>
        <w:t xml:space="preserve">Right-Putamen to </w:t>
      </w:r>
      <w:r w:rsidR="00C8021E" w:rsidRPr="00C8021E">
        <w:t>wm-rh-insula</w:t>
      </w:r>
      <w:bookmarkEnd w:id="836"/>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9561AB" w:rsidP="00E93423">
      <w:pPr>
        <w:keepNext/>
        <w:jc w:val="center"/>
      </w:pPr>
      <w:r>
        <w:rPr>
          <w:noProof/>
        </w:rPr>
        <w:lastRenderedPageBreak/>
        <w:pict w14:anchorId="5C795648">
          <v:shape id="_x0000_i1038" type="#_x0000_t75" alt="Right-Putamen__wm-rh-insula__roi__meanFA__correlation" style="width:4in;height:3in;mso-width-percent:0;mso-height-percent:0;mso-width-percent:0;mso-height-percent:0">
            <v:imagedata r:id="rId51" o:title="Right-Putamen__wm-rh-insula__roi__meanFA__correlation"/>
          </v:shape>
        </w:pict>
      </w:r>
    </w:p>
    <w:p w14:paraId="173CC650" w14:textId="31D5E41D" w:rsidR="00E93423" w:rsidRDefault="00E93423" w:rsidP="00E93423">
      <w:pPr>
        <w:pStyle w:val="Caption"/>
        <w:jc w:val="center"/>
      </w:pPr>
      <w:bookmarkStart w:id="837"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838" w:author="David Mattie" w:date="2019-08-02T09:04:00Z">
        <w:r w:rsidR="004F4ED2">
          <w:rPr>
            <w:noProof/>
          </w:rPr>
          <w:t>42</w:t>
        </w:r>
      </w:ins>
      <w:del w:id="839" w:author="David Mattie" w:date="2019-08-01T18:20:00Z">
        <w:r w:rsidR="00A72CEF" w:rsidDel="00E7462C">
          <w:rPr>
            <w:noProof/>
          </w:rPr>
          <w:delText>37</w:delText>
        </w:r>
      </w:del>
      <w:r w:rsidR="00E32EA6">
        <w:rPr>
          <w:noProof/>
        </w:rPr>
        <w:fldChar w:fldCharType="end"/>
      </w:r>
      <w:bookmarkEnd w:id="837"/>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77777777" w:rsidR="005B1186" w:rsidRDefault="005B1186" w:rsidP="005B1186">
      <w:pPr>
        <w:pStyle w:val="Heading2"/>
      </w:pPr>
      <w:bookmarkStart w:id="840" w:name="_Toc15248791"/>
      <w:r>
        <w:t>Machine Learning</w:t>
      </w:r>
      <w:bookmarkEnd w:id="840"/>
    </w:p>
    <w:p w14:paraId="6F49C185" w14:textId="77777777" w:rsidR="005B1186" w:rsidRDefault="005B1186" w:rsidP="00726F47">
      <w:pPr>
        <w:spacing w:line="480" w:lineRule="auto"/>
        <w:ind w:firstLine="720"/>
      </w:pPr>
      <w:r>
        <w:t>[</w:t>
      </w:r>
      <w:r w:rsidRPr="005B1186">
        <w:rPr>
          <w:highlight w:val="yellow"/>
        </w:rPr>
        <w:t>TODO</w:t>
      </w:r>
      <w:r>
        <w:t>] demonstration of ML techniques here, showing KNN, then PCA+KNN, then hand-selected top-correlated to age with lift charts using traditional prediction algs</w:t>
      </w:r>
    </w:p>
    <w:p w14:paraId="7B91F124" w14:textId="77777777" w:rsidR="00932176" w:rsidRDefault="001D37B0">
      <w:pPr>
        <w:pStyle w:val="Heading1"/>
        <w:numPr>
          <w:ilvl w:val="0"/>
          <w:numId w:val="2"/>
        </w:numPr>
      </w:pPr>
      <w:bookmarkStart w:id="841" w:name="_Toc15248792"/>
      <w:r>
        <w:lastRenderedPageBreak/>
        <w:t>Conclusion</w:t>
      </w:r>
      <w:bookmarkEnd w:id="841"/>
    </w:p>
    <w:p w14:paraId="28DCEC96" w14:textId="77777777" w:rsidR="00F34881" w:rsidRDefault="00F34881">
      <w:pPr>
        <w:pStyle w:val="Heading2"/>
        <w:numPr>
          <w:ilvl w:val="1"/>
          <w:numId w:val="2"/>
        </w:numPr>
      </w:pPr>
      <w:bookmarkStart w:id="842" w:name="_Toc15248793"/>
      <w:r>
        <w:t>Insights from the data</w:t>
      </w:r>
      <w:bookmarkEnd w:id="842"/>
    </w:p>
    <w:p w14:paraId="3E6D0FBB" w14:textId="77777777"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that is related to brain tractography </w:t>
      </w:r>
    </w:p>
    <w:p w14:paraId="44BCD17D" w14:textId="05125FA2"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 and predictions of patient conditions.</w:t>
      </w:r>
    </w:p>
    <w:p w14:paraId="710CFC02" w14:textId="40A74029" w:rsidR="00F34881" w:rsidRDefault="00142ED0" w:rsidP="00693CDC">
      <w:pPr>
        <w:spacing w:line="480" w:lineRule="auto"/>
      </w:pPr>
      <w:r>
        <w:tab/>
      </w:r>
      <w:r w:rsidR="00D57773">
        <w:t>The data derived from this initiative is both revealing and novel.  For example, t</w:t>
      </w:r>
      <w:r w:rsidR="00151B00">
        <w:t>here are several instances where we can see how our measurements could be representing</w:t>
      </w:r>
      <w:r w:rsidR="00D57773">
        <w:t xml:space="preserve"> actual learning.  </w:t>
      </w:r>
      <w:r w:rsidR="00151B00">
        <w:fldChar w:fldCharType="begin"/>
      </w:r>
      <w:r w:rsidR="00151B00">
        <w:instrText xml:space="preserve"> REF _Ref15238821 \h </w:instrText>
      </w:r>
      <w:r w:rsidR="00151B00">
        <w:fldChar w:fldCharType="separate"/>
      </w:r>
      <w:ins w:id="843" w:author="David Mattie" w:date="2019-08-02T09:01:00Z">
        <w:r w:rsidR="004F4ED2">
          <w:t xml:space="preserve">Figure </w:t>
        </w:r>
        <w:r w:rsidR="004F4ED2">
          <w:rPr>
            <w:noProof/>
          </w:rPr>
          <w:t>41</w:t>
        </w:r>
      </w:ins>
      <w:del w:id="844" w:author="David Mattie" w:date="2019-08-02T08:59:00Z">
        <w:r w:rsidR="00151B00" w:rsidDel="004F4ED2">
          <w:delText xml:space="preserve">Figure </w:delText>
        </w:r>
        <w:r w:rsidR="00151B00" w:rsidDel="004F4ED2">
          <w:rPr>
            <w:noProof/>
          </w:rPr>
          <w:delText>37</w:delText>
        </w:r>
      </w:del>
      <w:r w:rsidR="00151B00">
        <w:fldChar w:fldCharType="end"/>
      </w:r>
      <w:r w:rsidR="00151B00">
        <w:t xml:space="preserve"> depicts a strong correlation between fractional anisotropy of the tract between the Right Putamen and the Right Insula with a patients</w:t>
      </w:r>
      <w:r w:rsidR="00D57773">
        <w:t>’</w:t>
      </w:r>
      <w:r w:rsidR="00151B00">
        <w:t xml:space="preserve"> age   The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role in emotions, self-awareness, and the body’s homeostatis.  In </w:t>
      </w:r>
      <w:r w:rsidR="00F8700B">
        <w:lastRenderedPageBreak/>
        <w:t>theory, we are seeing a refinement in brain development as the tract that connectects those two regions becomes more diffusion directed with use, where the tracts that are less useful or less needed get pruned</w:t>
      </w:r>
      <w:r w:rsidR="001C5E6E">
        <w:t>.</w:t>
      </w:r>
      <w:r w:rsidR="00D57773">
        <w:t xml:space="preserve">  A</w:t>
      </w:r>
      <w:r w:rsidR="001C5E6E">
        <w:t>re we seeing patients learn the benefits of improved motor control?</w:t>
      </w:r>
      <w:r w:rsidR="00F8700B">
        <w:t xml:space="preserve"> </w:t>
      </w:r>
    </w:p>
    <w:p w14:paraId="448DFF97" w14:textId="737C7132" w:rsidR="00F34881" w:rsidRDefault="00142ED0" w:rsidP="00693CDC">
      <w:pPr>
        <w:spacing w:line="480" w:lineRule="auto"/>
      </w:pPr>
      <w:r>
        <w:tab/>
      </w:r>
      <w:r w:rsidR="00D57773">
        <w:t xml:space="preserve">We have identified how formative and important the first two years of life are, where the brain is still very fluid and flexible, not yet limited (or trained) from life’s experiences.  As we move into the development stage of life, </w:t>
      </w:r>
      <w:r w:rsidR="00693CDC">
        <w:t>we see significant expansion and change in the degree of diffusion directed axonal fibers.  This non-invasice technology can be useful in measuring some early-stage brain development issues, as it does not require interaction from patients.</w:t>
      </w:r>
    </w:p>
    <w:p w14:paraId="22BC404C" w14:textId="45108B90" w:rsidR="00693CDC" w:rsidRDefault="00142ED0" w:rsidP="00693CDC">
      <w:pPr>
        <w:spacing w:line="480" w:lineRule="auto"/>
      </w:pPr>
      <w:r>
        <w:tab/>
      </w:r>
      <w:r w:rsidR="00693CDC">
        <w:t>In some cases, we have seen significant differences in gender, opening the door to future research that studies how gender plays a role in brain development, learning opportunities, capabilities, and opportunity.</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845" w:name="_Toc15248794"/>
      <w:r>
        <w:t>Reliability</w:t>
      </w:r>
      <w:bookmarkEnd w:id="845"/>
    </w:p>
    <w:p w14:paraId="7F5FCCCC" w14:textId="77777777" w:rsidR="00932176" w:rsidRDefault="001D37B0">
      <w:pPr>
        <w:pStyle w:val="BodyFirst"/>
        <w:ind w:firstLine="360"/>
      </w:pPr>
      <w:r>
        <w:t xml:space="preserve">This is a big data problem with a high potential to fail given the resource requirements to render each patient data.  </w:t>
      </w:r>
      <w:r>
        <w:rPr>
          <w:highlight w:val="yellow"/>
        </w:rPr>
        <w:t xml:space="preserve">[TODO indicate </w:t>
      </w:r>
      <w:r w:rsidR="000B63D7">
        <w:rPr>
          <w:highlight w:val="yellow"/>
        </w:rPr>
        <w:t>scale</w:t>
      </w:r>
      <w:r>
        <w:rPr>
          <w:highlight w:val="yellow"/>
        </w:rPr>
        <w:t xml:space="preserve"> of patient samples]</w:t>
      </w:r>
      <w:r>
        <w:t xml:space="preserve">  Left unattended, this process would have produced almost a petabyte of data.  It was important to make decisions on where to prune, what data to leave out, and what data to keep.  Much of the intermediate data rendered during the pipeline was discarded because of the ability to re-create if needed.  This had a consequence of delaying recovery in the event of failure, since this each intermediate file had to be recreated. </w:t>
      </w:r>
    </w:p>
    <w:p w14:paraId="1940B9DA" w14:textId="77777777" w:rsidR="00932176" w:rsidRDefault="001D37B0">
      <w:pPr>
        <w:pStyle w:val="Body"/>
      </w:pPr>
      <w:r>
        <w:lastRenderedPageBreak/>
        <w:t>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77777777" w:rsidR="00932176" w:rsidRDefault="001D37B0">
      <w:pPr>
        <w:pStyle w:val="Body"/>
      </w:pPr>
      <w: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14:paraId="5E5D0CB8" w14:textId="77777777" w:rsidR="00932176" w:rsidRDefault="001D37B0">
      <w:pPr>
        <w:pStyle w:val="Body"/>
      </w:pPr>
      <w:r>
        <w:t xml:space="preserve">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to write adapted code separate from the main “levman plugin” written initially.  As changes were made, regression testing was necessary to ensure </w:t>
      </w:r>
      <w:r>
        <w:lastRenderedPageBreak/>
        <w:t xml:space="preserve">changes didn’t impact already executed code which would have invalidated some of the results.  </w:t>
      </w:r>
    </w:p>
    <w:p w14:paraId="32BDCC48" w14:textId="77777777" w:rsidR="00932176" w:rsidRDefault="001D37B0">
      <w:pPr>
        <w:pStyle w:val="Body"/>
      </w:pPr>
      <w: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14:paraId="3652AD0A" w14:textId="77777777" w:rsidR="00932176" w:rsidRDefault="001D37B0">
      <w:pPr>
        <w:pStyle w:val="Body"/>
      </w:pPr>
      <w:r>
        <w:t xml:space="preserve">An additional characteristic of data is found in the complexity added due to the large number of features.  There were </w:t>
      </w:r>
      <w:r>
        <w:rPr>
          <w:highlight w:val="yellow"/>
        </w:rPr>
        <w:t>1589952</w:t>
      </w:r>
      <w: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14:paraId="1CC52C08" w14:textId="77777777" w:rsidR="00932176" w:rsidRDefault="001D37B0">
      <w:pPr>
        <w:pStyle w:val="Heading2"/>
        <w:numPr>
          <w:ilvl w:val="1"/>
          <w:numId w:val="2"/>
        </w:numPr>
      </w:pPr>
      <w:bookmarkStart w:id="846" w:name="_Toc15248795"/>
      <w:r>
        <w:t>Challenges and Issues Encountered</w:t>
      </w:r>
      <w:bookmarkEnd w:id="846"/>
    </w:p>
    <w:p w14:paraId="5336E8C0" w14:textId="77777777" w:rsidR="00932176" w:rsidRDefault="001D37B0">
      <w:pPr>
        <w:pStyle w:val="Heading3"/>
        <w:numPr>
          <w:ilvl w:val="2"/>
          <w:numId w:val="2"/>
        </w:numPr>
      </w:pPr>
      <w:bookmarkStart w:id="847" w:name="_Toc15248796"/>
      <w:r>
        <w:t>Resource Limitations</w:t>
      </w:r>
      <w:bookmarkEnd w:id="847"/>
    </w:p>
    <w:p w14:paraId="7C8BF047" w14:textId="77777777" w:rsidR="00932176" w:rsidRDefault="001D37B0" w:rsidP="00726F47">
      <w:pPr>
        <w:pStyle w:val="BodyFirst"/>
        <w:ind w:firstLine="360"/>
      </w:pPr>
      <w:r>
        <w:t xml:space="preserve">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w:t>
      </w:r>
      <w:r>
        <w:lastRenderedPageBreak/>
        <w:t>more resources than necessary (when viewed in aggregate), and having to wait for time on the scheduler to receive those resources. E.g. a request for a whole node (32 core, 128GB memory) was the least likely to abend,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379076E1" w:rsidR="00932176" w:rsidRDefault="001D37B0">
      <w:pPr>
        <w:pStyle w:val="Caption"/>
        <w:keepNext/>
      </w:pPr>
      <w:bookmarkStart w:id="848" w:name="_Ref8121279"/>
      <w:r>
        <w:t xml:space="preserve">Table </w:t>
      </w:r>
      <w:r>
        <w:fldChar w:fldCharType="begin"/>
      </w:r>
      <w:r>
        <w:instrText>SEQ Table \* ARABIC</w:instrText>
      </w:r>
      <w:r>
        <w:fldChar w:fldCharType="separate"/>
      </w:r>
      <w:ins w:id="849" w:author="David Mattie" w:date="2019-08-02T09:01:00Z">
        <w:r w:rsidR="004F4ED2">
          <w:rPr>
            <w:noProof/>
          </w:rPr>
          <w:t>17</w:t>
        </w:r>
      </w:ins>
      <w:del w:id="850" w:author="David Mattie" w:date="2019-08-01T18:27:00Z">
        <w:r w:rsidR="00F34881" w:rsidDel="00E7462C">
          <w:rPr>
            <w:noProof/>
          </w:rPr>
          <w:delText>16</w:delText>
        </w:r>
      </w:del>
      <w:r>
        <w:fldChar w:fldCharType="end"/>
      </w:r>
      <w:r>
        <w:t xml:space="preserve"> - Pipeline Compute Requirements</w:t>
      </w:r>
      <w:bookmarkEnd w:id="848"/>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456"/>
        <w:gridCol w:w="2228"/>
        <w:gridCol w:w="2472"/>
        <w:gridCol w:w="1315"/>
        <w:gridCol w:w="2385"/>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77777777" w:rsidR="00932176" w:rsidRDefault="001D37B0">
            <w:pPr>
              <w:pStyle w:val="Body"/>
              <w:ind w:firstLine="0"/>
              <w:rPr>
                <w:b/>
                <w:bCs/>
              </w:rPr>
            </w:pPr>
            <w:r>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lastRenderedPageBreak/>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851" w:name="_Toc15248797"/>
      <w:r>
        <w:t>CEDAR</w:t>
      </w:r>
      <w:bookmarkEnd w:id="851"/>
    </w:p>
    <w:p w14:paraId="1C6C3EF5" w14:textId="77777777" w:rsidR="00932176" w:rsidRDefault="001D37B0">
      <w:pPr>
        <w:pStyle w:val="Body"/>
      </w:pPr>
      <w:r>
        <w:t>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852" w:name="_Toc15248798"/>
      <w:r>
        <w:lastRenderedPageBreak/>
        <w:t>GRAHAM</w:t>
      </w:r>
      <w:bookmarkEnd w:id="852"/>
    </w:p>
    <w:p w14:paraId="522F06B6" w14:textId="77777777" w:rsidR="00932176" w:rsidRDefault="001D37B0">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853" w:name="_Toc15248799"/>
      <w:r>
        <w:t>Alienware</w:t>
      </w:r>
      <w:bookmarkEnd w:id="853"/>
    </w:p>
    <w:p w14:paraId="2802E74C" w14:textId="77777777" w:rsidR="00932176" w:rsidRDefault="001D37B0">
      <w:pPr>
        <w:pStyle w:val="Body"/>
        <w:rPr>
          <w:caps/>
        </w:rPr>
      </w:pPr>
      <w:r>
        <w:t>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854" w:name="_Toc15248800"/>
      <w:r>
        <w:t>Dell Precision Tower (40 core)</w:t>
      </w:r>
      <w:bookmarkEnd w:id="854"/>
    </w:p>
    <w:p w14:paraId="6E7FD27D" w14:textId="77777777" w:rsidR="00932176" w:rsidRDefault="001D37B0">
      <w:pPr>
        <w:pStyle w:val="Body"/>
      </w:pPr>
      <w:r>
        <w:t xml:space="preserve">The most stable platform to execute the pipeline was the Dell Precision Tower (40 core) running Linux Mint 19 (Tara).  This unit is capable of rendering the entire pipeline in just </w:t>
      </w:r>
      <w:r>
        <w:lastRenderedPageBreak/>
        <w:t xml:space="preserve">over 8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855" w:name="_Toc15248801"/>
      <w:r>
        <w:t>Disk Contention</w:t>
      </w:r>
      <w:bookmarkEnd w:id="855"/>
    </w:p>
    <w:p w14:paraId="780CFE36" w14:textId="77777777" w:rsidR="00932176" w:rsidRDefault="001D37B0">
      <w:pPr>
        <w:pStyle w:val="BodyFirst"/>
      </w:pPr>
      <w:r>
        <w:t>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856" w:name="_Toc15248802"/>
      <w:r>
        <w:t>Proposed Enhancements</w:t>
      </w:r>
      <w:bookmarkEnd w:id="856"/>
    </w:p>
    <w:p w14:paraId="566D72C6" w14:textId="77777777" w:rsidR="00932176" w:rsidRDefault="001D37B0">
      <w:pPr>
        <w:pStyle w:val="Heading3"/>
        <w:numPr>
          <w:ilvl w:val="2"/>
          <w:numId w:val="2"/>
        </w:numPr>
      </w:pPr>
      <w:bookmarkStart w:id="857" w:name="_Toc15248803"/>
      <w:r>
        <w:t>Improved Parallelism on Data Recall</w:t>
      </w:r>
      <w:bookmarkEnd w:id="857"/>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w:t>
      </w:r>
      <w:r>
        <w:lastRenderedPageBreak/>
        <w:t xml:space="preserve">store aggregate data.  In addition, there are computed measures (left-right asymmetry indexes) computed during recall.  The consequence of this storage approach is that retrieval can be slow, depending on the number of samples being retrieved.  </w:t>
      </w:r>
    </w:p>
    <w:p w14:paraId="02D48ED3" w14:textId="77777777" w:rsidR="00932176" w:rsidRDefault="001D37B0">
      <w:pPr>
        <w:pStyle w:val="BodyFirst"/>
      </w:pPr>
      <w:r>
        <w:t>A possible improvement to this model is to fetch each patient sample as a separate parallel process during data recall, and reassemble the dataset once the additional measure are computed.</w:t>
      </w:r>
    </w:p>
    <w:p w14:paraId="2F77F05F" w14:textId="77777777" w:rsidR="00932176" w:rsidRDefault="001D37B0">
      <w:pPr>
        <w:pStyle w:val="Heading3"/>
        <w:numPr>
          <w:ilvl w:val="2"/>
          <w:numId w:val="2"/>
        </w:numPr>
      </w:pPr>
      <w:bookmarkStart w:id="858" w:name="_Toc15248804"/>
      <w:r>
        <w:t>REDIS</w:t>
      </w:r>
      <w:bookmarkEnd w:id="858"/>
    </w:p>
    <w:p w14:paraId="274D3D70" w14:textId="77777777"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859" w:name="_Toc15248805"/>
      <w:r>
        <w:t>Improved Fault Detection</w:t>
      </w:r>
      <w:bookmarkEnd w:id="859"/>
    </w:p>
    <w:p w14:paraId="3E4E7AD9" w14:textId="77777777" w:rsidR="00932176" w:rsidRDefault="001D37B0" w:rsidP="00142ED0">
      <w:pPr>
        <w:pStyle w:val="BodyFirst"/>
        <w:ind w:firstLine="720"/>
      </w:pPr>
      <w:r>
        <w:t xml:space="preserve">The ability for CRUSH to sense what phase of the pipeline hasn’t been completed is limited to simple file detection.  If a file exists, it is used for determining what steps need to be completed.   CRUSH does not evaluate the file for data corruption.  For example, if </w:t>
      </w:r>
      <w:r>
        <w:lastRenderedPageBreak/>
        <w:t>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860" w:name="_Toc15248806"/>
      <w:r>
        <w:t>Add Pre-Pipeline Phase</w:t>
      </w:r>
      <w:bookmarkEnd w:id="860"/>
    </w:p>
    <w:p w14:paraId="15B90584" w14:textId="51824558"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ins w:id="861" w:author="David Mattie" w:date="2019-08-02T09:01:00Z">
        <w:r w:rsidR="004F4ED2">
          <w:t xml:space="preserve">Table </w:t>
        </w:r>
        <w:r w:rsidR="004F4ED2">
          <w:rPr>
            <w:noProof/>
          </w:rPr>
          <w:t>17</w:t>
        </w:r>
        <w:r w:rsidR="004F4ED2">
          <w:t xml:space="preserve"> - Pipeline Compute Requirements</w:t>
        </w:r>
      </w:ins>
      <w:del w:id="862" w:author="David Mattie" w:date="2019-08-02T08:59:00Z">
        <w:r w:rsidR="00D8000B" w:rsidDel="004F4ED2">
          <w:delText xml:space="preserve">Table </w:delText>
        </w:r>
        <w:r w:rsidR="00D8000B" w:rsidDel="004F4ED2">
          <w:rPr>
            <w:noProof/>
          </w:rPr>
          <w:delText>1</w:delText>
        </w:r>
        <w:r w:rsidR="00D8000B" w:rsidDel="004F4ED2">
          <w:delText xml:space="preserve"> - Pipeline Compute Requirements</w:delText>
        </w:r>
      </w:del>
      <w:r>
        <w:rPr>
          <w:b/>
        </w:rPr>
        <w:fldChar w:fldCharType="end"/>
      </w:r>
      <w:r>
        <w:t xml:space="preserve">, 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14:paraId="76155ABD" w14:textId="77777777" w:rsidR="00932176" w:rsidRDefault="001D37B0">
      <w:pPr>
        <w:pStyle w:val="Heading3"/>
        <w:numPr>
          <w:ilvl w:val="2"/>
          <w:numId w:val="2"/>
        </w:numPr>
      </w:pPr>
      <w:bookmarkStart w:id="863" w:name="_Toc15248807"/>
      <w:r>
        <w:t>Service based execution on commodity hardware</w:t>
      </w:r>
      <w:bookmarkEnd w:id="863"/>
    </w:p>
    <w:p w14:paraId="2C46F0EF" w14:textId="77777777" w:rsidR="00932176" w:rsidRDefault="001D37B0" w:rsidP="00142ED0">
      <w:pPr>
        <w:pStyle w:val="BodyFirst"/>
        <w:ind w:firstLine="720"/>
      </w:pPr>
      <w:r>
        <w:t xml:space="preserve">One of the largest hindrances of this exercise was the limited availability of computing resources.  I can imagine a docker-style container running on underused lab </w:t>
      </w:r>
      <w:r>
        <w:lastRenderedPageBreak/>
        <w:t>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864" w:name="_Toc15248808"/>
      <w:r>
        <w:t>Final Remarks</w:t>
      </w:r>
      <w:bookmarkEnd w:id="864"/>
    </w:p>
    <w:p w14:paraId="64EA6059" w14:textId="77777777" w:rsidR="00932176" w:rsidRDefault="001D37B0" w:rsidP="00142ED0">
      <w:pPr>
        <w:pStyle w:val="Body"/>
        <w:ind w:firstLine="720"/>
      </w:pPr>
      <w:r>
        <w:t>This technology provides the capability to 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0E7F0FE0" w14:textId="77777777" w:rsidR="00932176" w:rsidRDefault="001D37B0" w:rsidP="00142ED0">
      <w:pPr>
        <w:pStyle w:val="Body"/>
        <w:ind w:firstLine="720"/>
      </w:pPr>
      <w:r>
        <w:t xml:space="preserve">It is my aspiration that CRUSH matures into a freely available product and becomes a tool used routinely by neuroscientists. </w:t>
      </w:r>
    </w:p>
    <w:bookmarkStart w:id="865" w:name="_Toc15248809" w:displacedByCustomXml="next"/>
    <w:sdt>
      <w:sdtPr>
        <w:rPr>
          <w:rFonts w:cs="Times New Roman"/>
          <w:bCs w:val="0"/>
          <w:kern w:val="0"/>
          <w:sz w:val="24"/>
          <w:szCs w:val="24"/>
        </w:rPr>
        <w:id w:val="-2130301349"/>
        <w:docPartObj>
          <w:docPartGallery w:val="Bibliographies"/>
          <w:docPartUnique/>
        </w:docPartObj>
      </w:sdtPr>
      <w:sdtContent>
        <w:p w14:paraId="3912D004" w14:textId="470907F9" w:rsidR="00CF3E00" w:rsidRDefault="00CF3E00">
          <w:pPr>
            <w:pStyle w:val="Heading1"/>
          </w:pPr>
          <w:r>
            <w:t>Bibliography</w:t>
          </w:r>
        </w:p>
        <w:sdt>
          <w:sdtPr>
            <w:id w:val="111145805"/>
            <w:bibliography/>
          </w:sdtPr>
          <w:sdtContent>
            <w:p w14:paraId="53351094" w14:textId="77777777" w:rsidR="00CF3E00" w:rsidRDefault="00CF3E00" w:rsidP="00CF3E00">
              <w:pPr>
                <w:pStyle w:val="Bibliography"/>
                <w:ind w:left="720" w:hanging="720"/>
                <w:rPr>
                  <w:noProof/>
                </w:rPr>
              </w:pPr>
              <w:r>
                <w:fldChar w:fldCharType="begin"/>
              </w:r>
              <w:r>
                <w:instrText xml:space="preserve"> BIBLIOGRAPHY </w:instrText>
              </w:r>
              <w:r>
                <w:fldChar w:fldCharType="separate"/>
              </w:r>
              <w:r>
                <w:rPr>
                  <w:noProof/>
                </w:rPr>
                <w:t xml:space="preserve">Braitenberg, V. a. (1998). </w:t>
              </w:r>
              <w:r>
                <w:rPr>
                  <w:i/>
                  <w:iCs/>
                  <w:noProof/>
                </w:rPr>
                <w:t>Statistics and Geometry of Neuronal Connectivity (Second Edition).</w:t>
              </w:r>
              <w:r>
                <w:rPr>
                  <w:noProof/>
                </w:rPr>
                <w:t xml:space="preserve"> Berlin: Springer-Verlag.</w:t>
              </w:r>
            </w:p>
            <w:p w14:paraId="35C9F25B" w14:textId="77777777" w:rsidR="00CF3E00" w:rsidRDefault="00CF3E00" w:rsidP="00CF3E00">
              <w:pPr>
                <w:pStyle w:val="Bibliography"/>
                <w:ind w:left="720" w:hanging="720"/>
                <w:rPr>
                  <w:noProof/>
                </w:rPr>
              </w:pPr>
              <w:r>
                <w:rPr>
                  <w:noProof/>
                </w:rPr>
                <w:t xml:space="preserve">Smith, S. M.-B. (2004). Advances in functional and structural MR image analysis and implementation as FSL. </w:t>
              </w:r>
              <w:r>
                <w:rPr>
                  <w:i/>
                  <w:iCs/>
                  <w:noProof/>
                </w:rPr>
                <w:t>Neuroimage</w:t>
              </w:r>
              <w:r>
                <w:rPr>
                  <w:noProof/>
                </w:rPr>
                <w:t>, 23 (Suppl. 1), S208-S219.</w:t>
              </w:r>
            </w:p>
            <w:p w14:paraId="1F6358D0" w14:textId="77777777" w:rsidR="00CF3E00" w:rsidRDefault="00CF3E00" w:rsidP="00CF3E00">
              <w:pPr>
                <w:pStyle w:val="Bibliography"/>
                <w:ind w:left="720" w:hanging="720"/>
                <w:rPr>
                  <w:noProof/>
                </w:rPr>
              </w:pPr>
              <w:r>
                <w:rPr>
                  <w:noProof/>
                </w:rPr>
                <w:t xml:space="preserve">Wedeen, V. J. (2008). Diffusion spectrum magnetic resonance imaging (DSI) tractography of crossing fibers. </w:t>
              </w:r>
              <w:r>
                <w:rPr>
                  <w:i/>
                  <w:iCs/>
                  <w:noProof/>
                </w:rPr>
                <w:t>Neuroimage</w:t>
              </w:r>
              <w:r>
                <w:rPr>
                  <w:noProof/>
                </w:rPr>
                <w:t>, 41, 1267–1277.</w:t>
              </w:r>
            </w:p>
            <w:p w14:paraId="21C2F62F" w14:textId="25BC6204" w:rsidR="00CF3E00" w:rsidRDefault="00CF3E00" w:rsidP="00CF3E00">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r>
        <w:t>Appendix 1</w:t>
      </w:r>
      <w:bookmarkEnd w:id="865"/>
    </w:p>
    <w:p w14:paraId="3A4313DC" w14:textId="77777777" w:rsidR="00932176" w:rsidRDefault="001D37B0">
      <w:pPr>
        <w:pStyle w:val="Heading2"/>
        <w:numPr>
          <w:ilvl w:val="1"/>
          <w:numId w:val="2"/>
        </w:numPr>
      </w:pPr>
      <w:bookmarkStart w:id="866" w:name="_Toc15248810"/>
      <w:r>
        <w:t>crush.py</w:t>
      </w:r>
      <w:bookmarkEnd w:id="866"/>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867" w:name="_Toc15248811"/>
      <w:r>
        <w:t>Patient.py</w:t>
      </w:r>
      <w:bookmarkEnd w:id="867"/>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868" w:name="_Toc15248812"/>
      <w:r>
        <w:t>Visit.py</w:t>
      </w:r>
      <w:bookmarkEnd w:id="868"/>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869" w:name="_Toc15248813"/>
      <w:r>
        <w:t>segmentMap.txt</w:t>
      </w:r>
      <w:bookmarkEnd w:id="869"/>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lastRenderedPageBreak/>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lastRenderedPageBreak/>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lastRenderedPageBreak/>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lastRenderedPageBreak/>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t>5002,Right-UnsegmentedWhiteMatter,,Right,White,right unsegmented white matter</w:t>
      </w:r>
    </w:p>
    <w:p w14:paraId="5F5C38A6" w14:textId="77777777" w:rsidR="00932176" w:rsidRDefault="00932176">
      <w:pPr>
        <w:sectPr w:rsidR="00932176" w:rsidSect="004151FF">
          <w:headerReference w:type="default" r:id="rId52"/>
          <w:footerReference w:type="default" r:id="rId53"/>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 w:author="Jacob Levman" w:date="2019-07-30T09:56:00Z" w:initials="JL">
    <w:p w14:paraId="0CF19D62" w14:textId="6C5F260C" w:rsidR="009561AB" w:rsidRDefault="009561AB">
      <w:pPr>
        <w:pStyle w:val="CommentText"/>
      </w:pPr>
      <w:r>
        <w:rPr>
          <w:rStyle w:val="CommentReference"/>
        </w:rPr>
        <w:annotationRef/>
      </w:r>
      <w:r>
        <w:t>Mention words like Big data in this paragraph and also distributed computing should be mentioned right here.</w:t>
      </w:r>
    </w:p>
  </w:comment>
  <w:comment w:id="161" w:author="Jacob Levman" w:date="2019-07-30T10:32:00Z" w:initials="JL">
    <w:p w14:paraId="47E22E28" w14:textId="09574C68" w:rsidR="009561AB" w:rsidRDefault="009561AB">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162" w:author="Jacob Levman" w:date="2019-07-30T10:34:00Z" w:initials="JL">
    <w:p w14:paraId="489EF3C2" w14:textId="4B47416C" w:rsidR="009561AB" w:rsidRDefault="009561AB">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201" w:author="Jacob Levman" w:date="2019-07-31T10:59:00Z" w:initials="JL">
    <w:p w14:paraId="1ED49735" w14:textId="1117B3A4" w:rsidR="009561AB" w:rsidRDefault="009561AB">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205" w:author="Jacob Levman" w:date="2019-07-31T11:04:00Z" w:initials="JL">
    <w:p w14:paraId="4455A0B1" w14:textId="3E7358CB" w:rsidR="009561AB" w:rsidRDefault="009561AB">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D65273" w14:textId="77777777" w:rsidR="00B556D3" w:rsidRDefault="00B556D3">
      <w:r>
        <w:separator/>
      </w:r>
    </w:p>
  </w:endnote>
  <w:endnote w:type="continuationSeparator" w:id="0">
    <w:p w14:paraId="2BCCEFE9" w14:textId="77777777" w:rsidR="00B556D3" w:rsidRDefault="00B556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35415200" w:rsidR="009561AB" w:rsidRDefault="009561AB">
    <w:pPr>
      <w:pStyle w:val="Footer"/>
      <w:jc w:val="center"/>
    </w:pPr>
    <w:r>
      <w:rPr>
        <w:rStyle w:val="PageNumber"/>
      </w:rPr>
      <w:fldChar w:fldCharType="begin"/>
    </w:r>
    <w:r>
      <w:rPr>
        <w:rStyle w:val="PageNumber"/>
      </w:rPr>
      <w:instrText>PAGE</w:instrText>
    </w:r>
    <w:r>
      <w:rPr>
        <w:rStyle w:val="PageNumber"/>
      </w:rPr>
      <w:fldChar w:fldCharType="separate"/>
    </w:r>
    <w:r w:rsidR="009029E3">
      <w:rPr>
        <w:rStyle w:val="PageNumber"/>
        <w:noProof/>
      </w:rPr>
      <w:t>vi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45F43B3C" w:rsidR="009561AB" w:rsidRDefault="009561AB">
    <w:pPr>
      <w:pStyle w:val="Footer"/>
      <w:jc w:val="center"/>
    </w:pPr>
    <w:r>
      <w:rPr>
        <w:rStyle w:val="PageNumber"/>
      </w:rPr>
      <w:fldChar w:fldCharType="begin"/>
    </w:r>
    <w:r>
      <w:rPr>
        <w:rStyle w:val="PageNumber"/>
      </w:rPr>
      <w:instrText>PAGE</w:instrText>
    </w:r>
    <w:r>
      <w:rPr>
        <w:rStyle w:val="PageNumber"/>
      </w:rPr>
      <w:fldChar w:fldCharType="separate"/>
    </w:r>
    <w:r w:rsidR="005D7F79">
      <w:rPr>
        <w:rStyle w:val="PageNumber"/>
        <w:noProof/>
      </w:rPr>
      <w:t>21</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082BAF85" w:rsidR="009561AB" w:rsidRDefault="009561AB">
    <w:pPr>
      <w:pStyle w:val="Footer"/>
      <w:jc w:val="center"/>
    </w:pPr>
    <w:r>
      <w:rPr>
        <w:rStyle w:val="PageNumber"/>
      </w:rPr>
      <w:fldChar w:fldCharType="begin"/>
    </w:r>
    <w:r>
      <w:rPr>
        <w:rStyle w:val="PageNumber"/>
      </w:rPr>
      <w:instrText>PAGE</w:instrText>
    </w:r>
    <w:r>
      <w:rPr>
        <w:rStyle w:val="PageNumber"/>
      </w:rPr>
      <w:fldChar w:fldCharType="separate"/>
    </w:r>
    <w:r w:rsidR="009029E3">
      <w:rPr>
        <w:rStyle w:val="PageNumber"/>
        <w:noProof/>
      </w:rPr>
      <w:t>36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9F91F" w14:textId="77777777" w:rsidR="00B556D3" w:rsidRDefault="00B556D3">
      <w:r>
        <w:separator/>
      </w:r>
    </w:p>
  </w:footnote>
  <w:footnote w:type="continuationSeparator" w:id="0">
    <w:p w14:paraId="0E926CA7" w14:textId="77777777" w:rsidR="00B556D3" w:rsidRDefault="00B556D3">
      <w:r>
        <w:continuationSeparator/>
      </w:r>
    </w:p>
  </w:footnote>
  <w:footnote w:id="1">
    <w:p w14:paraId="5B42517F" w14:textId="40ACD51E" w:rsidR="009561AB" w:rsidRDefault="009561AB">
      <w:pPr>
        <w:pStyle w:val="FootnoteText"/>
      </w:pPr>
      <w:r>
        <w:rPr>
          <w:rStyle w:val="FootnoteReference"/>
        </w:rPr>
        <w:footnoteRef/>
      </w:r>
      <w:r>
        <w:t xml:space="preserve"> 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Content>
          <w:r>
            <w:fldChar w:fldCharType="begin"/>
          </w:r>
          <w:r>
            <w:instrText xml:space="preserve"> CITATION Cha18 \l 1033 </w:instrText>
          </w:r>
          <w:r>
            <w:fldChar w:fldCharType="separate"/>
          </w:r>
          <w:r>
            <w:rPr>
              <w:noProof/>
            </w:rPr>
            <w:t xml:space="preserve"> (Chamberland, Samuel &amp; Tax, Chantal &amp; K Jones, &amp; Derek, 2018)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9561AB" w14:paraId="4B1DBC02" w14:textId="77777777">
      <w:tc>
        <w:tcPr>
          <w:tcW w:w="2880" w:type="dxa"/>
          <w:shd w:val="clear" w:color="auto" w:fill="auto"/>
        </w:tcPr>
        <w:p w14:paraId="1A68955C" w14:textId="77777777" w:rsidR="009561AB" w:rsidRDefault="009561AB">
          <w:pPr>
            <w:pStyle w:val="Header"/>
            <w:ind w:left="-115"/>
          </w:pPr>
        </w:p>
      </w:tc>
      <w:tc>
        <w:tcPr>
          <w:tcW w:w="2880" w:type="dxa"/>
          <w:shd w:val="clear" w:color="auto" w:fill="auto"/>
        </w:tcPr>
        <w:p w14:paraId="3936A252" w14:textId="77777777" w:rsidR="009561AB" w:rsidRDefault="009561AB">
          <w:pPr>
            <w:pStyle w:val="Header"/>
            <w:jc w:val="center"/>
          </w:pPr>
        </w:p>
      </w:tc>
      <w:tc>
        <w:tcPr>
          <w:tcW w:w="2880" w:type="dxa"/>
          <w:shd w:val="clear" w:color="auto" w:fill="auto"/>
        </w:tcPr>
        <w:p w14:paraId="7FFDEA98" w14:textId="77777777" w:rsidR="009561AB" w:rsidRDefault="009561AB">
          <w:pPr>
            <w:pStyle w:val="Header"/>
            <w:ind w:right="-115"/>
            <w:jc w:val="right"/>
          </w:pPr>
        </w:p>
      </w:tc>
    </w:tr>
  </w:tbl>
  <w:p w14:paraId="4EC27D0E" w14:textId="77777777" w:rsidR="009561AB" w:rsidRDefault="009561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9561AB" w14:paraId="5F56A346" w14:textId="77777777">
      <w:tc>
        <w:tcPr>
          <w:tcW w:w="3119" w:type="dxa"/>
          <w:shd w:val="clear" w:color="auto" w:fill="auto"/>
        </w:tcPr>
        <w:p w14:paraId="7BC1F5BC" w14:textId="77777777" w:rsidR="009561AB" w:rsidRDefault="009561AB">
          <w:pPr>
            <w:pStyle w:val="Header"/>
            <w:ind w:left="-115"/>
          </w:pPr>
        </w:p>
      </w:tc>
      <w:tc>
        <w:tcPr>
          <w:tcW w:w="3120" w:type="dxa"/>
          <w:shd w:val="clear" w:color="auto" w:fill="auto"/>
        </w:tcPr>
        <w:p w14:paraId="5AFD1825" w14:textId="77777777" w:rsidR="009561AB" w:rsidRDefault="009561AB">
          <w:pPr>
            <w:pStyle w:val="Header"/>
            <w:jc w:val="center"/>
          </w:pPr>
        </w:p>
      </w:tc>
      <w:tc>
        <w:tcPr>
          <w:tcW w:w="3120" w:type="dxa"/>
          <w:shd w:val="clear" w:color="auto" w:fill="auto"/>
        </w:tcPr>
        <w:p w14:paraId="3A941E2E" w14:textId="77777777" w:rsidR="009561AB" w:rsidRDefault="009561AB">
          <w:pPr>
            <w:pStyle w:val="Header"/>
            <w:ind w:right="-115"/>
            <w:jc w:val="right"/>
          </w:pPr>
        </w:p>
      </w:tc>
    </w:tr>
  </w:tbl>
  <w:p w14:paraId="19C2A918" w14:textId="77777777" w:rsidR="009561AB" w:rsidRDefault="009561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9561AB" w14:paraId="167F606E" w14:textId="77777777">
      <w:tc>
        <w:tcPr>
          <w:tcW w:w="3600" w:type="dxa"/>
          <w:shd w:val="clear" w:color="auto" w:fill="auto"/>
        </w:tcPr>
        <w:p w14:paraId="17756622" w14:textId="77777777" w:rsidR="009561AB" w:rsidRDefault="009561AB">
          <w:pPr>
            <w:pStyle w:val="Header"/>
            <w:ind w:left="-115"/>
          </w:pPr>
        </w:p>
      </w:tc>
      <w:tc>
        <w:tcPr>
          <w:tcW w:w="3600" w:type="dxa"/>
          <w:shd w:val="clear" w:color="auto" w:fill="auto"/>
        </w:tcPr>
        <w:p w14:paraId="0DDBE778" w14:textId="77777777" w:rsidR="009561AB" w:rsidRDefault="009561AB">
          <w:pPr>
            <w:pStyle w:val="Header"/>
            <w:jc w:val="center"/>
          </w:pPr>
        </w:p>
      </w:tc>
      <w:tc>
        <w:tcPr>
          <w:tcW w:w="3600" w:type="dxa"/>
          <w:shd w:val="clear" w:color="auto" w:fill="auto"/>
        </w:tcPr>
        <w:p w14:paraId="484B9426" w14:textId="77777777" w:rsidR="009561AB" w:rsidRDefault="009561AB">
          <w:pPr>
            <w:pStyle w:val="Header"/>
            <w:ind w:right="-115"/>
            <w:jc w:val="right"/>
          </w:pPr>
        </w:p>
      </w:tc>
    </w:tr>
  </w:tbl>
  <w:p w14:paraId="2FA321A5" w14:textId="77777777" w:rsidR="009561AB" w:rsidRDefault="009561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ttie">
    <w15:presenceInfo w15:providerId="AD" w15:userId="S-1-5-21-1643458103-850727996-848847219-44642"/>
  </w15:person>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96808"/>
    <w:rsid w:val="000A04ED"/>
    <w:rsid w:val="000B63D7"/>
    <w:rsid w:val="000D7870"/>
    <w:rsid w:val="00102E9D"/>
    <w:rsid w:val="00134984"/>
    <w:rsid w:val="00142ED0"/>
    <w:rsid w:val="00151B00"/>
    <w:rsid w:val="001559C4"/>
    <w:rsid w:val="001568EE"/>
    <w:rsid w:val="00177E46"/>
    <w:rsid w:val="001C5E6E"/>
    <w:rsid w:val="001D37B0"/>
    <w:rsid w:val="001D5888"/>
    <w:rsid w:val="001F4D30"/>
    <w:rsid w:val="002154F0"/>
    <w:rsid w:val="002229D7"/>
    <w:rsid w:val="002429C7"/>
    <w:rsid w:val="002540EF"/>
    <w:rsid w:val="00266B1E"/>
    <w:rsid w:val="002B7C14"/>
    <w:rsid w:val="0036780D"/>
    <w:rsid w:val="003846B1"/>
    <w:rsid w:val="003B7FF7"/>
    <w:rsid w:val="004151FF"/>
    <w:rsid w:val="00497A24"/>
    <w:rsid w:val="004A5246"/>
    <w:rsid w:val="004C447E"/>
    <w:rsid w:val="004E1074"/>
    <w:rsid w:val="004F4ED2"/>
    <w:rsid w:val="00501426"/>
    <w:rsid w:val="00524C65"/>
    <w:rsid w:val="00536724"/>
    <w:rsid w:val="005B1186"/>
    <w:rsid w:val="005B6E73"/>
    <w:rsid w:val="005D7F79"/>
    <w:rsid w:val="005E74FD"/>
    <w:rsid w:val="006170A0"/>
    <w:rsid w:val="00627BF4"/>
    <w:rsid w:val="00644E21"/>
    <w:rsid w:val="00655ED4"/>
    <w:rsid w:val="0068682B"/>
    <w:rsid w:val="00686878"/>
    <w:rsid w:val="00691477"/>
    <w:rsid w:val="00693CDC"/>
    <w:rsid w:val="00726F47"/>
    <w:rsid w:val="0073411F"/>
    <w:rsid w:val="007632E7"/>
    <w:rsid w:val="00800971"/>
    <w:rsid w:val="00844FF6"/>
    <w:rsid w:val="0085669A"/>
    <w:rsid w:val="00883ADD"/>
    <w:rsid w:val="00884C6E"/>
    <w:rsid w:val="008C70C6"/>
    <w:rsid w:val="008E29B0"/>
    <w:rsid w:val="009029E3"/>
    <w:rsid w:val="00923D40"/>
    <w:rsid w:val="00930DC3"/>
    <w:rsid w:val="00932176"/>
    <w:rsid w:val="009561AB"/>
    <w:rsid w:val="009936C5"/>
    <w:rsid w:val="009C2CED"/>
    <w:rsid w:val="009F0C06"/>
    <w:rsid w:val="00A40464"/>
    <w:rsid w:val="00A72CEF"/>
    <w:rsid w:val="00A73733"/>
    <w:rsid w:val="00A821C1"/>
    <w:rsid w:val="00A93F9A"/>
    <w:rsid w:val="00AF366B"/>
    <w:rsid w:val="00B556D3"/>
    <w:rsid w:val="00B60CBE"/>
    <w:rsid w:val="00B6120F"/>
    <w:rsid w:val="00BA0DB4"/>
    <w:rsid w:val="00BC61B0"/>
    <w:rsid w:val="00BD15C3"/>
    <w:rsid w:val="00BF016A"/>
    <w:rsid w:val="00C0000E"/>
    <w:rsid w:val="00C21C4A"/>
    <w:rsid w:val="00C21D4C"/>
    <w:rsid w:val="00C2697B"/>
    <w:rsid w:val="00C7070A"/>
    <w:rsid w:val="00C8021E"/>
    <w:rsid w:val="00CE14E0"/>
    <w:rsid w:val="00CF3E00"/>
    <w:rsid w:val="00D30961"/>
    <w:rsid w:val="00D33EFA"/>
    <w:rsid w:val="00D57773"/>
    <w:rsid w:val="00D8000B"/>
    <w:rsid w:val="00D85FBA"/>
    <w:rsid w:val="00D958BF"/>
    <w:rsid w:val="00DA1620"/>
    <w:rsid w:val="00DA38EE"/>
    <w:rsid w:val="00DB3A69"/>
    <w:rsid w:val="00E04EB3"/>
    <w:rsid w:val="00E26450"/>
    <w:rsid w:val="00E32EA6"/>
    <w:rsid w:val="00E46140"/>
    <w:rsid w:val="00E57765"/>
    <w:rsid w:val="00E7462C"/>
    <w:rsid w:val="00E928BD"/>
    <w:rsid w:val="00E93423"/>
    <w:rsid w:val="00EB7F26"/>
    <w:rsid w:val="00ED36EE"/>
    <w:rsid w:val="00EF45C8"/>
    <w:rsid w:val="00F210A6"/>
    <w:rsid w:val="00F34881"/>
    <w:rsid w:val="00F37098"/>
    <w:rsid w:val="00F8700B"/>
    <w:rsid w:val="00FA2E1E"/>
    <w:rsid w:val="00FC16AE"/>
    <w:rsid w:val="00FC1C74"/>
    <w:rsid w:val="00FC4A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header" Target="head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3</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4</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1</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2</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5</b:RefOrder>
  </b:Source>
</b:Sources>
</file>

<file path=customXml/itemProps1.xml><?xml version="1.0" encoding="utf-8"?>
<ds:datastoreItem xmlns:ds="http://schemas.openxmlformats.org/officeDocument/2006/customXml" ds:itemID="{252A1A2F-4087-4C05-B492-3C23C0E0E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TotalTime>
  <Pages>1</Pages>
  <Words>24159</Words>
  <Characters>137707</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161543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85</cp:revision>
  <cp:lastPrinted>2019-08-02T12:01:00Z</cp:lastPrinted>
  <dcterms:created xsi:type="dcterms:W3CDTF">2019-07-26T11:37:00Z</dcterms:created>
  <dcterms:modified xsi:type="dcterms:W3CDTF">2019-08-02T14:02:00Z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