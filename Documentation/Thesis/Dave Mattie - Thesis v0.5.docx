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100C5E7D" w:rsidR="00932176" w:rsidRDefault="001D37B0" w:rsidP="00175581">
      <w:pPr>
        <w:pStyle w:val="BodyFirst"/>
        <w:ind w:firstLine="720"/>
        <w:pPrChange w:id="2" w:author="David Mattie" w:date="2019-08-18T18:37:00Z">
          <w:pPr>
            <w:pStyle w:val="BodyFirst"/>
          </w:pPr>
        </w:pPrChange>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w:t>
      </w:r>
      <w:ins w:id="3" w:author="David Mattie" w:date="2019-08-18T18:36:00Z">
        <w:r w:rsidR="00175581">
          <w:t xml:space="preserve"> </w:t>
        </w:r>
      </w:ins>
      <w:del w:id="4" w:author="David Mattie" w:date="2019-08-18T18:36:00Z">
        <w:r w:rsidR="00C0000E" w:rsidDel="00175581">
          <w:delText xml:space="preserve"> </w:delText>
        </w:r>
      </w:del>
      <w:r w:rsidR="00C0000E">
        <w:t>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rsidP="00175581">
      <w:pPr>
        <w:pStyle w:val="FrontHeading"/>
        <w:spacing w:before="0" w:after="0" w:line="480" w:lineRule="auto"/>
        <w:ind w:firstLine="720"/>
        <w:jc w:val="both"/>
        <w:pPrChange w:id="5" w:author="David Mattie" w:date="2019-08-18T18:37:00Z">
          <w:pPr>
            <w:pStyle w:val="FrontHeading"/>
            <w:spacing w:before="0" w:after="0" w:line="480" w:lineRule="auto"/>
            <w:jc w:val="both"/>
          </w:pPr>
        </w:pPrChange>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3AE87399" w14:textId="109D19DE" w:rsidR="007E1E15" w:rsidRDefault="001D37B0">
      <w:pPr>
        <w:pStyle w:val="TOC1"/>
        <w:rPr>
          <w:ins w:id="6" w:author="David Mattie" w:date="2019-08-18T21:30:00Z"/>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ins w:id="7" w:author="David Mattie" w:date="2019-08-18T21:30:00Z">
        <w:r w:rsidR="007E1E15" w:rsidRPr="00AC01FD">
          <w:rPr>
            <w:rStyle w:val="Hyperlink"/>
            <w:noProof/>
          </w:rPr>
          <w:fldChar w:fldCharType="begin"/>
        </w:r>
        <w:r w:rsidR="007E1E15" w:rsidRPr="00AC01FD">
          <w:rPr>
            <w:rStyle w:val="Hyperlink"/>
            <w:noProof/>
          </w:rPr>
          <w:instrText xml:space="preserve"> </w:instrText>
        </w:r>
        <w:r w:rsidR="007E1E15">
          <w:rPr>
            <w:noProof/>
          </w:rPr>
          <w:instrText>HYPERLINK \l "_Toc17056258"</w:instrText>
        </w:r>
        <w:r w:rsidR="007E1E15" w:rsidRPr="00AC01FD">
          <w:rPr>
            <w:rStyle w:val="Hyperlink"/>
            <w:noProof/>
          </w:rPr>
          <w:instrText xml:space="preserve"> </w:instrText>
        </w:r>
        <w:r w:rsidR="007E1E15" w:rsidRPr="00AC01FD">
          <w:rPr>
            <w:rStyle w:val="Hyperlink"/>
            <w:noProof/>
          </w:rPr>
        </w:r>
        <w:r w:rsidR="007E1E15" w:rsidRPr="00AC01FD">
          <w:rPr>
            <w:rStyle w:val="Hyperlink"/>
            <w:noProof/>
          </w:rPr>
          <w:fldChar w:fldCharType="separate"/>
        </w:r>
        <w:r w:rsidR="007E1E15" w:rsidRPr="00AC01FD">
          <w:rPr>
            <w:rStyle w:val="Hyperlink"/>
            <w:noProof/>
          </w:rPr>
          <w:t>Introduction</w:t>
        </w:r>
        <w:r w:rsidR="007E1E15">
          <w:rPr>
            <w:noProof/>
            <w:webHidden/>
          </w:rPr>
          <w:tab/>
        </w:r>
        <w:r w:rsidR="007E1E15">
          <w:rPr>
            <w:noProof/>
            <w:webHidden/>
          </w:rPr>
          <w:fldChar w:fldCharType="begin"/>
        </w:r>
        <w:r w:rsidR="007E1E15">
          <w:rPr>
            <w:noProof/>
            <w:webHidden/>
          </w:rPr>
          <w:instrText xml:space="preserve"> PAGEREF _Toc17056258 \h </w:instrText>
        </w:r>
        <w:r w:rsidR="007E1E15">
          <w:rPr>
            <w:noProof/>
            <w:webHidden/>
          </w:rPr>
        </w:r>
      </w:ins>
      <w:r w:rsidR="007E1E15">
        <w:rPr>
          <w:noProof/>
          <w:webHidden/>
        </w:rPr>
        <w:fldChar w:fldCharType="separate"/>
      </w:r>
      <w:ins w:id="8" w:author="David Mattie" w:date="2019-08-18T21:30:00Z">
        <w:r w:rsidR="007E1E15">
          <w:rPr>
            <w:noProof/>
            <w:webHidden/>
          </w:rPr>
          <w:t>1</w:t>
        </w:r>
        <w:r w:rsidR="007E1E15">
          <w:rPr>
            <w:noProof/>
            <w:webHidden/>
          </w:rPr>
          <w:fldChar w:fldCharType="end"/>
        </w:r>
        <w:r w:rsidR="007E1E15" w:rsidRPr="00AC01FD">
          <w:rPr>
            <w:rStyle w:val="Hyperlink"/>
            <w:noProof/>
          </w:rPr>
          <w:fldChar w:fldCharType="end"/>
        </w:r>
      </w:ins>
    </w:p>
    <w:p w14:paraId="02A789EE" w14:textId="658053FA" w:rsidR="007E1E15" w:rsidRDefault="007E1E15">
      <w:pPr>
        <w:pStyle w:val="TOC2"/>
        <w:tabs>
          <w:tab w:val="right" w:leader="dot" w:pos="8630"/>
        </w:tabs>
        <w:rPr>
          <w:ins w:id="9" w:author="David Mattie" w:date="2019-08-18T21:30:00Z"/>
          <w:rFonts w:asciiTheme="minorHAnsi" w:eastAsiaTheme="minorEastAsia" w:hAnsiTheme="minorHAnsi" w:cstheme="minorBidi"/>
          <w:noProof/>
          <w:sz w:val="22"/>
          <w:szCs w:val="22"/>
        </w:rPr>
      </w:pPr>
      <w:ins w:id="1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"_Toc17056259"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Hypothesis</w:t>
        </w:r>
        <w:r>
          <w:rPr>
            <w:noProof/>
            <w:webHidden/>
          </w:rPr>
          <w:tab/>
        </w:r>
        <w:r>
          <w:rPr>
            <w:noProof/>
            <w:webHidden/>
          </w:rPr>
          <w:fldChar w:fldCharType="begin"/>
        </w:r>
        <w:r>
          <w:rPr>
            <w:noProof/>
            <w:webHidden/>
          </w:rPr>
          <w:instrText xml:space="preserve"> PAGEREF _Toc17056259 \h </w:instrText>
        </w:r>
        <w:r>
          <w:rPr>
            <w:noProof/>
            <w:webHidden/>
          </w:rPr>
        </w:r>
      </w:ins>
      <w:r>
        <w:rPr>
          <w:noProof/>
          <w:webHidden/>
        </w:rPr>
        <w:fldChar w:fldCharType="separate"/>
      </w:r>
      <w:ins w:id="11" w:author="David Mattie" w:date="2019-08-18T21:30:00Z">
        <w:r>
          <w:rPr>
            <w:noProof/>
            <w:webHidden/>
          </w:rPr>
          <w:t>3</w:t>
        </w:r>
        <w:r>
          <w:rPr>
            <w:noProof/>
            <w:webHidden/>
          </w:rPr>
          <w:fldChar w:fldCharType="end"/>
        </w:r>
        <w:r w:rsidRPr="00AC01FD">
          <w:rPr>
            <w:rStyle w:val="Hyperlink"/>
            <w:noProof/>
          </w:rPr>
          <w:fldChar w:fldCharType="end"/>
        </w:r>
      </w:ins>
    </w:p>
    <w:p w14:paraId="70631EAA" w14:textId="5FEF38FC" w:rsidR="007E1E15" w:rsidRDefault="007E1E15">
      <w:pPr>
        <w:pStyle w:val="TOC2"/>
        <w:tabs>
          <w:tab w:val="right" w:leader="dot" w:pos="8630"/>
        </w:tabs>
        <w:rPr>
          <w:ins w:id="12" w:author="David Mattie" w:date="2019-08-18T21:30:00Z"/>
          <w:rFonts w:asciiTheme="minorHAnsi" w:eastAsiaTheme="minorEastAsia" w:hAnsiTheme="minorHAnsi" w:cstheme="minorBidi"/>
          <w:noProof/>
          <w:sz w:val="22"/>
          <w:szCs w:val="22"/>
        </w:rPr>
      </w:pPr>
      <w:ins w:id="1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Relevance</w:t>
        </w:r>
        <w:r>
          <w:rPr>
            <w:noProof/>
            <w:webHidden/>
          </w:rPr>
          <w:tab/>
        </w:r>
        <w:r>
          <w:rPr>
            <w:noProof/>
            <w:webHidden/>
          </w:rPr>
          <w:fldChar w:fldCharType="begin"/>
        </w:r>
        <w:r>
          <w:rPr>
            <w:noProof/>
            <w:webHidden/>
          </w:rPr>
          <w:instrText xml:space="preserve"> PAGEREF _Toc17056260 \h </w:instrText>
        </w:r>
        <w:r>
          <w:rPr>
            <w:noProof/>
            <w:webHidden/>
          </w:rPr>
        </w:r>
      </w:ins>
      <w:r>
        <w:rPr>
          <w:noProof/>
          <w:webHidden/>
        </w:rPr>
        <w:fldChar w:fldCharType="separate"/>
      </w:r>
      <w:ins w:id="14" w:author="David Mattie" w:date="2019-08-18T21:30:00Z">
        <w:r>
          <w:rPr>
            <w:noProof/>
            <w:webHidden/>
          </w:rPr>
          <w:t>3</w:t>
        </w:r>
        <w:r>
          <w:rPr>
            <w:noProof/>
            <w:webHidden/>
          </w:rPr>
          <w:fldChar w:fldCharType="end"/>
        </w:r>
        <w:r w:rsidRPr="00AC01FD">
          <w:rPr>
            <w:rStyle w:val="Hyperlink"/>
            <w:noProof/>
          </w:rPr>
          <w:fldChar w:fldCharType="end"/>
        </w:r>
      </w:ins>
    </w:p>
    <w:p w14:paraId="259C4A3C" w14:textId="0FCF4124" w:rsidR="007E1E15" w:rsidRDefault="007E1E15">
      <w:pPr>
        <w:pStyle w:val="TOC3"/>
        <w:rPr>
          <w:ins w:id="15" w:author="David Mattie" w:date="2019-08-18T21:30:00Z"/>
          <w:rFonts w:asciiTheme="minorHAnsi" w:eastAsiaTheme="minorEastAsia" w:hAnsiTheme="minorHAnsi" w:cstheme="minorBidi"/>
          <w:noProof/>
          <w:sz w:val="22"/>
          <w:szCs w:val="22"/>
        </w:rPr>
      </w:pPr>
      <w:ins w:id="1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Tractography</w:t>
        </w:r>
        <w:r>
          <w:rPr>
            <w:noProof/>
            <w:webHidden/>
          </w:rPr>
          <w:tab/>
        </w:r>
        <w:r>
          <w:rPr>
            <w:noProof/>
            <w:webHidden/>
          </w:rPr>
          <w:fldChar w:fldCharType="begin"/>
        </w:r>
        <w:r>
          <w:rPr>
            <w:noProof/>
            <w:webHidden/>
          </w:rPr>
          <w:instrText xml:space="preserve"> PAGEREF _Toc17056261 \h </w:instrText>
        </w:r>
        <w:r>
          <w:rPr>
            <w:noProof/>
            <w:webHidden/>
          </w:rPr>
        </w:r>
      </w:ins>
      <w:r>
        <w:rPr>
          <w:noProof/>
          <w:webHidden/>
        </w:rPr>
        <w:fldChar w:fldCharType="separate"/>
      </w:r>
      <w:ins w:id="17" w:author="David Mattie" w:date="2019-08-18T21:30:00Z">
        <w:r>
          <w:rPr>
            <w:noProof/>
            <w:webHidden/>
          </w:rPr>
          <w:t>3</w:t>
        </w:r>
        <w:r>
          <w:rPr>
            <w:noProof/>
            <w:webHidden/>
          </w:rPr>
          <w:fldChar w:fldCharType="end"/>
        </w:r>
        <w:r w:rsidRPr="00AC01FD">
          <w:rPr>
            <w:rStyle w:val="Hyperlink"/>
            <w:noProof/>
          </w:rPr>
          <w:fldChar w:fldCharType="end"/>
        </w:r>
      </w:ins>
    </w:p>
    <w:p w14:paraId="77D8AE8B" w14:textId="34A51ECB" w:rsidR="007E1E15" w:rsidRDefault="007E1E15">
      <w:pPr>
        <w:pStyle w:val="TOC4"/>
        <w:tabs>
          <w:tab w:val="right" w:leader="dot" w:pos="8630"/>
        </w:tabs>
        <w:rPr>
          <w:ins w:id="18" w:author="David Mattie" w:date="2019-08-18T21:30:00Z"/>
          <w:rFonts w:asciiTheme="minorHAnsi" w:eastAsiaTheme="minorEastAsia" w:hAnsiTheme="minorHAnsi" w:cstheme="minorBidi"/>
          <w:noProof/>
          <w:sz w:val="22"/>
          <w:szCs w:val="22"/>
        </w:rPr>
      </w:pPr>
      <w:ins w:id="1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Current technology landscape</w:t>
        </w:r>
        <w:r>
          <w:rPr>
            <w:noProof/>
            <w:webHidden/>
          </w:rPr>
          <w:tab/>
        </w:r>
        <w:r>
          <w:rPr>
            <w:noProof/>
            <w:webHidden/>
          </w:rPr>
          <w:fldChar w:fldCharType="begin"/>
        </w:r>
        <w:r>
          <w:rPr>
            <w:noProof/>
            <w:webHidden/>
          </w:rPr>
          <w:instrText xml:space="preserve"> PAGEREF _Toc17056262 \h </w:instrText>
        </w:r>
        <w:r>
          <w:rPr>
            <w:noProof/>
            <w:webHidden/>
          </w:rPr>
        </w:r>
      </w:ins>
      <w:r>
        <w:rPr>
          <w:noProof/>
          <w:webHidden/>
        </w:rPr>
        <w:fldChar w:fldCharType="separate"/>
      </w:r>
      <w:ins w:id="20" w:author="David Mattie" w:date="2019-08-18T21:30:00Z">
        <w:r>
          <w:rPr>
            <w:noProof/>
            <w:webHidden/>
          </w:rPr>
          <w:t>5</w:t>
        </w:r>
        <w:r>
          <w:rPr>
            <w:noProof/>
            <w:webHidden/>
          </w:rPr>
          <w:fldChar w:fldCharType="end"/>
        </w:r>
        <w:r w:rsidRPr="00AC01FD">
          <w:rPr>
            <w:rStyle w:val="Hyperlink"/>
            <w:noProof/>
          </w:rPr>
          <w:fldChar w:fldCharType="end"/>
        </w:r>
      </w:ins>
    </w:p>
    <w:p w14:paraId="4EAD0707" w14:textId="4E4E33C5" w:rsidR="007E1E15" w:rsidRDefault="007E1E15">
      <w:pPr>
        <w:pStyle w:val="TOC4"/>
        <w:tabs>
          <w:tab w:val="right" w:leader="dot" w:pos="8630"/>
        </w:tabs>
        <w:rPr>
          <w:ins w:id="21" w:author="David Mattie" w:date="2019-08-18T21:30:00Z"/>
          <w:rFonts w:asciiTheme="minorHAnsi" w:eastAsiaTheme="minorEastAsia" w:hAnsiTheme="minorHAnsi" w:cstheme="minorBidi"/>
          <w:noProof/>
          <w:sz w:val="22"/>
          <w:szCs w:val="22"/>
        </w:rPr>
      </w:pPr>
      <w:ins w:id="2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Technology Roadmap</w:t>
        </w:r>
        <w:r>
          <w:rPr>
            <w:noProof/>
            <w:webHidden/>
          </w:rPr>
          <w:tab/>
        </w:r>
        <w:r>
          <w:rPr>
            <w:noProof/>
            <w:webHidden/>
          </w:rPr>
          <w:fldChar w:fldCharType="begin"/>
        </w:r>
        <w:r>
          <w:rPr>
            <w:noProof/>
            <w:webHidden/>
          </w:rPr>
          <w:instrText xml:space="preserve"> PAGEREF _Toc17056263 \h </w:instrText>
        </w:r>
        <w:r>
          <w:rPr>
            <w:noProof/>
            <w:webHidden/>
          </w:rPr>
        </w:r>
      </w:ins>
      <w:r>
        <w:rPr>
          <w:noProof/>
          <w:webHidden/>
        </w:rPr>
        <w:fldChar w:fldCharType="separate"/>
      </w:r>
      <w:ins w:id="23" w:author="David Mattie" w:date="2019-08-18T21:30:00Z">
        <w:r>
          <w:rPr>
            <w:noProof/>
            <w:webHidden/>
          </w:rPr>
          <w:t>9</w:t>
        </w:r>
        <w:r>
          <w:rPr>
            <w:noProof/>
            <w:webHidden/>
          </w:rPr>
          <w:fldChar w:fldCharType="end"/>
        </w:r>
        <w:r w:rsidRPr="00AC01FD">
          <w:rPr>
            <w:rStyle w:val="Hyperlink"/>
            <w:noProof/>
          </w:rPr>
          <w:fldChar w:fldCharType="end"/>
        </w:r>
      </w:ins>
    </w:p>
    <w:p w14:paraId="5EF36D2F" w14:textId="054D65C2" w:rsidR="007E1E15" w:rsidRDefault="007E1E15">
      <w:pPr>
        <w:pStyle w:val="TOC4"/>
        <w:tabs>
          <w:tab w:val="right" w:leader="dot" w:pos="8630"/>
        </w:tabs>
        <w:rPr>
          <w:ins w:id="24" w:author="David Mattie" w:date="2019-08-18T21:30:00Z"/>
          <w:rFonts w:asciiTheme="minorHAnsi" w:eastAsiaTheme="minorEastAsia" w:hAnsiTheme="minorHAnsi" w:cstheme="minorBidi"/>
          <w:noProof/>
          <w:sz w:val="22"/>
          <w:szCs w:val="22"/>
        </w:rPr>
      </w:pPr>
      <w:ins w:id="2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Current Landscape of Connectomics</w:t>
        </w:r>
        <w:r>
          <w:rPr>
            <w:noProof/>
            <w:webHidden/>
          </w:rPr>
          <w:tab/>
        </w:r>
        <w:r>
          <w:rPr>
            <w:noProof/>
            <w:webHidden/>
          </w:rPr>
          <w:fldChar w:fldCharType="begin"/>
        </w:r>
        <w:r>
          <w:rPr>
            <w:noProof/>
            <w:webHidden/>
          </w:rPr>
          <w:instrText xml:space="preserve"> PAGEREF _Toc17056264 \h </w:instrText>
        </w:r>
        <w:r>
          <w:rPr>
            <w:noProof/>
            <w:webHidden/>
          </w:rPr>
        </w:r>
      </w:ins>
      <w:r>
        <w:rPr>
          <w:noProof/>
          <w:webHidden/>
        </w:rPr>
        <w:fldChar w:fldCharType="separate"/>
      </w:r>
      <w:ins w:id="26" w:author="David Mattie" w:date="2019-08-18T21:30:00Z">
        <w:r>
          <w:rPr>
            <w:noProof/>
            <w:webHidden/>
          </w:rPr>
          <w:t>10</w:t>
        </w:r>
        <w:r>
          <w:rPr>
            <w:noProof/>
            <w:webHidden/>
          </w:rPr>
          <w:fldChar w:fldCharType="end"/>
        </w:r>
        <w:r w:rsidRPr="00AC01FD">
          <w:rPr>
            <w:rStyle w:val="Hyperlink"/>
            <w:noProof/>
          </w:rPr>
          <w:fldChar w:fldCharType="end"/>
        </w:r>
      </w:ins>
    </w:p>
    <w:p w14:paraId="3BB09584" w14:textId="69AE521C" w:rsidR="007E1E15" w:rsidRDefault="007E1E15">
      <w:pPr>
        <w:pStyle w:val="TOC3"/>
        <w:rPr>
          <w:ins w:id="27" w:author="David Mattie" w:date="2019-08-18T21:30:00Z"/>
          <w:rFonts w:asciiTheme="minorHAnsi" w:eastAsiaTheme="minorEastAsia" w:hAnsiTheme="minorHAnsi" w:cstheme="minorBidi"/>
          <w:noProof/>
          <w:sz w:val="22"/>
          <w:szCs w:val="22"/>
        </w:rPr>
      </w:pPr>
      <w:ins w:id="2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Machine Learning Applications</w:t>
        </w:r>
        <w:r>
          <w:rPr>
            <w:noProof/>
            <w:webHidden/>
          </w:rPr>
          <w:tab/>
        </w:r>
        <w:r>
          <w:rPr>
            <w:noProof/>
            <w:webHidden/>
          </w:rPr>
          <w:fldChar w:fldCharType="begin"/>
        </w:r>
        <w:r>
          <w:rPr>
            <w:noProof/>
            <w:webHidden/>
          </w:rPr>
          <w:instrText xml:space="preserve"> PAGEREF _Toc17056265 \h </w:instrText>
        </w:r>
        <w:r>
          <w:rPr>
            <w:noProof/>
            <w:webHidden/>
          </w:rPr>
        </w:r>
      </w:ins>
      <w:r>
        <w:rPr>
          <w:noProof/>
          <w:webHidden/>
        </w:rPr>
        <w:fldChar w:fldCharType="separate"/>
      </w:r>
      <w:ins w:id="29" w:author="David Mattie" w:date="2019-08-18T21:30:00Z">
        <w:r>
          <w:rPr>
            <w:noProof/>
            <w:webHidden/>
          </w:rPr>
          <w:t>12</w:t>
        </w:r>
        <w:r>
          <w:rPr>
            <w:noProof/>
            <w:webHidden/>
          </w:rPr>
          <w:fldChar w:fldCharType="end"/>
        </w:r>
        <w:r w:rsidRPr="00AC01FD">
          <w:rPr>
            <w:rStyle w:val="Hyperlink"/>
            <w:noProof/>
          </w:rPr>
          <w:fldChar w:fldCharType="end"/>
        </w:r>
      </w:ins>
    </w:p>
    <w:p w14:paraId="0064C2F2" w14:textId="4CBEB7C4" w:rsidR="007E1E15" w:rsidRDefault="007E1E15">
      <w:pPr>
        <w:pStyle w:val="TOC4"/>
        <w:tabs>
          <w:tab w:val="right" w:leader="dot" w:pos="8630"/>
        </w:tabs>
        <w:rPr>
          <w:ins w:id="30" w:author="David Mattie" w:date="2019-08-18T21:30:00Z"/>
          <w:rFonts w:asciiTheme="minorHAnsi" w:eastAsiaTheme="minorEastAsia" w:hAnsiTheme="minorHAnsi" w:cstheme="minorBidi"/>
          <w:noProof/>
          <w:sz w:val="22"/>
          <w:szCs w:val="22"/>
        </w:rPr>
      </w:pPr>
      <w:ins w:id="3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Technology Landscape</w:t>
        </w:r>
        <w:r>
          <w:rPr>
            <w:noProof/>
            <w:webHidden/>
          </w:rPr>
          <w:tab/>
        </w:r>
        <w:r>
          <w:rPr>
            <w:noProof/>
            <w:webHidden/>
          </w:rPr>
          <w:fldChar w:fldCharType="begin"/>
        </w:r>
        <w:r>
          <w:rPr>
            <w:noProof/>
            <w:webHidden/>
          </w:rPr>
          <w:instrText xml:space="preserve"> PAGEREF _Toc17056266 \h </w:instrText>
        </w:r>
        <w:r>
          <w:rPr>
            <w:noProof/>
            <w:webHidden/>
          </w:rPr>
        </w:r>
      </w:ins>
      <w:r>
        <w:rPr>
          <w:noProof/>
          <w:webHidden/>
        </w:rPr>
        <w:fldChar w:fldCharType="separate"/>
      </w:r>
      <w:ins w:id="32" w:author="David Mattie" w:date="2019-08-18T21:30:00Z">
        <w:r>
          <w:rPr>
            <w:noProof/>
            <w:webHidden/>
          </w:rPr>
          <w:t>13</w:t>
        </w:r>
        <w:r>
          <w:rPr>
            <w:noProof/>
            <w:webHidden/>
          </w:rPr>
          <w:fldChar w:fldCharType="end"/>
        </w:r>
        <w:r w:rsidRPr="00AC01FD">
          <w:rPr>
            <w:rStyle w:val="Hyperlink"/>
            <w:noProof/>
          </w:rPr>
          <w:fldChar w:fldCharType="end"/>
        </w:r>
      </w:ins>
    </w:p>
    <w:p w14:paraId="34977729" w14:textId="10597460" w:rsidR="007E1E15" w:rsidRDefault="007E1E15">
      <w:pPr>
        <w:pStyle w:val="TOC3"/>
        <w:rPr>
          <w:ins w:id="33" w:author="David Mattie" w:date="2019-08-18T21:30:00Z"/>
          <w:rFonts w:asciiTheme="minorHAnsi" w:eastAsiaTheme="minorEastAsia" w:hAnsiTheme="minorHAnsi" w:cstheme="minorBidi"/>
          <w:noProof/>
          <w:sz w:val="22"/>
          <w:szCs w:val="22"/>
        </w:rPr>
      </w:pPr>
      <w:ins w:id="3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Preliminary Discussion and Results</w:t>
        </w:r>
        <w:r>
          <w:rPr>
            <w:noProof/>
            <w:webHidden/>
          </w:rPr>
          <w:tab/>
        </w:r>
        <w:r>
          <w:rPr>
            <w:noProof/>
            <w:webHidden/>
          </w:rPr>
          <w:fldChar w:fldCharType="begin"/>
        </w:r>
        <w:r>
          <w:rPr>
            <w:noProof/>
            <w:webHidden/>
          </w:rPr>
          <w:instrText xml:space="preserve"> PAGEREF _Toc17056267 \h </w:instrText>
        </w:r>
        <w:r>
          <w:rPr>
            <w:noProof/>
            <w:webHidden/>
          </w:rPr>
        </w:r>
      </w:ins>
      <w:r>
        <w:rPr>
          <w:noProof/>
          <w:webHidden/>
        </w:rPr>
        <w:fldChar w:fldCharType="separate"/>
      </w:r>
      <w:ins w:id="35" w:author="David Mattie" w:date="2019-08-18T21:30:00Z">
        <w:r>
          <w:rPr>
            <w:noProof/>
            <w:webHidden/>
          </w:rPr>
          <w:t>14</w:t>
        </w:r>
        <w:r>
          <w:rPr>
            <w:noProof/>
            <w:webHidden/>
          </w:rPr>
          <w:fldChar w:fldCharType="end"/>
        </w:r>
        <w:r w:rsidRPr="00AC01FD">
          <w:rPr>
            <w:rStyle w:val="Hyperlink"/>
            <w:noProof/>
          </w:rPr>
          <w:fldChar w:fldCharType="end"/>
        </w:r>
      </w:ins>
    </w:p>
    <w:p w14:paraId="31C3310B" w14:textId="74661FB3" w:rsidR="007E1E15" w:rsidRDefault="007E1E15">
      <w:pPr>
        <w:pStyle w:val="TOC1"/>
        <w:rPr>
          <w:ins w:id="36" w:author="David Mattie" w:date="2019-08-18T21:30:00Z"/>
          <w:rFonts w:asciiTheme="minorHAnsi" w:eastAsiaTheme="minorEastAsia" w:hAnsiTheme="minorHAnsi" w:cstheme="minorBidi"/>
          <w:b w:val="0"/>
          <w:noProof/>
          <w:sz w:val="22"/>
          <w:szCs w:val="22"/>
        </w:rPr>
      </w:pPr>
      <w:ins w:id="3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Implementation</w:t>
        </w:r>
        <w:r>
          <w:rPr>
            <w:noProof/>
            <w:webHidden/>
          </w:rPr>
          <w:tab/>
        </w:r>
        <w:r>
          <w:rPr>
            <w:noProof/>
            <w:webHidden/>
          </w:rPr>
          <w:fldChar w:fldCharType="begin"/>
        </w:r>
        <w:r>
          <w:rPr>
            <w:noProof/>
            <w:webHidden/>
          </w:rPr>
          <w:instrText xml:space="preserve"> PAGEREF _Toc17056268 \h </w:instrText>
        </w:r>
        <w:r>
          <w:rPr>
            <w:noProof/>
            <w:webHidden/>
          </w:rPr>
        </w:r>
      </w:ins>
      <w:r>
        <w:rPr>
          <w:noProof/>
          <w:webHidden/>
        </w:rPr>
        <w:fldChar w:fldCharType="separate"/>
      </w:r>
      <w:ins w:id="38" w:author="David Mattie" w:date="2019-08-18T21:30:00Z">
        <w:r>
          <w:rPr>
            <w:noProof/>
            <w:webHidden/>
          </w:rPr>
          <w:t>15</w:t>
        </w:r>
        <w:r>
          <w:rPr>
            <w:noProof/>
            <w:webHidden/>
          </w:rPr>
          <w:fldChar w:fldCharType="end"/>
        </w:r>
        <w:r w:rsidRPr="00AC01FD">
          <w:rPr>
            <w:rStyle w:val="Hyperlink"/>
            <w:noProof/>
          </w:rPr>
          <w:fldChar w:fldCharType="end"/>
        </w:r>
      </w:ins>
    </w:p>
    <w:p w14:paraId="283D505C" w14:textId="73D29930" w:rsidR="007E1E15" w:rsidRDefault="007E1E15">
      <w:pPr>
        <w:pStyle w:val="TOC2"/>
        <w:tabs>
          <w:tab w:val="right" w:leader="dot" w:pos="8630"/>
        </w:tabs>
        <w:rPr>
          <w:ins w:id="39" w:author="David Mattie" w:date="2019-08-18T21:30:00Z"/>
          <w:rFonts w:asciiTheme="minorHAnsi" w:eastAsiaTheme="minorEastAsia" w:hAnsiTheme="minorHAnsi" w:cstheme="minorBidi"/>
          <w:noProof/>
          <w:sz w:val="22"/>
          <w:szCs w:val="22"/>
        </w:rPr>
      </w:pPr>
      <w:ins w:id="4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"_Toc17056269"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Technology and Tools</w:t>
        </w:r>
        <w:r>
          <w:rPr>
            <w:noProof/>
            <w:webHidden/>
          </w:rPr>
          <w:tab/>
        </w:r>
        <w:r>
          <w:rPr>
            <w:noProof/>
            <w:webHidden/>
          </w:rPr>
          <w:fldChar w:fldCharType="begin"/>
        </w:r>
        <w:r>
          <w:rPr>
            <w:noProof/>
            <w:webHidden/>
          </w:rPr>
          <w:instrText xml:space="preserve"> PAGEREF _Toc17056269 \h </w:instrText>
        </w:r>
        <w:r>
          <w:rPr>
            <w:noProof/>
            <w:webHidden/>
          </w:rPr>
        </w:r>
      </w:ins>
      <w:r>
        <w:rPr>
          <w:noProof/>
          <w:webHidden/>
        </w:rPr>
        <w:fldChar w:fldCharType="separate"/>
      </w:r>
      <w:ins w:id="41" w:author="David Mattie" w:date="2019-08-18T21:30:00Z">
        <w:r>
          <w:rPr>
            <w:noProof/>
            <w:webHidden/>
          </w:rPr>
          <w:t>15</w:t>
        </w:r>
        <w:r>
          <w:rPr>
            <w:noProof/>
            <w:webHidden/>
          </w:rPr>
          <w:fldChar w:fldCharType="end"/>
        </w:r>
        <w:r w:rsidRPr="00AC01FD">
          <w:rPr>
            <w:rStyle w:val="Hyperlink"/>
            <w:noProof/>
          </w:rPr>
          <w:fldChar w:fldCharType="end"/>
        </w:r>
      </w:ins>
    </w:p>
    <w:p w14:paraId="53409956" w14:textId="134EB0E2" w:rsidR="007E1E15" w:rsidRDefault="007E1E15">
      <w:pPr>
        <w:pStyle w:val="TOC3"/>
        <w:rPr>
          <w:ins w:id="42" w:author="David Mattie" w:date="2019-08-18T21:30:00Z"/>
          <w:rFonts w:asciiTheme="minorHAnsi" w:eastAsiaTheme="minorEastAsia" w:hAnsiTheme="minorHAnsi" w:cstheme="minorBidi"/>
          <w:noProof/>
          <w:sz w:val="22"/>
          <w:szCs w:val="22"/>
        </w:rPr>
      </w:pPr>
      <w:ins w:id="4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CRUSH</w:t>
        </w:r>
        <w:r>
          <w:rPr>
            <w:noProof/>
            <w:webHidden/>
          </w:rPr>
          <w:tab/>
        </w:r>
        <w:r>
          <w:rPr>
            <w:noProof/>
            <w:webHidden/>
          </w:rPr>
          <w:fldChar w:fldCharType="begin"/>
        </w:r>
        <w:r>
          <w:rPr>
            <w:noProof/>
            <w:webHidden/>
          </w:rPr>
          <w:instrText xml:space="preserve"> PAGEREF _Toc17056270 \h </w:instrText>
        </w:r>
        <w:r>
          <w:rPr>
            <w:noProof/>
            <w:webHidden/>
          </w:rPr>
        </w:r>
      </w:ins>
      <w:r>
        <w:rPr>
          <w:noProof/>
          <w:webHidden/>
        </w:rPr>
        <w:fldChar w:fldCharType="separate"/>
      </w:r>
      <w:ins w:id="44" w:author="David Mattie" w:date="2019-08-18T21:30:00Z">
        <w:r>
          <w:rPr>
            <w:noProof/>
            <w:webHidden/>
          </w:rPr>
          <w:t>15</w:t>
        </w:r>
        <w:r>
          <w:rPr>
            <w:noProof/>
            <w:webHidden/>
          </w:rPr>
          <w:fldChar w:fldCharType="end"/>
        </w:r>
        <w:r w:rsidRPr="00AC01FD">
          <w:rPr>
            <w:rStyle w:val="Hyperlink"/>
            <w:noProof/>
          </w:rPr>
          <w:fldChar w:fldCharType="end"/>
        </w:r>
      </w:ins>
    </w:p>
    <w:p w14:paraId="70474FC1" w14:textId="7C94BA79" w:rsidR="007E1E15" w:rsidRDefault="007E1E15">
      <w:pPr>
        <w:pStyle w:val="TOC4"/>
        <w:tabs>
          <w:tab w:val="right" w:leader="dot" w:pos="8630"/>
        </w:tabs>
        <w:rPr>
          <w:ins w:id="45" w:author="David Mattie" w:date="2019-08-18T21:30:00Z"/>
          <w:rFonts w:asciiTheme="minorHAnsi" w:eastAsiaTheme="minorEastAsia" w:hAnsiTheme="minorHAnsi" w:cstheme="minorBidi"/>
          <w:noProof/>
          <w:sz w:val="22"/>
          <w:szCs w:val="22"/>
        </w:rPr>
      </w:pPr>
      <w:ins w:id="4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User Interface</w:t>
        </w:r>
        <w:r>
          <w:rPr>
            <w:noProof/>
            <w:webHidden/>
          </w:rPr>
          <w:tab/>
        </w:r>
        <w:r>
          <w:rPr>
            <w:noProof/>
            <w:webHidden/>
          </w:rPr>
          <w:fldChar w:fldCharType="begin"/>
        </w:r>
        <w:r>
          <w:rPr>
            <w:noProof/>
            <w:webHidden/>
          </w:rPr>
          <w:instrText xml:space="preserve"> PAGEREF _Toc17056271 \h </w:instrText>
        </w:r>
        <w:r>
          <w:rPr>
            <w:noProof/>
            <w:webHidden/>
          </w:rPr>
        </w:r>
      </w:ins>
      <w:r>
        <w:rPr>
          <w:noProof/>
          <w:webHidden/>
        </w:rPr>
        <w:fldChar w:fldCharType="separate"/>
      </w:r>
      <w:ins w:id="47" w:author="David Mattie" w:date="2019-08-18T21:30:00Z">
        <w:r>
          <w:rPr>
            <w:noProof/>
            <w:webHidden/>
          </w:rPr>
          <w:t>17</w:t>
        </w:r>
        <w:r>
          <w:rPr>
            <w:noProof/>
            <w:webHidden/>
          </w:rPr>
          <w:fldChar w:fldCharType="end"/>
        </w:r>
        <w:r w:rsidRPr="00AC01FD">
          <w:rPr>
            <w:rStyle w:val="Hyperlink"/>
            <w:noProof/>
          </w:rPr>
          <w:fldChar w:fldCharType="end"/>
        </w:r>
      </w:ins>
    </w:p>
    <w:p w14:paraId="7ACBA54E" w14:textId="5A676C31" w:rsidR="007E1E15" w:rsidRDefault="007E1E15">
      <w:pPr>
        <w:pStyle w:val="TOC2"/>
        <w:tabs>
          <w:tab w:val="right" w:leader="dot" w:pos="8630"/>
        </w:tabs>
        <w:rPr>
          <w:ins w:id="48" w:author="David Mattie" w:date="2019-08-18T21:30:00Z"/>
          <w:rFonts w:asciiTheme="minorHAnsi" w:eastAsiaTheme="minorEastAsia" w:hAnsiTheme="minorHAnsi" w:cstheme="minorBidi"/>
          <w:noProof/>
          <w:sz w:val="22"/>
          <w:szCs w:val="22"/>
        </w:rPr>
      </w:pPr>
      <w:ins w:id="4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Measurement Extraction Pipeline</w:t>
        </w:r>
        <w:r>
          <w:rPr>
            <w:noProof/>
            <w:webHidden/>
          </w:rPr>
          <w:tab/>
        </w:r>
        <w:r>
          <w:rPr>
            <w:noProof/>
            <w:webHidden/>
          </w:rPr>
          <w:fldChar w:fldCharType="begin"/>
        </w:r>
        <w:r>
          <w:rPr>
            <w:noProof/>
            <w:webHidden/>
          </w:rPr>
          <w:instrText xml:space="preserve"> PAGEREF _Toc17056272 \h </w:instrText>
        </w:r>
        <w:r>
          <w:rPr>
            <w:noProof/>
            <w:webHidden/>
          </w:rPr>
        </w:r>
      </w:ins>
      <w:r>
        <w:rPr>
          <w:noProof/>
          <w:webHidden/>
        </w:rPr>
        <w:fldChar w:fldCharType="separate"/>
      </w:r>
      <w:ins w:id="50" w:author="David Mattie" w:date="2019-08-18T21:30:00Z">
        <w:r>
          <w:rPr>
            <w:noProof/>
            <w:webHidden/>
          </w:rPr>
          <w:t>19</w:t>
        </w:r>
        <w:r>
          <w:rPr>
            <w:noProof/>
            <w:webHidden/>
          </w:rPr>
          <w:fldChar w:fldCharType="end"/>
        </w:r>
        <w:r w:rsidRPr="00AC01FD">
          <w:rPr>
            <w:rStyle w:val="Hyperlink"/>
            <w:noProof/>
          </w:rPr>
          <w:fldChar w:fldCharType="end"/>
        </w:r>
      </w:ins>
    </w:p>
    <w:p w14:paraId="7191ADD3" w14:textId="0D1063E7" w:rsidR="007E1E15" w:rsidRDefault="007E1E15">
      <w:pPr>
        <w:pStyle w:val="TOC2"/>
        <w:tabs>
          <w:tab w:val="right" w:leader="dot" w:pos="8630"/>
        </w:tabs>
        <w:rPr>
          <w:ins w:id="51" w:author="David Mattie" w:date="2019-08-18T21:30:00Z"/>
          <w:rFonts w:asciiTheme="minorHAnsi" w:eastAsiaTheme="minorEastAsia" w:hAnsiTheme="minorHAnsi" w:cstheme="minorBidi"/>
          <w:noProof/>
          <w:sz w:val="22"/>
          <w:szCs w:val="22"/>
        </w:rPr>
      </w:pPr>
      <w:ins w:id="5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System Architecture</w:t>
        </w:r>
        <w:r>
          <w:rPr>
            <w:noProof/>
            <w:webHidden/>
          </w:rPr>
          <w:tab/>
        </w:r>
        <w:r>
          <w:rPr>
            <w:noProof/>
            <w:webHidden/>
          </w:rPr>
          <w:fldChar w:fldCharType="begin"/>
        </w:r>
        <w:r>
          <w:rPr>
            <w:noProof/>
            <w:webHidden/>
          </w:rPr>
          <w:instrText xml:space="preserve"> PAGEREF _Toc17056273 \h </w:instrText>
        </w:r>
        <w:r>
          <w:rPr>
            <w:noProof/>
            <w:webHidden/>
          </w:rPr>
        </w:r>
      </w:ins>
      <w:r>
        <w:rPr>
          <w:noProof/>
          <w:webHidden/>
        </w:rPr>
        <w:fldChar w:fldCharType="separate"/>
      </w:r>
      <w:ins w:id="53" w:author="David Mattie" w:date="2019-08-18T21:30:00Z">
        <w:r>
          <w:rPr>
            <w:noProof/>
            <w:webHidden/>
          </w:rPr>
          <w:t>23</w:t>
        </w:r>
        <w:r>
          <w:rPr>
            <w:noProof/>
            <w:webHidden/>
          </w:rPr>
          <w:fldChar w:fldCharType="end"/>
        </w:r>
        <w:r w:rsidRPr="00AC01FD">
          <w:rPr>
            <w:rStyle w:val="Hyperlink"/>
            <w:noProof/>
          </w:rPr>
          <w:fldChar w:fldCharType="end"/>
        </w:r>
      </w:ins>
    </w:p>
    <w:p w14:paraId="7CC667AB" w14:textId="3ED94100" w:rsidR="007E1E15" w:rsidRDefault="007E1E15">
      <w:pPr>
        <w:pStyle w:val="TOC2"/>
        <w:tabs>
          <w:tab w:val="right" w:leader="dot" w:pos="8630"/>
        </w:tabs>
        <w:rPr>
          <w:ins w:id="54" w:author="David Mattie" w:date="2019-08-18T21:30:00Z"/>
          <w:rFonts w:asciiTheme="minorHAnsi" w:eastAsiaTheme="minorEastAsia" w:hAnsiTheme="minorHAnsi" w:cstheme="minorBidi"/>
          <w:noProof/>
          <w:sz w:val="22"/>
          <w:szCs w:val="22"/>
        </w:rPr>
      </w:pPr>
      <w:ins w:id="5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Data</w:t>
        </w:r>
        <w:r>
          <w:rPr>
            <w:noProof/>
            <w:webHidden/>
          </w:rPr>
          <w:tab/>
        </w:r>
        <w:r>
          <w:rPr>
            <w:noProof/>
            <w:webHidden/>
          </w:rPr>
          <w:fldChar w:fldCharType="begin"/>
        </w:r>
        <w:r>
          <w:rPr>
            <w:noProof/>
            <w:webHidden/>
          </w:rPr>
          <w:instrText xml:space="preserve"> PAGEREF _Toc17056274 \h </w:instrText>
        </w:r>
        <w:r>
          <w:rPr>
            <w:noProof/>
            <w:webHidden/>
          </w:rPr>
        </w:r>
      </w:ins>
      <w:r>
        <w:rPr>
          <w:noProof/>
          <w:webHidden/>
        </w:rPr>
        <w:fldChar w:fldCharType="separate"/>
      </w:r>
      <w:ins w:id="56" w:author="David Mattie" w:date="2019-08-18T21:30:00Z">
        <w:r>
          <w:rPr>
            <w:noProof/>
            <w:webHidden/>
          </w:rPr>
          <w:t>24</w:t>
        </w:r>
        <w:r>
          <w:rPr>
            <w:noProof/>
            <w:webHidden/>
          </w:rPr>
          <w:fldChar w:fldCharType="end"/>
        </w:r>
        <w:r w:rsidRPr="00AC01FD">
          <w:rPr>
            <w:rStyle w:val="Hyperlink"/>
            <w:noProof/>
          </w:rPr>
          <w:fldChar w:fldCharType="end"/>
        </w:r>
      </w:ins>
    </w:p>
    <w:p w14:paraId="6283FA3D" w14:textId="79A0A45E" w:rsidR="007E1E15" w:rsidRDefault="007E1E15">
      <w:pPr>
        <w:pStyle w:val="TOC3"/>
        <w:rPr>
          <w:ins w:id="57" w:author="David Mattie" w:date="2019-08-18T21:30:00Z"/>
          <w:rFonts w:asciiTheme="minorHAnsi" w:eastAsiaTheme="minorEastAsia" w:hAnsiTheme="minorHAnsi" w:cstheme="minorBidi"/>
          <w:noProof/>
          <w:sz w:val="22"/>
          <w:szCs w:val="22"/>
        </w:rPr>
      </w:pPr>
      <w:ins w:id="5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Patient Data</w:t>
        </w:r>
        <w:r>
          <w:rPr>
            <w:noProof/>
            <w:webHidden/>
          </w:rPr>
          <w:tab/>
        </w:r>
        <w:r>
          <w:rPr>
            <w:noProof/>
            <w:webHidden/>
          </w:rPr>
          <w:fldChar w:fldCharType="begin"/>
        </w:r>
        <w:r>
          <w:rPr>
            <w:noProof/>
            <w:webHidden/>
          </w:rPr>
          <w:instrText xml:space="preserve"> PAGEREF _Toc17056275 \h </w:instrText>
        </w:r>
        <w:r>
          <w:rPr>
            <w:noProof/>
            <w:webHidden/>
          </w:rPr>
        </w:r>
      </w:ins>
      <w:r>
        <w:rPr>
          <w:noProof/>
          <w:webHidden/>
        </w:rPr>
        <w:fldChar w:fldCharType="separate"/>
      </w:r>
      <w:ins w:id="59" w:author="David Mattie" w:date="2019-08-18T21:30:00Z">
        <w:r>
          <w:rPr>
            <w:noProof/>
            <w:webHidden/>
          </w:rPr>
          <w:t>24</w:t>
        </w:r>
        <w:r>
          <w:rPr>
            <w:noProof/>
            <w:webHidden/>
          </w:rPr>
          <w:fldChar w:fldCharType="end"/>
        </w:r>
        <w:r w:rsidRPr="00AC01FD">
          <w:rPr>
            <w:rStyle w:val="Hyperlink"/>
            <w:noProof/>
          </w:rPr>
          <w:fldChar w:fldCharType="end"/>
        </w:r>
      </w:ins>
    </w:p>
    <w:p w14:paraId="7C23DE62" w14:textId="630578A6" w:rsidR="007E1E15" w:rsidRDefault="007E1E15">
      <w:pPr>
        <w:pStyle w:val="TOC3"/>
        <w:rPr>
          <w:ins w:id="60" w:author="David Mattie" w:date="2019-08-18T21:30:00Z"/>
          <w:rFonts w:asciiTheme="minorHAnsi" w:eastAsiaTheme="minorEastAsia" w:hAnsiTheme="minorHAnsi" w:cstheme="minorBidi"/>
          <w:noProof/>
          <w:sz w:val="22"/>
          <w:szCs w:val="22"/>
        </w:rPr>
      </w:pPr>
      <w:ins w:id="6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Capture Hardware</w:t>
        </w:r>
        <w:r>
          <w:rPr>
            <w:noProof/>
            <w:webHidden/>
          </w:rPr>
          <w:tab/>
        </w:r>
        <w:r>
          <w:rPr>
            <w:noProof/>
            <w:webHidden/>
          </w:rPr>
          <w:fldChar w:fldCharType="begin"/>
        </w:r>
        <w:r>
          <w:rPr>
            <w:noProof/>
            <w:webHidden/>
          </w:rPr>
          <w:instrText xml:space="preserve"> PAGEREF _Toc17056276 \h </w:instrText>
        </w:r>
        <w:r>
          <w:rPr>
            <w:noProof/>
            <w:webHidden/>
          </w:rPr>
        </w:r>
      </w:ins>
      <w:r>
        <w:rPr>
          <w:noProof/>
          <w:webHidden/>
        </w:rPr>
        <w:fldChar w:fldCharType="separate"/>
      </w:r>
      <w:ins w:id="62" w:author="David Mattie" w:date="2019-08-18T21:30:00Z">
        <w:r>
          <w:rPr>
            <w:noProof/>
            <w:webHidden/>
          </w:rPr>
          <w:t>25</w:t>
        </w:r>
        <w:r>
          <w:rPr>
            <w:noProof/>
            <w:webHidden/>
          </w:rPr>
          <w:fldChar w:fldCharType="end"/>
        </w:r>
        <w:r w:rsidRPr="00AC01FD">
          <w:rPr>
            <w:rStyle w:val="Hyperlink"/>
            <w:noProof/>
          </w:rPr>
          <w:fldChar w:fldCharType="end"/>
        </w:r>
      </w:ins>
    </w:p>
    <w:p w14:paraId="071748D8" w14:textId="70593FA4" w:rsidR="007E1E15" w:rsidRDefault="007E1E15">
      <w:pPr>
        <w:pStyle w:val="TOC3"/>
        <w:rPr>
          <w:ins w:id="63" w:author="David Mattie" w:date="2019-08-18T21:30:00Z"/>
          <w:rFonts w:asciiTheme="minorHAnsi" w:eastAsiaTheme="minorEastAsia" w:hAnsiTheme="minorHAnsi" w:cstheme="minorBidi"/>
          <w:noProof/>
          <w:sz w:val="22"/>
          <w:szCs w:val="22"/>
        </w:rPr>
      </w:pPr>
      <w:ins w:id="6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Measurement Data</w:t>
        </w:r>
        <w:r>
          <w:rPr>
            <w:noProof/>
            <w:webHidden/>
          </w:rPr>
          <w:tab/>
        </w:r>
        <w:r>
          <w:rPr>
            <w:noProof/>
            <w:webHidden/>
          </w:rPr>
          <w:fldChar w:fldCharType="begin"/>
        </w:r>
        <w:r>
          <w:rPr>
            <w:noProof/>
            <w:webHidden/>
          </w:rPr>
          <w:instrText xml:space="preserve"> PAGEREF _Toc17056277 \h </w:instrText>
        </w:r>
        <w:r>
          <w:rPr>
            <w:noProof/>
            <w:webHidden/>
          </w:rPr>
        </w:r>
      </w:ins>
      <w:r>
        <w:rPr>
          <w:noProof/>
          <w:webHidden/>
        </w:rPr>
        <w:fldChar w:fldCharType="separate"/>
      </w:r>
      <w:ins w:id="65" w:author="David Mattie" w:date="2019-08-18T21:30:00Z">
        <w:r>
          <w:rPr>
            <w:noProof/>
            <w:webHidden/>
          </w:rPr>
          <w:t>25</w:t>
        </w:r>
        <w:r>
          <w:rPr>
            <w:noProof/>
            <w:webHidden/>
          </w:rPr>
          <w:fldChar w:fldCharType="end"/>
        </w:r>
        <w:r w:rsidRPr="00AC01FD">
          <w:rPr>
            <w:rStyle w:val="Hyperlink"/>
            <w:noProof/>
          </w:rPr>
          <w:fldChar w:fldCharType="end"/>
        </w:r>
      </w:ins>
    </w:p>
    <w:p w14:paraId="23524808" w14:textId="356DFB01" w:rsidR="007E1E15" w:rsidRDefault="007E1E15">
      <w:pPr>
        <w:pStyle w:val="TOC4"/>
        <w:tabs>
          <w:tab w:val="right" w:leader="dot" w:pos="8630"/>
        </w:tabs>
        <w:rPr>
          <w:ins w:id="66" w:author="David Mattie" w:date="2019-08-18T21:30:00Z"/>
          <w:rFonts w:asciiTheme="minorHAnsi" w:eastAsiaTheme="minorEastAsia" w:hAnsiTheme="minorHAnsi" w:cstheme="minorBidi"/>
          <w:noProof/>
          <w:sz w:val="22"/>
          <w:szCs w:val="22"/>
        </w:rPr>
      </w:pPr>
      <w:ins w:id="6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Extraction</w:t>
        </w:r>
        <w:r>
          <w:rPr>
            <w:noProof/>
            <w:webHidden/>
          </w:rPr>
          <w:tab/>
        </w:r>
        <w:r>
          <w:rPr>
            <w:noProof/>
            <w:webHidden/>
          </w:rPr>
          <w:fldChar w:fldCharType="begin"/>
        </w:r>
        <w:r>
          <w:rPr>
            <w:noProof/>
            <w:webHidden/>
          </w:rPr>
          <w:instrText xml:space="preserve"> PAGEREF _Toc17056278 \h </w:instrText>
        </w:r>
        <w:r>
          <w:rPr>
            <w:noProof/>
            <w:webHidden/>
          </w:rPr>
        </w:r>
      </w:ins>
      <w:r>
        <w:rPr>
          <w:noProof/>
          <w:webHidden/>
        </w:rPr>
        <w:fldChar w:fldCharType="separate"/>
      </w:r>
      <w:ins w:id="68" w:author="David Mattie" w:date="2019-08-18T21:30:00Z">
        <w:r>
          <w:rPr>
            <w:noProof/>
            <w:webHidden/>
          </w:rPr>
          <w:t>26</w:t>
        </w:r>
        <w:r>
          <w:rPr>
            <w:noProof/>
            <w:webHidden/>
          </w:rPr>
          <w:fldChar w:fldCharType="end"/>
        </w:r>
        <w:r w:rsidRPr="00AC01FD">
          <w:rPr>
            <w:rStyle w:val="Hyperlink"/>
            <w:noProof/>
          </w:rPr>
          <w:fldChar w:fldCharType="end"/>
        </w:r>
      </w:ins>
    </w:p>
    <w:p w14:paraId="26A23246" w14:textId="6A4B30A3" w:rsidR="007E1E15" w:rsidRDefault="007E1E15">
      <w:pPr>
        <w:pStyle w:val="TOC4"/>
        <w:tabs>
          <w:tab w:val="right" w:leader="dot" w:pos="8630"/>
        </w:tabs>
        <w:rPr>
          <w:ins w:id="69" w:author="David Mattie" w:date="2019-08-18T21:30:00Z"/>
          <w:rFonts w:asciiTheme="minorHAnsi" w:eastAsiaTheme="minorEastAsia" w:hAnsiTheme="minorHAnsi" w:cstheme="minorBidi"/>
          <w:noProof/>
          <w:sz w:val="22"/>
          <w:szCs w:val="22"/>
        </w:rPr>
      </w:pPr>
      <w:ins w:id="7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"_Toc17056279"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SQL Access</w:t>
        </w:r>
        <w:r>
          <w:rPr>
            <w:noProof/>
            <w:webHidden/>
          </w:rPr>
          <w:tab/>
        </w:r>
        <w:r>
          <w:rPr>
            <w:noProof/>
            <w:webHidden/>
          </w:rPr>
          <w:fldChar w:fldCharType="begin"/>
        </w:r>
        <w:r>
          <w:rPr>
            <w:noProof/>
            <w:webHidden/>
          </w:rPr>
          <w:instrText xml:space="preserve"> PAGEREF _Toc17056279 \h </w:instrText>
        </w:r>
        <w:r>
          <w:rPr>
            <w:noProof/>
            <w:webHidden/>
          </w:rPr>
        </w:r>
      </w:ins>
      <w:r>
        <w:rPr>
          <w:noProof/>
          <w:webHidden/>
        </w:rPr>
        <w:fldChar w:fldCharType="separate"/>
      </w:r>
      <w:ins w:id="71" w:author="David Mattie" w:date="2019-08-18T21:30:00Z">
        <w:r>
          <w:rPr>
            <w:noProof/>
            <w:webHidden/>
          </w:rPr>
          <w:t>27</w:t>
        </w:r>
        <w:r>
          <w:rPr>
            <w:noProof/>
            <w:webHidden/>
          </w:rPr>
          <w:fldChar w:fldCharType="end"/>
        </w:r>
        <w:r w:rsidRPr="00AC01FD">
          <w:rPr>
            <w:rStyle w:val="Hyperlink"/>
            <w:noProof/>
          </w:rPr>
          <w:fldChar w:fldCharType="end"/>
        </w:r>
      </w:ins>
    </w:p>
    <w:p w14:paraId="376F7954" w14:textId="4D08A4AE" w:rsidR="007E1E15" w:rsidRDefault="007E1E15">
      <w:pPr>
        <w:pStyle w:val="TOC1"/>
        <w:rPr>
          <w:ins w:id="72" w:author="David Mattie" w:date="2019-08-18T21:30:00Z"/>
          <w:rFonts w:asciiTheme="minorHAnsi" w:eastAsiaTheme="minorEastAsia" w:hAnsiTheme="minorHAnsi" w:cstheme="minorBidi"/>
          <w:b w:val="0"/>
          <w:noProof/>
          <w:sz w:val="22"/>
          <w:szCs w:val="22"/>
        </w:rPr>
      </w:pPr>
      <w:ins w:id="73"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"_Toc17056280"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Demonstration of Analysis</w:t>
        </w:r>
        <w:r>
          <w:rPr>
            <w:noProof/>
            <w:webHidden/>
          </w:rPr>
          <w:tab/>
        </w:r>
        <w:r>
          <w:rPr>
            <w:noProof/>
            <w:webHidden/>
          </w:rPr>
          <w:fldChar w:fldCharType="begin"/>
        </w:r>
        <w:r>
          <w:rPr>
            <w:noProof/>
            <w:webHidden/>
          </w:rPr>
          <w:instrText xml:space="preserve"> PAGEREF _Toc17056280 \h </w:instrText>
        </w:r>
        <w:r>
          <w:rPr>
            <w:noProof/>
            <w:webHidden/>
          </w:rPr>
        </w:r>
      </w:ins>
      <w:r>
        <w:rPr>
          <w:noProof/>
          <w:webHidden/>
        </w:rPr>
        <w:fldChar w:fldCharType="separate"/>
      </w:r>
      <w:ins w:id="74" w:author="David Mattie" w:date="2019-08-18T21:30:00Z">
        <w:r>
          <w:rPr>
            <w:noProof/>
            <w:webHidden/>
          </w:rPr>
          <w:t>28</w:t>
        </w:r>
        <w:r>
          <w:rPr>
            <w:noProof/>
            <w:webHidden/>
          </w:rPr>
          <w:fldChar w:fldCharType="end"/>
        </w:r>
        <w:r w:rsidRPr="00AC01FD">
          <w:rPr>
            <w:rStyle w:val="Hyperlink"/>
            <w:noProof/>
          </w:rPr>
          <w:fldChar w:fldCharType="end"/>
        </w:r>
      </w:ins>
    </w:p>
    <w:p w14:paraId="4A8E5372" w14:textId="28452269" w:rsidR="007E1E15" w:rsidRDefault="007E1E15">
      <w:pPr>
        <w:pStyle w:val="TOC2"/>
        <w:tabs>
          <w:tab w:val="right" w:leader="dot" w:pos="8630"/>
        </w:tabs>
        <w:rPr>
          <w:ins w:id="75" w:author="David Mattie" w:date="2019-08-18T21:30:00Z"/>
          <w:rFonts w:asciiTheme="minorHAnsi" w:eastAsiaTheme="minorEastAsia" w:hAnsiTheme="minorHAnsi" w:cstheme="minorBidi"/>
          <w:noProof/>
          <w:sz w:val="22"/>
          <w:szCs w:val="22"/>
        </w:rPr>
      </w:pPr>
      <w:ins w:id="7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Summary Statistics</w:t>
        </w:r>
        <w:r>
          <w:rPr>
            <w:noProof/>
            <w:webHidden/>
          </w:rPr>
          <w:tab/>
        </w:r>
        <w:r>
          <w:rPr>
            <w:noProof/>
            <w:webHidden/>
          </w:rPr>
          <w:fldChar w:fldCharType="begin"/>
        </w:r>
        <w:r>
          <w:rPr>
            <w:noProof/>
            <w:webHidden/>
          </w:rPr>
          <w:instrText xml:space="preserve"> PAGEREF _Toc17056281 \h </w:instrText>
        </w:r>
        <w:r>
          <w:rPr>
            <w:noProof/>
            <w:webHidden/>
          </w:rPr>
        </w:r>
      </w:ins>
      <w:r>
        <w:rPr>
          <w:noProof/>
          <w:webHidden/>
        </w:rPr>
        <w:fldChar w:fldCharType="separate"/>
      </w:r>
      <w:ins w:id="77" w:author="David Mattie" w:date="2019-08-18T21:30:00Z">
        <w:r>
          <w:rPr>
            <w:noProof/>
            <w:webHidden/>
          </w:rPr>
          <w:t>28</w:t>
        </w:r>
        <w:r>
          <w:rPr>
            <w:noProof/>
            <w:webHidden/>
          </w:rPr>
          <w:fldChar w:fldCharType="end"/>
        </w:r>
        <w:r w:rsidRPr="00AC01FD">
          <w:rPr>
            <w:rStyle w:val="Hyperlink"/>
            <w:noProof/>
          </w:rPr>
          <w:fldChar w:fldCharType="end"/>
        </w:r>
      </w:ins>
    </w:p>
    <w:p w14:paraId="512424A3" w14:textId="6D86660E" w:rsidR="007E1E15" w:rsidRDefault="007E1E15">
      <w:pPr>
        <w:pStyle w:val="TOC3"/>
        <w:rPr>
          <w:ins w:id="78" w:author="David Mattie" w:date="2019-08-18T21:30:00Z"/>
          <w:rFonts w:asciiTheme="minorHAnsi" w:eastAsiaTheme="minorEastAsia" w:hAnsiTheme="minorHAnsi" w:cstheme="minorBidi"/>
          <w:noProof/>
          <w:sz w:val="22"/>
          <w:szCs w:val="22"/>
        </w:rPr>
      </w:pPr>
      <w:ins w:id="7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Effect Size based on differences between means</w:t>
        </w:r>
        <w:r>
          <w:rPr>
            <w:noProof/>
            <w:webHidden/>
          </w:rPr>
          <w:tab/>
        </w:r>
        <w:r>
          <w:rPr>
            <w:noProof/>
            <w:webHidden/>
          </w:rPr>
          <w:fldChar w:fldCharType="begin"/>
        </w:r>
        <w:r>
          <w:rPr>
            <w:noProof/>
            <w:webHidden/>
          </w:rPr>
          <w:instrText xml:space="preserve"> PAGEREF _Toc17056282 \h </w:instrText>
        </w:r>
        <w:r>
          <w:rPr>
            <w:noProof/>
            <w:webHidden/>
          </w:rPr>
        </w:r>
      </w:ins>
      <w:r>
        <w:rPr>
          <w:noProof/>
          <w:webHidden/>
        </w:rPr>
        <w:fldChar w:fldCharType="separate"/>
      </w:r>
      <w:ins w:id="80" w:author="David Mattie" w:date="2019-08-18T21:30:00Z">
        <w:r>
          <w:rPr>
            <w:noProof/>
            <w:webHidden/>
          </w:rPr>
          <w:t>28</w:t>
        </w:r>
        <w:r>
          <w:rPr>
            <w:noProof/>
            <w:webHidden/>
          </w:rPr>
          <w:fldChar w:fldCharType="end"/>
        </w:r>
        <w:r w:rsidRPr="00AC01FD">
          <w:rPr>
            <w:rStyle w:val="Hyperlink"/>
            <w:noProof/>
          </w:rPr>
          <w:fldChar w:fldCharType="end"/>
        </w:r>
      </w:ins>
    </w:p>
    <w:p w14:paraId="729E7474" w14:textId="2A6D6BD8" w:rsidR="007E1E15" w:rsidRDefault="007E1E15">
      <w:pPr>
        <w:pStyle w:val="TOC4"/>
        <w:tabs>
          <w:tab w:val="right" w:leader="dot" w:pos="8630"/>
        </w:tabs>
        <w:rPr>
          <w:ins w:id="81" w:author="David Mattie" w:date="2019-08-18T21:30:00Z"/>
          <w:rFonts w:asciiTheme="minorHAnsi" w:eastAsiaTheme="minorEastAsia" w:hAnsiTheme="minorHAnsi" w:cstheme="minorBidi"/>
          <w:noProof/>
          <w:sz w:val="22"/>
          <w:szCs w:val="22"/>
        </w:rPr>
      </w:pPr>
      <w:ins w:id="8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Mean FA</w:t>
        </w:r>
        <w:r>
          <w:rPr>
            <w:noProof/>
            <w:webHidden/>
          </w:rPr>
          <w:tab/>
        </w:r>
        <w:r>
          <w:rPr>
            <w:noProof/>
            <w:webHidden/>
          </w:rPr>
          <w:fldChar w:fldCharType="begin"/>
        </w:r>
        <w:r>
          <w:rPr>
            <w:noProof/>
            <w:webHidden/>
          </w:rPr>
          <w:instrText xml:space="preserve"> PAGEREF _Toc17056283 \h </w:instrText>
        </w:r>
        <w:r>
          <w:rPr>
            <w:noProof/>
            <w:webHidden/>
          </w:rPr>
        </w:r>
      </w:ins>
      <w:r>
        <w:rPr>
          <w:noProof/>
          <w:webHidden/>
        </w:rPr>
        <w:fldChar w:fldCharType="separate"/>
      </w:r>
      <w:ins w:id="83" w:author="David Mattie" w:date="2019-08-18T21:30:00Z">
        <w:r>
          <w:rPr>
            <w:noProof/>
            <w:webHidden/>
          </w:rPr>
          <w:t>29</w:t>
        </w:r>
        <w:r>
          <w:rPr>
            <w:noProof/>
            <w:webHidden/>
          </w:rPr>
          <w:fldChar w:fldCharType="end"/>
        </w:r>
        <w:r w:rsidRPr="00AC01FD">
          <w:rPr>
            <w:rStyle w:val="Hyperlink"/>
            <w:noProof/>
          </w:rPr>
          <w:fldChar w:fldCharType="end"/>
        </w:r>
      </w:ins>
    </w:p>
    <w:p w14:paraId="43E66DEB" w14:textId="1407570B" w:rsidR="007E1E15" w:rsidRDefault="007E1E15">
      <w:pPr>
        <w:pStyle w:val="TOC4"/>
        <w:tabs>
          <w:tab w:val="right" w:leader="dot" w:pos="8630"/>
        </w:tabs>
        <w:rPr>
          <w:ins w:id="84" w:author="David Mattie" w:date="2019-08-18T21:30:00Z"/>
          <w:rFonts w:asciiTheme="minorHAnsi" w:eastAsiaTheme="minorEastAsia" w:hAnsiTheme="minorHAnsi" w:cstheme="minorBidi"/>
          <w:noProof/>
          <w:sz w:val="22"/>
          <w:szCs w:val="22"/>
        </w:rPr>
      </w:pPr>
      <w:ins w:id="8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Mean ADC</w:t>
        </w:r>
        <w:r>
          <w:rPr>
            <w:noProof/>
            <w:webHidden/>
          </w:rPr>
          <w:tab/>
        </w:r>
        <w:r>
          <w:rPr>
            <w:noProof/>
            <w:webHidden/>
          </w:rPr>
          <w:fldChar w:fldCharType="begin"/>
        </w:r>
        <w:r>
          <w:rPr>
            <w:noProof/>
            <w:webHidden/>
          </w:rPr>
          <w:instrText xml:space="preserve"> PAGEREF _Toc17056284 \h </w:instrText>
        </w:r>
        <w:r>
          <w:rPr>
            <w:noProof/>
            <w:webHidden/>
          </w:rPr>
        </w:r>
      </w:ins>
      <w:r>
        <w:rPr>
          <w:noProof/>
          <w:webHidden/>
        </w:rPr>
        <w:fldChar w:fldCharType="separate"/>
      </w:r>
      <w:ins w:id="86" w:author="David Mattie" w:date="2019-08-18T21:30:00Z">
        <w:r>
          <w:rPr>
            <w:noProof/>
            <w:webHidden/>
          </w:rPr>
          <w:t>32</w:t>
        </w:r>
        <w:r>
          <w:rPr>
            <w:noProof/>
            <w:webHidden/>
          </w:rPr>
          <w:fldChar w:fldCharType="end"/>
        </w:r>
        <w:r w:rsidRPr="00AC01FD">
          <w:rPr>
            <w:rStyle w:val="Hyperlink"/>
            <w:noProof/>
          </w:rPr>
          <w:fldChar w:fldCharType="end"/>
        </w:r>
      </w:ins>
    </w:p>
    <w:p w14:paraId="7A1399DF" w14:textId="19F6FF50" w:rsidR="007E1E15" w:rsidRDefault="007E1E15">
      <w:pPr>
        <w:pStyle w:val="TOC4"/>
        <w:tabs>
          <w:tab w:val="right" w:leader="dot" w:pos="8630"/>
        </w:tabs>
        <w:rPr>
          <w:ins w:id="87" w:author="David Mattie" w:date="2019-08-18T21:30:00Z"/>
          <w:rFonts w:asciiTheme="minorHAnsi" w:eastAsiaTheme="minorEastAsia" w:hAnsiTheme="minorHAnsi" w:cstheme="minorBidi"/>
          <w:noProof/>
          <w:sz w:val="22"/>
          <w:szCs w:val="22"/>
        </w:rPr>
      </w:pPr>
      <w:ins w:id="8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Number of Tracts</w:t>
        </w:r>
        <w:r>
          <w:rPr>
            <w:noProof/>
            <w:webHidden/>
          </w:rPr>
          <w:tab/>
        </w:r>
        <w:r>
          <w:rPr>
            <w:noProof/>
            <w:webHidden/>
          </w:rPr>
          <w:fldChar w:fldCharType="begin"/>
        </w:r>
        <w:r>
          <w:rPr>
            <w:noProof/>
            <w:webHidden/>
          </w:rPr>
          <w:instrText xml:space="preserve"> PAGEREF _Toc17056285 \h </w:instrText>
        </w:r>
        <w:r>
          <w:rPr>
            <w:noProof/>
            <w:webHidden/>
          </w:rPr>
        </w:r>
      </w:ins>
      <w:r>
        <w:rPr>
          <w:noProof/>
          <w:webHidden/>
        </w:rPr>
        <w:fldChar w:fldCharType="separate"/>
      </w:r>
      <w:ins w:id="89" w:author="David Mattie" w:date="2019-08-18T21:30:00Z">
        <w:r>
          <w:rPr>
            <w:noProof/>
            <w:webHidden/>
          </w:rPr>
          <w:t>35</w:t>
        </w:r>
        <w:r>
          <w:rPr>
            <w:noProof/>
            <w:webHidden/>
          </w:rPr>
          <w:fldChar w:fldCharType="end"/>
        </w:r>
        <w:r w:rsidRPr="00AC01FD">
          <w:rPr>
            <w:rStyle w:val="Hyperlink"/>
            <w:noProof/>
          </w:rPr>
          <w:fldChar w:fldCharType="end"/>
        </w:r>
      </w:ins>
    </w:p>
    <w:p w14:paraId="5D03077B" w14:textId="678A5633" w:rsidR="007E1E15" w:rsidRDefault="007E1E15">
      <w:pPr>
        <w:pStyle w:val="TOC4"/>
        <w:tabs>
          <w:tab w:val="right" w:leader="dot" w:pos="8630"/>
        </w:tabs>
        <w:rPr>
          <w:ins w:id="90" w:author="David Mattie" w:date="2019-08-18T21:30:00Z"/>
          <w:rFonts w:asciiTheme="minorHAnsi" w:eastAsiaTheme="minorEastAsia" w:hAnsiTheme="minorHAnsi" w:cstheme="minorBidi"/>
          <w:noProof/>
          <w:sz w:val="22"/>
          <w:szCs w:val="22"/>
        </w:rPr>
      </w:pPr>
      <w:ins w:id="9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Lines to Render</w:t>
        </w:r>
        <w:r>
          <w:rPr>
            <w:noProof/>
            <w:webHidden/>
          </w:rPr>
          <w:tab/>
        </w:r>
        <w:r>
          <w:rPr>
            <w:noProof/>
            <w:webHidden/>
          </w:rPr>
          <w:fldChar w:fldCharType="begin"/>
        </w:r>
        <w:r>
          <w:rPr>
            <w:noProof/>
            <w:webHidden/>
          </w:rPr>
          <w:instrText xml:space="preserve"> PAGEREF _Toc17056286 \h </w:instrText>
        </w:r>
        <w:r>
          <w:rPr>
            <w:noProof/>
            <w:webHidden/>
          </w:rPr>
        </w:r>
      </w:ins>
      <w:r>
        <w:rPr>
          <w:noProof/>
          <w:webHidden/>
        </w:rPr>
        <w:fldChar w:fldCharType="separate"/>
      </w:r>
      <w:ins w:id="92" w:author="David Mattie" w:date="2019-08-18T21:30:00Z">
        <w:r>
          <w:rPr>
            <w:noProof/>
            <w:webHidden/>
          </w:rPr>
          <w:t>38</w:t>
        </w:r>
        <w:r>
          <w:rPr>
            <w:noProof/>
            <w:webHidden/>
          </w:rPr>
          <w:fldChar w:fldCharType="end"/>
        </w:r>
        <w:r w:rsidRPr="00AC01FD">
          <w:rPr>
            <w:rStyle w:val="Hyperlink"/>
            <w:noProof/>
          </w:rPr>
          <w:fldChar w:fldCharType="end"/>
        </w:r>
      </w:ins>
    </w:p>
    <w:p w14:paraId="5842E31B" w14:textId="22966152" w:rsidR="007E1E15" w:rsidRDefault="007E1E15">
      <w:pPr>
        <w:pStyle w:val="TOC4"/>
        <w:tabs>
          <w:tab w:val="right" w:leader="dot" w:pos="8630"/>
        </w:tabs>
        <w:rPr>
          <w:ins w:id="93" w:author="David Mattie" w:date="2019-08-18T21:30:00Z"/>
          <w:rFonts w:asciiTheme="minorHAnsi" w:eastAsiaTheme="minorEastAsia" w:hAnsiTheme="minorHAnsi" w:cstheme="minorBidi"/>
          <w:noProof/>
          <w:sz w:val="22"/>
          <w:szCs w:val="22"/>
        </w:rPr>
      </w:pPr>
      <w:ins w:id="9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Tracts to Render</w:t>
        </w:r>
        <w:r>
          <w:rPr>
            <w:noProof/>
            <w:webHidden/>
          </w:rPr>
          <w:tab/>
        </w:r>
        <w:r>
          <w:rPr>
            <w:noProof/>
            <w:webHidden/>
          </w:rPr>
          <w:fldChar w:fldCharType="begin"/>
        </w:r>
        <w:r>
          <w:rPr>
            <w:noProof/>
            <w:webHidden/>
          </w:rPr>
          <w:instrText xml:space="preserve"> PAGEREF _Toc17056287 \h </w:instrText>
        </w:r>
        <w:r>
          <w:rPr>
            <w:noProof/>
            <w:webHidden/>
          </w:rPr>
        </w:r>
      </w:ins>
      <w:r>
        <w:rPr>
          <w:noProof/>
          <w:webHidden/>
        </w:rPr>
        <w:fldChar w:fldCharType="separate"/>
      </w:r>
      <w:ins w:id="95" w:author="David Mattie" w:date="2019-08-18T21:30:00Z">
        <w:r>
          <w:rPr>
            <w:noProof/>
            <w:webHidden/>
          </w:rPr>
          <w:t>40</w:t>
        </w:r>
        <w:r>
          <w:rPr>
            <w:noProof/>
            <w:webHidden/>
          </w:rPr>
          <w:fldChar w:fldCharType="end"/>
        </w:r>
        <w:r w:rsidRPr="00AC01FD">
          <w:rPr>
            <w:rStyle w:val="Hyperlink"/>
            <w:noProof/>
          </w:rPr>
          <w:fldChar w:fldCharType="end"/>
        </w:r>
      </w:ins>
    </w:p>
    <w:p w14:paraId="190F7274" w14:textId="50CEDFAD" w:rsidR="007E1E15" w:rsidRDefault="007E1E15">
      <w:pPr>
        <w:pStyle w:val="TOC4"/>
        <w:tabs>
          <w:tab w:val="right" w:leader="dot" w:pos="8630"/>
        </w:tabs>
        <w:rPr>
          <w:ins w:id="96" w:author="David Mattie" w:date="2019-08-18T21:30:00Z"/>
          <w:rFonts w:asciiTheme="minorHAnsi" w:eastAsiaTheme="minorEastAsia" w:hAnsiTheme="minorHAnsi" w:cstheme="minorBidi"/>
          <w:noProof/>
          <w:sz w:val="22"/>
          <w:szCs w:val="22"/>
        </w:rPr>
      </w:pPr>
      <w:ins w:id="9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Standard Deviation ADC</w:t>
        </w:r>
        <w:r>
          <w:rPr>
            <w:noProof/>
            <w:webHidden/>
          </w:rPr>
          <w:tab/>
        </w:r>
        <w:r>
          <w:rPr>
            <w:noProof/>
            <w:webHidden/>
          </w:rPr>
          <w:fldChar w:fldCharType="begin"/>
        </w:r>
        <w:r>
          <w:rPr>
            <w:noProof/>
            <w:webHidden/>
          </w:rPr>
          <w:instrText xml:space="preserve"> PAGEREF _Toc17056288 \h </w:instrText>
        </w:r>
        <w:r>
          <w:rPr>
            <w:noProof/>
            <w:webHidden/>
          </w:rPr>
        </w:r>
      </w:ins>
      <w:r>
        <w:rPr>
          <w:noProof/>
          <w:webHidden/>
        </w:rPr>
        <w:fldChar w:fldCharType="separate"/>
      </w:r>
      <w:ins w:id="98" w:author="David Mattie" w:date="2019-08-18T21:30:00Z">
        <w:r>
          <w:rPr>
            <w:noProof/>
            <w:webHidden/>
          </w:rPr>
          <w:t>43</w:t>
        </w:r>
        <w:r>
          <w:rPr>
            <w:noProof/>
            <w:webHidden/>
          </w:rPr>
          <w:fldChar w:fldCharType="end"/>
        </w:r>
        <w:r w:rsidRPr="00AC01FD">
          <w:rPr>
            <w:rStyle w:val="Hyperlink"/>
            <w:noProof/>
          </w:rPr>
          <w:fldChar w:fldCharType="end"/>
        </w:r>
      </w:ins>
    </w:p>
    <w:p w14:paraId="00A69859" w14:textId="1350735F" w:rsidR="007E1E15" w:rsidRDefault="007E1E15">
      <w:pPr>
        <w:pStyle w:val="TOC4"/>
        <w:tabs>
          <w:tab w:val="right" w:leader="dot" w:pos="8630"/>
        </w:tabs>
        <w:rPr>
          <w:ins w:id="99" w:author="David Mattie" w:date="2019-08-18T21:30:00Z"/>
          <w:rFonts w:asciiTheme="minorHAnsi" w:eastAsiaTheme="minorEastAsia" w:hAnsiTheme="minorHAnsi" w:cstheme="minorBidi"/>
          <w:noProof/>
          <w:sz w:val="22"/>
          <w:szCs w:val="22"/>
        </w:rPr>
      </w:pPr>
      <w:ins w:id="10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"_Toc17056289"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Standard Deviation FA</w:t>
        </w:r>
        <w:r>
          <w:rPr>
            <w:noProof/>
            <w:webHidden/>
          </w:rPr>
          <w:tab/>
        </w:r>
        <w:r>
          <w:rPr>
            <w:noProof/>
            <w:webHidden/>
          </w:rPr>
          <w:fldChar w:fldCharType="begin"/>
        </w:r>
        <w:r>
          <w:rPr>
            <w:noProof/>
            <w:webHidden/>
          </w:rPr>
          <w:instrText xml:space="preserve"> PAGEREF _Toc17056289 \h </w:instrText>
        </w:r>
        <w:r>
          <w:rPr>
            <w:noProof/>
            <w:webHidden/>
          </w:rPr>
        </w:r>
      </w:ins>
      <w:r>
        <w:rPr>
          <w:noProof/>
          <w:webHidden/>
        </w:rPr>
        <w:fldChar w:fldCharType="separate"/>
      </w:r>
      <w:ins w:id="101" w:author="David Mattie" w:date="2019-08-18T21:30:00Z">
        <w:r>
          <w:rPr>
            <w:noProof/>
            <w:webHidden/>
          </w:rPr>
          <w:t>45</w:t>
        </w:r>
        <w:r>
          <w:rPr>
            <w:noProof/>
            <w:webHidden/>
          </w:rPr>
          <w:fldChar w:fldCharType="end"/>
        </w:r>
        <w:r w:rsidRPr="00AC01FD">
          <w:rPr>
            <w:rStyle w:val="Hyperlink"/>
            <w:noProof/>
          </w:rPr>
          <w:fldChar w:fldCharType="end"/>
        </w:r>
      </w:ins>
    </w:p>
    <w:p w14:paraId="122F3765" w14:textId="2E98AF6D" w:rsidR="007E1E15" w:rsidRDefault="007E1E15">
      <w:pPr>
        <w:pStyle w:val="TOC4"/>
        <w:tabs>
          <w:tab w:val="right" w:leader="dot" w:pos="8630"/>
        </w:tabs>
        <w:rPr>
          <w:ins w:id="102" w:author="David Mattie" w:date="2019-08-18T21:30:00Z"/>
          <w:rFonts w:asciiTheme="minorHAnsi" w:eastAsiaTheme="minorEastAsia" w:hAnsiTheme="minorHAnsi" w:cstheme="minorBidi"/>
          <w:noProof/>
          <w:sz w:val="22"/>
          <w:szCs w:val="22"/>
        </w:rPr>
      </w:pPr>
      <w:ins w:id="10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Mean FA – Asymmetry Index</w:t>
        </w:r>
        <w:r>
          <w:rPr>
            <w:noProof/>
            <w:webHidden/>
          </w:rPr>
          <w:tab/>
        </w:r>
        <w:r>
          <w:rPr>
            <w:noProof/>
            <w:webHidden/>
          </w:rPr>
          <w:fldChar w:fldCharType="begin"/>
        </w:r>
        <w:r>
          <w:rPr>
            <w:noProof/>
            <w:webHidden/>
          </w:rPr>
          <w:instrText xml:space="preserve"> PAGEREF _Toc17056290 \h </w:instrText>
        </w:r>
        <w:r>
          <w:rPr>
            <w:noProof/>
            <w:webHidden/>
          </w:rPr>
        </w:r>
      </w:ins>
      <w:r>
        <w:rPr>
          <w:noProof/>
          <w:webHidden/>
        </w:rPr>
        <w:fldChar w:fldCharType="separate"/>
      </w:r>
      <w:ins w:id="104" w:author="David Mattie" w:date="2019-08-18T21:30:00Z">
        <w:r>
          <w:rPr>
            <w:noProof/>
            <w:webHidden/>
          </w:rPr>
          <w:t>47</w:t>
        </w:r>
        <w:r>
          <w:rPr>
            <w:noProof/>
            <w:webHidden/>
          </w:rPr>
          <w:fldChar w:fldCharType="end"/>
        </w:r>
        <w:r w:rsidRPr="00AC01FD">
          <w:rPr>
            <w:rStyle w:val="Hyperlink"/>
            <w:noProof/>
          </w:rPr>
          <w:fldChar w:fldCharType="end"/>
        </w:r>
      </w:ins>
    </w:p>
    <w:p w14:paraId="386CE5D9" w14:textId="14A3A68E" w:rsidR="007E1E15" w:rsidRDefault="007E1E15">
      <w:pPr>
        <w:pStyle w:val="TOC4"/>
        <w:tabs>
          <w:tab w:val="right" w:leader="dot" w:pos="8630"/>
        </w:tabs>
        <w:rPr>
          <w:ins w:id="105" w:author="David Mattie" w:date="2019-08-18T21:30:00Z"/>
          <w:rFonts w:asciiTheme="minorHAnsi" w:eastAsiaTheme="minorEastAsia" w:hAnsiTheme="minorHAnsi" w:cstheme="minorBidi"/>
          <w:noProof/>
          <w:sz w:val="22"/>
          <w:szCs w:val="22"/>
        </w:rPr>
      </w:pPr>
      <w:ins w:id="10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Mean ADC – Asymmetry Index</w:t>
        </w:r>
        <w:r>
          <w:rPr>
            <w:noProof/>
            <w:webHidden/>
          </w:rPr>
          <w:tab/>
        </w:r>
        <w:r>
          <w:rPr>
            <w:noProof/>
            <w:webHidden/>
          </w:rPr>
          <w:fldChar w:fldCharType="begin"/>
        </w:r>
        <w:r>
          <w:rPr>
            <w:noProof/>
            <w:webHidden/>
          </w:rPr>
          <w:instrText xml:space="preserve"> PAGEREF _Toc17056291 \h </w:instrText>
        </w:r>
        <w:r>
          <w:rPr>
            <w:noProof/>
            <w:webHidden/>
          </w:rPr>
        </w:r>
      </w:ins>
      <w:r>
        <w:rPr>
          <w:noProof/>
          <w:webHidden/>
        </w:rPr>
        <w:fldChar w:fldCharType="separate"/>
      </w:r>
      <w:ins w:id="107" w:author="David Mattie" w:date="2019-08-18T21:30:00Z">
        <w:r>
          <w:rPr>
            <w:noProof/>
            <w:webHidden/>
          </w:rPr>
          <w:t>49</w:t>
        </w:r>
        <w:r>
          <w:rPr>
            <w:noProof/>
            <w:webHidden/>
          </w:rPr>
          <w:fldChar w:fldCharType="end"/>
        </w:r>
        <w:r w:rsidRPr="00AC01FD">
          <w:rPr>
            <w:rStyle w:val="Hyperlink"/>
            <w:noProof/>
          </w:rPr>
          <w:fldChar w:fldCharType="end"/>
        </w:r>
      </w:ins>
    </w:p>
    <w:p w14:paraId="44BA981A" w14:textId="247769FC" w:rsidR="007E1E15" w:rsidRDefault="007E1E15">
      <w:pPr>
        <w:pStyle w:val="TOC4"/>
        <w:tabs>
          <w:tab w:val="right" w:leader="dot" w:pos="8630"/>
        </w:tabs>
        <w:rPr>
          <w:ins w:id="108" w:author="David Mattie" w:date="2019-08-18T21:30:00Z"/>
          <w:rFonts w:asciiTheme="minorHAnsi" w:eastAsiaTheme="minorEastAsia" w:hAnsiTheme="minorHAnsi" w:cstheme="minorBidi"/>
          <w:noProof/>
          <w:sz w:val="22"/>
          <w:szCs w:val="22"/>
        </w:rPr>
      </w:pPr>
      <w:ins w:id="10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Lines to Render – Asymmetry Index</w:t>
        </w:r>
        <w:r>
          <w:rPr>
            <w:noProof/>
            <w:webHidden/>
          </w:rPr>
          <w:tab/>
        </w:r>
        <w:r>
          <w:rPr>
            <w:noProof/>
            <w:webHidden/>
          </w:rPr>
          <w:fldChar w:fldCharType="begin"/>
        </w:r>
        <w:r>
          <w:rPr>
            <w:noProof/>
            <w:webHidden/>
          </w:rPr>
          <w:instrText xml:space="preserve"> PAGEREF _Toc17056292 \h </w:instrText>
        </w:r>
        <w:r>
          <w:rPr>
            <w:noProof/>
            <w:webHidden/>
          </w:rPr>
        </w:r>
      </w:ins>
      <w:r>
        <w:rPr>
          <w:noProof/>
          <w:webHidden/>
        </w:rPr>
        <w:fldChar w:fldCharType="separate"/>
      </w:r>
      <w:ins w:id="110" w:author="David Mattie" w:date="2019-08-18T21:30:00Z">
        <w:r>
          <w:rPr>
            <w:noProof/>
            <w:webHidden/>
          </w:rPr>
          <w:t>51</w:t>
        </w:r>
        <w:r>
          <w:rPr>
            <w:noProof/>
            <w:webHidden/>
          </w:rPr>
          <w:fldChar w:fldCharType="end"/>
        </w:r>
        <w:r w:rsidRPr="00AC01FD">
          <w:rPr>
            <w:rStyle w:val="Hyperlink"/>
            <w:noProof/>
          </w:rPr>
          <w:fldChar w:fldCharType="end"/>
        </w:r>
      </w:ins>
    </w:p>
    <w:p w14:paraId="4569EC92" w14:textId="144CEE36" w:rsidR="007E1E15" w:rsidRDefault="007E1E15">
      <w:pPr>
        <w:pStyle w:val="TOC4"/>
        <w:tabs>
          <w:tab w:val="right" w:leader="dot" w:pos="8630"/>
        </w:tabs>
        <w:rPr>
          <w:ins w:id="111" w:author="David Mattie" w:date="2019-08-18T21:30:00Z"/>
          <w:rFonts w:asciiTheme="minorHAnsi" w:eastAsiaTheme="minorEastAsia" w:hAnsiTheme="minorHAnsi" w:cstheme="minorBidi"/>
          <w:noProof/>
          <w:sz w:val="22"/>
          <w:szCs w:val="22"/>
        </w:rPr>
      </w:pPr>
      <w:ins w:id="11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Tracts to Render – Asymmetry Index</w:t>
        </w:r>
        <w:r>
          <w:rPr>
            <w:noProof/>
            <w:webHidden/>
          </w:rPr>
          <w:tab/>
        </w:r>
        <w:r>
          <w:rPr>
            <w:noProof/>
            <w:webHidden/>
          </w:rPr>
          <w:fldChar w:fldCharType="begin"/>
        </w:r>
        <w:r>
          <w:rPr>
            <w:noProof/>
            <w:webHidden/>
          </w:rPr>
          <w:instrText xml:space="preserve"> PAGEREF _Toc17056293 \h </w:instrText>
        </w:r>
        <w:r>
          <w:rPr>
            <w:noProof/>
            <w:webHidden/>
          </w:rPr>
        </w:r>
      </w:ins>
      <w:r>
        <w:rPr>
          <w:noProof/>
          <w:webHidden/>
        </w:rPr>
        <w:fldChar w:fldCharType="separate"/>
      </w:r>
      <w:ins w:id="113" w:author="David Mattie" w:date="2019-08-18T21:30:00Z">
        <w:r>
          <w:rPr>
            <w:noProof/>
            <w:webHidden/>
          </w:rPr>
          <w:t>53</w:t>
        </w:r>
        <w:r>
          <w:rPr>
            <w:noProof/>
            <w:webHidden/>
          </w:rPr>
          <w:fldChar w:fldCharType="end"/>
        </w:r>
        <w:r w:rsidRPr="00AC01FD">
          <w:rPr>
            <w:rStyle w:val="Hyperlink"/>
            <w:noProof/>
          </w:rPr>
          <w:fldChar w:fldCharType="end"/>
        </w:r>
      </w:ins>
    </w:p>
    <w:p w14:paraId="0BA56FB0" w14:textId="43B7559B" w:rsidR="007E1E15" w:rsidRDefault="007E1E15">
      <w:pPr>
        <w:pStyle w:val="TOC4"/>
        <w:tabs>
          <w:tab w:val="right" w:leader="dot" w:pos="8630"/>
        </w:tabs>
        <w:rPr>
          <w:ins w:id="114" w:author="David Mattie" w:date="2019-08-18T21:30:00Z"/>
          <w:rFonts w:asciiTheme="minorHAnsi" w:eastAsiaTheme="minorEastAsia" w:hAnsiTheme="minorHAnsi" w:cstheme="minorBidi"/>
          <w:noProof/>
          <w:sz w:val="22"/>
          <w:szCs w:val="22"/>
        </w:rPr>
      </w:pPr>
      <w:ins w:id="11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Standard Deviation ADC – Asymmetry Index</w:t>
        </w:r>
        <w:r>
          <w:rPr>
            <w:noProof/>
            <w:webHidden/>
          </w:rPr>
          <w:tab/>
        </w:r>
        <w:r>
          <w:rPr>
            <w:noProof/>
            <w:webHidden/>
          </w:rPr>
          <w:fldChar w:fldCharType="begin"/>
        </w:r>
        <w:r>
          <w:rPr>
            <w:noProof/>
            <w:webHidden/>
          </w:rPr>
          <w:instrText xml:space="preserve"> PAGEREF _Toc17056294 \h </w:instrText>
        </w:r>
        <w:r>
          <w:rPr>
            <w:noProof/>
            <w:webHidden/>
          </w:rPr>
        </w:r>
      </w:ins>
      <w:r>
        <w:rPr>
          <w:noProof/>
          <w:webHidden/>
        </w:rPr>
        <w:fldChar w:fldCharType="separate"/>
      </w:r>
      <w:ins w:id="116" w:author="David Mattie" w:date="2019-08-18T21:30:00Z">
        <w:r>
          <w:rPr>
            <w:noProof/>
            <w:webHidden/>
          </w:rPr>
          <w:t>55</w:t>
        </w:r>
        <w:r>
          <w:rPr>
            <w:noProof/>
            <w:webHidden/>
          </w:rPr>
          <w:fldChar w:fldCharType="end"/>
        </w:r>
        <w:r w:rsidRPr="00AC01FD">
          <w:rPr>
            <w:rStyle w:val="Hyperlink"/>
            <w:noProof/>
          </w:rPr>
          <w:fldChar w:fldCharType="end"/>
        </w:r>
      </w:ins>
    </w:p>
    <w:p w14:paraId="64BA73D3" w14:textId="38288456" w:rsidR="007E1E15" w:rsidRDefault="007E1E15">
      <w:pPr>
        <w:pStyle w:val="TOC4"/>
        <w:tabs>
          <w:tab w:val="right" w:leader="dot" w:pos="8630"/>
        </w:tabs>
        <w:rPr>
          <w:ins w:id="117" w:author="David Mattie" w:date="2019-08-18T21:30:00Z"/>
          <w:rFonts w:asciiTheme="minorHAnsi" w:eastAsiaTheme="minorEastAsia" w:hAnsiTheme="minorHAnsi" w:cstheme="minorBidi"/>
          <w:noProof/>
          <w:sz w:val="22"/>
          <w:szCs w:val="22"/>
        </w:rPr>
      </w:pPr>
      <w:ins w:id="11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Standard Deviation FA – Asymmetry Index</w:t>
        </w:r>
        <w:r>
          <w:rPr>
            <w:noProof/>
            <w:webHidden/>
          </w:rPr>
          <w:tab/>
        </w:r>
        <w:r>
          <w:rPr>
            <w:noProof/>
            <w:webHidden/>
          </w:rPr>
          <w:fldChar w:fldCharType="begin"/>
        </w:r>
        <w:r>
          <w:rPr>
            <w:noProof/>
            <w:webHidden/>
          </w:rPr>
          <w:instrText xml:space="preserve"> PAGEREF _Toc17056295 \h </w:instrText>
        </w:r>
        <w:r>
          <w:rPr>
            <w:noProof/>
            <w:webHidden/>
          </w:rPr>
        </w:r>
      </w:ins>
      <w:r>
        <w:rPr>
          <w:noProof/>
          <w:webHidden/>
        </w:rPr>
        <w:fldChar w:fldCharType="separate"/>
      </w:r>
      <w:ins w:id="119" w:author="David Mattie" w:date="2019-08-18T21:30:00Z">
        <w:r>
          <w:rPr>
            <w:noProof/>
            <w:webHidden/>
          </w:rPr>
          <w:t>57</w:t>
        </w:r>
        <w:r>
          <w:rPr>
            <w:noProof/>
            <w:webHidden/>
          </w:rPr>
          <w:fldChar w:fldCharType="end"/>
        </w:r>
        <w:r w:rsidRPr="00AC01FD">
          <w:rPr>
            <w:rStyle w:val="Hyperlink"/>
            <w:noProof/>
          </w:rPr>
          <w:fldChar w:fldCharType="end"/>
        </w:r>
      </w:ins>
    </w:p>
    <w:p w14:paraId="5FFA4B07" w14:textId="42ECA060" w:rsidR="007E1E15" w:rsidRDefault="007E1E15">
      <w:pPr>
        <w:pStyle w:val="TOC3"/>
        <w:rPr>
          <w:ins w:id="120" w:author="David Mattie" w:date="2019-08-18T21:30:00Z"/>
          <w:rFonts w:asciiTheme="minorHAnsi" w:eastAsiaTheme="minorEastAsia" w:hAnsiTheme="minorHAnsi" w:cstheme="minorBidi"/>
          <w:noProof/>
          <w:sz w:val="22"/>
          <w:szCs w:val="22"/>
        </w:rPr>
      </w:pPr>
      <w:ins w:id="12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Correlation</w:t>
        </w:r>
        <w:r>
          <w:rPr>
            <w:noProof/>
            <w:webHidden/>
          </w:rPr>
          <w:tab/>
        </w:r>
        <w:r>
          <w:rPr>
            <w:noProof/>
            <w:webHidden/>
          </w:rPr>
          <w:fldChar w:fldCharType="begin"/>
        </w:r>
        <w:r>
          <w:rPr>
            <w:noProof/>
            <w:webHidden/>
          </w:rPr>
          <w:instrText xml:space="preserve"> PAGEREF _Toc17056296 \h </w:instrText>
        </w:r>
        <w:r>
          <w:rPr>
            <w:noProof/>
            <w:webHidden/>
          </w:rPr>
        </w:r>
      </w:ins>
      <w:r>
        <w:rPr>
          <w:noProof/>
          <w:webHidden/>
        </w:rPr>
        <w:fldChar w:fldCharType="separate"/>
      </w:r>
      <w:ins w:id="122" w:author="David Mattie" w:date="2019-08-18T21:30:00Z">
        <w:r>
          <w:rPr>
            <w:noProof/>
            <w:webHidden/>
          </w:rPr>
          <w:t>59</w:t>
        </w:r>
        <w:r>
          <w:rPr>
            <w:noProof/>
            <w:webHidden/>
          </w:rPr>
          <w:fldChar w:fldCharType="end"/>
        </w:r>
        <w:r w:rsidRPr="00AC01FD">
          <w:rPr>
            <w:rStyle w:val="Hyperlink"/>
            <w:noProof/>
          </w:rPr>
          <w:fldChar w:fldCharType="end"/>
        </w:r>
      </w:ins>
    </w:p>
    <w:p w14:paraId="201D4288" w14:textId="14D7E229" w:rsidR="007E1E15" w:rsidRDefault="007E1E15">
      <w:pPr>
        <w:pStyle w:val="TOC4"/>
        <w:tabs>
          <w:tab w:val="right" w:leader="dot" w:pos="8630"/>
        </w:tabs>
        <w:rPr>
          <w:ins w:id="123" w:author="David Mattie" w:date="2019-08-18T21:30:00Z"/>
          <w:rFonts w:asciiTheme="minorHAnsi" w:eastAsiaTheme="minorEastAsia" w:hAnsiTheme="minorHAnsi" w:cstheme="minorBidi"/>
          <w:noProof/>
          <w:sz w:val="22"/>
          <w:szCs w:val="22"/>
        </w:rPr>
      </w:pPr>
      <w:ins w:id="12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wm-lh-insula</w:t>
        </w:r>
        <w:r>
          <w:rPr>
            <w:noProof/>
            <w:webHidden/>
          </w:rPr>
          <w:tab/>
        </w:r>
        <w:r>
          <w:rPr>
            <w:noProof/>
            <w:webHidden/>
          </w:rPr>
          <w:fldChar w:fldCharType="begin"/>
        </w:r>
        <w:r>
          <w:rPr>
            <w:noProof/>
            <w:webHidden/>
          </w:rPr>
          <w:instrText xml:space="preserve"> PAGEREF _Toc17056297 \h </w:instrText>
        </w:r>
        <w:r>
          <w:rPr>
            <w:noProof/>
            <w:webHidden/>
          </w:rPr>
        </w:r>
      </w:ins>
      <w:r>
        <w:rPr>
          <w:noProof/>
          <w:webHidden/>
        </w:rPr>
        <w:fldChar w:fldCharType="separate"/>
      </w:r>
      <w:ins w:id="125" w:author="David Mattie" w:date="2019-08-18T21:30:00Z">
        <w:r>
          <w:rPr>
            <w:noProof/>
            <w:webHidden/>
          </w:rPr>
          <w:t>60</w:t>
        </w:r>
        <w:r>
          <w:rPr>
            <w:noProof/>
            <w:webHidden/>
          </w:rPr>
          <w:fldChar w:fldCharType="end"/>
        </w:r>
        <w:r w:rsidRPr="00AC01FD">
          <w:rPr>
            <w:rStyle w:val="Hyperlink"/>
            <w:noProof/>
          </w:rPr>
          <w:fldChar w:fldCharType="end"/>
        </w:r>
      </w:ins>
    </w:p>
    <w:p w14:paraId="1D8E1FF8" w14:textId="13F40B44" w:rsidR="007E1E15" w:rsidRDefault="007E1E15">
      <w:pPr>
        <w:pStyle w:val="TOC4"/>
        <w:tabs>
          <w:tab w:val="right" w:leader="dot" w:pos="8630"/>
        </w:tabs>
        <w:rPr>
          <w:ins w:id="126" w:author="David Mattie" w:date="2019-08-18T21:30:00Z"/>
          <w:rFonts w:asciiTheme="minorHAnsi" w:eastAsiaTheme="minorEastAsia" w:hAnsiTheme="minorHAnsi" w:cstheme="minorBidi"/>
          <w:noProof/>
          <w:sz w:val="22"/>
          <w:szCs w:val="22"/>
        </w:rPr>
      </w:pPr>
      <w:ins w:id="12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ctx-lh-precentral to wm-lh-precentral</w:t>
        </w:r>
        <w:r>
          <w:rPr>
            <w:noProof/>
            <w:webHidden/>
          </w:rPr>
          <w:tab/>
        </w:r>
        <w:r>
          <w:rPr>
            <w:noProof/>
            <w:webHidden/>
          </w:rPr>
          <w:fldChar w:fldCharType="begin"/>
        </w:r>
        <w:r>
          <w:rPr>
            <w:noProof/>
            <w:webHidden/>
          </w:rPr>
          <w:instrText xml:space="preserve"> PAGEREF _Toc17056298 \h </w:instrText>
        </w:r>
        <w:r>
          <w:rPr>
            <w:noProof/>
            <w:webHidden/>
          </w:rPr>
        </w:r>
      </w:ins>
      <w:r>
        <w:rPr>
          <w:noProof/>
          <w:webHidden/>
        </w:rPr>
        <w:fldChar w:fldCharType="separate"/>
      </w:r>
      <w:ins w:id="128" w:author="David Mattie" w:date="2019-08-18T21:30:00Z">
        <w:r>
          <w:rPr>
            <w:noProof/>
            <w:webHidden/>
          </w:rPr>
          <w:t>61</w:t>
        </w:r>
        <w:r>
          <w:rPr>
            <w:noProof/>
            <w:webHidden/>
          </w:rPr>
          <w:fldChar w:fldCharType="end"/>
        </w:r>
        <w:r w:rsidRPr="00AC01FD">
          <w:rPr>
            <w:rStyle w:val="Hyperlink"/>
            <w:noProof/>
          </w:rPr>
          <w:fldChar w:fldCharType="end"/>
        </w:r>
      </w:ins>
    </w:p>
    <w:p w14:paraId="706D2849" w14:textId="5C4DCEDD" w:rsidR="007E1E15" w:rsidRDefault="007E1E15">
      <w:pPr>
        <w:pStyle w:val="TOC4"/>
        <w:tabs>
          <w:tab w:val="right" w:leader="dot" w:pos="8630"/>
        </w:tabs>
        <w:rPr>
          <w:ins w:id="129" w:author="David Mattie" w:date="2019-08-18T21:30:00Z"/>
          <w:rFonts w:asciiTheme="minorHAnsi" w:eastAsiaTheme="minorEastAsia" w:hAnsiTheme="minorHAnsi" w:cstheme="minorBidi"/>
          <w:noProof/>
          <w:sz w:val="22"/>
          <w:szCs w:val="22"/>
        </w:rPr>
      </w:pPr>
      <w:ins w:id="13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"_Toc17056299"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ctx-rh-precentral to wm-rh-precentral</w:t>
        </w:r>
        <w:r>
          <w:rPr>
            <w:noProof/>
            <w:webHidden/>
          </w:rPr>
          <w:tab/>
        </w:r>
        <w:r>
          <w:rPr>
            <w:noProof/>
            <w:webHidden/>
          </w:rPr>
          <w:fldChar w:fldCharType="begin"/>
        </w:r>
        <w:r>
          <w:rPr>
            <w:noProof/>
            <w:webHidden/>
          </w:rPr>
          <w:instrText xml:space="preserve"> PAGEREF _Toc17056299 \h </w:instrText>
        </w:r>
        <w:r>
          <w:rPr>
            <w:noProof/>
            <w:webHidden/>
          </w:rPr>
        </w:r>
      </w:ins>
      <w:r>
        <w:rPr>
          <w:noProof/>
          <w:webHidden/>
        </w:rPr>
        <w:fldChar w:fldCharType="separate"/>
      </w:r>
      <w:ins w:id="131" w:author="David Mattie" w:date="2019-08-18T21:30:00Z">
        <w:r>
          <w:rPr>
            <w:noProof/>
            <w:webHidden/>
          </w:rPr>
          <w:t>62</w:t>
        </w:r>
        <w:r>
          <w:rPr>
            <w:noProof/>
            <w:webHidden/>
          </w:rPr>
          <w:fldChar w:fldCharType="end"/>
        </w:r>
        <w:r w:rsidRPr="00AC01FD">
          <w:rPr>
            <w:rStyle w:val="Hyperlink"/>
            <w:noProof/>
          </w:rPr>
          <w:fldChar w:fldCharType="end"/>
        </w:r>
      </w:ins>
    </w:p>
    <w:p w14:paraId="26AF6564" w14:textId="51323388" w:rsidR="007E1E15" w:rsidRDefault="007E1E15">
      <w:pPr>
        <w:pStyle w:val="TOC4"/>
        <w:tabs>
          <w:tab w:val="right" w:leader="dot" w:pos="8630"/>
        </w:tabs>
        <w:rPr>
          <w:ins w:id="132" w:author="David Mattie" w:date="2019-08-18T21:30:00Z"/>
          <w:rFonts w:asciiTheme="minorHAnsi" w:eastAsiaTheme="minorEastAsia" w:hAnsiTheme="minorHAnsi" w:cstheme="minorBidi"/>
          <w:noProof/>
          <w:sz w:val="22"/>
          <w:szCs w:val="22"/>
        </w:rPr>
      </w:pPr>
      <w:ins w:id="13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ctx-lh-superiorfrontal</w:t>
        </w:r>
        <w:r>
          <w:rPr>
            <w:noProof/>
            <w:webHidden/>
          </w:rPr>
          <w:tab/>
        </w:r>
        <w:r>
          <w:rPr>
            <w:noProof/>
            <w:webHidden/>
          </w:rPr>
          <w:fldChar w:fldCharType="begin"/>
        </w:r>
        <w:r>
          <w:rPr>
            <w:noProof/>
            <w:webHidden/>
          </w:rPr>
          <w:instrText xml:space="preserve"> PAGEREF _Toc17056300 \h </w:instrText>
        </w:r>
        <w:r>
          <w:rPr>
            <w:noProof/>
            <w:webHidden/>
          </w:rPr>
        </w:r>
      </w:ins>
      <w:r>
        <w:rPr>
          <w:noProof/>
          <w:webHidden/>
        </w:rPr>
        <w:fldChar w:fldCharType="separate"/>
      </w:r>
      <w:ins w:id="134" w:author="David Mattie" w:date="2019-08-18T21:30:00Z">
        <w:r>
          <w:rPr>
            <w:noProof/>
            <w:webHidden/>
          </w:rPr>
          <w:t>63</w:t>
        </w:r>
        <w:r>
          <w:rPr>
            <w:noProof/>
            <w:webHidden/>
          </w:rPr>
          <w:fldChar w:fldCharType="end"/>
        </w:r>
        <w:r w:rsidRPr="00AC01FD">
          <w:rPr>
            <w:rStyle w:val="Hyperlink"/>
            <w:noProof/>
          </w:rPr>
          <w:fldChar w:fldCharType="end"/>
        </w:r>
      </w:ins>
    </w:p>
    <w:p w14:paraId="31D18452" w14:textId="0EE3459B" w:rsidR="007E1E15" w:rsidRDefault="007E1E15">
      <w:pPr>
        <w:pStyle w:val="TOC4"/>
        <w:tabs>
          <w:tab w:val="right" w:leader="dot" w:pos="8630"/>
        </w:tabs>
        <w:rPr>
          <w:ins w:id="135" w:author="David Mattie" w:date="2019-08-18T21:30:00Z"/>
          <w:rFonts w:asciiTheme="minorHAnsi" w:eastAsiaTheme="minorEastAsia" w:hAnsiTheme="minorHAnsi" w:cstheme="minorBidi"/>
          <w:noProof/>
          <w:sz w:val="22"/>
          <w:szCs w:val="22"/>
        </w:rPr>
      </w:pPr>
      <w:ins w:id="13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wm-lh-superiorfrontal</w:t>
        </w:r>
        <w:r>
          <w:rPr>
            <w:noProof/>
            <w:webHidden/>
          </w:rPr>
          <w:tab/>
        </w:r>
        <w:r>
          <w:rPr>
            <w:noProof/>
            <w:webHidden/>
          </w:rPr>
          <w:fldChar w:fldCharType="begin"/>
        </w:r>
        <w:r>
          <w:rPr>
            <w:noProof/>
            <w:webHidden/>
          </w:rPr>
          <w:instrText xml:space="preserve"> PAGEREF _Toc17056301 \h </w:instrText>
        </w:r>
        <w:r>
          <w:rPr>
            <w:noProof/>
            <w:webHidden/>
          </w:rPr>
        </w:r>
      </w:ins>
      <w:r>
        <w:rPr>
          <w:noProof/>
          <w:webHidden/>
        </w:rPr>
        <w:fldChar w:fldCharType="separate"/>
      </w:r>
      <w:ins w:id="137" w:author="David Mattie" w:date="2019-08-18T21:30:00Z">
        <w:r>
          <w:rPr>
            <w:noProof/>
            <w:webHidden/>
          </w:rPr>
          <w:t>64</w:t>
        </w:r>
        <w:r>
          <w:rPr>
            <w:noProof/>
            <w:webHidden/>
          </w:rPr>
          <w:fldChar w:fldCharType="end"/>
        </w:r>
        <w:r w:rsidRPr="00AC01FD">
          <w:rPr>
            <w:rStyle w:val="Hyperlink"/>
            <w:noProof/>
          </w:rPr>
          <w:fldChar w:fldCharType="end"/>
        </w:r>
      </w:ins>
    </w:p>
    <w:p w14:paraId="4DCE1335" w14:textId="3A08DF59" w:rsidR="007E1E15" w:rsidRDefault="007E1E15">
      <w:pPr>
        <w:pStyle w:val="TOC4"/>
        <w:tabs>
          <w:tab w:val="right" w:leader="dot" w:pos="8630"/>
        </w:tabs>
        <w:rPr>
          <w:ins w:id="138" w:author="David Mattie" w:date="2019-08-18T21:30:00Z"/>
          <w:rFonts w:asciiTheme="minorHAnsi" w:eastAsiaTheme="minorEastAsia" w:hAnsiTheme="minorHAnsi" w:cstheme="minorBidi"/>
          <w:noProof/>
          <w:sz w:val="22"/>
          <w:szCs w:val="22"/>
        </w:rPr>
      </w:pPr>
      <w:ins w:id="13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Left-VentralDC</w:t>
        </w:r>
        <w:r>
          <w:rPr>
            <w:noProof/>
            <w:webHidden/>
          </w:rPr>
          <w:tab/>
        </w:r>
        <w:r>
          <w:rPr>
            <w:noProof/>
            <w:webHidden/>
          </w:rPr>
          <w:fldChar w:fldCharType="begin"/>
        </w:r>
        <w:r>
          <w:rPr>
            <w:noProof/>
            <w:webHidden/>
          </w:rPr>
          <w:instrText xml:space="preserve"> PAGEREF _Toc17056302 \h </w:instrText>
        </w:r>
        <w:r>
          <w:rPr>
            <w:noProof/>
            <w:webHidden/>
          </w:rPr>
        </w:r>
      </w:ins>
      <w:r>
        <w:rPr>
          <w:noProof/>
          <w:webHidden/>
        </w:rPr>
        <w:fldChar w:fldCharType="separate"/>
      </w:r>
      <w:ins w:id="140" w:author="David Mattie" w:date="2019-08-18T21:30:00Z">
        <w:r>
          <w:rPr>
            <w:noProof/>
            <w:webHidden/>
          </w:rPr>
          <w:t>65</w:t>
        </w:r>
        <w:r>
          <w:rPr>
            <w:noProof/>
            <w:webHidden/>
          </w:rPr>
          <w:fldChar w:fldCharType="end"/>
        </w:r>
        <w:r w:rsidRPr="00AC01FD">
          <w:rPr>
            <w:rStyle w:val="Hyperlink"/>
            <w:noProof/>
          </w:rPr>
          <w:fldChar w:fldCharType="end"/>
        </w:r>
      </w:ins>
    </w:p>
    <w:p w14:paraId="75C3B4CA" w14:textId="6C0DB2BE" w:rsidR="007E1E15" w:rsidRDefault="007E1E15">
      <w:pPr>
        <w:pStyle w:val="TOC4"/>
        <w:tabs>
          <w:tab w:val="right" w:leader="dot" w:pos="8630"/>
        </w:tabs>
        <w:rPr>
          <w:ins w:id="141" w:author="David Mattie" w:date="2019-08-18T21:30:00Z"/>
          <w:rFonts w:asciiTheme="minorHAnsi" w:eastAsiaTheme="minorEastAsia" w:hAnsiTheme="minorHAnsi" w:cstheme="minorBidi"/>
          <w:noProof/>
          <w:sz w:val="22"/>
          <w:szCs w:val="22"/>
        </w:rPr>
      </w:pPr>
      <w:ins w:id="142"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"_Toc17056303"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Left-VentralDC to wm-lh-insula</w:t>
        </w:r>
        <w:r>
          <w:rPr>
            <w:noProof/>
            <w:webHidden/>
          </w:rPr>
          <w:tab/>
        </w:r>
        <w:r>
          <w:rPr>
            <w:noProof/>
            <w:webHidden/>
          </w:rPr>
          <w:fldChar w:fldCharType="begin"/>
        </w:r>
        <w:r>
          <w:rPr>
            <w:noProof/>
            <w:webHidden/>
          </w:rPr>
          <w:instrText xml:space="preserve"> PAGEREF _Toc17056303 \h </w:instrText>
        </w:r>
        <w:r>
          <w:rPr>
            <w:noProof/>
            <w:webHidden/>
          </w:rPr>
        </w:r>
      </w:ins>
      <w:r>
        <w:rPr>
          <w:noProof/>
          <w:webHidden/>
        </w:rPr>
        <w:fldChar w:fldCharType="separate"/>
      </w:r>
      <w:ins w:id="143" w:author="David Mattie" w:date="2019-08-18T21:30:00Z">
        <w:r>
          <w:rPr>
            <w:noProof/>
            <w:webHidden/>
          </w:rPr>
          <w:t>66</w:t>
        </w:r>
        <w:r>
          <w:rPr>
            <w:noProof/>
            <w:webHidden/>
          </w:rPr>
          <w:fldChar w:fldCharType="end"/>
        </w:r>
        <w:r w:rsidRPr="00AC01FD">
          <w:rPr>
            <w:rStyle w:val="Hyperlink"/>
            <w:noProof/>
          </w:rPr>
          <w:fldChar w:fldCharType="end"/>
        </w:r>
      </w:ins>
    </w:p>
    <w:p w14:paraId="6FFB8FBB" w14:textId="5B367CF0" w:rsidR="007E1E15" w:rsidRDefault="007E1E15">
      <w:pPr>
        <w:pStyle w:val="TOC4"/>
        <w:tabs>
          <w:tab w:val="right" w:leader="dot" w:pos="8630"/>
        </w:tabs>
        <w:rPr>
          <w:ins w:id="144" w:author="David Mattie" w:date="2019-08-18T21:30:00Z"/>
          <w:rFonts w:asciiTheme="minorHAnsi" w:eastAsiaTheme="minorEastAsia" w:hAnsiTheme="minorHAnsi" w:cstheme="minorBidi"/>
          <w:noProof/>
          <w:sz w:val="22"/>
          <w:szCs w:val="22"/>
        </w:rPr>
      </w:pPr>
      <w:ins w:id="14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wm-lh-precentral</w:t>
        </w:r>
        <w:r>
          <w:rPr>
            <w:noProof/>
            <w:webHidden/>
          </w:rPr>
          <w:tab/>
        </w:r>
        <w:r>
          <w:rPr>
            <w:noProof/>
            <w:webHidden/>
          </w:rPr>
          <w:fldChar w:fldCharType="begin"/>
        </w:r>
        <w:r>
          <w:rPr>
            <w:noProof/>
            <w:webHidden/>
          </w:rPr>
          <w:instrText xml:space="preserve"> PAGEREF _Toc17056304 \h </w:instrText>
        </w:r>
        <w:r>
          <w:rPr>
            <w:noProof/>
            <w:webHidden/>
          </w:rPr>
        </w:r>
      </w:ins>
      <w:r>
        <w:rPr>
          <w:noProof/>
          <w:webHidden/>
        </w:rPr>
        <w:fldChar w:fldCharType="separate"/>
      </w:r>
      <w:ins w:id="146" w:author="David Mattie" w:date="2019-08-18T21:30:00Z">
        <w:r>
          <w:rPr>
            <w:noProof/>
            <w:webHidden/>
          </w:rPr>
          <w:t>67</w:t>
        </w:r>
        <w:r>
          <w:rPr>
            <w:noProof/>
            <w:webHidden/>
          </w:rPr>
          <w:fldChar w:fldCharType="end"/>
        </w:r>
        <w:r w:rsidRPr="00AC01FD">
          <w:rPr>
            <w:rStyle w:val="Hyperlink"/>
            <w:noProof/>
          </w:rPr>
          <w:fldChar w:fldCharType="end"/>
        </w:r>
      </w:ins>
    </w:p>
    <w:p w14:paraId="20C5FDEF" w14:textId="39C120BF" w:rsidR="007E1E15" w:rsidRDefault="007E1E15">
      <w:pPr>
        <w:pStyle w:val="TOC4"/>
        <w:tabs>
          <w:tab w:val="right" w:leader="dot" w:pos="8630"/>
        </w:tabs>
        <w:rPr>
          <w:ins w:id="147" w:author="David Mattie" w:date="2019-08-18T21:30:00Z"/>
          <w:rFonts w:asciiTheme="minorHAnsi" w:eastAsiaTheme="minorEastAsia" w:hAnsiTheme="minorHAnsi" w:cstheme="minorBidi"/>
          <w:noProof/>
          <w:sz w:val="22"/>
          <w:szCs w:val="22"/>
        </w:rPr>
      </w:pPr>
      <w:ins w:id="14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Left-VentralDC to wm-lh-precentral</w:t>
        </w:r>
        <w:r>
          <w:rPr>
            <w:noProof/>
            <w:webHidden/>
          </w:rPr>
          <w:tab/>
        </w:r>
        <w:r>
          <w:rPr>
            <w:noProof/>
            <w:webHidden/>
          </w:rPr>
          <w:fldChar w:fldCharType="begin"/>
        </w:r>
        <w:r>
          <w:rPr>
            <w:noProof/>
            <w:webHidden/>
          </w:rPr>
          <w:instrText xml:space="preserve"> PAGEREF _Toc17056305 \h </w:instrText>
        </w:r>
        <w:r>
          <w:rPr>
            <w:noProof/>
            <w:webHidden/>
          </w:rPr>
        </w:r>
      </w:ins>
      <w:r>
        <w:rPr>
          <w:noProof/>
          <w:webHidden/>
        </w:rPr>
        <w:fldChar w:fldCharType="separate"/>
      </w:r>
      <w:ins w:id="149" w:author="David Mattie" w:date="2019-08-18T21:30:00Z">
        <w:r>
          <w:rPr>
            <w:noProof/>
            <w:webHidden/>
          </w:rPr>
          <w:t>68</w:t>
        </w:r>
        <w:r>
          <w:rPr>
            <w:noProof/>
            <w:webHidden/>
          </w:rPr>
          <w:fldChar w:fldCharType="end"/>
        </w:r>
        <w:r w:rsidRPr="00AC01FD">
          <w:rPr>
            <w:rStyle w:val="Hyperlink"/>
            <w:noProof/>
          </w:rPr>
          <w:fldChar w:fldCharType="end"/>
        </w:r>
      </w:ins>
    </w:p>
    <w:p w14:paraId="66AB7D2F" w14:textId="6DB4C67A" w:rsidR="007E1E15" w:rsidRDefault="007E1E15">
      <w:pPr>
        <w:pStyle w:val="TOC4"/>
        <w:tabs>
          <w:tab w:val="right" w:leader="dot" w:pos="8630"/>
        </w:tabs>
        <w:rPr>
          <w:ins w:id="150" w:author="David Mattie" w:date="2019-08-18T21:30:00Z"/>
          <w:rFonts w:asciiTheme="minorHAnsi" w:eastAsiaTheme="minorEastAsia" w:hAnsiTheme="minorHAnsi" w:cstheme="minorBidi"/>
          <w:noProof/>
          <w:sz w:val="22"/>
          <w:szCs w:val="22"/>
        </w:rPr>
      </w:pPr>
      <w:ins w:id="15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Brain-Stem to Right-Pallidum</w:t>
        </w:r>
        <w:r>
          <w:rPr>
            <w:noProof/>
            <w:webHidden/>
          </w:rPr>
          <w:tab/>
        </w:r>
        <w:r>
          <w:rPr>
            <w:noProof/>
            <w:webHidden/>
          </w:rPr>
          <w:fldChar w:fldCharType="begin"/>
        </w:r>
        <w:r>
          <w:rPr>
            <w:noProof/>
            <w:webHidden/>
          </w:rPr>
          <w:instrText xml:space="preserve"> PAGEREF _Toc17056306 \h </w:instrText>
        </w:r>
        <w:r>
          <w:rPr>
            <w:noProof/>
            <w:webHidden/>
          </w:rPr>
        </w:r>
      </w:ins>
      <w:r>
        <w:rPr>
          <w:noProof/>
          <w:webHidden/>
        </w:rPr>
        <w:fldChar w:fldCharType="separate"/>
      </w:r>
      <w:ins w:id="152" w:author="David Mattie" w:date="2019-08-18T21:30:00Z">
        <w:r>
          <w:rPr>
            <w:noProof/>
            <w:webHidden/>
          </w:rPr>
          <w:t>69</w:t>
        </w:r>
        <w:r>
          <w:rPr>
            <w:noProof/>
            <w:webHidden/>
          </w:rPr>
          <w:fldChar w:fldCharType="end"/>
        </w:r>
        <w:r w:rsidRPr="00AC01FD">
          <w:rPr>
            <w:rStyle w:val="Hyperlink"/>
            <w:noProof/>
          </w:rPr>
          <w:fldChar w:fldCharType="end"/>
        </w:r>
      </w:ins>
    </w:p>
    <w:p w14:paraId="5BEE593A" w14:textId="35EEFB97" w:rsidR="007E1E15" w:rsidRDefault="007E1E15">
      <w:pPr>
        <w:pStyle w:val="TOC4"/>
        <w:tabs>
          <w:tab w:val="right" w:leader="dot" w:pos="8630"/>
        </w:tabs>
        <w:rPr>
          <w:ins w:id="153" w:author="David Mattie" w:date="2019-08-18T21:30:00Z"/>
          <w:rFonts w:asciiTheme="minorHAnsi" w:eastAsiaTheme="minorEastAsia" w:hAnsiTheme="minorHAnsi" w:cstheme="minorBidi"/>
          <w:noProof/>
          <w:sz w:val="22"/>
          <w:szCs w:val="22"/>
        </w:rPr>
      </w:pPr>
      <w:ins w:id="15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ctx-lh-rostralmiddlefrontal to wm-lh-rostralmiddlefrontal</w:t>
        </w:r>
        <w:r>
          <w:rPr>
            <w:noProof/>
            <w:webHidden/>
          </w:rPr>
          <w:tab/>
        </w:r>
        <w:r>
          <w:rPr>
            <w:noProof/>
            <w:webHidden/>
          </w:rPr>
          <w:fldChar w:fldCharType="begin"/>
        </w:r>
        <w:r>
          <w:rPr>
            <w:noProof/>
            <w:webHidden/>
          </w:rPr>
          <w:instrText xml:space="preserve"> PAGEREF _Toc17056307 \h </w:instrText>
        </w:r>
        <w:r>
          <w:rPr>
            <w:noProof/>
            <w:webHidden/>
          </w:rPr>
        </w:r>
      </w:ins>
      <w:r>
        <w:rPr>
          <w:noProof/>
          <w:webHidden/>
        </w:rPr>
        <w:fldChar w:fldCharType="separate"/>
      </w:r>
      <w:ins w:id="155" w:author="David Mattie" w:date="2019-08-18T21:30:00Z">
        <w:r>
          <w:rPr>
            <w:noProof/>
            <w:webHidden/>
          </w:rPr>
          <w:t>70</w:t>
        </w:r>
        <w:r>
          <w:rPr>
            <w:noProof/>
            <w:webHidden/>
          </w:rPr>
          <w:fldChar w:fldCharType="end"/>
        </w:r>
        <w:r w:rsidRPr="00AC01FD">
          <w:rPr>
            <w:rStyle w:val="Hyperlink"/>
            <w:noProof/>
          </w:rPr>
          <w:fldChar w:fldCharType="end"/>
        </w:r>
      </w:ins>
    </w:p>
    <w:p w14:paraId="61E1E826" w14:textId="76EC4291" w:rsidR="007E1E15" w:rsidRDefault="007E1E15">
      <w:pPr>
        <w:pStyle w:val="TOC4"/>
        <w:tabs>
          <w:tab w:val="right" w:leader="dot" w:pos="8630"/>
        </w:tabs>
        <w:rPr>
          <w:ins w:id="156" w:author="David Mattie" w:date="2019-08-18T21:30:00Z"/>
          <w:rFonts w:asciiTheme="minorHAnsi" w:eastAsiaTheme="minorEastAsia" w:hAnsiTheme="minorHAnsi" w:cstheme="minorBidi"/>
          <w:noProof/>
          <w:sz w:val="22"/>
          <w:szCs w:val="22"/>
        </w:rPr>
      </w:pPr>
      <w:ins w:id="15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Left-Thalamus-Proper to Brain-Stem</w:t>
        </w:r>
        <w:r>
          <w:rPr>
            <w:noProof/>
            <w:webHidden/>
          </w:rPr>
          <w:tab/>
        </w:r>
        <w:r>
          <w:rPr>
            <w:noProof/>
            <w:webHidden/>
          </w:rPr>
          <w:fldChar w:fldCharType="begin"/>
        </w:r>
        <w:r>
          <w:rPr>
            <w:noProof/>
            <w:webHidden/>
          </w:rPr>
          <w:instrText xml:space="preserve"> PAGEREF _Toc17056308 \h </w:instrText>
        </w:r>
        <w:r>
          <w:rPr>
            <w:noProof/>
            <w:webHidden/>
          </w:rPr>
        </w:r>
      </w:ins>
      <w:r>
        <w:rPr>
          <w:noProof/>
          <w:webHidden/>
        </w:rPr>
        <w:fldChar w:fldCharType="separate"/>
      </w:r>
      <w:ins w:id="158" w:author="David Mattie" w:date="2019-08-18T21:30:00Z">
        <w:r>
          <w:rPr>
            <w:noProof/>
            <w:webHidden/>
          </w:rPr>
          <w:t>71</w:t>
        </w:r>
        <w:r>
          <w:rPr>
            <w:noProof/>
            <w:webHidden/>
          </w:rPr>
          <w:fldChar w:fldCharType="end"/>
        </w:r>
        <w:r w:rsidRPr="00AC01FD">
          <w:rPr>
            <w:rStyle w:val="Hyperlink"/>
            <w:noProof/>
          </w:rPr>
          <w:fldChar w:fldCharType="end"/>
        </w:r>
      </w:ins>
    </w:p>
    <w:p w14:paraId="3293F117" w14:textId="22E85A62" w:rsidR="007E1E15" w:rsidRDefault="007E1E15">
      <w:pPr>
        <w:pStyle w:val="TOC4"/>
        <w:tabs>
          <w:tab w:val="right" w:leader="dot" w:pos="8630"/>
        </w:tabs>
        <w:rPr>
          <w:ins w:id="159" w:author="David Mattie" w:date="2019-08-18T21:30:00Z"/>
          <w:rFonts w:asciiTheme="minorHAnsi" w:eastAsiaTheme="minorEastAsia" w:hAnsiTheme="minorHAnsi" w:cstheme="minorBidi"/>
          <w:noProof/>
          <w:sz w:val="22"/>
          <w:szCs w:val="22"/>
        </w:rPr>
      </w:pPr>
      <w:ins w:id="16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"_Toc17056309"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ctx-lh-postcentral to wm-lh-postcentral</w:t>
        </w:r>
        <w:r>
          <w:rPr>
            <w:noProof/>
            <w:webHidden/>
          </w:rPr>
          <w:tab/>
        </w:r>
        <w:r>
          <w:rPr>
            <w:noProof/>
            <w:webHidden/>
          </w:rPr>
          <w:fldChar w:fldCharType="begin"/>
        </w:r>
        <w:r>
          <w:rPr>
            <w:noProof/>
            <w:webHidden/>
          </w:rPr>
          <w:instrText xml:space="preserve"> PAGEREF _Toc17056309 \h </w:instrText>
        </w:r>
        <w:r>
          <w:rPr>
            <w:noProof/>
            <w:webHidden/>
          </w:rPr>
        </w:r>
      </w:ins>
      <w:r>
        <w:rPr>
          <w:noProof/>
          <w:webHidden/>
        </w:rPr>
        <w:fldChar w:fldCharType="separate"/>
      </w:r>
      <w:ins w:id="161" w:author="David Mattie" w:date="2019-08-18T21:30:00Z">
        <w:r>
          <w:rPr>
            <w:noProof/>
            <w:webHidden/>
          </w:rPr>
          <w:t>72</w:t>
        </w:r>
        <w:r>
          <w:rPr>
            <w:noProof/>
            <w:webHidden/>
          </w:rPr>
          <w:fldChar w:fldCharType="end"/>
        </w:r>
        <w:r w:rsidRPr="00AC01FD">
          <w:rPr>
            <w:rStyle w:val="Hyperlink"/>
            <w:noProof/>
          </w:rPr>
          <w:fldChar w:fldCharType="end"/>
        </w:r>
      </w:ins>
    </w:p>
    <w:p w14:paraId="7094DFC9" w14:textId="779E8986" w:rsidR="007E1E15" w:rsidRDefault="007E1E15">
      <w:pPr>
        <w:pStyle w:val="TOC4"/>
        <w:tabs>
          <w:tab w:val="right" w:leader="dot" w:pos="8630"/>
        </w:tabs>
        <w:rPr>
          <w:ins w:id="162" w:author="David Mattie" w:date="2019-08-18T21:30:00Z"/>
          <w:rFonts w:asciiTheme="minorHAnsi" w:eastAsiaTheme="minorEastAsia" w:hAnsiTheme="minorHAnsi" w:cstheme="minorBidi"/>
          <w:noProof/>
          <w:sz w:val="22"/>
          <w:szCs w:val="22"/>
        </w:rPr>
      </w:pPr>
      <w:ins w:id="16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Right-Putamen to wm-rh-insula</w:t>
        </w:r>
        <w:r>
          <w:rPr>
            <w:noProof/>
            <w:webHidden/>
          </w:rPr>
          <w:tab/>
        </w:r>
        <w:r>
          <w:rPr>
            <w:noProof/>
            <w:webHidden/>
          </w:rPr>
          <w:fldChar w:fldCharType="begin"/>
        </w:r>
        <w:r>
          <w:rPr>
            <w:noProof/>
            <w:webHidden/>
          </w:rPr>
          <w:instrText xml:space="preserve"> PAGEREF _Toc17056310 \h </w:instrText>
        </w:r>
        <w:r>
          <w:rPr>
            <w:noProof/>
            <w:webHidden/>
          </w:rPr>
        </w:r>
      </w:ins>
      <w:r>
        <w:rPr>
          <w:noProof/>
          <w:webHidden/>
        </w:rPr>
        <w:fldChar w:fldCharType="separate"/>
      </w:r>
      <w:ins w:id="164" w:author="David Mattie" w:date="2019-08-18T21:30:00Z">
        <w:r>
          <w:rPr>
            <w:noProof/>
            <w:webHidden/>
          </w:rPr>
          <w:t>73</w:t>
        </w:r>
        <w:r>
          <w:rPr>
            <w:noProof/>
            <w:webHidden/>
          </w:rPr>
          <w:fldChar w:fldCharType="end"/>
        </w:r>
        <w:r w:rsidRPr="00AC01FD">
          <w:rPr>
            <w:rStyle w:val="Hyperlink"/>
            <w:noProof/>
          </w:rPr>
          <w:fldChar w:fldCharType="end"/>
        </w:r>
      </w:ins>
    </w:p>
    <w:p w14:paraId="1A5A1975" w14:textId="5001ECDC" w:rsidR="007E1E15" w:rsidRDefault="007E1E15">
      <w:pPr>
        <w:pStyle w:val="TOC2"/>
        <w:tabs>
          <w:tab w:val="right" w:leader="dot" w:pos="8630"/>
        </w:tabs>
        <w:rPr>
          <w:ins w:id="165" w:author="David Mattie" w:date="2019-08-18T21:30:00Z"/>
          <w:rFonts w:asciiTheme="minorHAnsi" w:eastAsiaTheme="minorEastAsia" w:hAnsiTheme="minorHAnsi" w:cstheme="minorBidi"/>
          <w:noProof/>
          <w:sz w:val="22"/>
          <w:szCs w:val="22"/>
        </w:rPr>
      </w:pPr>
      <w:ins w:id="16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Machine Learning Demonstration</w:t>
        </w:r>
        <w:r>
          <w:rPr>
            <w:noProof/>
            <w:webHidden/>
          </w:rPr>
          <w:tab/>
        </w:r>
        <w:r>
          <w:rPr>
            <w:noProof/>
            <w:webHidden/>
          </w:rPr>
          <w:fldChar w:fldCharType="begin"/>
        </w:r>
        <w:r>
          <w:rPr>
            <w:noProof/>
            <w:webHidden/>
          </w:rPr>
          <w:instrText xml:space="preserve"> PAGEREF _Toc17056311 \h </w:instrText>
        </w:r>
        <w:r>
          <w:rPr>
            <w:noProof/>
            <w:webHidden/>
          </w:rPr>
        </w:r>
      </w:ins>
      <w:r>
        <w:rPr>
          <w:noProof/>
          <w:webHidden/>
        </w:rPr>
        <w:fldChar w:fldCharType="separate"/>
      </w:r>
      <w:ins w:id="167" w:author="David Mattie" w:date="2019-08-18T21:30:00Z">
        <w:r>
          <w:rPr>
            <w:noProof/>
            <w:webHidden/>
          </w:rPr>
          <w:t>74</w:t>
        </w:r>
        <w:r>
          <w:rPr>
            <w:noProof/>
            <w:webHidden/>
          </w:rPr>
          <w:fldChar w:fldCharType="end"/>
        </w:r>
        <w:r w:rsidRPr="00AC01FD">
          <w:rPr>
            <w:rStyle w:val="Hyperlink"/>
            <w:noProof/>
          </w:rPr>
          <w:fldChar w:fldCharType="end"/>
        </w:r>
      </w:ins>
    </w:p>
    <w:p w14:paraId="0D8F65AA" w14:textId="37478C11" w:rsidR="007E1E15" w:rsidRDefault="007E1E15">
      <w:pPr>
        <w:pStyle w:val="TOC4"/>
        <w:tabs>
          <w:tab w:val="right" w:leader="dot" w:pos="8630"/>
        </w:tabs>
        <w:rPr>
          <w:ins w:id="168" w:author="David Mattie" w:date="2019-08-18T21:30:00Z"/>
          <w:rFonts w:asciiTheme="minorHAnsi" w:eastAsiaTheme="minorEastAsia" w:hAnsiTheme="minorHAnsi" w:cstheme="minorBidi"/>
          <w:noProof/>
          <w:sz w:val="22"/>
          <w:szCs w:val="22"/>
        </w:rPr>
      </w:pPr>
      <w:ins w:id="16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Classification of gender</w:t>
        </w:r>
        <w:r>
          <w:rPr>
            <w:noProof/>
            <w:webHidden/>
          </w:rPr>
          <w:tab/>
        </w:r>
        <w:r>
          <w:rPr>
            <w:noProof/>
            <w:webHidden/>
          </w:rPr>
          <w:fldChar w:fldCharType="begin"/>
        </w:r>
        <w:r>
          <w:rPr>
            <w:noProof/>
            <w:webHidden/>
          </w:rPr>
          <w:instrText xml:space="preserve"> PAGEREF _Toc17056312 \h </w:instrText>
        </w:r>
        <w:r>
          <w:rPr>
            <w:noProof/>
            <w:webHidden/>
          </w:rPr>
        </w:r>
      </w:ins>
      <w:r>
        <w:rPr>
          <w:noProof/>
          <w:webHidden/>
        </w:rPr>
        <w:fldChar w:fldCharType="separate"/>
      </w:r>
      <w:ins w:id="170" w:author="David Mattie" w:date="2019-08-18T21:30:00Z">
        <w:r>
          <w:rPr>
            <w:noProof/>
            <w:webHidden/>
          </w:rPr>
          <w:t>75</w:t>
        </w:r>
        <w:r>
          <w:rPr>
            <w:noProof/>
            <w:webHidden/>
          </w:rPr>
          <w:fldChar w:fldCharType="end"/>
        </w:r>
        <w:r w:rsidRPr="00AC01FD">
          <w:rPr>
            <w:rStyle w:val="Hyperlink"/>
            <w:noProof/>
          </w:rPr>
          <w:fldChar w:fldCharType="end"/>
        </w:r>
      </w:ins>
    </w:p>
    <w:p w14:paraId="513BDB29" w14:textId="1BA25555" w:rsidR="007E1E15" w:rsidRDefault="007E1E15">
      <w:pPr>
        <w:pStyle w:val="TOC4"/>
        <w:tabs>
          <w:tab w:val="right" w:leader="dot" w:pos="8630"/>
        </w:tabs>
        <w:rPr>
          <w:ins w:id="171" w:author="David Mattie" w:date="2019-08-18T21:30:00Z"/>
          <w:rFonts w:asciiTheme="minorHAnsi" w:eastAsiaTheme="minorEastAsia" w:hAnsiTheme="minorHAnsi" w:cstheme="minorBidi"/>
          <w:noProof/>
          <w:sz w:val="22"/>
          <w:szCs w:val="22"/>
        </w:rPr>
      </w:pPr>
      <w:ins w:id="17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Prediction of Age</w:t>
        </w:r>
        <w:r>
          <w:rPr>
            <w:noProof/>
            <w:webHidden/>
          </w:rPr>
          <w:tab/>
        </w:r>
        <w:r>
          <w:rPr>
            <w:noProof/>
            <w:webHidden/>
          </w:rPr>
          <w:fldChar w:fldCharType="begin"/>
        </w:r>
        <w:r>
          <w:rPr>
            <w:noProof/>
            <w:webHidden/>
          </w:rPr>
          <w:instrText xml:space="preserve"> PAGEREF _Toc17056313 \h </w:instrText>
        </w:r>
        <w:r>
          <w:rPr>
            <w:noProof/>
            <w:webHidden/>
          </w:rPr>
        </w:r>
      </w:ins>
      <w:r>
        <w:rPr>
          <w:noProof/>
          <w:webHidden/>
        </w:rPr>
        <w:fldChar w:fldCharType="separate"/>
      </w:r>
      <w:ins w:id="173" w:author="David Mattie" w:date="2019-08-18T21:30:00Z">
        <w:r>
          <w:rPr>
            <w:noProof/>
            <w:webHidden/>
          </w:rPr>
          <w:t>76</w:t>
        </w:r>
        <w:r>
          <w:rPr>
            <w:noProof/>
            <w:webHidden/>
          </w:rPr>
          <w:fldChar w:fldCharType="end"/>
        </w:r>
        <w:r w:rsidRPr="00AC01FD">
          <w:rPr>
            <w:rStyle w:val="Hyperlink"/>
            <w:noProof/>
          </w:rPr>
          <w:fldChar w:fldCharType="end"/>
        </w:r>
      </w:ins>
    </w:p>
    <w:p w14:paraId="00539AC6" w14:textId="7AEB6033" w:rsidR="007E1E15" w:rsidRDefault="007E1E15">
      <w:pPr>
        <w:pStyle w:val="TOC1"/>
        <w:rPr>
          <w:ins w:id="174" w:author="David Mattie" w:date="2019-08-18T21:30:00Z"/>
          <w:rFonts w:asciiTheme="minorHAnsi" w:eastAsiaTheme="minorEastAsia" w:hAnsiTheme="minorHAnsi" w:cstheme="minorBidi"/>
          <w:b w:val="0"/>
          <w:noProof/>
          <w:sz w:val="22"/>
          <w:szCs w:val="22"/>
        </w:rPr>
      </w:pPr>
      <w:ins w:id="17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Conclusion</w:t>
        </w:r>
        <w:r>
          <w:rPr>
            <w:noProof/>
            <w:webHidden/>
          </w:rPr>
          <w:tab/>
        </w:r>
        <w:r>
          <w:rPr>
            <w:noProof/>
            <w:webHidden/>
          </w:rPr>
          <w:fldChar w:fldCharType="begin"/>
        </w:r>
        <w:r>
          <w:rPr>
            <w:noProof/>
            <w:webHidden/>
          </w:rPr>
          <w:instrText xml:space="preserve"> PAGEREF _Toc17056314 \h </w:instrText>
        </w:r>
        <w:r>
          <w:rPr>
            <w:noProof/>
            <w:webHidden/>
          </w:rPr>
        </w:r>
      </w:ins>
      <w:r>
        <w:rPr>
          <w:noProof/>
          <w:webHidden/>
        </w:rPr>
        <w:fldChar w:fldCharType="separate"/>
      </w:r>
      <w:ins w:id="176" w:author="David Mattie" w:date="2019-08-18T21:30:00Z">
        <w:r>
          <w:rPr>
            <w:noProof/>
            <w:webHidden/>
          </w:rPr>
          <w:t>80</w:t>
        </w:r>
        <w:r>
          <w:rPr>
            <w:noProof/>
            <w:webHidden/>
          </w:rPr>
          <w:fldChar w:fldCharType="end"/>
        </w:r>
        <w:r w:rsidRPr="00AC01FD">
          <w:rPr>
            <w:rStyle w:val="Hyperlink"/>
            <w:noProof/>
          </w:rPr>
          <w:fldChar w:fldCharType="end"/>
        </w:r>
      </w:ins>
    </w:p>
    <w:p w14:paraId="22656078" w14:textId="13CDA601" w:rsidR="007E1E15" w:rsidRDefault="007E1E15">
      <w:pPr>
        <w:pStyle w:val="TOC2"/>
        <w:tabs>
          <w:tab w:val="right" w:leader="dot" w:pos="8630"/>
        </w:tabs>
        <w:rPr>
          <w:ins w:id="177" w:author="David Mattie" w:date="2019-08-18T21:30:00Z"/>
          <w:rFonts w:asciiTheme="minorHAnsi" w:eastAsiaTheme="minorEastAsia" w:hAnsiTheme="minorHAnsi" w:cstheme="minorBidi"/>
          <w:noProof/>
          <w:sz w:val="22"/>
          <w:szCs w:val="22"/>
        </w:rPr>
      </w:pPr>
      <w:ins w:id="17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Insights from the data</w:t>
        </w:r>
        <w:r>
          <w:rPr>
            <w:noProof/>
            <w:webHidden/>
          </w:rPr>
          <w:tab/>
        </w:r>
        <w:r>
          <w:rPr>
            <w:noProof/>
            <w:webHidden/>
          </w:rPr>
          <w:fldChar w:fldCharType="begin"/>
        </w:r>
        <w:r>
          <w:rPr>
            <w:noProof/>
            <w:webHidden/>
          </w:rPr>
          <w:instrText xml:space="preserve"> PAGEREF _Toc17056315 \h </w:instrText>
        </w:r>
        <w:r>
          <w:rPr>
            <w:noProof/>
            <w:webHidden/>
          </w:rPr>
        </w:r>
      </w:ins>
      <w:r>
        <w:rPr>
          <w:noProof/>
          <w:webHidden/>
        </w:rPr>
        <w:fldChar w:fldCharType="separate"/>
      </w:r>
      <w:ins w:id="179" w:author="David Mattie" w:date="2019-08-18T21:30:00Z">
        <w:r>
          <w:rPr>
            <w:noProof/>
            <w:webHidden/>
          </w:rPr>
          <w:t>80</w:t>
        </w:r>
        <w:r>
          <w:rPr>
            <w:noProof/>
            <w:webHidden/>
          </w:rPr>
          <w:fldChar w:fldCharType="end"/>
        </w:r>
        <w:r w:rsidRPr="00AC01FD">
          <w:rPr>
            <w:rStyle w:val="Hyperlink"/>
            <w:noProof/>
          </w:rPr>
          <w:fldChar w:fldCharType="end"/>
        </w:r>
      </w:ins>
    </w:p>
    <w:p w14:paraId="26329A76" w14:textId="45808F8D" w:rsidR="007E1E15" w:rsidRDefault="007E1E15">
      <w:pPr>
        <w:pStyle w:val="TOC2"/>
        <w:tabs>
          <w:tab w:val="right" w:leader="dot" w:pos="8630"/>
        </w:tabs>
        <w:rPr>
          <w:ins w:id="180" w:author="David Mattie" w:date="2019-08-18T21:30:00Z"/>
          <w:rFonts w:asciiTheme="minorHAnsi" w:eastAsiaTheme="minorEastAsia" w:hAnsiTheme="minorHAnsi" w:cstheme="minorBidi"/>
          <w:noProof/>
          <w:sz w:val="22"/>
          <w:szCs w:val="22"/>
        </w:rPr>
      </w:pPr>
      <w:ins w:id="18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Reliability</w:t>
        </w:r>
        <w:r>
          <w:rPr>
            <w:noProof/>
            <w:webHidden/>
          </w:rPr>
          <w:tab/>
        </w:r>
        <w:r>
          <w:rPr>
            <w:noProof/>
            <w:webHidden/>
          </w:rPr>
          <w:fldChar w:fldCharType="begin"/>
        </w:r>
        <w:r>
          <w:rPr>
            <w:noProof/>
            <w:webHidden/>
          </w:rPr>
          <w:instrText xml:space="preserve"> PAGEREF _Toc17056316 \h </w:instrText>
        </w:r>
        <w:r>
          <w:rPr>
            <w:noProof/>
            <w:webHidden/>
          </w:rPr>
        </w:r>
      </w:ins>
      <w:r>
        <w:rPr>
          <w:noProof/>
          <w:webHidden/>
        </w:rPr>
        <w:fldChar w:fldCharType="separate"/>
      </w:r>
      <w:ins w:id="182" w:author="David Mattie" w:date="2019-08-18T21:30:00Z">
        <w:r>
          <w:rPr>
            <w:noProof/>
            <w:webHidden/>
          </w:rPr>
          <w:t>82</w:t>
        </w:r>
        <w:r>
          <w:rPr>
            <w:noProof/>
            <w:webHidden/>
          </w:rPr>
          <w:fldChar w:fldCharType="end"/>
        </w:r>
        <w:r w:rsidRPr="00AC01FD">
          <w:rPr>
            <w:rStyle w:val="Hyperlink"/>
            <w:noProof/>
          </w:rPr>
          <w:fldChar w:fldCharType="end"/>
        </w:r>
      </w:ins>
    </w:p>
    <w:p w14:paraId="7E5C71F0" w14:textId="23944FCC" w:rsidR="007E1E15" w:rsidRDefault="007E1E15">
      <w:pPr>
        <w:pStyle w:val="TOC2"/>
        <w:tabs>
          <w:tab w:val="right" w:leader="dot" w:pos="8630"/>
        </w:tabs>
        <w:rPr>
          <w:ins w:id="183" w:author="David Mattie" w:date="2019-08-18T21:30:00Z"/>
          <w:rFonts w:asciiTheme="minorHAnsi" w:eastAsiaTheme="minorEastAsia" w:hAnsiTheme="minorHAnsi" w:cstheme="minorBidi"/>
          <w:noProof/>
          <w:sz w:val="22"/>
          <w:szCs w:val="22"/>
        </w:rPr>
      </w:pPr>
      <w:ins w:id="18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Challenges and Issues Encountered</w:t>
        </w:r>
        <w:r>
          <w:rPr>
            <w:noProof/>
            <w:webHidden/>
          </w:rPr>
          <w:tab/>
        </w:r>
        <w:r>
          <w:rPr>
            <w:noProof/>
            <w:webHidden/>
          </w:rPr>
          <w:fldChar w:fldCharType="begin"/>
        </w:r>
        <w:r>
          <w:rPr>
            <w:noProof/>
            <w:webHidden/>
          </w:rPr>
          <w:instrText xml:space="preserve"> PAGEREF _Toc17056317 \h </w:instrText>
        </w:r>
        <w:r>
          <w:rPr>
            <w:noProof/>
            <w:webHidden/>
          </w:rPr>
        </w:r>
      </w:ins>
      <w:r>
        <w:rPr>
          <w:noProof/>
          <w:webHidden/>
        </w:rPr>
        <w:fldChar w:fldCharType="separate"/>
      </w:r>
      <w:ins w:id="185" w:author="David Mattie" w:date="2019-08-18T21:30:00Z">
        <w:r>
          <w:rPr>
            <w:noProof/>
            <w:webHidden/>
          </w:rPr>
          <w:t>85</w:t>
        </w:r>
        <w:r>
          <w:rPr>
            <w:noProof/>
            <w:webHidden/>
          </w:rPr>
          <w:fldChar w:fldCharType="end"/>
        </w:r>
        <w:r w:rsidRPr="00AC01FD">
          <w:rPr>
            <w:rStyle w:val="Hyperlink"/>
            <w:noProof/>
          </w:rPr>
          <w:fldChar w:fldCharType="end"/>
        </w:r>
      </w:ins>
    </w:p>
    <w:p w14:paraId="3B8BF28F" w14:textId="161108D7" w:rsidR="007E1E15" w:rsidRDefault="007E1E15">
      <w:pPr>
        <w:pStyle w:val="TOC3"/>
        <w:rPr>
          <w:ins w:id="186" w:author="David Mattie" w:date="2019-08-18T21:30:00Z"/>
          <w:rFonts w:asciiTheme="minorHAnsi" w:eastAsiaTheme="minorEastAsia" w:hAnsiTheme="minorHAnsi" w:cstheme="minorBidi"/>
          <w:noProof/>
          <w:sz w:val="22"/>
          <w:szCs w:val="22"/>
        </w:rPr>
      </w:pPr>
      <w:ins w:id="18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Resource Limitations</w:t>
        </w:r>
        <w:r>
          <w:rPr>
            <w:noProof/>
            <w:webHidden/>
          </w:rPr>
          <w:tab/>
        </w:r>
        <w:r>
          <w:rPr>
            <w:noProof/>
            <w:webHidden/>
          </w:rPr>
          <w:fldChar w:fldCharType="begin"/>
        </w:r>
        <w:r>
          <w:rPr>
            <w:noProof/>
            <w:webHidden/>
          </w:rPr>
          <w:instrText xml:space="preserve"> PAGEREF _Toc17056318 \h </w:instrText>
        </w:r>
        <w:r>
          <w:rPr>
            <w:noProof/>
            <w:webHidden/>
          </w:rPr>
        </w:r>
      </w:ins>
      <w:r>
        <w:rPr>
          <w:noProof/>
          <w:webHidden/>
        </w:rPr>
        <w:fldChar w:fldCharType="separate"/>
      </w:r>
      <w:ins w:id="188" w:author="David Mattie" w:date="2019-08-18T21:30:00Z">
        <w:r>
          <w:rPr>
            <w:noProof/>
            <w:webHidden/>
          </w:rPr>
          <w:t>85</w:t>
        </w:r>
        <w:r>
          <w:rPr>
            <w:noProof/>
            <w:webHidden/>
          </w:rPr>
          <w:fldChar w:fldCharType="end"/>
        </w:r>
        <w:r w:rsidRPr="00AC01FD">
          <w:rPr>
            <w:rStyle w:val="Hyperlink"/>
            <w:noProof/>
          </w:rPr>
          <w:fldChar w:fldCharType="end"/>
        </w:r>
      </w:ins>
    </w:p>
    <w:p w14:paraId="02E520DC" w14:textId="3B9995A4" w:rsidR="007E1E15" w:rsidRDefault="007E1E15">
      <w:pPr>
        <w:pStyle w:val="TOC4"/>
        <w:tabs>
          <w:tab w:val="right" w:leader="dot" w:pos="8630"/>
        </w:tabs>
        <w:rPr>
          <w:ins w:id="189" w:author="David Mattie" w:date="2019-08-18T21:30:00Z"/>
          <w:rFonts w:asciiTheme="minorHAnsi" w:eastAsiaTheme="minorEastAsia" w:hAnsiTheme="minorHAnsi" w:cstheme="minorBidi"/>
          <w:noProof/>
          <w:sz w:val="22"/>
          <w:szCs w:val="22"/>
        </w:rPr>
      </w:pPr>
      <w:ins w:id="19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"_Toc17056319"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CEDAR</w:t>
        </w:r>
        <w:r>
          <w:rPr>
            <w:noProof/>
            <w:webHidden/>
          </w:rPr>
          <w:tab/>
        </w:r>
        <w:r>
          <w:rPr>
            <w:noProof/>
            <w:webHidden/>
          </w:rPr>
          <w:fldChar w:fldCharType="begin"/>
        </w:r>
        <w:r>
          <w:rPr>
            <w:noProof/>
            <w:webHidden/>
          </w:rPr>
          <w:instrText xml:space="preserve"> PAGEREF _Toc17056319 \h </w:instrText>
        </w:r>
        <w:r>
          <w:rPr>
            <w:noProof/>
            <w:webHidden/>
          </w:rPr>
        </w:r>
      </w:ins>
      <w:r>
        <w:rPr>
          <w:noProof/>
          <w:webHidden/>
        </w:rPr>
        <w:fldChar w:fldCharType="separate"/>
      </w:r>
      <w:ins w:id="191" w:author="David Mattie" w:date="2019-08-18T21:30:00Z">
        <w:r>
          <w:rPr>
            <w:noProof/>
            <w:webHidden/>
          </w:rPr>
          <w:t>86</w:t>
        </w:r>
        <w:r>
          <w:rPr>
            <w:noProof/>
            <w:webHidden/>
          </w:rPr>
          <w:fldChar w:fldCharType="end"/>
        </w:r>
        <w:r w:rsidRPr="00AC01FD">
          <w:rPr>
            <w:rStyle w:val="Hyperlink"/>
            <w:noProof/>
          </w:rPr>
          <w:fldChar w:fldCharType="end"/>
        </w:r>
      </w:ins>
    </w:p>
    <w:p w14:paraId="2B2A4149" w14:textId="7870677A" w:rsidR="007E1E15" w:rsidRDefault="007E1E15">
      <w:pPr>
        <w:pStyle w:val="TOC4"/>
        <w:tabs>
          <w:tab w:val="right" w:leader="dot" w:pos="8630"/>
        </w:tabs>
        <w:rPr>
          <w:ins w:id="192" w:author="David Mattie" w:date="2019-08-18T21:30:00Z"/>
          <w:rFonts w:asciiTheme="minorHAnsi" w:eastAsiaTheme="minorEastAsia" w:hAnsiTheme="minorHAnsi" w:cstheme="minorBidi"/>
          <w:noProof/>
          <w:sz w:val="22"/>
          <w:szCs w:val="22"/>
        </w:rPr>
      </w:pPr>
      <w:ins w:id="19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GRAHAM</w:t>
        </w:r>
        <w:r>
          <w:rPr>
            <w:noProof/>
            <w:webHidden/>
          </w:rPr>
          <w:tab/>
        </w:r>
        <w:r>
          <w:rPr>
            <w:noProof/>
            <w:webHidden/>
          </w:rPr>
          <w:fldChar w:fldCharType="begin"/>
        </w:r>
        <w:r>
          <w:rPr>
            <w:noProof/>
            <w:webHidden/>
          </w:rPr>
          <w:instrText xml:space="preserve"> PAGEREF _Toc17056320 \h </w:instrText>
        </w:r>
        <w:r>
          <w:rPr>
            <w:noProof/>
            <w:webHidden/>
          </w:rPr>
        </w:r>
      </w:ins>
      <w:r>
        <w:rPr>
          <w:noProof/>
          <w:webHidden/>
        </w:rPr>
        <w:fldChar w:fldCharType="separate"/>
      </w:r>
      <w:ins w:id="194" w:author="David Mattie" w:date="2019-08-18T21:30:00Z">
        <w:r>
          <w:rPr>
            <w:noProof/>
            <w:webHidden/>
          </w:rPr>
          <w:t>87</w:t>
        </w:r>
        <w:r>
          <w:rPr>
            <w:noProof/>
            <w:webHidden/>
          </w:rPr>
          <w:fldChar w:fldCharType="end"/>
        </w:r>
        <w:r w:rsidRPr="00AC01FD">
          <w:rPr>
            <w:rStyle w:val="Hyperlink"/>
            <w:noProof/>
          </w:rPr>
          <w:fldChar w:fldCharType="end"/>
        </w:r>
      </w:ins>
    </w:p>
    <w:p w14:paraId="0F174B31" w14:textId="71B3AFAB" w:rsidR="007E1E15" w:rsidRDefault="007E1E15">
      <w:pPr>
        <w:pStyle w:val="TOC4"/>
        <w:tabs>
          <w:tab w:val="right" w:leader="dot" w:pos="8630"/>
        </w:tabs>
        <w:rPr>
          <w:ins w:id="195" w:author="David Mattie" w:date="2019-08-18T21:30:00Z"/>
          <w:rFonts w:asciiTheme="minorHAnsi" w:eastAsiaTheme="minorEastAsia" w:hAnsiTheme="minorHAnsi" w:cstheme="minorBidi"/>
          <w:noProof/>
          <w:sz w:val="22"/>
          <w:szCs w:val="22"/>
        </w:rPr>
      </w:pPr>
      <w:ins w:id="19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Alienware</w:t>
        </w:r>
        <w:r>
          <w:rPr>
            <w:noProof/>
            <w:webHidden/>
          </w:rPr>
          <w:tab/>
        </w:r>
        <w:r>
          <w:rPr>
            <w:noProof/>
            <w:webHidden/>
          </w:rPr>
          <w:fldChar w:fldCharType="begin"/>
        </w:r>
        <w:r>
          <w:rPr>
            <w:noProof/>
            <w:webHidden/>
          </w:rPr>
          <w:instrText xml:space="preserve"> PAGEREF _Toc17056321 \h </w:instrText>
        </w:r>
        <w:r>
          <w:rPr>
            <w:noProof/>
            <w:webHidden/>
          </w:rPr>
        </w:r>
      </w:ins>
      <w:r>
        <w:rPr>
          <w:noProof/>
          <w:webHidden/>
        </w:rPr>
        <w:fldChar w:fldCharType="separate"/>
      </w:r>
      <w:ins w:id="197" w:author="David Mattie" w:date="2019-08-18T21:30:00Z">
        <w:r>
          <w:rPr>
            <w:noProof/>
            <w:webHidden/>
          </w:rPr>
          <w:t>87</w:t>
        </w:r>
        <w:r>
          <w:rPr>
            <w:noProof/>
            <w:webHidden/>
          </w:rPr>
          <w:fldChar w:fldCharType="end"/>
        </w:r>
        <w:r w:rsidRPr="00AC01FD">
          <w:rPr>
            <w:rStyle w:val="Hyperlink"/>
            <w:noProof/>
          </w:rPr>
          <w:fldChar w:fldCharType="end"/>
        </w:r>
      </w:ins>
    </w:p>
    <w:p w14:paraId="0BAC4DBA" w14:textId="53FE1A09" w:rsidR="007E1E15" w:rsidRDefault="007E1E15">
      <w:pPr>
        <w:pStyle w:val="TOC4"/>
        <w:tabs>
          <w:tab w:val="right" w:leader="dot" w:pos="8630"/>
        </w:tabs>
        <w:rPr>
          <w:ins w:id="198" w:author="David Mattie" w:date="2019-08-18T21:30:00Z"/>
          <w:rFonts w:asciiTheme="minorHAnsi" w:eastAsiaTheme="minorEastAsia" w:hAnsiTheme="minorHAnsi" w:cstheme="minorBidi"/>
          <w:noProof/>
          <w:sz w:val="22"/>
          <w:szCs w:val="22"/>
        </w:rPr>
      </w:pPr>
      <w:ins w:id="19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Dell Precision Tower (40 core)</w:t>
        </w:r>
        <w:r>
          <w:rPr>
            <w:noProof/>
            <w:webHidden/>
          </w:rPr>
          <w:tab/>
        </w:r>
        <w:r>
          <w:rPr>
            <w:noProof/>
            <w:webHidden/>
          </w:rPr>
          <w:fldChar w:fldCharType="begin"/>
        </w:r>
        <w:r>
          <w:rPr>
            <w:noProof/>
            <w:webHidden/>
          </w:rPr>
          <w:instrText xml:space="preserve"> PAGEREF _Toc17056322 \h </w:instrText>
        </w:r>
        <w:r>
          <w:rPr>
            <w:noProof/>
            <w:webHidden/>
          </w:rPr>
        </w:r>
      </w:ins>
      <w:r>
        <w:rPr>
          <w:noProof/>
          <w:webHidden/>
        </w:rPr>
        <w:fldChar w:fldCharType="separate"/>
      </w:r>
      <w:ins w:id="200" w:author="David Mattie" w:date="2019-08-18T21:30:00Z">
        <w:r>
          <w:rPr>
            <w:noProof/>
            <w:webHidden/>
          </w:rPr>
          <w:t>88</w:t>
        </w:r>
        <w:r>
          <w:rPr>
            <w:noProof/>
            <w:webHidden/>
          </w:rPr>
          <w:fldChar w:fldCharType="end"/>
        </w:r>
        <w:r w:rsidRPr="00AC01FD">
          <w:rPr>
            <w:rStyle w:val="Hyperlink"/>
            <w:noProof/>
          </w:rPr>
          <w:fldChar w:fldCharType="end"/>
        </w:r>
      </w:ins>
    </w:p>
    <w:p w14:paraId="6C2E9183" w14:textId="257A8BFC" w:rsidR="007E1E15" w:rsidRDefault="007E1E15">
      <w:pPr>
        <w:pStyle w:val="TOC3"/>
        <w:rPr>
          <w:ins w:id="201" w:author="David Mattie" w:date="2019-08-18T21:30:00Z"/>
          <w:rFonts w:asciiTheme="minorHAnsi" w:eastAsiaTheme="minorEastAsia" w:hAnsiTheme="minorHAnsi" w:cstheme="minorBidi"/>
          <w:noProof/>
          <w:sz w:val="22"/>
          <w:szCs w:val="22"/>
        </w:rPr>
      </w:pPr>
      <w:ins w:id="20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Disk Contention</w:t>
        </w:r>
        <w:r>
          <w:rPr>
            <w:noProof/>
            <w:webHidden/>
          </w:rPr>
          <w:tab/>
        </w:r>
        <w:r>
          <w:rPr>
            <w:noProof/>
            <w:webHidden/>
          </w:rPr>
          <w:fldChar w:fldCharType="begin"/>
        </w:r>
        <w:r>
          <w:rPr>
            <w:noProof/>
            <w:webHidden/>
          </w:rPr>
          <w:instrText xml:space="preserve"> PAGEREF _Toc17056323 \h </w:instrText>
        </w:r>
        <w:r>
          <w:rPr>
            <w:noProof/>
            <w:webHidden/>
          </w:rPr>
        </w:r>
      </w:ins>
      <w:r>
        <w:rPr>
          <w:noProof/>
          <w:webHidden/>
        </w:rPr>
        <w:fldChar w:fldCharType="separate"/>
      </w:r>
      <w:ins w:id="203" w:author="David Mattie" w:date="2019-08-18T21:30:00Z">
        <w:r>
          <w:rPr>
            <w:noProof/>
            <w:webHidden/>
          </w:rPr>
          <w:t>88</w:t>
        </w:r>
        <w:r>
          <w:rPr>
            <w:noProof/>
            <w:webHidden/>
          </w:rPr>
          <w:fldChar w:fldCharType="end"/>
        </w:r>
        <w:r w:rsidRPr="00AC01FD">
          <w:rPr>
            <w:rStyle w:val="Hyperlink"/>
            <w:noProof/>
          </w:rPr>
          <w:fldChar w:fldCharType="end"/>
        </w:r>
      </w:ins>
    </w:p>
    <w:p w14:paraId="51915097" w14:textId="0DDED1A8" w:rsidR="007E1E15" w:rsidRDefault="007E1E15">
      <w:pPr>
        <w:pStyle w:val="TOC2"/>
        <w:tabs>
          <w:tab w:val="right" w:leader="dot" w:pos="8630"/>
        </w:tabs>
        <w:rPr>
          <w:ins w:id="204" w:author="David Mattie" w:date="2019-08-18T21:30:00Z"/>
          <w:rFonts w:asciiTheme="minorHAnsi" w:eastAsiaTheme="minorEastAsia" w:hAnsiTheme="minorHAnsi" w:cstheme="minorBidi"/>
          <w:noProof/>
          <w:sz w:val="22"/>
          <w:szCs w:val="22"/>
        </w:rPr>
      </w:pPr>
      <w:ins w:id="20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Proposed Enhancements</w:t>
        </w:r>
        <w:r>
          <w:rPr>
            <w:noProof/>
            <w:webHidden/>
          </w:rPr>
          <w:tab/>
        </w:r>
        <w:r>
          <w:rPr>
            <w:noProof/>
            <w:webHidden/>
          </w:rPr>
          <w:fldChar w:fldCharType="begin"/>
        </w:r>
        <w:r>
          <w:rPr>
            <w:noProof/>
            <w:webHidden/>
          </w:rPr>
          <w:instrText xml:space="preserve"> PAGEREF _Toc17056324 \h </w:instrText>
        </w:r>
        <w:r>
          <w:rPr>
            <w:noProof/>
            <w:webHidden/>
          </w:rPr>
        </w:r>
      </w:ins>
      <w:r>
        <w:rPr>
          <w:noProof/>
          <w:webHidden/>
        </w:rPr>
        <w:fldChar w:fldCharType="separate"/>
      </w:r>
      <w:ins w:id="206" w:author="David Mattie" w:date="2019-08-18T21:30:00Z">
        <w:r>
          <w:rPr>
            <w:noProof/>
            <w:webHidden/>
          </w:rPr>
          <w:t>89</w:t>
        </w:r>
        <w:r>
          <w:rPr>
            <w:noProof/>
            <w:webHidden/>
          </w:rPr>
          <w:fldChar w:fldCharType="end"/>
        </w:r>
        <w:r w:rsidRPr="00AC01FD">
          <w:rPr>
            <w:rStyle w:val="Hyperlink"/>
            <w:noProof/>
          </w:rPr>
          <w:fldChar w:fldCharType="end"/>
        </w:r>
      </w:ins>
    </w:p>
    <w:p w14:paraId="4ECD9063" w14:textId="5D890369" w:rsidR="007E1E15" w:rsidRDefault="007E1E15">
      <w:pPr>
        <w:pStyle w:val="TOC3"/>
        <w:rPr>
          <w:ins w:id="207" w:author="David Mattie" w:date="2019-08-18T21:30:00Z"/>
          <w:rFonts w:asciiTheme="minorHAnsi" w:eastAsiaTheme="minorEastAsia" w:hAnsiTheme="minorHAnsi" w:cstheme="minorBidi"/>
          <w:noProof/>
          <w:sz w:val="22"/>
          <w:szCs w:val="22"/>
        </w:rPr>
      </w:pPr>
      <w:ins w:id="20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Improved Parallelism on Data Recall</w:t>
        </w:r>
        <w:r>
          <w:rPr>
            <w:noProof/>
            <w:webHidden/>
          </w:rPr>
          <w:tab/>
        </w:r>
        <w:r>
          <w:rPr>
            <w:noProof/>
            <w:webHidden/>
          </w:rPr>
          <w:fldChar w:fldCharType="begin"/>
        </w:r>
        <w:r>
          <w:rPr>
            <w:noProof/>
            <w:webHidden/>
          </w:rPr>
          <w:instrText xml:space="preserve"> PAGEREF _Toc17056325 \h </w:instrText>
        </w:r>
        <w:r>
          <w:rPr>
            <w:noProof/>
            <w:webHidden/>
          </w:rPr>
        </w:r>
      </w:ins>
      <w:r>
        <w:rPr>
          <w:noProof/>
          <w:webHidden/>
        </w:rPr>
        <w:fldChar w:fldCharType="separate"/>
      </w:r>
      <w:ins w:id="209" w:author="David Mattie" w:date="2019-08-18T21:30:00Z">
        <w:r>
          <w:rPr>
            <w:noProof/>
            <w:webHidden/>
          </w:rPr>
          <w:t>89</w:t>
        </w:r>
        <w:r>
          <w:rPr>
            <w:noProof/>
            <w:webHidden/>
          </w:rPr>
          <w:fldChar w:fldCharType="end"/>
        </w:r>
        <w:r w:rsidRPr="00AC01FD">
          <w:rPr>
            <w:rStyle w:val="Hyperlink"/>
            <w:noProof/>
          </w:rPr>
          <w:fldChar w:fldCharType="end"/>
        </w:r>
      </w:ins>
    </w:p>
    <w:p w14:paraId="3F291682" w14:textId="1C5A73C6" w:rsidR="007E1E15" w:rsidRDefault="007E1E15">
      <w:pPr>
        <w:pStyle w:val="TOC3"/>
        <w:rPr>
          <w:ins w:id="210" w:author="David Mattie" w:date="2019-08-18T21:30:00Z"/>
          <w:rFonts w:asciiTheme="minorHAnsi" w:eastAsiaTheme="minorEastAsia" w:hAnsiTheme="minorHAnsi" w:cstheme="minorBidi"/>
          <w:noProof/>
          <w:sz w:val="22"/>
          <w:szCs w:val="22"/>
        </w:rPr>
      </w:pPr>
      <w:ins w:id="211" w:author="David Mattie" w:date="2019-08-18T21:30:00Z">
        <w:r w:rsidRPr="00AC01FD">
          <w:rPr>
            <w:rStyle w:val="Hyperlink"/>
            <w:noProof/>
          </w:rPr>
          <w:lastRenderedPageBreak/>
          <w:fldChar w:fldCharType="begin"/>
        </w:r>
        <w:r w:rsidRPr="00AC01FD">
          <w:rPr>
            <w:rStyle w:val="Hyperlink"/>
            <w:noProof/>
          </w:rPr>
          <w:instrText xml:space="preserve"> </w:instrText>
        </w:r>
        <w:r>
          <w:rPr>
            <w:noProof/>
          </w:rPr>
          <w:instrText>HYPERLINK \l "_Toc17056326"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REDIS</w:t>
        </w:r>
        <w:r>
          <w:rPr>
            <w:noProof/>
            <w:webHidden/>
          </w:rPr>
          <w:tab/>
        </w:r>
        <w:r>
          <w:rPr>
            <w:noProof/>
            <w:webHidden/>
          </w:rPr>
          <w:fldChar w:fldCharType="begin"/>
        </w:r>
        <w:r>
          <w:rPr>
            <w:noProof/>
            <w:webHidden/>
          </w:rPr>
          <w:instrText xml:space="preserve"> PAGEREF _Toc17056326 \h </w:instrText>
        </w:r>
        <w:r>
          <w:rPr>
            <w:noProof/>
            <w:webHidden/>
          </w:rPr>
        </w:r>
      </w:ins>
      <w:r>
        <w:rPr>
          <w:noProof/>
          <w:webHidden/>
        </w:rPr>
        <w:fldChar w:fldCharType="separate"/>
      </w:r>
      <w:ins w:id="212" w:author="David Mattie" w:date="2019-08-18T21:30:00Z">
        <w:r>
          <w:rPr>
            <w:noProof/>
            <w:webHidden/>
          </w:rPr>
          <w:t>89</w:t>
        </w:r>
        <w:r>
          <w:rPr>
            <w:noProof/>
            <w:webHidden/>
          </w:rPr>
          <w:fldChar w:fldCharType="end"/>
        </w:r>
        <w:r w:rsidRPr="00AC01FD">
          <w:rPr>
            <w:rStyle w:val="Hyperlink"/>
            <w:noProof/>
          </w:rPr>
          <w:fldChar w:fldCharType="end"/>
        </w:r>
      </w:ins>
    </w:p>
    <w:p w14:paraId="26514C53" w14:textId="2D086AFB" w:rsidR="007E1E15" w:rsidRDefault="007E1E15">
      <w:pPr>
        <w:pStyle w:val="TOC3"/>
        <w:rPr>
          <w:ins w:id="213" w:author="David Mattie" w:date="2019-08-18T21:30:00Z"/>
          <w:rFonts w:asciiTheme="minorHAnsi" w:eastAsiaTheme="minorEastAsia" w:hAnsiTheme="minorHAnsi" w:cstheme="minorBidi"/>
          <w:noProof/>
          <w:sz w:val="22"/>
          <w:szCs w:val="22"/>
        </w:rPr>
      </w:pPr>
      <w:ins w:id="214"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"_Toc17056327"</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Improved Fault Detection</w:t>
        </w:r>
        <w:r>
          <w:rPr>
            <w:noProof/>
            <w:webHidden/>
          </w:rPr>
          <w:tab/>
        </w:r>
        <w:r>
          <w:rPr>
            <w:noProof/>
            <w:webHidden/>
          </w:rPr>
          <w:fldChar w:fldCharType="begin"/>
        </w:r>
        <w:r>
          <w:rPr>
            <w:noProof/>
            <w:webHidden/>
          </w:rPr>
          <w:instrText xml:space="preserve"> PAGEREF _Toc17056327 \h </w:instrText>
        </w:r>
        <w:r>
          <w:rPr>
            <w:noProof/>
            <w:webHidden/>
          </w:rPr>
        </w:r>
      </w:ins>
      <w:r>
        <w:rPr>
          <w:noProof/>
          <w:webHidden/>
        </w:rPr>
        <w:fldChar w:fldCharType="separate"/>
      </w:r>
      <w:ins w:id="215" w:author="David Mattie" w:date="2019-08-18T21:30:00Z">
        <w:r>
          <w:rPr>
            <w:noProof/>
            <w:webHidden/>
          </w:rPr>
          <w:t>90</w:t>
        </w:r>
        <w:r>
          <w:rPr>
            <w:noProof/>
            <w:webHidden/>
          </w:rPr>
          <w:fldChar w:fldCharType="end"/>
        </w:r>
        <w:r w:rsidRPr="00AC01FD">
          <w:rPr>
            <w:rStyle w:val="Hyperlink"/>
            <w:noProof/>
          </w:rPr>
          <w:fldChar w:fldCharType="end"/>
        </w:r>
      </w:ins>
    </w:p>
    <w:p w14:paraId="17E9D07D" w14:textId="148B97B0" w:rsidR="007E1E15" w:rsidRDefault="007E1E15">
      <w:pPr>
        <w:pStyle w:val="TOC3"/>
        <w:rPr>
          <w:ins w:id="216" w:author="David Mattie" w:date="2019-08-18T21:30:00Z"/>
          <w:rFonts w:asciiTheme="minorHAnsi" w:eastAsiaTheme="minorEastAsia" w:hAnsiTheme="minorHAnsi" w:cstheme="minorBidi"/>
          <w:noProof/>
          <w:sz w:val="22"/>
          <w:szCs w:val="22"/>
        </w:rPr>
      </w:pPr>
      <w:ins w:id="217"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"_Toc17056328"</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Add Pre-Pipeline Phase</w:t>
        </w:r>
        <w:r>
          <w:rPr>
            <w:noProof/>
            <w:webHidden/>
          </w:rPr>
          <w:tab/>
        </w:r>
        <w:r>
          <w:rPr>
            <w:noProof/>
            <w:webHidden/>
          </w:rPr>
          <w:fldChar w:fldCharType="begin"/>
        </w:r>
        <w:r>
          <w:rPr>
            <w:noProof/>
            <w:webHidden/>
          </w:rPr>
          <w:instrText xml:space="preserve"> PAGEREF _Toc17056328 \h </w:instrText>
        </w:r>
        <w:r>
          <w:rPr>
            <w:noProof/>
            <w:webHidden/>
          </w:rPr>
        </w:r>
      </w:ins>
      <w:r>
        <w:rPr>
          <w:noProof/>
          <w:webHidden/>
        </w:rPr>
        <w:fldChar w:fldCharType="separate"/>
      </w:r>
      <w:ins w:id="218" w:author="David Mattie" w:date="2019-08-18T21:30:00Z">
        <w:r>
          <w:rPr>
            <w:noProof/>
            <w:webHidden/>
          </w:rPr>
          <w:t>90</w:t>
        </w:r>
        <w:r>
          <w:rPr>
            <w:noProof/>
            <w:webHidden/>
          </w:rPr>
          <w:fldChar w:fldCharType="end"/>
        </w:r>
        <w:r w:rsidRPr="00AC01FD">
          <w:rPr>
            <w:rStyle w:val="Hyperlink"/>
            <w:noProof/>
          </w:rPr>
          <w:fldChar w:fldCharType="end"/>
        </w:r>
      </w:ins>
    </w:p>
    <w:p w14:paraId="7FF0180F" w14:textId="2C871322" w:rsidR="007E1E15" w:rsidRDefault="007E1E15">
      <w:pPr>
        <w:pStyle w:val="TOC3"/>
        <w:rPr>
          <w:ins w:id="219" w:author="David Mattie" w:date="2019-08-18T21:30:00Z"/>
          <w:rFonts w:asciiTheme="minorHAnsi" w:eastAsiaTheme="minorEastAsia" w:hAnsiTheme="minorHAnsi" w:cstheme="minorBidi"/>
          <w:noProof/>
          <w:sz w:val="22"/>
          <w:szCs w:val="22"/>
        </w:rPr>
      </w:pPr>
      <w:ins w:id="220"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"_Toc17056329"</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Service based execution on commodity hardware</w:t>
        </w:r>
        <w:r>
          <w:rPr>
            <w:noProof/>
            <w:webHidden/>
          </w:rPr>
          <w:tab/>
        </w:r>
        <w:r>
          <w:rPr>
            <w:noProof/>
            <w:webHidden/>
          </w:rPr>
          <w:fldChar w:fldCharType="begin"/>
        </w:r>
        <w:r>
          <w:rPr>
            <w:noProof/>
            <w:webHidden/>
          </w:rPr>
          <w:instrText xml:space="preserve"> PAGEREF _Toc17056329 \h </w:instrText>
        </w:r>
        <w:r>
          <w:rPr>
            <w:noProof/>
            <w:webHidden/>
          </w:rPr>
        </w:r>
      </w:ins>
      <w:r>
        <w:rPr>
          <w:noProof/>
          <w:webHidden/>
        </w:rPr>
        <w:fldChar w:fldCharType="separate"/>
      </w:r>
      <w:ins w:id="221" w:author="David Mattie" w:date="2019-08-18T21:30:00Z">
        <w:r>
          <w:rPr>
            <w:noProof/>
            <w:webHidden/>
          </w:rPr>
          <w:t>91</w:t>
        </w:r>
        <w:r>
          <w:rPr>
            <w:noProof/>
            <w:webHidden/>
          </w:rPr>
          <w:fldChar w:fldCharType="end"/>
        </w:r>
        <w:r w:rsidRPr="00AC01FD">
          <w:rPr>
            <w:rStyle w:val="Hyperlink"/>
            <w:noProof/>
          </w:rPr>
          <w:fldChar w:fldCharType="end"/>
        </w:r>
      </w:ins>
    </w:p>
    <w:p w14:paraId="38D7F0AF" w14:textId="4CCD28E1" w:rsidR="007E1E15" w:rsidRDefault="007E1E15">
      <w:pPr>
        <w:pStyle w:val="TOC2"/>
        <w:tabs>
          <w:tab w:val="right" w:leader="dot" w:pos="8630"/>
        </w:tabs>
        <w:rPr>
          <w:ins w:id="222" w:author="David Mattie" w:date="2019-08-18T21:30:00Z"/>
          <w:rFonts w:asciiTheme="minorHAnsi" w:eastAsiaTheme="minorEastAsia" w:hAnsiTheme="minorHAnsi" w:cstheme="minorBidi"/>
          <w:noProof/>
          <w:sz w:val="22"/>
          <w:szCs w:val="22"/>
        </w:rPr>
      </w:pPr>
      <w:ins w:id="223"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"_Toc17056330"</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Final Remarks</w:t>
        </w:r>
        <w:r>
          <w:rPr>
            <w:noProof/>
            <w:webHidden/>
          </w:rPr>
          <w:tab/>
        </w:r>
        <w:r>
          <w:rPr>
            <w:noProof/>
            <w:webHidden/>
          </w:rPr>
          <w:fldChar w:fldCharType="begin"/>
        </w:r>
        <w:r>
          <w:rPr>
            <w:noProof/>
            <w:webHidden/>
          </w:rPr>
          <w:instrText xml:space="preserve"> PAGEREF _Toc17056330 \h </w:instrText>
        </w:r>
        <w:r>
          <w:rPr>
            <w:noProof/>
            <w:webHidden/>
          </w:rPr>
        </w:r>
      </w:ins>
      <w:r>
        <w:rPr>
          <w:noProof/>
          <w:webHidden/>
        </w:rPr>
        <w:fldChar w:fldCharType="separate"/>
      </w:r>
      <w:ins w:id="224" w:author="David Mattie" w:date="2019-08-18T21:30:00Z">
        <w:r>
          <w:rPr>
            <w:noProof/>
            <w:webHidden/>
          </w:rPr>
          <w:t>91</w:t>
        </w:r>
        <w:r>
          <w:rPr>
            <w:noProof/>
            <w:webHidden/>
          </w:rPr>
          <w:fldChar w:fldCharType="end"/>
        </w:r>
        <w:r w:rsidRPr="00AC01FD">
          <w:rPr>
            <w:rStyle w:val="Hyperlink"/>
            <w:noProof/>
          </w:rPr>
          <w:fldChar w:fldCharType="end"/>
        </w:r>
      </w:ins>
    </w:p>
    <w:p w14:paraId="4F393F84" w14:textId="53EB36D9" w:rsidR="007E1E15" w:rsidRDefault="007E1E15">
      <w:pPr>
        <w:pStyle w:val="TOC1"/>
        <w:rPr>
          <w:ins w:id="225" w:author="David Mattie" w:date="2019-08-18T21:30:00Z"/>
          <w:rFonts w:asciiTheme="minorHAnsi" w:eastAsiaTheme="minorEastAsia" w:hAnsiTheme="minorHAnsi" w:cstheme="minorBidi"/>
          <w:b w:val="0"/>
          <w:noProof/>
          <w:sz w:val="22"/>
          <w:szCs w:val="22"/>
        </w:rPr>
      </w:pPr>
      <w:ins w:id="226"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"_Toc17056331"</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Bibliography</w:t>
        </w:r>
        <w:r>
          <w:rPr>
            <w:noProof/>
            <w:webHidden/>
          </w:rPr>
          <w:tab/>
        </w:r>
        <w:r>
          <w:rPr>
            <w:noProof/>
            <w:webHidden/>
          </w:rPr>
          <w:fldChar w:fldCharType="begin"/>
        </w:r>
        <w:r>
          <w:rPr>
            <w:noProof/>
            <w:webHidden/>
          </w:rPr>
          <w:instrText xml:space="preserve"> PAGEREF _Toc17056331 \h </w:instrText>
        </w:r>
        <w:r>
          <w:rPr>
            <w:noProof/>
            <w:webHidden/>
          </w:rPr>
        </w:r>
      </w:ins>
      <w:r>
        <w:rPr>
          <w:noProof/>
          <w:webHidden/>
        </w:rPr>
        <w:fldChar w:fldCharType="separate"/>
      </w:r>
      <w:ins w:id="227" w:author="David Mattie" w:date="2019-08-18T21:30:00Z">
        <w:r>
          <w:rPr>
            <w:noProof/>
            <w:webHidden/>
          </w:rPr>
          <w:t>92</w:t>
        </w:r>
        <w:r>
          <w:rPr>
            <w:noProof/>
            <w:webHidden/>
          </w:rPr>
          <w:fldChar w:fldCharType="end"/>
        </w:r>
        <w:r w:rsidRPr="00AC01FD">
          <w:rPr>
            <w:rStyle w:val="Hyperlink"/>
            <w:noProof/>
          </w:rPr>
          <w:fldChar w:fldCharType="end"/>
        </w:r>
      </w:ins>
    </w:p>
    <w:p w14:paraId="624691E7" w14:textId="6BCA418B" w:rsidR="007E1E15" w:rsidRDefault="007E1E15">
      <w:pPr>
        <w:pStyle w:val="TOC1"/>
        <w:rPr>
          <w:ins w:id="228" w:author="David Mattie" w:date="2019-08-18T21:30:00Z"/>
          <w:rFonts w:asciiTheme="minorHAnsi" w:eastAsiaTheme="minorEastAsia" w:hAnsiTheme="minorHAnsi" w:cstheme="minorBidi"/>
          <w:b w:val="0"/>
          <w:noProof/>
          <w:sz w:val="22"/>
          <w:szCs w:val="22"/>
        </w:rPr>
      </w:pPr>
      <w:ins w:id="229"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"_Toc17056332"</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Appendix 1</w:t>
        </w:r>
        <w:r>
          <w:rPr>
            <w:noProof/>
            <w:webHidden/>
          </w:rPr>
          <w:tab/>
        </w:r>
        <w:r>
          <w:rPr>
            <w:noProof/>
            <w:webHidden/>
          </w:rPr>
          <w:fldChar w:fldCharType="begin"/>
        </w:r>
        <w:r>
          <w:rPr>
            <w:noProof/>
            <w:webHidden/>
          </w:rPr>
          <w:instrText xml:space="preserve"> PAGEREF _Toc17056332 \h </w:instrText>
        </w:r>
        <w:r>
          <w:rPr>
            <w:noProof/>
            <w:webHidden/>
          </w:rPr>
        </w:r>
      </w:ins>
      <w:r>
        <w:rPr>
          <w:noProof/>
          <w:webHidden/>
        </w:rPr>
        <w:fldChar w:fldCharType="separate"/>
      </w:r>
      <w:ins w:id="230" w:author="David Mattie" w:date="2019-08-18T21:30:00Z">
        <w:r>
          <w:rPr>
            <w:noProof/>
            <w:webHidden/>
          </w:rPr>
          <w:t>95</w:t>
        </w:r>
        <w:r>
          <w:rPr>
            <w:noProof/>
            <w:webHidden/>
          </w:rPr>
          <w:fldChar w:fldCharType="end"/>
        </w:r>
        <w:r w:rsidRPr="00AC01FD">
          <w:rPr>
            <w:rStyle w:val="Hyperlink"/>
            <w:noProof/>
          </w:rPr>
          <w:fldChar w:fldCharType="end"/>
        </w:r>
      </w:ins>
    </w:p>
    <w:p w14:paraId="48583AC9" w14:textId="377366A6" w:rsidR="007E1E15" w:rsidRDefault="007E1E15">
      <w:pPr>
        <w:pStyle w:val="TOC2"/>
        <w:tabs>
          <w:tab w:val="right" w:leader="dot" w:pos="8630"/>
        </w:tabs>
        <w:rPr>
          <w:ins w:id="231" w:author="David Mattie" w:date="2019-08-18T21:30:00Z"/>
          <w:rFonts w:asciiTheme="minorHAnsi" w:eastAsiaTheme="minorEastAsia" w:hAnsiTheme="minorHAnsi" w:cstheme="minorBidi"/>
          <w:noProof/>
          <w:sz w:val="22"/>
          <w:szCs w:val="22"/>
        </w:rPr>
      </w:pPr>
      <w:ins w:id="232"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"_Toc17056333"</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crush.py</w:t>
        </w:r>
        <w:r>
          <w:rPr>
            <w:noProof/>
            <w:webHidden/>
          </w:rPr>
          <w:tab/>
        </w:r>
        <w:r>
          <w:rPr>
            <w:noProof/>
            <w:webHidden/>
          </w:rPr>
          <w:fldChar w:fldCharType="begin"/>
        </w:r>
        <w:r>
          <w:rPr>
            <w:noProof/>
            <w:webHidden/>
          </w:rPr>
          <w:instrText xml:space="preserve"> PAGEREF _Toc17056333 \h </w:instrText>
        </w:r>
        <w:r>
          <w:rPr>
            <w:noProof/>
            <w:webHidden/>
          </w:rPr>
        </w:r>
      </w:ins>
      <w:r>
        <w:rPr>
          <w:noProof/>
          <w:webHidden/>
        </w:rPr>
        <w:fldChar w:fldCharType="separate"/>
      </w:r>
      <w:ins w:id="233" w:author="David Mattie" w:date="2019-08-18T21:30:00Z">
        <w:r>
          <w:rPr>
            <w:noProof/>
            <w:webHidden/>
          </w:rPr>
          <w:t>95</w:t>
        </w:r>
        <w:r>
          <w:rPr>
            <w:noProof/>
            <w:webHidden/>
          </w:rPr>
          <w:fldChar w:fldCharType="end"/>
        </w:r>
        <w:r w:rsidRPr="00AC01FD">
          <w:rPr>
            <w:rStyle w:val="Hyperlink"/>
            <w:noProof/>
          </w:rPr>
          <w:fldChar w:fldCharType="end"/>
        </w:r>
      </w:ins>
    </w:p>
    <w:p w14:paraId="7BD41220" w14:textId="7E8C1987" w:rsidR="007E1E15" w:rsidRDefault="007E1E15">
      <w:pPr>
        <w:pStyle w:val="TOC2"/>
        <w:tabs>
          <w:tab w:val="right" w:leader="dot" w:pos="8630"/>
        </w:tabs>
        <w:rPr>
          <w:ins w:id="234" w:author="David Mattie" w:date="2019-08-18T21:30:00Z"/>
          <w:rFonts w:asciiTheme="minorHAnsi" w:eastAsiaTheme="minorEastAsia" w:hAnsiTheme="minorHAnsi" w:cstheme="minorBidi"/>
          <w:noProof/>
          <w:sz w:val="22"/>
          <w:szCs w:val="22"/>
        </w:rPr>
      </w:pPr>
      <w:ins w:id="235"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"_Toc17056334"</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Patient.py</w:t>
        </w:r>
        <w:r>
          <w:rPr>
            <w:noProof/>
            <w:webHidden/>
          </w:rPr>
          <w:tab/>
        </w:r>
        <w:r>
          <w:rPr>
            <w:noProof/>
            <w:webHidden/>
          </w:rPr>
          <w:fldChar w:fldCharType="begin"/>
        </w:r>
        <w:r>
          <w:rPr>
            <w:noProof/>
            <w:webHidden/>
          </w:rPr>
          <w:instrText xml:space="preserve"> PAGEREF _Toc17056334 \h </w:instrText>
        </w:r>
        <w:r>
          <w:rPr>
            <w:noProof/>
            <w:webHidden/>
          </w:rPr>
        </w:r>
      </w:ins>
      <w:r>
        <w:rPr>
          <w:noProof/>
          <w:webHidden/>
        </w:rPr>
        <w:fldChar w:fldCharType="separate"/>
      </w:r>
      <w:ins w:id="236" w:author="David Mattie" w:date="2019-08-18T21:30:00Z">
        <w:r>
          <w:rPr>
            <w:noProof/>
            <w:webHidden/>
          </w:rPr>
          <w:t>100</w:t>
        </w:r>
        <w:r>
          <w:rPr>
            <w:noProof/>
            <w:webHidden/>
          </w:rPr>
          <w:fldChar w:fldCharType="end"/>
        </w:r>
        <w:r w:rsidRPr="00AC01FD">
          <w:rPr>
            <w:rStyle w:val="Hyperlink"/>
            <w:noProof/>
          </w:rPr>
          <w:fldChar w:fldCharType="end"/>
        </w:r>
      </w:ins>
    </w:p>
    <w:p w14:paraId="11C83F0D" w14:textId="7BDB95C7" w:rsidR="007E1E15" w:rsidRDefault="007E1E15">
      <w:pPr>
        <w:pStyle w:val="TOC2"/>
        <w:tabs>
          <w:tab w:val="right" w:leader="dot" w:pos="8630"/>
        </w:tabs>
        <w:rPr>
          <w:ins w:id="237" w:author="David Mattie" w:date="2019-08-18T21:30:00Z"/>
          <w:rFonts w:asciiTheme="minorHAnsi" w:eastAsiaTheme="minorEastAsia" w:hAnsiTheme="minorHAnsi" w:cstheme="minorBidi"/>
          <w:noProof/>
          <w:sz w:val="22"/>
          <w:szCs w:val="22"/>
        </w:rPr>
      </w:pPr>
      <w:ins w:id="238"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"_Toc17056335"</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Visit.py</w:t>
        </w:r>
        <w:r>
          <w:rPr>
            <w:noProof/>
            <w:webHidden/>
          </w:rPr>
          <w:tab/>
        </w:r>
        <w:r>
          <w:rPr>
            <w:noProof/>
            <w:webHidden/>
          </w:rPr>
          <w:fldChar w:fldCharType="begin"/>
        </w:r>
        <w:r>
          <w:rPr>
            <w:noProof/>
            <w:webHidden/>
          </w:rPr>
          <w:instrText xml:space="preserve"> PAGEREF _Toc17056335 \h </w:instrText>
        </w:r>
        <w:r>
          <w:rPr>
            <w:noProof/>
            <w:webHidden/>
          </w:rPr>
        </w:r>
      </w:ins>
      <w:r>
        <w:rPr>
          <w:noProof/>
          <w:webHidden/>
        </w:rPr>
        <w:fldChar w:fldCharType="separate"/>
      </w:r>
      <w:ins w:id="239" w:author="David Mattie" w:date="2019-08-18T21:30:00Z">
        <w:r>
          <w:rPr>
            <w:noProof/>
            <w:webHidden/>
          </w:rPr>
          <w:t>101</w:t>
        </w:r>
        <w:r>
          <w:rPr>
            <w:noProof/>
            <w:webHidden/>
          </w:rPr>
          <w:fldChar w:fldCharType="end"/>
        </w:r>
        <w:r w:rsidRPr="00AC01FD">
          <w:rPr>
            <w:rStyle w:val="Hyperlink"/>
            <w:noProof/>
          </w:rPr>
          <w:fldChar w:fldCharType="end"/>
        </w:r>
      </w:ins>
    </w:p>
    <w:p w14:paraId="4A279F14" w14:textId="6910DB54" w:rsidR="007E1E15" w:rsidRDefault="007E1E15">
      <w:pPr>
        <w:pStyle w:val="TOC2"/>
        <w:tabs>
          <w:tab w:val="right" w:leader="dot" w:pos="8630"/>
        </w:tabs>
        <w:rPr>
          <w:ins w:id="240" w:author="David Mattie" w:date="2019-08-18T21:30:00Z"/>
          <w:rFonts w:asciiTheme="minorHAnsi" w:eastAsiaTheme="minorEastAsia" w:hAnsiTheme="minorHAnsi" w:cstheme="minorBidi"/>
          <w:noProof/>
          <w:sz w:val="22"/>
          <w:szCs w:val="22"/>
        </w:rPr>
      </w:pPr>
      <w:ins w:id="241" w:author="David Mattie" w:date="2019-08-18T21:30:00Z">
        <w:r w:rsidRPr="00AC01FD">
          <w:rPr>
            <w:rStyle w:val="Hyperlink"/>
            <w:noProof/>
          </w:rPr>
          <w:fldChar w:fldCharType="begin"/>
        </w:r>
        <w:r w:rsidRPr="00AC01FD">
          <w:rPr>
            <w:rStyle w:val="Hyperlink"/>
            <w:noProof/>
          </w:rPr>
          <w:instrText xml:space="preserve"> </w:instrText>
        </w:r>
        <w:r>
          <w:rPr>
            <w:noProof/>
          </w:rPr>
          <w:instrText>HYPERLINK \l "_Toc17056336"</w:instrText>
        </w:r>
        <w:r w:rsidRPr="00AC01FD">
          <w:rPr>
            <w:rStyle w:val="Hyperlink"/>
            <w:noProof/>
          </w:rPr>
          <w:instrText xml:space="preserve"> </w:instrText>
        </w:r>
        <w:r w:rsidRPr="00AC01FD">
          <w:rPr>
            <w:rStyle w:val="Hyperlink"/>
            <w:noProof/>
          </w:rPr>
        </w:r>
        <w:r w:rsidRPr="00AC01FD">
          <w:rPr>
            <w:rStyle w:val="Hyperlink"/>
            <w:noProof/>
          </w:rPr>
          <w:fldChar w:fldCharType="separate"/>
        </w:r>
        <w:r w:rsidRPr="00AC01FD">
          <w:rPr>
            <w:rStyle w:val="Hyperlink"/>
            <w:noProof/>
          </w:rPr>
          <w:t>segmentMap.txt</w:t>
        </w:r>
        <w:r>
          <w:rPr>
            <w:noProof/>
            <w:webHidden/>
          </w:rPr>
          <w:tab/>
        </w:r>
        <w:r>
          <w:rPr>
            <w:noProof/>
            <w:webHidden/>
          </w:rPr>
          <w:fldChar w:fldCharType="begin"/>
        </w:r>
        <w:r>
          <w:rPr>
            <w:noProof/>
            <w:webHidden/>
          </w:rPr>
          <w:instrText xml:space="preserve"> PAGEREF _Toc17056336 \h </w:instrText>
        </w:r>
        <w:r>
          <w:rPr>
            <w:noProof/>
            <w:webHidden/>
          </w:rPr>
        </w:r>
      </w:ins>
      <w:r>
        <w:rPr>
          <w:noProof/>
          <w:webHidden/>
        </w:rPr>
        <w:fldChar w:fldCharType="separate"/>
      </w:r>
      <w:ins w:id="242" w:author="David Mattie" w:date="2019-08-18T21:30:00Z">
        <w:r>
          <w:rPr>
            <w:noProof/>
            <w:webHidden/>
          </w:rPr>
          <w:t>124</w:t>
        </w:r>
        <w:r>
          <w:rPr>
            <w:noProof/>
            <w:webHidden/>
          </w:rPr>
          <w:fldChar w:fldCharType="end"/>
        </w:r>
        <w:r w:rsidRPr="00AC01FD">
          <w:rPr>
            <w:rStyle w:val="Hyperlink"/>
            <w:noProof/>
          </w:rPr>
          <w:fldChar w:fldCharType="end"/>
        </w:r>
      </w:ins>
    </w:p>
    <w:p w14:paraId="619D778E" w14:textId="539A8466" w:rsidR="005B1186" w:rsidDel="007C7EB2" w:rsidRDefault="005B1186">
      <w:pPr>
        <w:pStyle w:val="TOC1"/>
        <w:rPr>
          <w:del w:id="243" w:author="David Mattie" w:date="2019-08-18T17:13:00Z"/>
          <w:rFonts w:asciiTheme="minorHAnsi" w:eastAsiaTheme="minorEastAsia" w:hAnsiTheme="minorHAnsi" w:cstheme="minorBidi"/>
          <w:b w:val="0"/>
          <w:noProof/>
          <w:sz w:val="22"/>
          <w:szCs w:val="22"/>
        </w:rPr>
      </w:pPr>
      <w:del w:id="244" w:author="David Mattie" w:date="2019-08-18T17:13:00Z">
        <w:r w:rsidRPr="007C7EB2" w:rsidDel="007C7EB2">
          <w:rPr>
            <w:noProof/>
            <w:rPrChange w:id="245" w:author="David Mattie" w:date="2019-08-18T17:13:00Z">
              <w:rPr>
                <w:rStyle w:val="Hyperlink"/>
                <w:noProof/>
              </w:rPr>
            </w:rPrChange>
          </w:rPr>
          <w:delText>Introduction</w:delText>
        </w:r>
        <w:r w:rsidDel="007C7EB2">
          <w:rPr>
            <w:noProof/>
            <w:webHidden/>
          </w:rPr>
          <w:tab/>
        </w:r>
        <w:r w:rsidR="004F4ED2" w:rsidDel="007C7EB2">
          <w:rPr>
            <w:noProof/>
            <w:webHidden/>
          </w:rPr>
          <w:delText>1</w:delText>
        </w:r>
      </w:del>
    </w:p>
    <w:p w14:paraId="710076CC" w14:textId="1C3A908A" w:rsidR="005B1186" w:rsidDel="007C7EB2" w:rsidRDefault="005B1186">
      <w:pPr>
        <w:pStyle w:val="TOC2"/>
        <w:tabs>
          <w:tab w:val="right" w:leader="dot" w:pos="8630"/>
        </w:tabs>
        <w:rPr>
          <w:del w:id="246" w:author="David Mattie" w:date="2019-08-18T17:13:00Z"/>
          <w:rFonts w:asciiTheme="minorHAnsi" w:eastAsiaTheme="minorEastAsia" w:hAnsiTheme="minorHAnsi" w:cstheme="minorBidi"/>
          <w:noProof/>
          <w:sz w:val="22"/>
          <w:szCs w:val="22"/>
        </w:rPr>
      </w:pPr>
      <w:del w:id="247" w:author="David Mattie" w:date="2019-08-18T17:13:00Z">
        <w:r w:rsidRPr="007C7EB2" w:rsidDel="007C7EB2">
          <w:rPr>
            <w:noProof/>
            <w:rPrChange w:id="248" w:author="David Mattie" w:date="2019-08-18T17:13:00Z">
              <w:rPr>
                <w:rStyle w:val="Hyperlink"/>
                <w:noProof/>
              </w:rPr>
            </w:rPrChange>
          </w:rPr>
          <w:delText>Hyopthesis</w:delText>
        </w:r>
        <w:r w:rsidDel="007C7EB2">
          <w:rPr>
            <w:noProof/>
            <w:webHidden/>
          </w:rPr>
          <w:tab/>
        </w:r>
      </w:del>
      <w:del w:id="249" w:author="David Mattie" w:date="2019-08-02T08:59:00Z">
        <w:r w:rsidDel="004F4ED2">
          <w:rPr>
            <w:noProof/>
            <w:webHidden/>
          </w:rPr>
          <w:delText>2</w:delText>
        </w:r>
      </w:del>
    </w:p>
    <w:p w14:paraId="39DA65BF" w14:textId="0DC7D08F" w:rsidR="005B1186" w:rsidDel="007C7EB2" w:rsidRDefault="005B1186">
      <w:pPr>
        <w:pStyle w:val="TOC2"/>
        <w:tabs>
          <w:tab w:val="right" w:leader="dot" w:pos="8630"/>
        </w:tabs>
        <w:rPr>
          <w:del w:id="250" w:author="David Mattie" w:date="2019-08-18T17:13:00Z"/>
          <w:rFonts w:asciiTheme="minorHAnsi" w:eastAsiaTheme="minorEastAsia" w:hAnsiTheme="minorHAnsi" w:cstheme="minorBidi"/>
          <w:noProof/>
          <w:sz w:val="22"/>
          <w:szCs w:val="22"/>
        </w:rPr>
      </w:pPr>
      <w:del w:id="251" w:author="David Mattie" w:date="2019-08-18T17:13:00Z">
        <w:r w:rsidRPr="007C7EB2" w:rsidDel="007C7EB2">
          <w:rPr>
            <w:noProof/>
            <w:rPrChange w:id="252" w:author="David Mattie" w:date="2019-08-18T17:13:00Z">
              <w:rPr>
                <w:rStyle w:val="Hyperlink"/>
                <w:noProof/>
              </w:rPr>
            </w:rPrChange>
          </w:rPr>
          <w:delText>Relevance</w:delText>
        </w:r>
        <w:r w:rsidDel="007C7EB2">
          <w:rPr>
            <w:noProof/>
            <w:webHidden/>
          </w:rPr>
          <w:tab/>
        </w:r>
      </w:del>
      <w:del w:id="253" w:author="David Mattie" w:date="2019-08-02T08:59:00Z">
        <w:r w:rsidDel="004F4ED2">
          <w:rPr>
            <w:noProof/>
            <w:webHidden/>
          </w:rPr>
          <w:delText>2</w:delText>
        </w:r>
      </w:del>
    </w:p>
    <w:p w14:paraId="0A7E311F" w14:textId="4598A9EF" w:rsidR="005B1186" w:rsidDel="007C7EB2" w:rsidRDefault="005B1186">
      <w:pPr>
        <w:pStyle w:val="TOC3"/>
        <w:rPr>
          <w:del w:id="254" w:author="David Mattie" w:date="2019-08-18T17:13:00Z"/>
          <w:rFonts w:asciiTheme="minorHAnsi" w:eastAsiaTheme="minorEastAsia" w:hAnsiTheme="minorHAnsi" w:cstheme="minorBidi"/>
          <w:noProof/>
          <w:sz w:val="22"/>
          <w:szCs w:val="22"/>
        </w:rPr>
      </w:pPr>
      <w:del w:id="255" w:author="David Mattie" w:date="2019-08-18T17:13:00Z">
        <w:r w:rsidRPr="007C7EB2" w:rsidDel="007C7EB2">
          <w:rPr>
            <w:noProof/>
            <w:rPrChange w:id="256" w:author="David Mattie" w:date="2019-08-18T17:13:00Z">
              <w:rPr>
                <w:rStyle w:val="Hyperlink"/>
                <w:noProof/>
              </w:rPr>
            </w:rPrChange>
          </w:rPr>
          <w:delText>Tractography</w:delText>
        </w:r>
        <w:r w:rsidDel="007C7EB2">
          <w:rPr>
            <w:noProof/>
            <w:webHidden/>
          </w:rPr>
          <w:tab/>
        </w:r>
      </w:del>
      <w:del w:id="257" w:author="David Mattie" w:date="2019-08-02T08:59:00Z">
        <w:r w:rsidDel="004F4ED2">
          <w:rPr>
            <w:noProof/>
            <w:webHidden/>
          </w:rPr>
          <w:delText>2</w:delText>
        </w:r>
      </w:del>
    </w:p>
    <w:p w14:paraId="262F38D9" w14:textId="0CBC0135" w:rsidR="005B1186" w:rsidDel="007C7EB2" w:rsidRDefault="005B1186">
      <w:pPr>
        <w:pStyle w:val="TOC4"/>
        <w:tabs>
          <w:tab w:val="right" w:leader="dot" w:pos="8630"/>
        </w:tabs>
        <w:rPr>
          <w:del w:id="258" w:author="David Mattie" w:date="2019-08-18T17:13:00Z"/>
          <w:rFonts w:asciiTheme="minorHAnsi" w:eastAsiaTheme="minorEastAsia" w:hAnsiTheme="minorHAnsi" w:cstheme="minorBidi"/>
          <w:noProof/>
          <w:sz w:val="22"/>
          <w:szCs w:val="22"/>
        </w:rPr>
      </w:pPr>
      <w:del w:id="259" w:author="David Mattie" w:date="2019-08-18T17:13:00Z">
        <w:r w:rsidRPr="007C7EB2" w:rsidDel="007C7EB2">
          <w:rPr>
            <w:noProof/>
            <w:rPrChange w:id="260" w:author="David Mattie" w:date="2019-08-18T17:13:00Z">
              <w:rPr>
                <w:rStyle w:val="Hyperlink"/>
                <w:noProof/>
              </w:rPr>
            </w:rPrChange>
          </w:rPr>
          <w:delText>Current technology landscape</w:delText>
        </w:r>
        <w:r w:rsidDel="007C7EB2">
          <w:rPr>
            <w:noProof/>
            <w:webHidden/>
          </w:rPr>
          <w:tab/>
        </w:r>
      </w:del>
      <w:del w:id="261" w:author="David Mattie" w:date="2019-08-02T08:59:00Z">
        <w:r w:rsidDel="004F4ED2">
          <w:rPr>
            <w:noProof/>
            <w:webHidden/>
          </w:rPr>
          <w:delText>4</w:delText>
        </w:r>
      </w:del>
    </w:p>
    <w:p w14:paraId="7CA4945A" w14:textId="2386F764" w:rsidR="005B1186" w:rsidDel="007C7EB2" w:rsidRDefault="005B1186">
      <w:pPr>
        <w:pStyle w:val="TOC4"/>
        <w:tabs>
          <w:tab w:val="right" w:leader="dot" w:pos="8630"/>
        </w:tabs>
        <w:rPr>
          <w:del w:id="262" w:author="David Mattie" w:date="2019-08-18T17:13:00Z"/>
          <w:rFonts w:asciiTheme="minorHAnsi" w:eastAsiaTheme="minorEastAsia" w:hAnsiTheme="minorHAnsi" w:cstheme="minorBidi"/>
          <w:noProof/>
          <w:sz w:val="22"/>
          <w:szCs w:val="22"/>
        </w:rPr>
      </w:pPr>
      <w:del w:id="263" w:author="David Mattie" w:date="2019-08-18T17:13:00Z">
        <w:r w:rsidRPr="007C7EB2" w:rsidDel="007C7EB2">
          <w:rPr>
            <w:noProof/>
            <w:rPrChange w:id="264" w:author="David Mattie" w:date="2019-08-18T17:13:00Z">
              <w:rPr>
                <w:rStyle w:val="Hyperlink"/>
                <w:noProof/>
              </w:rPr>
            </w:rPrChange>
          </w:rPr>
          <w:delText>Technology Roadmap</w:delText>
        </w:r>
        <w:r w:rsidDel="007C7EB2">
          <w:rPr>
            <w:noProof/>
            <w:webHidden/>
          </w:rPr>
          <w:tab/>
        </w:r>
      </w:del>
      <w:del w:id="265" w:author="David Mattie" w:date="2019-08-02T08:59:00Z">
        <w:r w:rsidDel="004F4ED2">
          <w:rPr>
            <w:noProof/>
            <w:webHidden/>
          </w:rPr>
          <w:delText>7</w:delText>
        </w:r>
      </w:del>
    </w:p>
    <w:p w14:paraId="50DC3163" w14:textId="0BCD8675" w:rsidR="005B1186" w:rsidDel="007C7EB2" w:rsidRDefault="005B1186">
      <w:pPr>
        <w:pStyle w:val="TOC4"/>
        <w:tabs>
          <w:tab w:val="right" w:leader="dot" w:pos="8630"/>
        </w:tabs>
        <w:rPr>
          <w:del w:id="266" w:author="David Mattie" w:date="2019-08-18T17:13:00Z"/>
          <w:rFonts w:asciiTheme="minorHAnsi" w:eastAsiaTheme="minorEastAsia" w:hAnsiTheme="minorHAnsi" w:cstheme="minorBidi"/>
          <w:noProof/>
          <w:sz w:val="22"/>
          <w:szCs w:val="22"/>
        </w:rPr>
      </w:pPr>
      <w:del w:id="267" w:author="David Mattie" w:date="2019-08-18T17:13:00Z">
        <w:r w:rsidRPr="007C7EB2" w:rsidDel="007C7EB2">
          <w:rPr>
            <w:noProof/>
            <w:rPrChange w:id="268" w:author="David Mattie" w:date="2019-08-18T17:13:00Z">
              <w:rPr>
                <w:rStyle w:val="Hyperlink"/>
                <w:noProof/>
              </w:rPr>
            </w:rPrChange>
          </w:rPr>
          <w:delText>Current Landscape of Connectomics</w:delText>
        </w:r>
        <w:r w:rsidDel="007C7EB2">
          <w:rPr>
            <w:noProof/>
            <w:webHidden/>
          </w:rPr>
          <w:tab/>
        </w:r>
      </w:del>
      <w:del w:id="269" w:author="David Mattie" w:date="2019-08-02T08:59:00Z">
        <w:r w:rsidDel="004F4ED2">
          <w:rPr>
            <w:noProof/>
            <w:webHidden/>
          </w:rPr>
          <w:delText>8</w:delText>
        </w:r>
      </w:del>
    </w:p>
    <w:p w14:paraId="2A5F8400" w14:textId="66ABE2C9" w:rsidR="005B1186" w:rsidDel="007C7EB2" w:rsidRDefault="005B1186">
      <w:pPr>
        <w:pStyle w:val="TOC3"/>
        <w:rPr>
          <w:del w:id="270" w:author="David Mattie" w:date="2019-08-18T17:13:00Z"/>
          <w:rFonts w:asciiTheme="minorHAnsi" w:eastAsiaTheme="minorEastAsia" w:hAnsiTheme="minorHAnsi" w:cstheme="minorBidi"/>
          <w:noProof/>
          <w:sz w:val="22"/>
          <w:szCs w:val="22"/>
        </w:rPr>
      </w:pPr>
      <w:del w:id="271" w:author="David Mattie" w:date="2019-08-18T17:13:00Z">
        <w:r w:rsidRPr="007C7EB2" w:rsidDel="007C7EB2">
          <w:rPr>
            <w:noProof/>
            <w:rPrChange w:id="272" w:author="David Mattie" w:date="2019-08-18T17:13:00Z">
              <w:rPr>
                <w:rStyle w:val="Hyperlink"/>
                <w:noProof/>
              </w:rPr>
            </w:rPrChange>
          </w:rPr>
          <w:delText>Machine Learning Applications</w:delText>
        </w:r>
        <w:r w:rsidDel="007C7EB2">
          <w:rPr>
            <w:noProof/>
            <w:webHidden/>
          </w:rPr>
          <w:tab/>
        </w:r>
      </w:del>
      <w:del w:id="273" w:author="David Mattie" w:date="2019-08-02T08:59:00Z">
        <w:r w:rsidDel="004F4ED2">
          <w:rPr>
            <w:noProof/>
            <w:webHidden/>
          </w:rPr>
          <w:delText>10</w:delText>
        </w:r>
      </w:del>
    </w:p>
    <w:p w14:paraId="2D57B018" w14:textId="6B282045" w:rsidR="005B1186" w:rsidDel="007C7EB2" w:rsidRDefault="005B1186">
      <w:pPr>
        <w:pStyle w:val="TOC4"/>
        <w:tabs>
          <w:tab w:val="right" w:leader="dot" w:pos="8630"/>
        </w:tabs>
        <w:rPr>
          <w:del w:id="274" w:author="David Mattie" w:date="2019-08-18T17:13:00Z"/>
          <w:rFonts w:asciiTheme="minorHAnsi" w:eastAsiaTheme="minorEastAsia" w:hAnsiTheme="minorHAnsi" w:cstheme="minorBidi"/>
          <w:noProof/>
          <w:sz w:val="22"/>
          <w:szCs w:val="22"/>
        </w:rPr>
      </w:pPr>
      <w:del w:id="275" w:author="David Mattie" w:date="2019-08-18T17:13:00Z">
        <w:r w:rsidRPr="007C7EB2" w:rsidDel="007C7EB2">
          <w:rPr>
            <w:noProof/>
            <w:rPrChange w:id="276" w:author="David Mattie" w:date="2019-08-18T17:13:00Z">
              <w:rPr>
                <w:rStyle w:val="Hyperlink"/>
                <w:noProof/>
              </w:rPr>
            </w:rPrChange>
          </w:rPr>
          <w:delText>Technology Landscape</w:delText>
        </w:r>
        <w:r w:rsidDel="007C7EB2">
          <w:rPr>
            <w:noProof/>
            <w:webHidden/>
          </w:rPr>
          <w:tab/>
        </w:r>
      </w:del>
      <w:del w:id="277" w:author="David Mattie" w:date="2019-08-02T08:59:00Z">
        <w:r w:rsidDel="004F4ED2">
          <w:rPr>
            <w:noProof/>
            <w:webHidden/>
          </w:rPr>
          <w:delText>11</w:delText>
        </w:r>
      </w:del>
    </w:p>
    <w:p w14:paraId="180B561F" w14:textId="7D6ADC71" w:rsidR="005B1186" w:rsidDel="007C7EB2" w:rsidRDefault="005B1186">
      <w:pPr>
        <w:pStyle w:val="TOC3"/>
        <w:rPr>
          <w:del w:id="278" w:author="David Mattie" w:date="2019-08-18T17:13:00Z"/>
          <w:rFonts w:asciiTheme="minorHAnsi" w:eastAsiaTheme="minorEastAsia" w:hAnsiTheme="minorHAnsi" w:cstheme="minorBidi"/>
          <w:noProof/>
          <w:sz w:val="22"/>
          <w:szCs w:val="22"/>
        </w:rPr>
      </w:pPr>
      <w:del w:id="279" w:author="David Mattie" w:date="2019-08-18T17:13:00Z">
        <w:r w:rsidRPr="007C7EB2" w:rsidDel="007C7EB2">
          <w:rPr>
            <w:noProof/>
            <w:rPrChange w:id="280" w:author="David Mattie" w:date="2019-08-18T17:13:00Z">
              <w:rPr>
                <w:rStyle w:val="Hyperlink"/>
                <w:noProof/>
              </w:rPr>
            </w:rPrChange>
          </w:rPr>
          <w:delText>Preliminary Discussion and Results</w:delText>
        </w:r>
        <w:r w:rsidDel="007C7EB2">
          <w:rPr>
            <w:noProof/>
            <w:webHidden/>
          </w:rPr>
          <w:tab/>
        </w:r>
      </w:del>
      <w:del w:id="281" w:author="David Mattie" w:date="2019-08-02T08:59:00Z">
        <w:r w:rsidDel="004F4ED2">
          <w:rPr>
            <w:noProof/>
            <w:webHidden/>
          </w:rPr>
          <w:delText>12</w:delText>
        </w:r>
      </w:del>
    </w:p>
    <w:p w14:paraId="05F3AF18" w14:textId="0797D21E" w:rsidR="005B1186" w:rsidDel="007C7EB2" w:rsidRDefault="005B1186">
      <w:pPr>
        <w:pStyle w:val="TOC1"/>
        <w:rPr>
          <w:del w:id="282" w:author="David Mattie" w:date="2019-08-18T17:13:00Z"/>
          <w:rFonts w:asciiTheme="minorHAnsi" w:eastAsiaTheme="minorEastAsia" w:hAnsiTheme="minorHAnsi" w:cstheme="minorBidi"/>
          <w:b w:val="0"/>
          <w:noProof/>
          <w:sz w:val="22"/>
          <w:szCs w:val="22"/>
        </w:rPr>
      </w:pPr>
      <w:del w:id="283" w:author="David Mattie" w:date="2019-08-18T17:13:00Z">
        <w:r w:rsidRPr="007C7EB2" w:rsidDel="007C7EB2">
          <w:rPr>
            <w:noProof/>
            <w:rPrChange w:id="284" w:author="David Mattie" w:date="2019-08-18T17:13:00Z">
              <w:rPr>
                <w:rStyle w:val="Hyperlink"/>
                <w:noProof/>
              </w:rPr>
            </w:rPrChange>
          </w:rPr>
          <w:delText>Implementation</w:delText>
        </w:r>
        <w:r w:rsidDel="007C7EB2">
          <w:rPr>
            <w:noProof/>
            <w:webHidden/>
          </w:rPr>
          <w:tab/>
        </w:r>
      </w:del>
      <w:del w:id="285" w:author="David Mattie" w:date="2019-08-02T08:59:00Z">
        <w:r w:rsidDel="004F4ED2">
          <w:rPr>
            <w:noProof/>
            <w:webHidden/>
          </w:rPr>
          <w:delText>13</w:delText>
        </w:r>
      </w:del>
    </w:p>
    <w:p w14:paraId="7090D84C" w14:textId="66646E23" w:rsidR="005B1186" w:rsidDel="007C7EB2" w:rsidRDefault="005B1186">
      <w:pPr>
        <w:pStyle w:val="TOC2"/>
        <w:tabs>
          <w:tab w:val="right" w:leader="dot" w:pos="8630"/>
        </w:tabs>
        <w:rPr>
          <w:del w:id="286" w:author="David Mattie" w:date="2019-08-18T17:13:00Z"/>
          <w:rFonts w:asciiTheme="minorHAnsi" w:eastAsiaTheme="minorEastAsia" w:hAnsiTheme="minorHAnsi" w:cstheme="minorBidi"/>
          <w:noProof/>
          <w:sz w:val="22"/>
          <w:szCs w:val="22"/>
        </w:rPr>
      </w:pPr>
      <w:del w:id="287" w:author="David Mattie" w:date="2019-08-18T17:13:00Z">
        <w:r w:rsidRPr="007C7EB2" w:rsidDel="007C7EB2">
          <w:rPr>
            <w:noProof/>
            <w:rPrChange w:id="288" w:author="David Mattie" w:date="2019-08-18T17:13:00Z">
              <w:rPr>
                <w:rStyle w:val="Hyperlink"/>
                <w:noProof/>
              </w:rPr>
            </w:rPrChange>
          </w:rPr>
          <w:delText>Technology and Tools</w:delText>
        </w:r>
        <w:r w:rsidDel="007C7EB2">
          <w:rPr>
            <w:noProof/>
            <w:webHidden/>
          </w:rPr>
          <w:tab/>
        </w:r>
      </w:del>
      <w:del w:id="289" w:author="David Mattie" w:date="2019-08-02T08:59:00Z">
        <w:r w:rsidDel="004F4ED2">
          <w:rPr>
            <w:noProof/>
            <w:webHidden/>
          </w:rPr>
          <w:delText>13</w:delText>
        </w:r>
      </w:del>
    </w:p>
    <w:p w14:paraId="7FC6DEBB" w14:textId="35E2191F" w:rsidR="005B1186" w:rsidDel="007C7EB2" w:rsidRDefault="005B1186">
      <w:pPr>
        <w:pStyle w:val="TOC3"/>
        <w:rPr>
          <w:del w:id="290" w:author="David Mattie" w:date="2019-08-18T17:13:00Z"/>
          <w:rFonts w:asciiTheme="minorHAnsi" w:eastAsiaTheme="minorEastAsia" w:hAnsiTheme="minorHAnsi" w:cstheme="minorBidi"/>
          <w:noProof/>
          <w:sz w:val="22"/>
          <w:szCs w:val="22"/>
        </w:rPr>
      </w:pPr>
      <w:del w:id="291" w:author="David Mattie" w:date="2019-08-18T17:13:00Z">
        <w:r w:rsidRPr="007C7EB2" w:rsidDel="007C7EB2">
          <w:rPr>
            <w:noProof/>
            <w:rPrChange w:id="292" w:author="David Mattie" w:date="2019-08-18T17:13:00Z">
              <w:rPr>
                <w:rStyle w:val="Hyperlink"/>
                <w:noProof/>
              </w:rPr>
            </w:rPrChange>
          </w:rPr>
          <w:delText>CRUSH</w:delText>
        </w:r>
        <w:r w:rsidDel="007C7EB2">
          <w:rPr>
            <w:noProof/>
            <w:webHidden/>
          </w:rPr>
          <w:tab/>
        </w:r>
      </w:del>
      <w:del w:id="293" w:author="David Mattie" w:date="2019-08-02T08:59:00Z">
        <w:r w:rsidDel="004F4ED2">
          <w:rPr>
            <w:noProof/>
            <w:webHidden/>
          </w:rPr>
          <w:delText>13</w:delText>
        </w:r>
      </w:del>
    </w:p>
    <w:p w14:paraId="0B5BA758" w14:textId="3DEA7D06" w:rsidR="005B1186" w:rsidDel="007C7EB2" w:rsidRDefault="005B1186">
      <w:pPr>
        <w:pStyle w:val="TOC4"/>
        <w:tabs>
          <w:tab w:val="right" w:leader="dot" w:pos="8630"/>
        </w:tabs>
        <w:rPr>
          <w:del w:id="294" w:author="David Mattie" w:date="2019-08-18T17:13:00Z"/>
          <w:rFonts w:asciiTheme="minorHAnsi" w:eastAsiaTheme="minorEastAsia" w:hAnsiTheme="minorHAnsi" w:cstheme="minorBidi"/>
          <w:noProof/>
          <w:sz w:val="22"/>
          <w:szCs w:val="22"/>
        </w:rPr>
      </w:pPr>
      <w:del w:id="295" w:author="David Mattie" w:date="2019-08-18T17:13:00Z">
        <w:r w:rsidRPr="007C7EB2" w:rsidDel="007C7EB2">
          <w:rPr>
            <w:noProof/>
            <w:rPrChange w:id="296" w:author="David Mattie" w:date="2019-08-18T17:13:00Z">
              <w:rPr>
                <w:rStyle w:val="Hyperlink"/>
                <w:noProof/>
              </w:rPr>
            </w:rPrChange>
          </w:rPr>
          <w:delText>User Interface</w:delText>
        </w:r>
        <w:r w:rsidDel="007C7EB2">
          <w:rPr>
            <w:noProof/>
            <w:webHidden/>
          </w:rPr>
          <w:tab/>
        </w:r>
      </w:del>
      <w:del w:id="297" w:author="David Mattie" w:date="2019-08-02T08:59:00Z">
        <w:r w:rsidDel="004F4ED2">
          <w:rPr>
            <w:noProof/>
            <w:webHidden/>
          </w:rPr>
          <w:delText>14</w:delText>
        </w:r>
      </w:del>
    </w:p>
    <w:p w14:paraId="562F94BD" w14:textId="67CB22F3" w:rsidR="005B1186" w:rsidDel="007C7EB2" w:rsidRDefault="005B1186">
      <w:pPr>
        <w:pStyle w:val="TOC2"/>
        <w:tabs>
          <w:tab w:val="right" w:leader="dot" w:pos="8630"/>
        </w:tabs>
        <w:rPr>
          <w:del w:id="298" w:author="David Mattie" w:date="2019-08-18T17:13:00Z"/>
          <w:rFonts w:asciiTheme="minorHAnsi" w:eastAsiaTheme="minorEastAsia" w:hAnsiTheme="minorHAnsi" w:cstheme="minorBidi"/>
          <w:noProof/>
          <w:sz w:val="22"/>
          <w:szCs w:val="22"/>
        </w:rPr>
      </w:pPr>
      <w:del w:id="299" w:author="David Mattie" w:date="2019-08-18T17:13:00Z">
        <w:r w:rsidRPr="007C7EB2" w:rsidDel="007C7EB2">
          <w:rPr>
            <w:noProof/>
            <w:rPrChange w:id="300" w:author="David Mattie" w:date="2019-08-18T17:13:00Z">
              <w:rPr>
                <w:rStyle w:val="Hyperlink"/>
                <w:noProof/>
              </w:rPr>
            </w:rPrChange>
          </w:rPr>
          <w:delText>Measurement Extraction Pipeline</w:delText>
        </w:r>
        <w:r w:rsidDel="007C7EB2">
          <w:rPr>
            <w:noProof/>
            <w:webHidden/>
          </w:rPr>
          <w:tab/>
        </w:r>
      </w:del>
      <w:del w:id="301" w:author="David Mattie" w:date="2019-08-02T08:59:00Z">
        <w:r w:rsidDel="004F4ED2">
          <w:rPr>
            <w:noProof/>
            <w:webHidden/>
          </w:rPr>
          <w:delText>16</w:delText>
        </w:r>
      </w:del>
    </w:p>
    <w:p w14:paraId="7A69F238" w14:textId="7708A0F6" w:rsidR="005B1186" w:rsidDel="007C7EB2" w:rsidRDefault="005B1186">
      <w:pPr>
        <w:pStyle w:val="TOC2"/>
        <w:tabs>
          <w:tab w:val="right" w:leader="dot" w:pos="8630"/>
        </w:tabs>
        <w:rPr>
          <w:del w:id="302" w:author="David Mattie" w:date="2019-08-18T17:13:00Z"/>
          <w:rFonts w:asciiTheme="minorHAnsi" w:eastAsiaTheme="minorEastAsia" w:hAnsiTheme="minorHAnsi" w:cstheme="minorBidi"/>
          <w:noProof/>
          <w:sz w:val="22"/>
          <w:szCs w:val="22"/>
        </w:rPr>
      </w:pPr>
      <w:del w:id="303" w:author="David Mattie" w:date="2019-08-18T17:13:00Z">
        <w:r w:rsidRPr="007C7EB2" w:rsidDel="007C7EB2">
          <w:rPr>
            <w:noProof/>
            <w:rPrChange w:id="304" w:author="David Mattie" w:date="2019-08-18T17:13:00Z">
              <w:rPr>
                <w:rStyle w:val="Hyperlink"/>
                <w:noProof/>
              </w:rPr>
            </w:rPrChange>
          </w:rPr>
          <w:delText>System Architecture</w:delText>
        </w:r>
        <w:r w:rsidDel="007C7EB2">
          <w:rPr>
            <w:noProof/>
            <w:webHidden/>
          </w:rPr>
          <w:tab/>
        </w:r>
      </w:del>
      <w:del w:id="305" w:author="David Mattie" w:date="2019-08-02T08:59:00Z">
        <w:r w:rsidDel="004F4ED2">
          <w:rPr>
            <w:noProof/>
            <w:webHidden/>
          </w:rPr>
          <w:delText>20</w:delText>
        </w:r>
      </w:del>
    </w:p>
    <w:p w14:paraId="4D7E4D32" w14:textId="2113F1A8" w:rsidR="005B1186" w:rsidDel="007C7EB2" w:rsidRDefault="005B1186">
      <w:pPr>
        <w:pStyle w:val="TOC2"/>
        <w:tabs>
          <w:tab w:val="right" w:leader="dot" w:pos="8630"/>
        </w:tabs>
        <w:rPr>
          <w:del w:id="306" w:author="David Mattie" w:date="2019-08-18T17:13:00Z"/>
          <w:rFonts w:asciiTheme="minorHAnsi" w:eastAsiaTheme="minorEastAsia" w:hAnsiTheme="minorHAnsi" w:cstheme="minorBidi"/>
          <w:noProof/>
          <w:sz w:val="22"/>
          <w:szCs w:val="22"/>
        </w:rPr>
      </w:pPr>
      <w:del w:id="307" w:author="David Mattie" w:date="2019-08-18T17:13:00Z">
        <w:r w:rsidRPr="007C7EB2" w:rsidDel="007C7EB2">
          <w:rPr>
            <w:noProof/>
            <w:rPrChange w:id="308" w:author="David Mattie" w:date="2019-08-18T17:13:00Z">
              <w:rPr>
                <w:rStyle w:val="Hyperlink"/>
                <w:noProof/>
              </w:rPr>
            </w:rPrChange>
          </w:rPr>
          <w:delText>Data</w:delText>
        </w:r>
        <w:r w:rsidDel="007C7EB2">
          <w:rPr>
            <w:noProof/>
            <w:webHidden/>
          </w:rPr>
          <w:tab/>
        </w:r>
      </w:del>
      <w:del w:id="309" w:author="David Mattie" w:date="2019-08-02T08:59:00Z">
        <w:r w:rsidDel="004F4ED2">
          <w:rPr>
            <w:noProof/>
            <w:webHidden/>
          </w:rPr>
          <w:delText>21</w:delText>
        </w:r>
      </w:del>
    </w:p>
    <w:p w14:paraId="016464F0" w14:textId="152A9047" w:rsidR="005B1186" w:rsidDel="007C7EB2" w:rsidRDefault="005B1186">
      <w:pPr>
        <w:pStyle w:val="TOC3"/>
        <w:rPr>
          <w:del w:id="310" w:author="David Mattie" w:date="2019-08-18T17:13:00Z"/>
          <w:rFonts w:asciiTheme="minorHAnsi" w:eastAsiaTheme="minorEastAsia" w:hAnsiTheme="minorHAnsi" w:cstheme="minorBidi"/>
          <w:noProof/>
          <w:sz w:val="22"/>
          <w:szCs w:val="22"/>
        </w:rPr>
      </w:pPr>
      <w:del w:id="311" w:author="David Mattie" w:date="2019-08-18T17:13:00Z">
        <w:r w:rsidRPr="007C7EB2" w:rsidDel="007C7EB2">
          <w:rPr>
            <w:noProof/>
            <w:rPrChange w:id="312" w:author="David Mattie" w:date="2019-08-18T17:13:00Z">
              <w:rPr>
                <w:rStyle w:val="Hyperlink"/>
                <w:noProof/>
              </w:rPr>
            </w:rPrChange>
          </w:rPr>
          <w:delText>Patient Data</w:delText>
        </w:r>
        <w:r w:rsidDel="007C7EB2">
          <w:rPr>
            <w:noProof/>
            <w:webHidden/>
          </w:rPr>
          <w:tab/>
        </w:r>
      </w:del>
      <w:del w:id="313" w:author="David Mattie" w:date="2019-08-02T08:59:00Z">
        <w:r w:rsidDel="004F4ED2">
          <w:rPr>
            <w:noProof/>
            <w:webHidden/>
          </w:rPr>
          <w:delText>21</w:delText>
        </w:r>
      </w:del>
    </w:p>
    <w:p w14:paraId="038102A3" w14:textId="1CEDA9E5" w:rsidR="005B1186" w:rsidDel="007C7EB2" w:rsidRDefault="005B1186">
      <w:pPr>
        <w:pStyle w:val="TOC3"/>
        <w:rPr>
          <w:del w:id="314" w:author="David Mattie" w:date="2019-08-18T17:13:00Z"/>
          <w:rFonts w:asciiTheme="minorHAnsi" w:eastAsiaTheme="minorEastAsia" w:hAnsiTheme="minorHAnsi" w:cstheme="minorBidi"/>
          <w:noProof/>
          <w:sz w:val="22"/>
          <w:szCs w:val="22"/>
        </w:rPr>
      </w:pPr>
      <w:del w:id="315" w:author="David Mattie" w:date="2019-08-18T17:13:00Z">
        <w:r w:rsidRPr="007C7EB2" w:rsidDel="007C7EB2">
          <w:rPr>
            <w:noProof/>
            <w:rPrChange w:id="316" w:author="David Mattie" w:date="2019-08-18T17:13:00Z">
              <w:rPr>
                <w:rStyle w:val="Hyperlink"/>
                <w:noProof/>
              </w:rPr>
            </w:rPrChange>
          </w:rPr>
          <w:delText>Capture Hardware</w:delText>
        </w:r>
        <w:r w:rsidDel="007C7EB2">
          <w:rPr>
            <w:noProof/>
            <w:webHidden/>
          </w:rPr>
          <w:tab/>
        </w:r>
      </w:del>
      <w:del w:id="317" w:author="David Mattie" w:date="2019-08-02T08:59:00Z">
        <w:r w:rsidDel="004F4ED2">
          <w:rPr>
            <w:noProof/>
            <w:webHidden/>
          </w:rPr>
          <w:delText>21</w:delText>
        </w:r>
      </w:del>
    </w:p>
    <w:p w14:paraId="074EEA95" w14:textId="649B6F36" w:rsidR="005B1186" w:rsidDel="007C7EB2" w:rsidRDefault="005B1186">
      <w:pPr>
        <w:pStyle w:val="TOC3"/>
        <w:rPr>
          <w:del w:id="318" w:author="David Mattie" w:date="2019-08-18T17:13:00Z"/>
          <w:rFonts w:asciiTheme="minorHAnsi" w:eastAsiaTheme="minorEastAsia" w:hAnsiTheme="minorHAnsi" w:cstheme="minorBidi"/>
          <w:noProof/>
          <w:sz w:val="22"/>
          <w:szCs w:val="22"/>
        </w:rPr>
      </w:pPr>
      <w:del w:id="319" w:author="David Mattie" w:date="2019-08-18T17:13:00Z">
        <w:r w:rsidRPr="007C7EB2" w:rsidDel="007C7EB2">
          <w:rPr>
            <w:noProof/>
            <w:rPrChange w:id="320" w:author="David Mattie" w:date="2019-08-18T17:13:00Z">
              <w:rPr>
                <w:rStyle w:val="Hyperlink"/>
                <w:noProof/>
              </w:rPr>
            </w:rPrChange>
          </w:rPr>
          <w:delText>Measurement Data</w:delText>
        </w:r>
        <w:r w:rsidDel="007C7EB2">
          <w:rPr>
            <w:noProof/>
            <w:webHidden/>
          </w:rPr>
          <w:tab/>
        </w:r>
      </w:del>
      <w:del w:id="321" w:author="David Mattie" w:date="2019-08-02T08:59:00Z">
        <w:r w:rsidDel="004F4ED2">
          <w:rPr>
            <w:noProof/>
            <w:webHidden/>
          </w:rPr>
          <w:delText>22</w:delText>
        </w:r>
      </w:del>
    </w:p>
    <w:p w14:paraId="7989FA0D" w14:textId="3A064D39" w:rsidR="005B1186" w:rsidDel="007C7EB2" w:rsidRDefault="005B1186">
      <w:pPr>
        <w:pStyle w:val="TOC4"/>
        <w:tabs>
          <w:tab w:val="right" w:leader="dot" w:pos="8630"/>
        </w:tabs>
        <w:rPr>
          <w:del w:id="322" w:author="David Mattie" w:date="2019-08-18T17:13:00Z"/>
          <w:rFonts w:asciiTheme="minorHAnsi" w:eastAsiaTheme="minorEastAsia" w:hAnsiTheme="minorHAnsi" w:cstheme="minorBidi"/>
          <w:noProof/>
          <w:sz w:val="22"/>
          <w:szCs w:val="22"/>
        </w:rPr>
      </w:pPr>
      <w:del w:id="323" w:author="David Mattie" w:date="2019-08-18T17:13:00Z">
        <w:r w:rsidRPr="007C7EB2" w:rsidDel="007C7EB2">
          <w:rPr>
            <w:noProof/>
            <w:rPrChange w:id="324" w:author="David Mattie" w:date="2019-08-18T17:13:00Z">
              <w:rPr>
                <w:rStyle w:val="Hyperlink"/>
                <w:noProof/>
              </w:rPr>
            </w:rPrChange>
          </w:rPr>
          <w:delText>Extraction</w:delText>
        </w:r>
        <w:r w:rsidDel="007C7EB2">
          <w:rPr>
            <w:noProof/>
            <w:webHidden/>
          </w:rPr>
          <w:tab/>
        </w:r>
      </w:del>
      <w:del w:id="325" w:author="David Mattie" w:date="2019-08-02T08:59:00Z">
        <w:r w:rsidDel="004F4ED2">
          <w:rPr>
            <w:noProof/>
            <w:webHidden/>
          </w:rPr>
          <w:delText>23</w:delText>
        </w:r>
      </w:del>
    </w:p>
    <w:p w14:paraId="3D4AADD4" w14:textId="1ECD5F0C" w:rsidR="005B1186" w:rsidDel="007C7EB2" w:rsidRDefault="005B1186">
      <w:pPr>
        <w:pStyle w:val="TOC4"/>
        <w:tabs>
          <w:tab w:val="right" w:leader="dot" w:pos="8630"/>
        </w:tabs>
        <w:rPr>
          <w:del w:id="326" w:author="David Mattie" w:date="2019-08-18T17:13:00Z"/>
          <w:rFonts w:asciiTheme="minorHAnsi" w:eastAsiaTheme="minorEastAsia" w:hAnsiTheme="minorHAnsi" w:cstheme="minorBidi"/>
          <w:noProof/>
          <w:sz w:val="22"/>
          <w:szCs w:val="22"/>
        </w:rPr>
      </w:pPr>
      <w:del w:id="327" w:author="David Mattie" w:date="2019-08-18T17:13:00Z">
        <w:r w:rsidRPr="007C7EB2" w:rsidDel="007C7EB2">
          <w:rPr>
            <w:noProof/>
            <w:rPrChange w:id="328" w:author="David Mattie" w:date="2019-08-18T17:13:00Z">
              <w:rPr>
                <w:rStyle w:val="Hyperlink"/>
                <w:noProof/>
              </w:rPr>
            </w:rPrChange>
          </w:rPr>
          <w:delText>SQL Access</w:delText>
        </w:r>
        <w:r w:rsidDel="007C7EB2">
          <w:rPr>
            <w:noProof/>
            <w:webHidden/>
          </w:rPr>
          <w:tab/>
        </w:r>
      </w:del>
      <w:del w:id="329" w:author="David Mattie" w:date="2019-08-02T08:59:00Z">
        <w:r w:rsidDel="004F4ED2">
          <w:rPr>
            <w:noProof/>
            <w:webHidden/>
          </w:rPr>
          <w:delText>24</w:delText>
        </w:r>
      </w:del>
    </w:p>
    <w:p w14:paraId="74FB79A6" w14:textId="47C412F2" w:rsidR="005B1186" w:rsidDel="007C7EB2" w:rsidRDefault="005B1186">
      <w:pPr>
        <w:pStyle w:val="TOC1"/>
        <w:rPr>
          <w:del w:id="330" w:author="David Mattie" w:date="2019-08-18T17:13:00Z"/>
          <w:rFonts w:asciiTheme="minorHAnsi" w:eastAsiaTheme="minorEastAsia" w:hAnsiTheme="minorHAnsi" w:cstheme="minorBidi"/>
          <w:b w:val="0"/>
          <w:noProof/>
          <w:sz w:val="22"/>
          <w:szCs w:val="22"/>
        </w:rPr>
      </w:pPr>
      <w:del w:id="331" w:author="David Mattie" w:date="2019-08-18T17:13:00Z">
        <w:r w:rsidRPr="007C7EB2" w:rsidDel="007C7EB2">
          <w:rPr>
            <w:noProof/>
            <w:rPrChange w:id="332" w:author="David Mattie" w:date="2019-08-18T17:13:00Z">
              <w:rPr>
                <w:rStyle w:val="Hyperlink"/>
                <w:noProof/>
              </w:rPr>
            </w:rPrChange>
          </w:rPr>
          <w:delText>Demonstration of Analysis</w:delText>
        </w:r>
        <w:r w:rsidDel="007C7EB2">
          <w:rPr>
            <w:noProof/>
            <w:webHidden/>
          </w:rPr>
          <w:tab/>
        </w:r>
      </w:del>
      <w:del w:id="333" w:author="David Mattie" w:date="2019-08-02T08:59:00Z">
        <w:r w:rsidDel="004F4ED2">
          <w:rPr>
            <w:noProof/>
            <w:webHidden/>
          </w:rPr>
          <w:delText>24</w:delText>
        </w:r>
      </w:del>
    </w:p>
    <w:p w14:paraId="6E76DB20" w14:textId="4817A19C" w:rsidR="005B1186" w:rsidDel="007C7EB2" w:rsidRDefault="005B1186">
      <w:pPr>
        <w:pStyle w:val="TOC2"/>
        <w:tabs>
          <w:tab w:val="right" w:leader="dot" w:pos="8630"/>
        </w:tabs>
        <w:rPr>
          <w:del w:id="334" w:author="David Mattie" w:date="2019-08-18T17:13:00Z"/>
          <w:rFonts w:asciiTheme="minorHAnsi" w:eastAsiaTheme="minorEastAsia" w:hAnsiTheme="minorHAnsi" w:cstheme="minorBidi"/>
          <w:noProof/>
          <w:sz w:val="22"/>
          <w:szCs w:val="22"/>
        </w:rPr>
      </w:pPr>
      <w:del w:id="335" w:author="David Mattie" w:date="2019-08-18T17:13:00Z">
        <w:r w:rsidRPr="007C7EB2" w:rsidDel="007C7EB2">
          <w:rPr>
            <w:noProof/>
            <w:rPrChange w:id="336" w:author="David Mattie" w:date="2019-08-18T17:13:00Z">
              <w:rPr>
                <w:rStyle w:val="Hyperlink"/>
                <w:noProof/>
              </w:rPr>
            </w:rPrChange>
          </w:rPr>
          <w:delText>Summary Statistics</w:delText>
        </w:r>
        <w:r w:rsidDel="007C7EB2">
          <w:rPr>
            <w:noProof/>
            <w:webHidden/>
          </w:rPr>
          <w:tab/>
        </w:r>
      </w:del>
      <w:del w:id="337" w:author="David Mattie" w:date="2019-08-02T08:59:00Z">
        <w:r w:rsidDel="004F4ED2">
          <w:rPr>
            <w:noProof/>
            <w:webHidden/>
          </w:rPr>
          <w:delText>24</w:delText>
        </w:r>
      </w:del>
    </w:p>
    <w:p w14:paraId="60C14459" w14:textId="4D9FB364" w:rsidR="005B1186" w:rsidDel="007C7EB2" w:rsidRDefault="005B1186">
      <w:pPr>
        <w:pStyle w:val="TOC3"/>
        <w:rPr>
          <w:del w:id="338" w:author="David Mattie" w:date="2019-08-18T17:13:00Z"/>
          <w:rFonts w:asciiTheme="minorHAnsi" w:eastAsiaTheme="minorEastAsia" w:hAnsiTheme="minorHAnsi" w:cstheme="minorBidi"/>
          <w:noProof/>
          <w:sz w:val="22"/>
          <w:szCs w:val="22"/>
        </w:rPr>
      </w:pPr>
      <w:del w:id="339" w:author="David Mattie" w:date="2019-08-18T17:13:00Z">
        <w:r w:rsidRPr="007C7EB2" w:rsidDel="007C7EB2">
          <w:rPr>
            <w:noProof/>
            <w:rPrChange w:id="340" w:author="David Mattie" w:date="2019-08-18T17:13:00Z">
              <w:rPr>
                <w:rStyle w:val="Hyperlink"/>
                <w:noProof/>
              </w:rPr>
            </w:rPrChange>
          </w:rPr>
          <w:delText>Effect Size</w:delText>
        </w:r>
        <w:r w:rsidDel="007C7EB2">
          <w:rPr>
            <w:noProof/>
            <w:webHidden/>
          </w:rPr>
          <w:tab/>
        </w:r>
      </w:del>
      <w:del w:id="341" w:author="David Mattie" w:date="2019-08-02T08:59:00Z">
        <w:r w:rsidDel="004F4ED2">
          <w:rPr>
            <w:noProof/>
            <w:webHidden/>
          </w:rPr>
          <w:delText>24</w:delText>
        </w:r>
      </w:del>
    </w:p>
    <w:p w14:paraId="7167EF8F" w14:textId="02B1D561" w:rsidR="005B1186" w:rsidDel="007C7EB2" w:rsidRDefault="005B1186">
      <w:pPr>
        <w:pStyle w:val="TOC4"/>
        <w:tabs>
          <w:tab w:val="right" w:leader="dot" w:pos="8630"/>
        </w:tabs>
        <w:rPr>
          <w:del w:id="342" w:author="David Mattie" w:date="2019-08-18T17:13:00Z"/>
          <w:rFonts w:asciiTheme="minorHAnsi" w:eastAsiaTheme="minorEastAsia" w:hAnsiTheme="minorHAnsi" w:cstheme="minorBidi"/>
          <w:noProof/>
          <w:sz w:val="22"/>
          <w:szCs w:val="22"/>
        </w:rPr>
      </w:pPr>
      <w:del w:id="343" w:author="David Mattie" w:date="2019-08-18T17:13:00Z">
        <w:r w:rsidRPr="007C7EB2" w:rsidDel="007C7EB2">
          <w:rPr>
            <w:noProof/>
            <w:rPrChange w:id="344" w:author="David Mattie" w:date="2019-08-18T17:13:00Z">
              <w:rPr>
                <w:rStyle w:val="Hyperlink"/>
                <w:noProof/>
              </w:rPr>
            </w:rPrChange>
          </w:rPr>
          <w:delText>Mean FA</w:delText>
        </w:r>
        <w:r w:rsidDel="007C7EB2">
          <w:rPr>
            <w:noProof/>
            <w:webHidden/>
          </w:rPr>
          <w:tab/>
        </w:r>
      </w:del>
      <w:del w:id="345" w:author="David Mattie" w:date="2019-08-02T08:59:00Z">
        <w:r w:rsidDel="004F4ED2">
          <w:rPr>
            <w:noProof/>
            <w:webHidden/>
          </w:rPr>
          <w:delText>25</w:delText>
        </w:r>
      </w:del>
    </w:p>
    <w:p w14:paraId="3B5E2A00" w14:textId="7B5399BD" w:rsidR="005B1186" w:rsidDel="007C7EB2" w:rsidRDefault="005B1186">
      <w:pPr>
        <w:pStyle w:val="TOC4"/>
        <w:tabs>
          <w:tab w:val="right" w:leader="dot" w:pos="8630"/>
        </w:tabs>
        <w:rPr>
          <w:del w:id="346" w:author="David Mattie" w:date="2019-08-18T17:13:00Z"/>
          <w:rFonts w:asciiTheme="minorHAnsi" w:eastAsiaTheme="minorEastAsia" w:hAnsiTheme="minorHAnsi" w:cstheme="minorBidi"/>
          <w:noProof/>
          <w:sz w:val="22"/>
          <w:szCs w:val="22"/>
        </w:rPr>
      </w:pPr>
      <w:del w:id="347" w:author="David Mattie" w:date="2019-08-18T17:13:00Z">
        <w:r w:rsidRPr="007C7EB2" w:rsidDel="007C7EB2">
          <w:rPr>
            <w:noProof/>
            <w:rPrChange w:id="348" w:author="David Mattie" w:date="2019-08-18T17:13:00Z">
              <w:rPr>
                <w:rStyle w:val="Hyperlink"/>
                <w:noProof/>
              </w:rPr>
            </w:rPrChange>
          </w:rPr>
          <w:delText>Findings</w:delText>
        </w:r>
        <w:r w:rsidDel="007C7EB2">
          <w:rPr>
            <w:noProof/>
            <w:webHidden/>
          </w:rPr>
          <w:tab/>
        </w:r>
      </w:del>
      <w:del w:id="349" w:author="David Mattie" w:date="2019-08-02T08:59:00Z">
        <w:r w:rsidDel="004F4ED2">
          <w:rPr>
            <w:noProof/>
            <w:webHidden/>
          </w:rPr>
          <w:delText>25</w:delText>
        </w:r>
      </w:del>
    </w:p>
    <w:p w14:paraId="267E0EF4" w14:textId="513DEE02" w:rsidR="005B1186" w:rsidDel="007C7EB2" w:rsidRDefault="005B1186">
      <w:pPr>
        <w:pStyle w:val="TOC4"/>
        <w:tabs>
          <w:tab w:val="right" w:leader="dot" w:pos="8630"/>
        </w:tabs>
        <w:rPr>
          <w:del w:id="350" w:author="David Mattie" w:date="2019-08-18T17:13:00Z"/>
          <w:rFonts w:asciiTheme="minorHAnsi" w:eastAsiaTheme="minorEastAsia" w:hAnsiTheme="minorHAnsi" w:cstheme="minorBidi"/>
          <w:noProof/>
          <w:sz w:val="22"/>
          <w:szCs w:val="22"/>
        </w:rPr>
      </w:pPr>
      <w:del w:id="351" w:author="David Mattie" w:date="2019-08-18T17:13:00Z">
        <w:r w:rsidRPr="007C7EB2" w:rsidDel="007C7EB2">
          <w:rPr>
            <w:noProof/>
            <w:rPrChange w:id="352" w:author="David Mattie" w:date="2019-08-18T17:13:00Z">
              <w:rPr>
                <w:rStyle w:val="Hyperlink"/>
                <w:noProof/>
              </w:rPr>
            </w:rPrChange>
          </w:rPr>
          <w:delText>Mean ADC</w:delText>
        </w:r>
        <w:r w:rsidDel="007C7EB2">
          <w:rPr>
            <w:noProof/>
            <w:webHidden/>
          </w:rPr>
          <w:tab/>
        </w:r>
      </w:del>
      <w:del w:id="353" w:author="David Mattie" w:date="2019-08-02T08:59:00Z">
        <w:r w:rsidDel="004F4ED2">
          <w:rPr>
            <w:noProof/>
            <w:webHidden/>
          </w:rPr>
          <w:delText>26</w:delText>
        </w:r>
      </w:del>
    </w:p>
    <w:p w14:paraId="4D106F05" w14:textId="4FE0A75B" w:rsidR="005B1186" w:rsidDel="007C7EB2" w:rsidRDefault="005B1186">
      <w:pPr>
        <w:pStyle w:val="TOC4"/>
        <w:tabs>
          <w:tab w:val="right" w:leader="dot" w:pos="8630"/>
        </w:tabs>
        <w:rPr>
          <w:del w:id="354" w:author="David Mattie" w:date="2019-08-18T17:13:00Z"/>
          <w:rFonts w:asciiTheme="minorHAnsi" w:eastAsiaTheme="minorEastAsia" w:hAnsiTheme="minorHAnsi" w:cstheme="minorBidi"/>
          <w:noProof/>
          <w:sz w:val="22"/>
          <w:szCs w:val="22"/>
        </w:rPr>
      </w:pPr>
      <w:del w:id="355" w:author="David Mattie" w:date="2019-08-18T17:13:00Z">
        <w:r w:rsidRPr="007C7EB2" w:rsidDel="007C7EB2">
          <w:rPr>
            <w:noProof/>
            <w:rPrChange w:id="356" w:author="David Mattie" w:date="2019-08-18T17:13:00Z">
              <w:rPr>
                <w:rStyle w:val="Hyperlink"/>
                <w:noProof/>
              </w:rPr>
            </w:rPrChange>
          </w:rPr>
          <w:delText>Number of Tracts</w:delText>
        </w:r>
        <w:r w:rsidDel="007C7EB2">
          <w:rPr>
            <w:noProof/>
            <w:webHidden/>
          </w:rPr>
          <w:tab/>
        </w:r>
      </w:del>
      <w:del w:id="357" w:author="David Mattie" w:date="2019-08-02T08:59:00Z">
        <w:r w:rsidDel="004F4ED2">
          <w:rPr>
            <w:noProof/>
            <w:webHidden/>
          </w:rPr>
          <w:delText>28</w:delText>
        </w:r>
      </w:del>
    </w:p>
    <w:p w14:paraId="0A7FFE7E" w14:textId="788125B9" w:rsidR="005B1186" w:rsidDel="007C7EB2" w:rsidRDefault="005B1186">
      <w:pPr>
        <w:pStyle w:val="TOC4"/>
        <w:tabs>
          <w:tab w:val="right" w:leader="dot" w:pos="8630"/>
        </w:tabs>
        <w:rPr>
          <w:del w:id="358" w:author="David Mattie" w:date="2019-08-18T17:13:00Z"/>
          <w:rFonts w:asciiTheme="minorHAnsi" w:eastAsiaTheme="minorEastAsia" w:hAnsiTheme="minorHAnsi" w:cstheme="minorBidi"/>
          <w:noProof/>
          <w:sz w:val="22"/>
          <w:szCs w:val="22"/>
        </w:rPr>
      </w:pPr>
      <w:del w:id="359" w:author="David Mattie" w:date="2019-08-18T17:13:00Z">
        <w:r w:rsidRPr="007C7EB2" w:rsidDel="007C7EB2">
          <w:rPr>
            <w:noProof/>
            <w:rPrChange w:id="360" w:author="David Mattie" w:date="2019-08-18T17:13:00Z">
              <w:rPr>
                <w:rStyle w:val="Hyperlink"/>
                <w:noProof/>
              </w:rPr>
            </w:rPrChange>
          </w:rPr>
          <w:delText>Lines to Render</w:delText>
        </w:r>
        <w:r w:rsidDel="007C7EB2">
          <w:rPr>
            <w:noProof/>
            <w:webHidden/>
          </w:rPr>
          <w:tab/>
        </w:r>
      </w:del>
      <w:del w:id="361" w:author="David Mattie" w:date="2019-08-02T08:59:00Z">
        <w:r w:rsidDel="004F4ED2">
          <w:rPr>
            <w:noProof/>
            <w:webHidden/>
          </w:rPr>
          <w:delText>30</w:delText>
        </w:r>
      </w:del>
    </w:p>
    <w:p w14:paraId="6B52DBEC" w14:textId="0D9117FB" w:rsidR="005B1186" w:rsidDel="007C7EB2" w:rsidRDefault="005B1186">
      <w:pPr>
        <w:pStyle w:val="TOC4"/>
        <w:tabs>
          <w:tab w:val="right" w:leader="dot" w:pos="8630"/>
        </w:tabs>
        <w:rPr>
          <w:del w:id="362" w:author="David Mattie" w:date="2019-08-18T17:13:00Z"/>
          <w:rFonts w:asciiTheme="minorHAnsi" w:eastAsiaTheme="minorEastAsia" w:hAnsiTheme="minorHAnsi" w:cstheme="minorBidi"/>
          <w:noProof/>
          <w:sz w:val="22"/>
          <w:szCs w:val="22"/>
        </w:rPr>
      </w:pPr>
      <w:del w:id="363" w:author="David Mattie" w:date="2019-08-18T17:13:00Z">
        <w:r w:rsidRPr="007C7EB2" w:rsidDel="007C7EB2">
          <w:rPr>
            <w:noProof/>
            <w:rPrChange w:id="364" w:author="David Mattie" w:date="2019-08-18T17:13:00Z">
              <w:rPr>
                <w:rStyle w:val="Hyperlink"/>
                <w:noProof/>
              </w:rPr>
            </w:rPrChange>
          </w:rPr>
          <w:delText>Tracts to Render</w:delText>
        </w:r>
        <w:r w:rsidDel="007C7EB2">
          <w:rPr>
            <w:noProof/>
            <w:webHidden/>
          </w:rPr>
          <w:tab/>
        </w:r>
      </w:del>
      <w:del w:id="365" w:author="David Mattie" w:date="2019-08-02T08:59:00Z">
        <w:r w:rsidDel="004F4ED2">
          <w:rPr>
            <w:noProof/>
            <w:webHidden/>
          </w:rPr>
          <w:delText>32</w:delText>
        </w:r>
      </w:del>
    </w:p>
    <w:p w14:paraId="64CBD6C2" w14:textId="1251AFB5" w:rsidR="005B1186" w:rsidDel="007C7EB2" w:rsidRDefault="005B1186">
      <w:pPr>
        <w:pStyle w:val="TOC4"/>
        <w:tabs>
          <w:tab w:val="right" w:leader="dot" w:pos="8630"/>
        </w:tabs>
        <w:rPr>
          <w:del w:id="366" w:author="David Mattie" w:date="2019-08-18T17:13:00Z"/>
          <w:rFonts w:asciiTheme="minorHAnsi" w:eastAsiaTheme="minorEastAsia" w:hAnsiTheme="minorHAnsi" w:cstheme="minorBidi"/>
          <w:noProof/>
          <w:sz w:val="22"/>
          <w:szCs w:val="22"/>
        </w:rPr>
      </w:pPr>
      <w:del w:id="367" w:author="David Mattie" w:date="2019-08-18T17:13:00Z">
        <w:r w:rsidRPr="007C7EB2" w:rsidDel="007C7EB2">
          <w:rPr>
            <w:noProof/>
            <w:rPrChange w:id="368" w:author="David Mattie" w:date="2019-08-18T17:13:00Z">
              <w:rPr>
                <w:rStyle w:val="Hyperlink"/>
                <w:noProof/>
              </w:rPr>
            </w:rPrChange>
          </w:rPr>
          <w:delText>Standard Deviation ADC</w:delText>
        </w:r>
        <w:r w:rsidDel="007C7EB2">
          <w:rPr>
            <w:noProof/>
            <w:webHidden/>
          </w:rPr>
          <w:tab/>
        </w:r>
      </w:del>
      <w:del w:id="369" w:author="David Mattie" w:date="2019-08-02T08:59:00Z">
        <w:r w:rsidDel="004F4ED2">
          <w:rPr>
            <w:noProof/>
            <w:webHidden/>
          </w:rPr>
          <w:delText>34</w:delText>
        </w:r>
      </w:del>
    </w:p>
    <w:p w14:paraId="7AFAAB36" w14:textId="62CE7D15" w:rsidR="005B1186" w:rsidDel="007C7EB2" w:rsidRDefault="005B1186">
      <w:pPr>
        <w:pStyle w:val="TOC4"/>
        <w:tabs>
          <w:tab w:val="right" w:leader="dot" w:pos="8630"/>
        </w:tabs>
        <w:rPr>
          <w:del w:id="370" w:author="David Mattie" w:date="2019-08-18T17:13:00Z"/>
          <w:rFonts w:asciiTheme="minorHAnsi" w:eastAsiaTheme="minorEastAsia" w:hAnsiTheme="minorHAnsi" w:cstheme="minorBidi"/>
          <w:noProof/>
          <w:sz w:val="22"/>
          <w:szCs w:val="22"/>
        </w:rPr>
      </w:pPr>
      <w:del w:id="371" w:author="David Mattie" w:date="2019-08-18T17:13:00Z">
        <w:r w:rsidRPr="007C7EB2" w:rsidDel="007C7EB2">
          <w:rPr>
            <w:noProof/>
            <w:rPrChange w:id="372" w:author="David Mattie" w:date="2019-08-18T17:13:00Z">
              <w:rPr>
                <w:rStyle w:val="Hyperlink"/>
                <w:noProof/>
              </w:rPr>
            </w:rPrChange>
          </w:rPr>
          <w:delText>Mean Standard Deviation FA</w:delText>
        </w:r>
        <w:r w:rsidDel="007C7EB2">
          <w:rPr>
            <w:noProof/>
            <w:webHidden/>
          </w:rPr>
          <w:tab/>
        </w:r>
      </w:del>
      <w:del w:id="373" w:author="David Mattie" w:date="2019-08-02T08:59:00Z">
        <w:r w:rsidDel="004F4ED2">
          <w:rPr>
            <w:noProof/>
            <w:webHidden/>
          </w:rPr>
          <w:delText>36</w:delText>
        </w:r>
      </w:del>
    </w:p>
    <w:p w14:paraId="7D87358B" w14:textId="26A16FAA" w:rsidR="005B1186" w:rsidDel="007C7EB2" w:rsidRDefault="005B1186">
      <w:pPr>
        <w:pStyle w:val="TOC4"/>
        <w:tabs>
          <w:tab w:val="right" w:leader="dot" w:pos="8630"/>
        </w:tabs>
        <w:rPr>
          <w:del w:id="374" w:author="David Mattie" w:date="2019-08-18T17:13:00Z"/>
          <w:rFonts w:asciiTheme="minorHAnsi" w:eastAsiaTheme="minorEastAsia" w:hAnsiTheme="minorHAnsi" w:cstheme="minorBidi"/>
          <w:noProof/>
          <w:sz w:val="22"/>
          <w:szCs w:val="22"/>
        </w:rPr>
      </w:pPr>
      <w:del w:id="375" w:author="David Mattie" w:date="2019-08-18T17:13:00Z">
        <w:r w:rsidRPr="007C7EB2" w:rsidDel="007C7EB2">
          <w:rPr>
            <w:noProof/>
            <w:rPrChange w:id="376" w:author="David Mattie" w:date="2019-08-18T17:13:00Z">
              <w:rPr>
                <w:rStyle w:val="Hyperlink"/>
                <w:noProof/>
              </w:rPr>
            </w:rPrChange>
          </w:rPr>
          <w:delText>Mean FA – Asymmetry Index</w:delText>
        </w:r>
        <w:r w:rsidDel="007C7EB2">
          <w:rPr>
            <w:noProof/>
            <w:webHidden/>
          </w:rPr>
          <w:tab/>
        </w:r>
      </w:del>
      <w:del w:id="377" w:author="David Mattie" w:date="2019-08-02T08:59:00Z">
        <w:r w:rsidDel="004F4ED2">
          <w:rPr>
            <w:noProof/>
            <w:webHidden/>
          </w:rPr>
          <w:delText>39</w:delText>
        </w:r>
      </w:del>
    </w:p>
    <w:p w14:paraId="471E0A4F" w14:textId="1A4588DA" w:rsidR="005B1186" w:rsidDel="007C7EB2" w:rsidRDefault="005B1186">
      <w:pPr>
        <w:pStyle w:val="TOC4"/>
        <w:tabs>
          <w:tab w:val="right" w:leader="dot" w:pos="8630"/>
        </w:tabs>
        <w:rPr>
          <w:del w:id="378" w:author="David Mattie" w:date="2019-08-18T17:13:00Z"/>
          <w:rFonts w:asciiTheme="minorHAnsi" w:eastAsiaTheme="minorEastAsia" w:hAnsiTheme="minorHAnsi" w:cstheme="minorBidi"/>
          <w:noProof/>
          <w:sz w:val="22"/>
          <w:szCs w:val="22"/>
        </w:rPr>
      </w:pPr>
      <w:del w:id="379" w:author="David Mattie" w:date="2019-08-18T17:13:00Z">
        <w:r w:rsidRPr="007C7EB2" w:rsidDel="007C7EB2">
          <w:rPr>
            <w:noProof/>
            <w:rPrChange w:id="380" w:author="David Mattie" w:date="2019-08-18T17:13:00Z">
              <w:rPr>
                <w:rStyle w:val="Hyperlink"/>
                <w:noProof/>
              </w:rPr>
            </w:rPrChange>
          </w:rPr>
          <w:delText>Mean ADC – Asymmetry Index</w:delText>
        </w:r>
        <w:r w:rsidDel="007C7EB2">
          <w:rPr>
            <w:noProof/>
            <w:webHidden/>
          </w:rPr>
          <w:tab/>
        </w:r>
      </w:del>
      <w:del w:id="381" w:author="David Mattie" w:date="2019-08-02T08:59:00Z">
        <w:r w:rsidDel="004F4ED2">
          <w:rPr>
            <w:noProof/>
            <w:webHidden/>
          </w:rPr>
          <w:delText>40</w:delText>
        </w:r>
      </w:del>
    </w:p>
    <w:p w14:paraId="667E596E" w14:textId="789FE098" w:rsidR="005B1186" w:rsidDel="007C7EB2" w:rsidRDefault="005B1186">
      <w:pPr>
        <w:pStyle w:val="TOC4"/>
        <w:tabs>
          <w:tab w:val="right" w:leader="dot" w:pos="8630"/>
        </w:tabs>
        <w:rPr>
          <w:del w:id="382" w:author="David Mattie" w:date="2019-08-18T17:13:00Z"/>
          <w:rFonts w:asciiTheme="minorHAnsi" w:eastAsiaTheme="minorEastAsia" w:hAnsiTheme="minorHAnsi" w:cstheme="minorBidi"/>
          <w:noProof/>
          <w:sz w:val="22"/>
          <w:szCs w:val="22"/>
        </w:rPr>
      </w:pPr>
      <w:del w:id="383" w:author="David Mattie" w:date="2019-08-18T17:13:00Z">
        <w:r w:rsidRPr="007C7EB2" w:rsidDel="007C7EB2">
          <w:rPr>
            <w:noProof/>
            <w:rPrChange w:id="384" w:author="David Mattie" w:date="2019-08-18T17:13:00Z">
              <w:rPr>
                <w:rStyle w:val="Hyperlink"/>
                <w:noProof/>
              </w:rPr>
            </w:rPrChange>
          </w:rPr>
          <w:delText>Number of Tracts – Asymmetry Index</w:delText>
        </w:r>
        <w:r w:rsidDel="007C7EB2">
          <w:rPr>
            <w:noProof/>
            <w:webHidden/>
          </w:rPr>
          <w:tab/>
        </w:r>
      </w:del>
      <w:del w:id="385" w:author="David Mattie" w:date="2019-08-02T08:59:00Z">
        <w:r w:rsidDel="004F4ED2">
          <w:rPr>
            <w:noProof/>
            <w:webHidden/>
          </w:rPr>
          <w:delText>42</w:delText>
        </w:r>
      </w:del>
    </w:p>
    <w:p w14:paraId="1839BDE9" w14:textId="28781969" w:rsidR="005B1186" w:rsidDel="007C7EB2" w:rsidRDefault="005B1186">
      <w:pPr>
        <w:pStyle w:val="TOC4"/>
        <w:tabs>
          <w:tab w:val="right" w:leader="dot" w:pos="8630"/>
        </w:tabs>
        <w:rPr>
          <w:del w:id="386" w:author="David Mattie" w:date="2019-08-18T17:13:00Z"/>
          <w:rFonts w:asciiTheme="minorHAnsi" w:eastAsiaTheme="minorEastAsia" w:hAnsiTheme="minorHAnsi" w:cstheme="minorBidi"/>
          <w:noProof/>
          <w:sz w:val="22"/>
          <w:szCs w:val="22"/>
        </w:rPr>
      </w:pPr>
      <w:del w:id="387" w:author="David Mattie" w:date="2019-08-18T17:13:00Z">
        <w:r w:rsidRPr="007C7EB2" w:rsidDel="007C7EB2">
          <w:rPr>
            <w:noProof/>
            <w:rPrChange w:id="388" w:author="David Mattie" w:date="2019-08-18T17:13:00Z">
              <w:rPr>
                <w:rStyle w:val="Hyperlink"/>
                <w:noProof/>
              </w:rPr>
            </w:rPrChange>
          </w:rPr>
          <w:delText>Lines to Render – Asymmetry Index</w:delText>
        </w:r>
        <w:r w:rsidDel="007C7EB2">
          <w:rPr>
            <w:noProof/>
            <w:webHidden/>
          </w:rPr>
          <w:tab/>
        </w:r>
      </w:del>
      <w:del w:id="389" w:author="David Mattie" w:date="2019-08-02T08:59:00Z">
        <w:r w:rsidDel="004F4ED2">
          <w:rPr>
            <w:noProof/>
            <w:webHidden/>
          </w:rPr>
          <w:delText>44</w:delText>
        </w:r>
      </w:del>
    </w:p>
    <w:p w14:paraId="7A374B2A" w14:textId="2273A418" w:rsidR="005B1186" w:rsidDel="007C7EB2" w:rsidRDefault="005B1186">
      <w:pPr>
        <w:pStyle w:val="TOC4"/>
        <w:tabs>
          <w:tab w:val="right" w:leader="dot" w:pos="8630"/>
        </w:tabs>
        <w:rPr>
          <w:del w:id="390" w:author="David Mattie" w:date="2019-08-18T17:13:00Z"/>
          <w:rFonts w:asciiTheme="minorHAnsi" w:eastAsiaTheme="minorEastAsia" w:hAnsiTheme="minorHAnsi" w:cstheme="minorBidi"/>
          <w:noProof/>
          <w:sz w:val="22"/>
          <w:szCs w:val="22"/>
        </w:rPr>
      </w:pPr>
      <w:del w:id="391" w:author="David Mattie" w:date="2019-08-18T17:13:00Z">
        <w:r w:rsidRPr="007C7EB2" w:rsidDel="007C7EB2">
          <w:rPr>
            <w:noProof/>
            <w:rPrChange w:id="392" w:author="David Mattie" w:date="2019-08-18T17:13:00Z">
              <w:rPr>
                <w:rStyle w:val="Hyperlink"/>
                <w:noProof/>
              </w:rPr>
            </w:rPrChange>
          </w:rPr>
          <w:delText>Tracts to Render – Asymmetry Index</w:delText>
        </w:r>
        <w:r w:rsidDel="007C7EB2">
          <w:rPr>
            <w:noProof/>
            <w:webHidden/>
          </w:rPr>
          <w:tab/>
        </w:r>
      </w:del>
      <w:del w:id="393" w:author="David Mattie" w:date="2019-08-02T08:59:00Z">
        <w:r w:rsidDel="004F4ED2">
          <w:rPr>
            <w:noProof/>
            <w:webHidden/>
          </w:rPr>
          <w:delText>46</w:delText>
        </w:r>
      </w:del>
    </w:p>
    <w:p w14:paraId="364B7AF3" w14:textId="496AE31E" w:rsidR="005B1186" w:rsidDel="007C7EB2" w:rsidRDefault="005B1186">
      <w:pPr>
        <w:pStyle w:val="TOC4"/>
        <w:tabs>
          <w:tab w:val="right" w:leader="dot" w:pos="8630"/>
        </w:tabs>
        <w:rPr>
          <w:del w:id="394" w:author="David Mattie" w:date="2019-08-18T17:13:00Z"/>
          <w:rFonts w:asciiTheme="minorHAnsi" w:eastAsiaTheme="minorEastAsia" w:hAnsiTheme="minorHAnsi" w:cstheme="minorBidi"/>
          <w:noProof/>
          <w:sz w:val="22"/>
          <w:szCs w:val="22"/>
        </w:rPr>
      </w:pPr>
      <w:del w:id="395" w:author="David Mattie" w:date="2019-08-18T17:13:00Z">
        <w:r w:rsidRPr="007C7EB2" w:rsidDel="007C7EB2">
          <w:rPr>
            <w:noProof/>
            <w:rPrChange w:id="396" w:author="David Mattie" w:date="2019-08-18T17:13:00Z">
              <w:rPr>
                <w:rStyle w:val="Hyperlink"/>
                <w:noProof/>
              </w:rPr>
            </w:rPrChange>
          </w:rPr>
          <w:delText>Standard Deviation ADC – Asymmetry Index</w:delText>
        </w:r>
        <w:r w:rsidDel="007C7EB2">
          <w:rPr>
            <w:noProof/>
            <w:webHidden/>
          </w:rPr>
          <w:tab/>
        </w:r>
      </w:del>
      <w:del w:id="397" w:author="David Mattie" w:date="2019-08-02T08:59:00Z">
        <w:r w:rsidDel="004F4ED2">
          <w:rPr>
            <w:noProof/>
            <w:webHidden/>
          </w:rPr>
          <w:delText>48</w:delText>
        </w:r>
      </w:del>
    </w:p>
    <w:p w14:paraId="08B89D50" w14:textId="2497CACB" w:rsidR="005B1186" w:rsidDel="007C7EB2" w:rsidRDefault="005B1186">
      <w:pPr>
        <w:pStyle w:val="TOC4"/>
        <w:tabs>
          <w:tab w:val="right" w:leader="dot" w:pos="8630"/>
        </w:tabs>
        <w:rPr>
          <w:del w:id="398" w:author="David Mattie" w:date="2019-08-18T17:13:00Z"/>
          <w:rFonts w:asciiTheme="minorHAnsi" w:eastAsiaTheme="minorEastAsia" w:hAnsiTheme="minorHAnsi" w:cstheme="minorBidi"/>
          <w:noProof/>
          <w:sz w:val="22"/>
          <w:szCs w:val="22"/>
        </w:rPr>
      </w:pPr>
      <w:del w:id="399" w:author="David Mattie" w:date="2019-08-18T17:13:00Z">
        <w:r w:rsidRPr="007C7EB2" w:rsidDel="007C7EB2">
          <w:rPr>
            <w:noProof/>
            <w:rPrChange w:id="400" w:author="David Mattie" w:date="2019-08-18T17:13:00Z">
              <w:rPr>
                <w:rStyle w:val="Hyperlink"/>
                <w:noProof/>
              </w:rPr>
            </w:rPrChange>
          </w:rPr>
          <w:delText>Mean Standard Deviation FA – Asymmetry Index</w:delText>
        </w:r>
        <w:r w:rsidDel="007C7EB2">
          <w:rPr>
            <w:noProof/>
            <w:webHidden/>
          </w:rPr>
          <w:tab/>
        </w:r>
      </w:del>
      <w:del w:id="401" w:author="David Mattie" w:date="2019-08-02T08:59:00Z">
        <w:r w:rsidDel="004F4ED2">
          <w:rPr>
            <w:noProof/>
            <w:webHidden/>
          </w:rPr>
          <w:delText>49</w:delText>
        </w:r>
      </w:del>
    </w:p>
    <w:p w14:paraId="2D77C228" w14:textId="6E4B9FDD" w:rsidR="005B1186" w:rsidDel="007C7EB2" w:rsidRDefault="005B1186">
      <w:pPr>
        <w:pStyle w:val="TOC3"/>
        <w:rPr>
          <w:del w:id="402" w:author="David Mattie" w:date="2019-08-18T17:13:00Z"/>
          <w:rFonts w:asciiTheme="minorHAnsi" w:eastAsiaTheme="minorEastAsia" w:hAnsiTheme="minorHAnsi" w:cstheme="minorBidi"/>
          <w:noProof/>
          <w:sz w:val="22"/>
          <w:szCs w:val="22"/>
        </w:rPr>
      </w:pPr>
      <w:del w:id="403" w:author="David Mattie" w:date="2019-08-18T17:13:00Z">
        <w:r w:rsidRPr="007C7EB2" w:rsidDel="007C7EB2">
          <w:rPr>
            <w:noProof/>
            <w:rPrChange w:id="404" w:author="David Mattie" w:date="2019-08-18T17:13:00Z">
              <w:rPr>
                <w:rStyle w:val="Hyperlink"/>
                <w:noProof/>
              </w:rPr>
            </w:rPrChange>
          </w:rPr>
          <w:delText>Correlation</w:delText>
        </w:r>
        <w:r w:rsidDel="007C7EB2">
          <w:rPr>
            <w:noProof/>
            <w:webHidden/>
          </w:rPr>
          <w:tab/>
        </w:r>
      </w:del>
      <w:del w:id="405" w:author="David Mattie" w:date="2019-08-02T08:59:00Z">
        <w:r w:rsidDel="004F4ED2">
          <w:rPr>
            <w:noProof/>
            <w:webHidden/>
          </w:rPr>
          <w:delText>50</w:delText>
        </w:r>
      </w:del>
    </w:p>
    <w:p w14:paraId="666045EE" w14:textId="6640E47C" w:rsidR="005B1186" w:rsidDel="007C7EB2" w:rsidRDefault="005B1186">
      <w:pPr>
        <w:pStyle w:val="TOC4"/>
        <w:tabs>
          <w:tab w:val="right" w:leader="dot" w:pos="8630"/>
        </w:tabs>
        <w:rPr>
          <w:del w:id="406" w:author="David Mattie" w:date="2019-08-18T17:13:00Z"/>
          <w:rFonts w:asciiTheme="minorHAnsi" w:eastAsiaTheme="minorEastAsia" w:hAnsiTheme="minorHAnsi" w:cstheme="minorBidi"/>
          <w:noProof/>
          <w:sz w:val="22"/>
          <w:szCs w:val="22"/>
        </w:rPr>
      </w:pPr>
      <w:del w:id="407" w:author="David Mattie" w:date="2019-08-18T17:13:00Z">
        <w:r w:rsidRPr="007C7EB2" w:rsidDel="007C7EB2">
          <w:rPr>
            <w:noProof/>
            <w:rPrChange w:id="408" w:author="David Mattie" w:date="2019-08-18T17:13:00Z">
              <w:rPr>
                <w:rStyle w:val="Hyperlink"/>
                <w:noProof/>
              </w:rPr>
            </w:rPrChange>
          </w:rPr>
          <w:delText>Brain-Stem to wm-lh-insua</w:delText>
        </w:r>
        <w:r w:rsidDel="007C7EB2">
          <w:rPr>
            <w:noProof/>
            <w:webHidden/>
          </w:rPr>
          <w:tab/>
        </w:r>
      </w:del>
      <w:del w:id="409" w:author="David Mattie" w:date="2019-08-02T08:59:00Z">
        <w:r w:rsidDel="004F4ED2">
          <w:rPr>
            <w:noProof/>
            <w:webHidden/>
          </w:rPr>
          <w:delText>51</w:delText>
        </w:r>
      </w:del>
    </w:p>
    <w:p w14:paraId="1667ADA8" w14:textId="628A44FB" w:rsidR="005B1186" w:rsidDel="007C7EB2" w:rsidRDefault="005B1186">
      <w:pPr>
        <w:pStyle w:val="TOC4"/>
        <w:tabs>
          <w:tab w:val="right" w:leader="dot" w:pos="8630"/>
        </w:tabs>
        <w:rPr>
          <w:del w:id="410" w:author="David Mattie" w:date="2019-08-18T17:13:00Z"/>
          <w:rFonts w:asciiTheme="minorHAnsi" w:eastAsiaTheme="minorEastAsia" w:hAnsiTheme="minorHAnsi" w:cstheme="minorBidi"/>
          <w:noProof/>
          <w:sz w:val="22"/>
          <w:szCs w:val="22"/>
        </w:rPr>
      </w:pPr>
      <w:del w:id="411" w:author="David Mattie" w:date="2019-08-18T17:13:00Z">
        <w:r w:rsidRPr="007C7EB2" w:rsidDel="007C7EB2">
          <w:rPr>
            <w:noProof/>
            <w:rPrChange w:id="412" w:author="David Mattie" w:date="2019-08-18T17:13:00Z">
              <w:rPr>
                <w:rStyle w:val="Hyperlink"/>
                <w:noProof/>
              </w:rPr>
            </w:rPrChange>
          </w:rPr>
          <w:delText>ctx-lh-precentral to wm-lh-precentral</w:delText>
        </w:r>
        <w:r w:rsidDel="007C7EB2">
          <w:rPr>
            <w:noProof/>
            <w:webHidden/>
          </w:rPr>
          <w:tab/>
        </w:r>
      </w:del>
      <w:del w:id="413" w:author="David Mattie" w:date="2019-08-02T08:59:00Z">
        <w:r w:rsidDel="004F4ED2">
          <w:rPr>
            <w:noProof/>
            <w:webHidden/>
          </w:rPr>
          <w:delText>51</w:delText>
        </w:r>
      </w:del>
    </w:p>
    <w:p w14:paraId="227DB29E" w14:textId="6D854C83" w:rsidR="005B1186" w:rsidDel="007C7EB2" w:rsidRDefault="005B1186">
      <w:pPr>
        <w:pStyle w:val="TOC4"/>
        <w:tabs>
          <w:tab w:val="right" w:leader="dot" w:pos="8630"/>
        </w:tabs>
        <w:rPr>
          <w:del w:id="414" w:author="David Mattie" w:date="2019-08-18T17:13:00Z"/>
          <w:rFonts w:asciiTheme="minorHAnsi" w:eastAsiaTheme="minorEastAsia" w:hAnsiTheme="minorHAnsi" w:cstheme="minorBidi"/>
          <w:noProof/>
          <w:sz w:val="22"/>
          <w:szCs w:val="22"/>
        </w:rPr>
      </w:pPr>
      <w:del w:id="415" w:author="David Mattie" w:date="2019-08-18T17:13:00Z">
        <w:r w:rsidRPr="007C7EB2" w:rsidDel="007C7EB2">
          <w:rPr>
            <w:noProof/>
            <w:rPrChange w:id="416" w:author="David Mattie" w:date="2019-08-18T17:13:00Z">
              <w:rPr>
                <w:rStyle w:val="Hyperlink"/>
                <w:noProof/>
              </w:rPr>
            </w:rPrChange>
          </w:rPr>
          <w:delText>ctx-rh-precentral to wm-rh-precentral</w:delText>
        </w:r>
        <w:r w:rsidDel="007C7EB2">
          <w:rPr>
            <w:noProof/>
            <w:webHidden/>
          </w:rPr>
          <w:tab/>
        </w:r>
      </w:del>
      <w:del w:id="417" w:author="David Mattie" w:date="2019-08-02T08:59:00Z">
        <w:r w:rsidDel="004F4ED2">
          <w:rPr>
            <w:noProof/>
            <w:webHidden/>
          </w:rPr>
          <w:delText>52</w:delText>
        </w:r>
      </w:del>
    </w:p>
    <w:p w14:paraId="4B3A0DCC" w14:textId="2DD53D0B" w:rsidR="005B1186" w:rsidDel="007C7EB2" w:rsidRDefault="005B1186">
      <w:pPr>
        <w:pStyle w:val="TOC4"/>
        <w:tabs>
          <w:tab w:val="right" w:leader="dot" w:pos="8630"/>
        </w:tabs>
        <w:rPr>
          <w:del w:id="418" w:author="David Mattie" w:date="2019-08-18T17:13:00Z"/>
          <w:rFonts w:asciiTheme="minorHAnsi" w:eastAsiaTheme="minorEastAsia" w:hAnsiTheme="minorHAnsi" w:cstheme="minorBidi"/>
          <w:noProof/>
          <w:sz w:val="22"/>
          <w:szCs w:val="22"/>
        </w:rPr>
      </w:pPr>
      <w:del w:id="419" w:author="David Mattie" w:date="2019-08-18T17:13:00Z">
        <w:r w:rsidRPr="007C7EB2" w:rsidDel="007C7EB2">
          <w:rPr>
            <w:noProof/>
            <w:rPrChange w:id="420" w:author="David Mattie" w:date="2019-08-18T17:13:00Z">
              <w:rPr>
                <w:rStyle w:val="Hyperlink"/>
                <w:noProof/>
              </w:rPr>
            </w:rPrChange>
          </w:rPr>
          <w:delText>Brain-Stem to ctx-lh-superiorfrontal</w:delText>
        </w:r>
        <w:r w:rsidDel="007C7EB2">
          <w:rPr>
            <w:noProof/>
            <w:webHidden/>
          </w:rPr>
          <w:tab/>
        </w:r>
      </w:del>
      <w:del w:id="421" w:author="David Mattie" w:date="2019-08-02T08:59:00Z">
        <w:r w:rsidDel="004F4ED2">
          <w:rPr>
            <w:noProof/>
            <w:webHidden/>
          </w:rPr>
          <w:delText>53</w:delText>
        </w:r>
      </w:del>
    </w:p>
    <w:p w14:paraId="0D302002" w14:textId="6893A7C9" w:rsidR="005B1186" w:rsidDel="007C7EB2" w:rsidRDefault="005B1186">
      <w:pPr>
        <w:pStyle w:val="TOC4"/>
        <w:tabs>
          <w:tab w:val="right" w:leader="dot" w:pos="8630"/>
        </w:tabs>
        <w:rPr>
          <w:del w:id="422" w:author="David Mattie" w:date="2019-08-18T17:13:00Z"/>
          <w:rFonts w:asciiTheme="minorHAnsi" w:eastAsiaTheme="minorEastAsia" w:hAnsiTheme="minorHAnsi" w:cstheme="minorBidi"/>
          <w:noProof/>
          <w:sz w:val="22"/>
          <w:szCs w:val="22"/>
        </w:rPr>
      </w:pPr>
      <w:del w:id="423" w:author="David Mattie" w:date="2019-08-18T17:13:00Z">
        <w:r w:rsidRPr="007C7EB2" w:rsidDel="007C7EB2">
          <w:rPr>
            <w:noProof/>
            <w:rPrChange w:id="424" w:author="David Mattie" w:date="2019-08-18T17:13:00Z">
              <w:rPr>
                <w:rStyle w:val="Hyperlink"/>
                <w:noProof/>
              </w:rPr>
            </w:rPrChange>
          </w:rPr>
          <w:delText>Brain-Stem to wm-lh-superiorfrontal</w:delText>
        </w:r>
        <w:r w:rsidDel="007C7EB2">
          <w:rPr>
            <w:noProof/>
            <w:webHidden/>
          </w:rPr>
          <w:tab/>
        </w:r>
      </w:del>
      <w:del w:id="425" w:author="David Mattie" w:date="2019-08-02T08:59:00Z">
        <w:r w:rsidDel="004F4ED2">
          <w:rPr>
            <w:noProof/>
            <w:webHidden/>
          </w:rPr>
          <w:delText>54</w:delText>
        </w:r>
      </w:del>
    </w:p>
    <w:p w14:paraId="0A48987D" w14:textId="0398AD3B" w:rsidR="005B1186" w:rsidDel="007C7EB2" w:rsidRDefault="005B1186">
      <w:pPr>
        <w:pStyle w:val="TOC4"/>
        <w:tabs>
          <w:tab w:val="right" w:leader="dot" w:pos="8630"/>
        </w:tabs>
        <w:rPr>
          <w:del w:id="426" w:author="David Mattie" w:date="2019-08-18T17:13:00Z"/>
          <w:rFonts w:asciiTheme="minorHAnsi" w:eastAsiaTheme="minorEastAsia" w:hAnsiTheme="minorHAnsi" w:cstheme="minorBidi"/>
          <w:noProof/>
          <w:sz w:val="22"/>
          <w:szCs w:val="22"/>
        </w:rPr>
      </w:pPr>
      <w:del w:id="427" w:author="David Mattie" w:date="2019-08-18T17:13:00Z">
        <w:r w:rsidRPr="007C7EB2" w:rsidDel="007C7EB2">
          <w:rPr>
            <w:noProof/>
            <w:rPrChange w:id="428" w:author="David Mattie" w:date="2019-08-18T17:13:00Z">
              <w:rPr>
                <w:rStyle w:val="Hyperlink"/>
                <w:noProof/>
              </w:rPr>
            </w:rPrChange>
          </w:rPr>
          <w:delText>Brain-Stem to Left-VentralDC</w:delText>
        </w:r>
        <w:r w:rsidDel="007C7EB2">
          <w:rPr>
            <w:noProof/>
            <w:webHidden/>
          </w:rPr>
          <w:tab/>
        </w:r>
      </w:del>
      <w:del w:id="429" w:author="David Mattie" w:date="2019-08-02T08:59:00Z">
        <w:r w:rsidDel="004F4ED2">
          <w:rPr>
            <w:noProof/>
            <w:webHidden/>
          </w:rPr>
          <w:delText>55</w:delText>
        </w:r>
      </w:del>
    </w:p>
    <w:p w14:paraId="1E0EA9E3" w14:textId="133A506E" w:rsidR="005B1186" w:rsidDel="007C7EB2" w:rsidRDefault="005B1186">
      <w:pPr>
        <w:pStyle w:val="TOC4"/>
        <w:tabs>
          <w:tab w:val="right" w:leader="dot" w:pos="8630"/>
        </w:tabs>
        <w:rPr>
          <w:del w:id="430" w:author="David Mattie" w:date="2019-08-18T17:13:00Z"/>
          <w:rFonts w:asciiTheme="minorHAnsi" w:eastAsiaTheme="minorEastAsia" w:hAnsiTheme="minorHAnsi" w:cstheme="minorBidi"/>
          <w:noProof/>
          <w:sz w:val="22"/>
          <w:szCs w:val="22"/>
        </w:rPr>
      </w:pPr>
      <w:del w:id="431" w:author="David Mattie" w:date="2019-08-18T17:13:00Z">
        <w:r w:rsidRPr="007C7EB2" w:rsidDel="007C7EB2">
          <w:rPr>
            <w:noProof/>
            <w:rPrChange w:id="432" w:author="David Mattie" w:date="2019-08-18T17:13:00Z">
              <w:rPr>
                <w:rStyle w:val="Hyperlink"/>
                <w:noProof/>
              </w:rPr>
            </w:rPrChange>
          </w:rPr>
          <w:delText>Left-VentralDC to wm-lh-insula</w:delText>
        </w:r>
        <w:r w:rsidDel="007C7EB2">
          <w:rPr>
            <w:noProof/>
            <w:webHidden/>
          </w:rPr>
          <w:tab/>
        </w:r>
      </w:del>
      <w:del w:id="433" w:author="David Mattie" w:date="2019-08-02T08:59:00Z">
        <w:r w:rsidDel="004F4ED2">
          <w:rPr>
            <w:noProof/>
            <w:webHidden/>
          </w:rPr>
          <w:delText>56</w:delText>
        </w:r>
      </w:del>
    </w:p>
    <w:p w14:paraId="33981EF7" w14:textId="3F2C54F1" w:rsidR="005B1186" w:rsidDel="007C7EB2" w:rsidRDefault="005B1186">
      <w:pPr>
        <w:pStyle w:val="TOC4"/>
        <w:tabs>
          <w:tab w:val="right" w:leader="dot" w:pos="8630"/>
        </w:tabs>
        <w:rPr>
          <w:del w:id="434" w:author="David Mattie" w:date="2019-08-18T17:13:00Z"/>
          <w:rFonts w:asciiTheme="minorHAnsi" w:eastAsiaTheme="minorEastAsia" w:hAnsiTheme="minorHAnsi" w:cstheme="minorBidi"/>
          <w:noProof/>
          <w:sz w:val="22"/>
          <w:szCs w:val="22"/>
        </w:rPr>
      </w:pPr>
      <w:del w:id="435" w:author="David Mattie" w:date="2019-08-18T17:13:00Z">
        <w:r w:rsidRPr="007C7EB2" w:rsidDel="007C7EB2">
          <w:rPr>
            <w:noProof/>
            <w:rPrChange w:id="436" w:author="David Mattie" w:date="2019-08-18T17:13:00Z">
              <w:rPr>
                <w:rStyle w:val="Hyperlink"/>
                <w:noProof/>
              </w:rPr>
            </w:rPrChange>
          </w:rPr>
          <w:delText>Brain-Stem to wm-lh-precentral</w:delText>
        </w:r>
        <w:r w:rsidDel="007C7EB2">
          <w:rPr>
            <w:noProof/>
            <w:webHidden/>
          </w:rPr>
          <w:tab/>
        </w:r>
      </w:del>
      <w:del w:id="437" w:author="David Mattie" w:date="2019-08-02T08:59:00Z">
        <w:r w:rsidDel="004F4ED2">
          <w:rPr>
            <w:noProof/>
            <w:webHidden/>
          </w:rPr>
          <w:delText>57</w:delText>
        </w:r>
      </w:del>
    </w:p>
    <w:p w14:paraId="6DE8B7BA" w14:textId="22C3783F" w:rsidR="005B1186" w:rsidDel="007C7EB2" w:rsidRDefault="005B1186">
      <w:pPr>
        <w:pStyle w:val="TOC4"/>
        <w:tabs>
          <w:tab w:val="right" w:leader="dot" w:pos="8630"/>
        </w:tabs>
        <w:rPr>
          <w:del w:id="438" w:author="David Mattie" w:date="2019-08-18T17:13:00Z"/>
          <w:rFonts w:asciiTheme="minorHAnsi" w:eastAsiaTheme="minorEastAsia" w:hAnsiTheme="minorHAnsi" w:cstheme="minorBidi"/>
          <w:noProof/>
          <w:sz w:val="22"/>
          <w:szCs w:val="22"/>
        </w:rPr>
      </w:pPr>
      <w:del w:id="439" w:author="David Mattie" w:date="2019-08-18T17:13:00Z">
        <w:r w:rsidRPr="007C7EB2" w:rsidDel="007C7EB2">
          <w:rPr>
            <w:noProof/>
            <w:rPrChange w:id="440" w:author="David Mattie" w:date="2019-08-18T17:13:00Z">
              <w:rPr>
                <w:rStyle w:val="Hyperlink"/>
                <w:noProof/>
              </w:rPr>
            </w:rPrChange>
          </w:rPr>
          <w:delText>Left-VentralDC to wm-lh-precentral</w:delText>
        </w:r>
        <w:r w:rsidDel="007C7EB2">
          <w:rPr>
            <w:noProof/>
            <w:webHidden/>
          </w:rPr>
          <w:tab/>
        </w:r>
      </w:del>
      <w:del w:id="441" w:author="David Mattie" w:date="2019-08-02T08:59:00Z">
        <w:r w:rsidDel="004F4ED2">
          <w:rPr>
            <w:noProof/>
            <w:webHidden/>
          </w:rPr>
          <w:delText>58</w:delText>
        </w:r>
      </w:del>
    </w:p>
    <w:p w14:paraId="13DD5E26" w14:textId="3FE8C26F" w:rsidR="005B1186" w:rsidDel="007C7EB2" w:rsidRDefault="005B1186">
      <w:pPr>
        <w:pStyle w:val="TOC4"/>
        <w:tabs>
          <w:tab w:val="right" w:leader="dot" w:pos="8630"/>
        </w:tabs>
        <w:rPr>
          <w:del w:id="442" w:author="David Mattie" w:date="2019-08-18T17:13:00Z"/>
          <w:rFonts w:asciiTheme="minorHAnsi" w:eastAsiaTheme="minorEastAsia" w:hAnsiTheme="minorHAnsi" w:cstheme="minorBidi"/>
          <w:noProof/>
          <w:sz w:val="22"/>
          <w:szCs w:val="22"/>
        </w:rPr>
      </w:pPr>
      <w:del w:id="443" w:author="David Mattie" w:date="2019-08-18T17:13:00Z">
        <w:r w:rsidRPr="007C7EB2" w:rsidDel="007C7EB2">
          <w:rPr>
            <w:noProof/>
            <w:rPrChange w:id="444" w:author="David Mattie" w:date="2019-08-18T17:13:00Z">
              <w:rPr>
                <w:rStyle w:val="Hyperlink"/>
                <w:noProof/>
              </w:rPr>
            </w:rPrChange>
          </w:rPr>
          <w:delText>Brain-Stem to Right-Pallidum</w:delText>
        </w:r>
        <w:r w:rsidDel="007C7EB2">
          <w:rPr>
            <w:noProof/>
            <w:webHidden/>
          </w:rPr>
          <w:tab/>
        </w:r>
      </w:del>
      <w:del w:id="445" w:author="David Mattie" w:date="2019-08-02T08:59:00Z">
        <w:r w:rsidDel="004F4ED2">
          <w:rPr>
            <w:noProof/>
            <w:webHidden/>
          </w:rPr>
          <w:delText>59</w:delText>
        </w:r>
      </w:del>
    </w:p>
    <w:p w14:paraId="2E7189C9" w14:textId="5F77E2FB" w:rsidR="005B1186" w:rsidDel="007C7EB2" w:rsidRDefault="005B1186">
      <w:pPr>
        <w:pStyle w:val="TOC4"/>
        <w:tabs>
          <w:tab w:val="right" w:leader="dot" w:pos="8630"/>
        </w:tabs>
        <w:rPr>
          <w:del w:id="446" w:author="David Mattie" w:date="2019-08-18T17:13:00Z"/>
          <w:rFonts w:asciiTheme="minorHAnsi" w:eastAsiaTheme="minorEastAsia" w:hAnsiTheme="minorHAnsi" w:cstheme="minorBidi"/>
          <w:noProof/>
          <w:sz w:val="22"/>
          <w:szCs w:val="22"/>
        </w:rPr>
      </w:pPr>
      <w:del w:id="447" w:author="David Mattie" w:date="2019-08-18T17:13:00Z">
        <w:r w:rsidRPr="007C7EB2" w:rsidDel="007C7EB2">
          <w:rPr>
            <w:noProof/>
            <w:rPrChange w:id="448" w:author="David Mattie" w:date="2019-08-18T17:13:00Z">
              <w:rPr>
                <w:rStyle w:val="Hyperlink"/>
                <w:noProof/>
              </w:rPr>
            </w:rPrChange>
          </w:rPr>
          <w:delText>ctx-lh-rostralmiddlefrontal to wm-lh-rostralmiddlefrontal</w:delText>
        </w:r>
        <w:r w:rsidDel="007C7EB2">
          <w:rPr>
            <w:noProof/>
            <w:webHidden/>
          </w:rPr>
          <w:tab/>
        </w:r>
      </w:del>
      <w:del w:id="449" w:author="David Mattie" w:date="2019-08-02T08:59:00Z">
        <w:r w:rsidDel="004F4ED2">
          <w:rPr>
            <w:noProof/>
            <w:webHidden/>
          </w:rPr>
          <w:delText>60</w:delText>
        </w:r>
      </w:del>
    </w:p>
    <w:p w14:paraId="54BF9D6A" w14:textId="154B9C0A" w:rsidR="005B1186" w:rsidDel="007C7EB2" w:rsidRDefault="005B1186">
      <w:pPr>
        <w:pStyle w:val="TOC4"/>
        <w:tabs>
          <w:tab w:val="right" w:leader="dot" w:pos="8630"/>
        </w:tabs>
        <w:rPr>
          <w:del w:id="450" w:author="David Mattie" w:date="2019-08-18T17:13:00Z"/>
          <w:rFonts w:asciiTheme="minorHAnsi" w:eastAsiaTheme="minorEastAsia" w:hAnsiTheme="minorHAnsi" w:cstheme="minorBidi"/>
          <w:noProof/>
          <w:sz w:val="22"/>
          <w:szCs w:val="22"/>
        </w:rPr>
      </w:pPr>
      <w:del w:id="451" w:author="David Mattie" w:date="2019-08-18T17:13:00Z">
        <w:r w:rsidRPr="007C7EB2" w:rsidDel="007C7EB2">
          <w:rPr>
            <w:noProof/>
            <w:rPrChange w:id="452" w:author="David Mattie" w:date="2019-08-18T17:13:00Z">
              <w:rPr>
                <w:rStyle w:val="Hyperlink"/>
                <w:noProof/>
              </w:rPr>
            </w:rPrChange>
          </w:rPr>
          <w:delText>Left-Thalamus-Proper to Brain-Stem</w:delText>
        </w:r>
        <w:r w:rsidDel="007C7EB2">
          <w:rPr>
            <w:noProof/>
            <w:webHidden/>
          </w:rPr>
          <w:tab/>
        </w:r>
      </w:del>
      <w:del w:id="453" w:author="David Mattie" w:date="2019-08-02T08:59:00Z">
        <w:r w:rsidDel="004F4ED2">
          <w:rPr>
            <w:noProof/>
            <w:webHidden/>
          </w:rPr>
          <w:delText>61</w:delText>
        </w:r>
      </w:del>
    </w:p>
    <w:p w14:paraId="5606CA97" w14:textId="10ADF1D8" w:rsidR="005B1186" w:rsidDel="007C7EB2" w:rsidRDefault="005B1186">
      <w:pPr>
        <w:pStyle w:val="TOC4"/>
        <w:tabs>
          <w:tab w:val="right" w:leader="dot" w:pos="8630"/>
        </w:tabs>
        <w:rPr>
          <w:del w:id="454" w:author="David Mattie" w:date="2019-08-18T17:13:00Z"/>
          <w:rFonts w:asciiTheme="minorHAnsi" w:eastAsiaTheme="minorEastAsia" w:hAnsiTheme="minorHAnsi" w:cstheme="minorBidi"/>
          <w:noProof/>
          <w:sz w:val="22"/>
          <w:szCs w:val="22"/>
        </w:rPr>
      </w:pPr>
      <w:del w:id="455" w:author="David Mattie" w:date="2019-08-18T17:13:00Z">
        <w:r w:rsidRPr="007C7EB2" w:rsidDel="007C7EB2">
          <w:rPr>
            <w:noProof/>
            <w:rPrChange w:id="456" w:author="David Mattie" w:date="2019-08-18T17:13:00Z">
              <w:rPr>
                <w:rStyle w:val="Hyperlink"/>
                <w:noProof/>
              </w:rPr>
            </w:rPrChange>
          </w:rPr>
          <w:delText>ctx-lh-postcentral to wm-lh-postcentral</w:delText>
        </w:r>
        <w:r w:rsidDel="007C7EB2">
          <w:rPr>
            <w:noProof/>
            <w:webHidden/>
          </w:rPr>
          <w:tab/>
        </w:r>
      </w:del>
      <w:del w:id="457" w:author="David Mattie" w:date="2019-08-02T08:59:00Z">
        <w:r w:rsidDel="004F4ED2">
          <w:rPr>
            <w:noProof/>
            <w:webHidden/>
          </w:rPr>
          <w:delText>62</w:delText>
        </w:r>
      </w:del>
    </w:p>
    <w:p w14:paraId="5D96EFF3" w14:textId="7C23A682" w:rsidR="005B1186" w:rsidDel="007C7EB2" w:rsidRDefault="005B1186">
      <w:pPr>
        <w:pStyle w:val="TOC4"/>
        <w:tabs>
          <w:tab w:val="right" w:leader="dot" w:pos="8630"/>
        </w:tabs>
        <w:rPr>
          <w:del w:id="458" w:author="David Mattie" w:date="2019-08-18T17:13:00Z"/>
          <w:rFonts w:asciiTheme="minorHAnsi" w:eastAsiaTheme="minorEastAsia" w:hAnsiTheme="minorHAnsi" w:cstheme="minorBidi"/>
          <w:noProof/>
          <w:sz w:val="22"/>
          <w:szCs w:val="22"/>
        </w:rPr>
      </w:pPr>
      <w:del w:id="459" w:author="David Mattie" w:date="2019-08-18T17:13:00Z">
        <w:r w:rsidRPr="007C7EB2" w:rsidDel="007C7EB2">
          <w:rPr>
            <w:noProof/>
            <w:rPrChange w:id="460" w:author="David Mattie" w:date="2019-08-18T17:13:00Z">
              <w:rPr>
                <w:rStyle w:val="Hyperlink"/>
                <w:noProof/>
              </w:rPr>
            </w:rPrChange>
          </w:rPr>
          <w:delText>Right-Putamen to wm-rh-insula</w:delText>
        </w:r>
        <w:r w:rsidDel="007C7EB2">
          <w:rPr>
            <w:noProof/>
            <w:webHidden/>
          </w:rPr>
          <w:tab/>
        </w:r>
      </w:del>
      <w:del w:id="461" w:author="David Mattie" w:date="2019-08-02T08:59:00Z">
        <w:r w:rsidDel="004F4ED2">
          <w:rPr>
            <w:noProof/>
            <w:webHidden/>
          </w:rPr>
          <w:delText>63</w:delText>
        </w:r>
      </w:del>
    </w:p>
    <w:p w14:paraId="0280291A" w14:textId="7EB7CE85" w:rsidR="005B1186" w:rsidDel="007C7EB2" w:rsidRDefault="005B1186">
      <w:pPr>
        <w:pStyle w:val="TOC2"/>
        <w:tabs>
          <w:tab w:val="right" w:leader="dot" w:pos="8630"/>
        </w:tabs>
        <w:rPr>
          <w:del w:id="462" w:author="David Mattie" w:date="2019-08-18T17:13:00Z"/>
          <w:rFonts w:asciiTheme="minorHAnsi" w:eastAsiaTheme="minorEastAsia" w:hAnsiTheme="minorHAnsi" w:cstheme="minorBidi"/>
          <w:noProof/>
          <w:sz w:val="22"/>
          <w:szCs w:val="22"/>
        </w:rPr>
      </w:pPr>
      <w:del w:id="463" w:author="David Mattie" w:date="2019-08-18T17:13:00Z">
        <w:r w:rsidRPr="007C7EB2" w:rsidDel="007C7EB2">
          <w:rPr>
            <w:noProof/>
            <w:rPrChange w:id="464" w:author="David Mattie" w:date="2019-08-18T17:13:00Z">
              <w:rPr>
                <w:rStyle w:val="Hyperlink"/>
                <w:noProof/>
              </w:rPr>
            </w:rPrChange>
          </w:rPr>
          <w:delText>Machine Learning</w:delText>
        </w:r>
        <w:r w:rsidDel="007C7EB2">
          <w:rPr>
            <w:noProof/>
            <w:webHidden/>
          </w:rPr>
          <w:tab/>
        </w:r>
      </w:del>
      <w:del w:id="465" w:author="David Mattie" w:date="2019-08-02T08:59:00Z">
        <w:r w:rsidDel="004F4ED2">
          <w:rPr>
            <w:noProof/>
            <w:webHidden/>
          </w:rPr>
          <w:delText>64</w:delText>
        </w:r>
      </w:del>
    </w:p>
    <w:p w14:paraId="09B58C89" w14:textId="6C7AC9E9" w:rsidR="005B1186" w:rsidDel="007C7EB2" w:rsidRDefault="005B1186">
      <w:pPr>
        <w:pStyle w:val="TOC1"/>
        <w:rPr>
          <w:del w:id="466" w:author="David Mattie" w:date="2019-08-18T17:13:00Z"/>
          <w:rFonts w:asciiTheme="minorHAnsi" w:eastAsiaTheme="minorEastAsia" w:hAnsiTheme="minorHAnsi" w:cstheme="minorBidi"/>
          <w:b w:val="0"/>
          <w:noProof/>
          <w:sz w:val="22"/>
          <w:szCs w:val="22"/>
        </w:rPr>
      </w:pPr>
      <w:del w:id="467" w:author="David Mattie" w:date="2019-08-18T17:13:00Z">
        <w:r w:rsidRPr="007C7EB2" w:rsidDel="007C7EB2">
          <w:rPr>
            <w:noProof/>
            <w:rPrChange w:id="468" w:author="David Mattie" w:date="2019-08-18T17:13:00Z">
              <w:rPr>
                <w:rStyle w:val="Hyperlink"/>
                <w:noProof/>
              </w:rPr>
            </w:rPrChange>
          </w:rPr>
          <w:delText>Conclusion</w:delText>
        </w:r>
        <w:r w:rsidDel="007C7EB2">
          <w:rPr>
            <w:noProof/>
            <w:webHidden/>
          </w:rPr>
          <w:tab/>
        </w:r>
      </w:del>
      <w:del w:id="469" w:author="David Mattie" w:date="2019-08-02T08:59:00Z">
        <w:r w:rsidDel="004F4ED2">
          <w:rPr>
            <w:noProof/>
            <w:webHidden/>
          </w:rPr>
          <w:delText>65</w:delText>
        </w:r>
      </w:del>
    </w:p>
    <w:p w14:paraId="14DD1F31" w14:textId="3DA0EAC1" w:rsidR="005B1186" w:rsidDel="007C7EB2" w:rsidRDefault="005B1186">
      <w:pPr>
        <w:pStyle w:val="TOC2"/>
        <w:tabs>
          <w:tab w:val="right" w:leader="dot" w:pos="8630"/>
        </w:tabs>
        <w:rPr>
          <w:del w:id="470" w:author="David Mattie" w:date="2019-08-18T17:13:00Z"/>
          <w:rFonts w:asciiTheme="minorHAnsi" w:eastAsiaTheme="minorEastAsia" w:hAnsiTheme="minorHAnsi" w:cstheme="minorBidi"/>
          <w:noProof/>
          <w:sz w:val="22"/>
          <w:szCs w:val="22"/>
        </w:rPr>
      </w:pPr>
      <w:del w:id="471" w:author="David Mattie" w:date="2019-08-18T17:13:00Z">
        <w:r w:rsidRPr="007C7EB2" w:rsidDel="007C7EB2">
          <w:rPr>
            <w:noProof/>
            <w:rPrChange w:id="472" w:author="David Mattie" w:date="2019-08-18T17:13:00Z">
              <w:rPr>
                <w:rStyle w:val="Hyperlink"/>
                <w:noProof/>
              </w:rPr>
            </w:rPrChange>
          </w:rPr>
          <w:delText>Insights from the data</w:delText>
        </w:r>
        <w:r w:rsidDel="007C7EB2">
          <w:rPr>
            <w:noProof/>
            <w:webHidden/>
          </w:rPr>
          <w:tab/>
        </w:r>
      </w:del>
      <w:del w:id="473" w:author="David Mattie" w:date="2019-08-02T08:59:00Z">
        <w:r w:rsidDel="004F4ED2">
          <w:rPr>
            <w:noProof/>
            <w:webHidden/>
          </w:rPr>
          <w:delText>65</w:delText>
        </w:r>
      </w:del>
    </w:p>
    <w:p w14:paraId="020266D9" w14:textId="615AB25F" w:rsidR="005B1186" w:rsidDel="007C7EB2" w:rsidRDefault="005B1186">
      <w:pPr>
        <w:pStyle w:val="TOC2"/>
        <w:tabs>
          <w:tab w:val="right" w:leader="dot" w:pos="8630"/>
        </w:tabs>
        <w:rPr>
          <w:del w:id="474" w:author="David Mattie" w:date="2019-08-18T17:13:00Z"/>
          <w:rFonts w:asciiTheme="minorHAnsi" w:eastAsiaTheme="minorEastAsia" w:hAnsiTheme="minorHAnsi" w:cstheme="minorBidi"/>
          <w:noProof/>
          <w:sz w:val="22"/>
          <w:szCs w:val="22"/>
        </w:rPr>
      </w:pPr>
      <w:del w:id="475" w:author="David Mattie" w:date="2019-08-18T17:13:00Z">
        <w:r w:rsidRPr="007C7EB2" w:rsidDel="007C7EB2">
          <w:rPr>
            <w:noProof/>
            <w:rPrChange w:id="476" w:author="David Mattie" w:date="2019-08-18T17:13:00Z">
              <w:rPr>
                <w:rStyle w:val="Hyperlink"/>
                <w:noProof/>
              </w:rPr>
            </w:rPrChange>
          </w:rPr>
          <w:delText>Reliability</w:delText>
        </w:r>
        <w:r w:rsidDel="007C7EB2">
          <w:rPr>
            <w:noProof/>
            <w:webHidden/>
          </w:rPr>
          <w:tab/>
        </w:r>
      </w:del>
      <w:del w:id="477" w:author="David Mattie" w:date="2019-08-02T08:59:00Z">
        <w:r w:rsidDel="004F4ED2">
          <w:rPr>
            <w:noProof/>
            <w:webHidden/>
          </w:rPr>
          <w:delText>66</w:delText>
        </w:r>
      </w:del>
    </w:p>
    <w:p w14:paraId="31304513" w14:textId="6F79D28E" w:rsidR="005B1186" w:rsidDel="007C7EB2" w:rsidRDefault="005B1186">
      <w:pPr>
        <w:pStyle w:val="TOC2"/>
        <w:tabs>
          <w:tab w:val="right" w:leader="dot" w:pos="8630"/>
        </w:tabs>
        <w:rPr>
          <w:del w:id="478" w:author="David Mattie" w:date="2019-08-18T17:13:00Z"/>
          <w:rFonts w:asciiTheme="minorHAnsi" w:eastAsiaTheme="minorEastAsia" w:hAnsiTheme="minorHAnsi" w:cstheme="minorBidi"/>
          <w:noProof/>
          <w:sz w:val="22"/>
          <w:szCs w:val="22"/>
        </w:rPr>
      </w:pPr>
      <w:del w:id="479" w:author="David Mattie" w:date="2019-08-18T17:13:00Z">
        <w:r w:rsidRPr="007C7EB2" w:rsidDel="007C7EB2">
          <w:rPr>
            <w:noProof/>
            <w:rPrChange w:id="480" w:author="David Mattie" w:date="2019-08-18T17:13:00Z">
              <w:rPr>
                <w:rStyle w:val="Hyperlink"/>
                <w:noProof/>
              </w:rPr>
            </w:rPrChange>
          </w:rPr>
          <w:delText>Challenges and Issues Encountered</w:delText>
        </w:r>
        <w:r w:rsidDel="007C7EB2">
          <w:rPr>
            <w:noProof/>
            <w:webHidden/>
          </w:rPr>
          <w:tab/>
        </w:r>
      </w:del>
      <w:del w:id="481" w:author="David Mattie" w:date="2019-08-02T08:59:00Z">
        <w:r w:rsidDel="004F4ED2">
          <w:rPr>
            <w:noProof/>
            <w:webHidden/>
          </w:rPr>
          <w:delText>68</w:delText>
        </w:r>
      </w:del>
    </w:p>
    <w:p w14:paraId="23D6A882" w14:textId="2F8F8EF1" w:rsidR="005B1186" w:rsidDel="007C7EB2" w:rsidRDefault="005B1186">
      <w:pPr>
        <w:pStyle w:val="TOC3"/>
        <w:rPr>
          <w:del w:id="482" w:author="David Mattie" w:date="2019-08-18T17:13:00Z"/>
          <w:rFonts w:asciiTheme="minorHAnsi" w:eastAsiaTheme="minorEastAsia" w:hAnsiTheme="minorHAnsi" w:cstheme="minorBidi"/>
          <w:noProof/>
          <w:sz w:val="22"/>
          <w:szCs w:val="22"/>
        </w:rPr>
      </w:pPr>
      <w:del w:id="483" w:author="David Mattie" w:date="2019-08-18T17:13:00Z">
        <w:r w:rsidRPr="007C7EB2" w:rsidDel="007C7EB2">
          <w:rPr>
            <w:noProof/>
            <w:rPrChange w:id="484" w:author="David Mattie" w:date="2019-08-18T17:13:00Z">
              <w:rPr>
                <w:rStyle w:val="Hyperlink"/>
                <w:noProof/>
              </w:rPr>
            </w:rPrChange>
          </w:rPr>
          <w:delText>Resource Limitations</w:delText>
        </w:r>
        <w:r w:rsidDel="007C7EB2">
          <w:rPr>
            <w:noProof/>
            <w:webHidden/>
          </w:rPr>
          <w:tab/>
        </w:r>
      </w:del>
      <w:del w:id="485" w:author="David Mattie" w:date="2019-08-02T08:59:00Z">
        <w:r w:rsidDel="004F4ED2">
          <w:rPr>
            <w:noProof/>
            <w:webHidden/>
          </w:rPr>
          <w:delText>68</w:delText>
        </w:r>
      </w:del>
    </w:p>
    <w:p w14:paraId="7D0B57B4" w14:textId="316B890C" w:rsidR="005B1186" w:rsidDel="007C7EB2" w:rsidRDefault="005B1186">
      <w:pPr>
        <w:pStyle w:val="TOC4"/>
        <w:tabs>
          <w:tab w:val="right" w:leader="dot" w:pos="8630"/>
        </w:tabs>
        <w:rPr>
          <w:del w:id="486" w:author="David Mattie" w:date="2019-08-18T17:13:00Z"/>
          <w:rFonts w:asciiTheme="minorHAnsi" w:eastAsiaTheme="minorEastAsia" w:hAnsiTheme="minorHAnsi" w:cstheme="minorBidi"/>
          <w:noProof/>
          <w:sz w:val="22"/>
          <w:szCs w:val="22"/>
        </w:rPr>
      </w:pPr>
      <w:del w:id="487" w:author="David Mattie" w:date="2019-08-18T17:13:00Z">
        <w:r w:rsidRPr="007C7EB2" w:rsidDel="007C7EB2">
          <w:rPr>
            <w:noProof/>
            <w:rPrChange w:id="488" w:author="David Mattie" w:date="2019-08-18T17:13:00Z">
              <w:rPr>
                <w:rStyle w:val="Hyperlink"/>
                <w:noProof/>
              </w:rPr>
            </w:rPrChange>
          </w:rPr>
          <w:delText>CEDAR</w:delText>
        </w:r>
        <w:r w:rsidDel="007C7EB2">
          <w:rPr>
            <w:noProof/>
            <w:webHidden/>
          </w:rPr>
          <w:tab/>
        </w:r>
      </w:del>
      <w:del w:id="489" w:author="David Mattie" w:date="2019-08-02T08:59:00Z">
        <w:r w:rsidDel="004F4ED2">
          <w:rPr>
            <w:noProof/>
            <w:webHidden/>
          </w:rPr>
          <w:delText>70</w:delText>
        </w:r>
      </w:del>
    </w:p>
    <w:p w14:paraId="3730A018" w14:textId="05754E81" w:rsidR="005B1186" w:rsidDel="007C7EB2" w:rsidRDefault="005B1186">
      <w:pPr>
        <w:pStyle w:val="TOC4"/>
        <w:tabs>
          <w:tab w:val="right" w:leader="dot" w:pos="8630"/>
        </w:tabs>
        <w:rPr>
          <w:del w:id="490" w:author="David Mattie" w:date="2019-08-18T17:13:00Z"/>
          <w:rFonts w:asciiTheme="minorHAnsi" w:eastAsiaTheme="minorEastAsia" w:hAnsiTheme="minorHAnsi" w:cstheme="minorBidi"/>
          <w:noProof/>
          <w:sz w:val="22"/>
          <w:szCs w:val="22"/>
        </w:rPr>
      </w:pPr>
      <w:del w:id="491" w:author="David Mattie" w:date="2019-08-18T17:13:00Z">
        <w:r w:rsidRPr="007C7EB2" w:rsidDel="007C7EB2">
          <w:rPr>
            <w:noProof/>
            <w:rPrChange w:id="492" w:author="David Mattie" w:date="2019-08-18T17:13:00Z">
              <w:rPr>
                <w:rStyle w:val="Hyperlink"/>
                <w:noProof/>
              </w:rPr>
            </w:rPrChange>
          </w:rPr>
          <w:delText>GRAHAM</w:delText>
        </w:r>
        <w:r w:rsidDel="007C7EB2">
          <w:rPr>
            <w:noProof/>
            <w:webHidden/>
          </w:rPr>
          <w:tab/>
        </w:r>
      </w:del>
      <w:del w:id="493" w:author="David Mattie" w:date="2019-08-02T08:59:00Z">
        <w:r w:rsidDel="004F4ED2">
          <w:rPr>
            <w:noProof/>
            <w:webHidden/>
          </w:rPr>
          <w:delText>71</w:delText>
        </w:r>
      </w:del>
    </w:p>
    <w:p w14:paraId="5F7A9926" w14:textId="005166BC" w:rsidR="005B1186" w:rsidDel="007C7EB2" w:rsidRDefault="005B1186">
      <w:pPr>
        <w:pStyle w:val="TOC4"/>
        <w:tabs>
          <w:tab w:val="right" w:leader="dot" w:pos="8630"/>
        </w:tabs>
        <w:rPr>
          <w:del w:id="494" w:author="David Mattie" w:date="2019-08-18T17:13:00Z"/>
          <w:rFonts w:asciiTheme="minorHAnsi" w:eastAsiaTheme="minorEastAsia" w:hAnsiTheme="minorHAnsi" w:cstheme="minorBidi"/>
          <w:noProof/>
          <w:sz w:val="22"/>
          <w:szCs w:val="22"/>
        </w:rPr>
      </w:pPr>
      <w:del w:id="495" w:author="David Mattie" w:date="2019-08-18T17:13:00Z">
        <w:r w:rsidRPr="007C7EB2" w:rsidDel="007C7EB2">
          <w:rPr>
            <w:noProof/>
            <w:rPrChange w:id="496" w:author="David Mattie" w:date="2019-08-18T17:13:00Z">
              <w:rPr>
                <w:rStyle w:val="Hyperlink"/>
                <w:noProof/>
              </w:rPr>
            </w:rPrChange>
          </w:rPr>
          <w:delText>Alienware</w:delText>
        </w:r>
        <w:r w:rsidDel="007C7EB2">
          <w:rPr>
            <w:noProof/>
            <w:webHidden/>
          </w:rPr>
          <w:tab/>
        </w:r>
      </w:del>
      <w:del w:id="497" w:author="David Mattie" w:date="2019-08-02T08:59:00Z">
        <w:r w:rsidDel="004F4ED2">
          <w:rPr>
            <w:noProof/>
            <w:webHidden/>
          </w:rPr>
          <w:delText>71</w:delText>
        </w:r>
      </w:del>
    </w:p>
    <w:p w14:paraId="7D523E3D" w14:textId="4DDEF2CB" w:rsidR="005B1186" w:rsidDel="007C7EB2" w:rsidRDefault="005B1186">
      <w:pPr>
        <w:pStyle w:val="TOC4"/>
        <w:tabs>
          <w:tab w:val="right" w:leader="dot" w:pos="8630"/>
        </w:tabs>
        <w:rPr>
          <w:del w:id="498" w:author="David Mattie" w:date="2019-08-18T17:13:00Z"/>
          <w:rFonts w:asciiTheme="minorHAnsi" w:eastAsiaTheme="minorEastAsia" w:hAnsiTheme="minorHAnsi" w:cstheme="minorBidi"/>
          <w:noProof/>
          <w:sz w:val="22"/>
          <w:szCs w:val="22"/>
        </w:rPr>
      </w:pPr>
      <w:del w:id="499" w:author="David Mattie" w:date="2019-08-18T17:13:00Z">
        <w:r w:rsidRPr="007C7EB2" w:rsidDel="007C7EB2">
          <w:rPr>
            <w:noProof/>
            <w:rPrChange w:id="500" w:author="David Mattie" w:date="2019-08-18T17:13:00Z">
              <w:rPr>
                <w:rStyle w:val="Hyperlink"/>
                <w:noProof/>
              </w:rPr>
            </w:rPrChange>
          </w:rPr>
          <w:delText>Dell Precision Tower (40 core)</w:delText>
        </w:r>
        <w:r w:rsidDel="007C7EB2">
          <w:rPr>
            <w:noProof/>
            <w:webHidden/>
          </w:rPr>
          <w:tab/>
        </w:r>
      </w:del>
      <w:del w:id="501" w:author="David Mattie" w:date="2019-08-02T08:59:00Z">
        <w:r w:rsidDel="004F4ED2">
          <w:rPr>
            <w:noProof/>
            <w:webHidden/>
          </w:rPr>
          <w:delText>72</w:delText>
        </w:r>
      </w:del>
    </w:p>
    <w:p w14:paraId="572A9887" w14:textId="7D152DEF" w:rsidR="005B1186" w:rsidDel="007C7EB2" w:rsidRDefault="005B1186">
      <w:pPr>
        <w:pStyle w:val="TOC3"/>
        <w:rPr>
          <w:del w:id="502" w:author="David Mattie" w:date="2019-08-18T17:13:00Z"/>
          <w:rFonts w:asciiTheme="minorHAnsi" w:eastAsiaTheme="minorEastAsia" w:hAnsiTheme="minorHAnsi" w:cstheme="minorBidi"/>
          <w:noProof/>
          <w:sz w:val="22"/>
          <w:szCs w:val="22"/>
        </w:rPr>
      </w:pPr>
      <w:del w:id="503" w:author="David Mattie" w:date="2019-08-18T17:13:00Z">
        <w:r w:rsidRPr="007C7EB2" w:rsidDel="007C7EB2">
          <w:rPr>
            <w:noProof/>
            <w:rPrChange w:id="504" w:author="David Mattie" w:date="2019-08-18T17:13:00Z">
              <w:rPr>
                <w:rStyle w:val="Hyperlink"/>
                <w:noProof/>
              </w:rPr>
            </w:rPrChange>
          </w:rPr>
          <w:delText>Disk Contention</w:delText>
        </w:r>
        <w:r w:rsidDel="007C7EB2">
          <w:rPr>
            <w:noProof/>
            <w:webHidden/>
          </w:rPr>
          <w:tab/>
        </w:r>
      </w:del>
      <w:del w:id="505" w:author="David Mattie" w:date="2019-08-02T08:59:00Z">
        <w:r w:rsidDel="004F4ED2">
          <w:rPr>
            <w:noProof/>
            <w:webHidden/>
          </w:rPr>
          <w:delText>72</w:delText>
        </w:r>
      </w:del>
    </w:p>
    <w:p w14:paraId="182A6250" w14:textId="30903066" w:rsidR="005B1186" w:rsidDel="007C7EB2" w:rsidRDefault="005B1186">
      <w:pPr>
        <w:pStyle w:val="TOC2"/>
        <w:tabs>
          <w:tab w:val="right" w:leader="dot" w:pos="8630"/>
        </w:tabs>
        <w:rPr>
          <w:del w:id="506" w:author="David Mattie" w:date="2019-08-18T17:13:00Z"/>
          <w:rFonts w:asciiTheme="minorHAnsi" w:eastAsiaTheme="minorEastAsia" w:hAnsiTheme="minorHAnsi" w:cstheme="minorBidi"/>
          <w:noProof/>
          <w:sz w:val="22"/>
          <w:szCs w:val="22"/>
        </w:rPr>
      </w:pPr>
      <w:del w:id="507" w:author="David Mattie" w:date="2019-08-18T17:13:00Z">
        <w:r w:rsidRPr="007C7EB2" w:rsidDel="007C7EB2">
          <w:rPr>
            <w:noProof/>
            <w:rPrChange w:id="508" w:author="David Mattie" w:date="2019-08-18T17:13:00Z">
              <w:rPr>
                <w:rStyle w:val="Hyperlink"/>
                <w:noProof/>
              </w:rPr>
            </w:rPrChange>
          </w:rPr>
          <w:delText>Proposed Enhancements</w:delText>
        </w:r>
        <w:r w:rsidDel="007C7EB2">
          <w:rPr>
            <w:noProof/>
            <w:webHidden/>
          </w:rPr>
          <w:tab/>
        </w:r>
      </w:del>
      <w:del w:id="509" w:author="David Mattie" w:date="2019-08-02T08:59:00Z">
        <w:r w:rsidDel="004F4ED2">
          <w:rPr>
            <w:noProof/>
            <w:webHidden/>
          </w:rPr>
          <w:delText>73</w:delText>
        </w:r>
      </w:del>
    </w:p>
    <w:p w14:paraId="2D0A66CA" w14:textId="269D7539" w:rsidR="005B1186" w:rsidDel="007C7EB2" w:rsidRDefault="005B1186">
      <w:pPr>
        <w:pStyle w:val="TOC3"/>
        <w:rPr>
          <w:del w:id="510" w:author="David Mattie" w:date="2019-08-18T17:13:00Z"/>
          <w:rFonts w:asciiTheme="minorHAnsi" w:eastAsiaTheme="minorEastAsia" w:hAnsiTheme="minorHAnsi" w:cstheme="minorBidi"/>
          <w:noProof/>
          <w:sz w:val="22"/>
          <w:szCs w:val="22"/>
        </w:rPr>
      </w:pPr>
      <w:del w:id="511" w:author="David Mattie" w:date="2019-08-18T17:13:00Z">
        <w:r w:rsidRPr="007C7EB2" w:rsidDel="007C7EB2">
          <w:rPr>
            <w:noProof/>
            <w:rPrChange w:id="512" w:author="David Mattie" w:date="2019-08-18T17:13:00Z">
              <w:rPr>
                <w:rStyle w:val="Hyperlink"/>
                <w:noProof/>
              </w:rPr>
            </w:rPrChange>
          </w:rPr>
          <w:delText>Improved Parallelism on Data Recall</w:delText>
        </w:r>
        <w:r w:rsidDel="007C7EB2">
          <w:rPr>
            <w:noProof/>
            <w:webHidden/>
          </w:rPr>
          <w:tab/>
        </w:r>
      </w:del>
      <w:del w:id="513" w:author="David Mattie" w:date="2019-08-02T08:59:00Z">
        <w:r w:rsidDel="004F4ED2">
          <w:rPr>
            <w:noProof/>
            <w:webHidden/>
          </w:rPr>
          <w:delText>73</w:delText>
        </w:r>
      </w:del>
    </w:p>
    <w:p w14:paraId="0316110E" w14:textId="01A6E015" w:rsidR="005B1186" w:rsidDel="007C7EB2" w:rsidRDefault="005B1186">
      <w:pPr>
        <w:pStyle w:val="TOC3"/>
        <w:rPr>
          <w:del w:id="514" w:author="David Mattie" w:date="2019-08-18T17:13:00Z"/>
          <w:rFonts w:asciiTheme="minorHAnsi" w:eastAsiaTheme="minorEastAsia" w:hAnsiTheme="minorHAnsi" w:cstheme="minorBidi"/>
          <w:noProof/>
          <w:sz w:val="22"/>
          <w:szCs w:val="22"/>
        </w:rPr>
      </w:pPr>
      <w:del w:id="515" w:author="David Mattie" w:date="2019-08-18T17:13:00Z">
        <w:r w:rsidRPr="007C7EB2" w:rsidDel="007C7EB2">
          <w:rPr>
            <w:noProof/>
            <w:rPrChange w:id="516" w:author="David Mattie" w:date="2019-08-18T17:13:00Z">
              <w:rPr>
                <w:rStyle w:val="Hyperlink"/>
                <w:noProof/>
              </w:rPr>
            </w:rPrChange>
          </w:rPr>
          <w:delText>REDIS</w:delText>
        </w:r>
        <w:r w:rsidDel="007C7EB2">
          <w:rPr>
            <w:noProof/>
            <w:webHidden/>
          </w:rPr>
          <w:tab/>
        </w:r>
      </w:del>
      <w:del w:id="517" w:author="David Mattie" w:date="2019-08-02T08:59:00Z">
        <w:r w:rsidDel="004F4ED2">
          <w:rPr>
            <w:noProof/>
            <w:webHidden/>
          </w:rPr>
          <w:delText>73</w:delText>
        </w:r>
      </w:del>
    </w:p>
    <w:p w14:paraId="0098E602" w14:textId="79EF26F8" w:rsidR="005B1186" w:rsidDel="007C7EB2" w:rsidRDefault="005B1186">
      <w:pPr>
        <w:pStyle w:val="TOC3"/>
        <w:rPr>
          <w:del w:id="518" w:author="David Mattie" w:date="2019-08-18T17:13:00Z"/>
          <w:rFonts w:asciiTheme="minorHAnsi" w:eastAsiaTheme="minorEastAsia" w:hAnsiTheme="minorHAnsi" w:cstheme="minorBidi"/>
          <w:noProof/>
          <w:sz w:val="22"/>
          <w:szCs w:val="22"/>
        </w:rPr>
      </w:pPr>
      <w:del w:id="519" w:author="David Mattie" w:date="2019-08-18T17:13:00Z">
        <w:r w:rsidRPr="007C7EB2" w:rsidDel="007C7EB2">
          <w:rPr>
            <w:noProof/>
            <w:rPrChange w:id="520" w:author="David Mattie" w:date="2019-08-18T17:13:00Z">
              <w:rPr>
                <w:rStyle w:val="Hyperlink"/>
                <w:noProof/>
              </w:rPr>
            </w:rPrChange>
          </w:rPr>
          <w:delText>Improved Fault Detection</w:delText>
        </w:r>
        <w:r w:rsidDel="007C7EB2">
          <w:rPr>
            <w:noProof/>
            <w:webHidden/>
          </w:rPr>
          <w:tab/>
        </w:r>
      </w:del>
      <w:del w:id="521" w:author="David Mattie" w:date="2019-08-02T08:59:00Z">
        <w:r w:rsidDel="004F4ED2">
          <w:rPr>
            <w:noProof/>
            <w:webHidden/>
          </w:rPr>
          <w:delText>74</w:delText>
        </w:r>
      </w:del>
    </w:p>
    <w:p w14:paraId="04BC9CBF" w14:textId="66B6F1C7" w:rsidR="005B1186" w:rsidDel="007C7EB2" w:rsidRDefault="005B1186">
      <w:pPr>
        <w:pStyle w:val="TOC3"/>
        <w:rPr>
          <w:del w:id="522" w:author="David Mattie" w:date="2019-08-18T17:13:00Z"/>
          <w:rFonts w:asciiTheme="minorHAnsi" w:eastAsiaTheme="minorEastAsia" w:hAnsiTheme="minorHAnsi" w:cstheme="minorBidi"/>
          <w:noProof/>
          <w:sz w:val="22"/>
          <w:szCs w:val="22"/>
        </w:rPr>
      </w:pPr>
      <w:del w:id="523" w:author="David Mattie" w:date="2019-08-18T17:13:00Z">
        <w:r w:rsidRPr="007C7EB2" w:rsidDel="007C7EB2">
          <w:rPr>
            <w:noProof/>
            <w:rPrChange w:id="524" w:author="David Mattie" w:date="2019-08-18T17:13:00Z">
              <w:rPr>
                <w:rStyle w:val="Hyperlink"/>
                <w:noProof/>
              </w:rPr>
            </w:rPrChange>
          </w:rPr>
          <w:delText>Add Pre-Pipeline Phase</w:delText>
        </w:r>
        <w:r w:rsidDel="007C7EB2">
          <w:rPr>
            <w:noProof/>
            <w:webHidden/>
          </w:rPr>
          <w:tab/>
        </w:r>
      </w:del>
      <w:del w:id="525" w:author="David Mattie" w:date="2019-08-02T08:59:00Z">
        <w:r w:rsidDel="004F4ED2">
          <w:rPr>
            <w:noProof/>
            <w:webHidden/>
          </w:rPr>
          <w:delText>74</w:delText>
        </w:r>
      </w:del>
    </w:p>
    <w:p w14:paraId="52D5F078" w14:textId="13664413" w:rsidR="005B1186" w:rsidDel="007C7EB2" w:rsidRDefault="005B1186">
      <w:pPr>
        <w:pStyle w:val="TOC3"/>
        <w:rPr>
          <w:del w:id="526" w:author="David Mattie" w:date="2019-08-18T17:13:00Z"/>
          <w:rFonts w:asciiTheme="minorHAnsi" w:eastAsiaTheme="minorEastAsia" w:hAnsiTheme="minorHAnsi" w:cstheme="minorBidi"/>
          <w:noProof/>
          <w:sz w:val="22"/>
          <w:szCs w:val="22"/>
        </w:rPr>
      </w:pPr>
      <w:del w:id="527" w:author="David Mattie" w:date="2019-08-18T17:13:00Z">
        <w:r w:rsidRPr="007C7EB2" w:rsidDel="007C7EB2">
          <w:rPr>
            <w:noProof/>
            <w:rPrChange w:id="528" w:author="David Mattie" w:date="2019-08-18T17:13:00Z">
              <w:rPr>
                <w:rStyle w:val="Hyperlink"/>
                <w:noProof/>
              </w:rPr>
            </w:rPrChange>
          </w:rPr>
          <w:delText>Service based execution on commodity hardware</w:delText>
        </w:r>
        <w:r w:rsidDel="007C7EB2">
          <w:rPr>
            <w:noProof/>
            <w:webHidden/>
          </w:rPr>
          <w:tab/>
        </w:r>
      </w:del>
      <w:del w:id="529" w:author="David Mattie" w:date="2019-08-02T08:59:00Z">
        <w:r w:rsidDel="004F4ED2">
          <w:rPr>
            <w:noProof/>
            <w:webHidden/>
          </w:rPr>
          <w:delText>75</w:delText>
        </w:r>
      </w:del>
    </w:p>
    <w:p w14:paraId="7477154C" w14:textId="554E4C24" w:rsidR="005B1186" w:rsidDel="007C7EB2" w:rsidRDefault="005B1186">
      <w:pPr>
        <w:pStyle w:val="TOC2"/>
        <w:tabs>
          <w:tab w:val="right" w:leader="dot" w:pos="8630"/>
        </w:tabs>
        <w:rPr>
          <w:del w:id="530" w:author="David Mattie" w:date="2019-08-18T17:13:00Z"/>
          <w:rFonts w:asciiTheme="minorHAnsi" w:eastAsiaTheme="minorEastAsia" w:hAnsiTheme="minorHAnsi" w:cstheme="minorBidi"/>
          <w:noProof/>
          <w:sz w:val="22"/>
          <w:szCs w:val="22"/>
        </w:rPr>
      </w:pPr>
      <w:del w:id="531" w:author="David Mattie" w:date="2019-08-18T17:13:00Z">
        <w:r w:rsidRPr="007C7EB2" w:rsidDel="007C7EB2">
          <w:rPr>
            <w:noProof/>
            <w:rPrChange w:id="532" w:author="David Mattie" w:date="2019-08-18T17:13:00Z">
              <w:rPr>
                <w:rStyle w:val="Hyperlink"/>
                <w:noProof/>
              </w:rPr>
            </w:rPrChange>
          </w:rPr>
          <w:delText>Final Remarks</w:delText>
        </w:r>
        <w:r w:rsidDel="007C7EB2">
          <w:rPr>
            <w:noProof/>
            <w:webHidden/>
          </w:rPr>
          <w:tab/>
        </w:r>
      </w:del>
      <w:del w:id="533" w:author="David Mattie" w:date="2019-08-02T08:59:00Z">
        <w:r w:rsidDel="004F4ED2">
          <w:rPr>
            <w:noProof/>
            <w:webHidden/>
          </w:rPr>
          <w:delText>75</w:delText>
        </w:r>
      </w:del>
    </w:p>
    <w:p w14:paraId="1778F1A2" w14:textId="37CBE69B" w:rsidR="005B1186" w:rsidDel="007C7EB2" w:rsidRDefault="005B1186">
      <w:pPr>
        <w:pStyle w:val="TOC1"/>
        <w:rPr>
          <w:del w:id="534" w:author="David Mattie" w:date="2019-08-18T17:13:00Z"/>
          <w:rFonts w:asciiTheme="minorHAnsi" w:eastAsiaTheme="minorEastAsia" w:hAnsiTheme="minorHAnsi" w:cstheme="minorBidi"/>
          <w:b w:val="0"/>
          <w:noProof/>
          <w:sz w:val="22"/>
          <w:szCs w:val="22"/>
        </w:rPr>
      </w:pPr>
      <w:del w:id="535" w:author="David Mattie" w:date="2019-08-18T17:13:00Z">
        <w:r w:rsidRPr="007C7EB2" w:rsidDel="007C7EB2">
          <w:rPr>
            <w:noProof/>
            <w:rPrChange w:id="536" w:author="David Mattie" w:date="2019-08-18T17:13:00Z">
              <w:rPr>
                <w:rStyle w:val="Hyperlink"/>
                <w:noProof/>
              </w:rPr>
            </w:rPrChange>
          </w:rPr>
          <w:delText>Appendix 1</w:delText>
        </w:r>
        <w:r w:rsidDel="007C7EB2">
          <w:rPr>
            <w:noProof/>
            <w:webHidden/>
          </w:rPr>
          <w:tab/>
        </w:r>
      </w:del>
      <w:del w:id="537" w:author="David Mattie" w:date="2019-08-02T08:59:00Z">
        <w:r w:rsidDel="004F4ED2">
          <w:rPr>
            <w:noProof/>
            <w:webHidden/>
          </w:rPr>
          <w:delText>76</w:delText>
        </w:r>
      </w:del>
    </w:p>
    <w:p w14:paraId="15DA926B" w14:textId="245AA6DF" w:rsidR="005B1186" w:rsidDel="007C7EB2" w:rsidRDefault="005B1186">
      <w:pPr>
        <w:pStyle w:val="TOC2"/>
        <w:tabs>
          <w:tab w:val="right" w:leader="dot" w:pos="8630"/>
        </w:tabs>
        <w:rPr>
          <w:del w:id="538" w:author="David Mattie" w:date="2019-08-18T17:13:00Z"/>
          <w:rFonts w:asciiTheme="minorHAnsi" w:eastAsiaTheme="minorEastAsia" w:hAnsiTheme="minorHAnsi" w:cstheme="minorBidi"/>
          <w:noProof/>
          <w:sz w:val="22"/>
          <w:szCs w:val="22"/>
        </w:rPr>
      </w:pPr>
      <w:del w:id="539" w:author="David Mattie" w:date="2019-08-18T17:13:00Z">
        <w:r w:rsidRPr="007C7EB2" w:rsidDel="007C7EB2">
          <w:rPr>
            <w:noProof/>
            <w:rPrChange w:id="540" w:author="David Mattie" w:date="2019-08-18T17:13:00Z">
              <w:rPr>
                <w:rStyle w:val="Hyperlink"/>
                <w:noProof/>
              </w:rPr>
            </w:rPrChange>
          </w:rPr>
          <w:delText>crush.py</w:delText>
        </w:r>
        <w:r w:rsidDel="007C7EB2">
          <w:rPr>
            <w:noProof/>
            <w:webHidden/>
          </w:rPr>
          <w:tab/>
        </w:r>
      </w:del>
      <w:del w:id="541" w:author="David Mattie" w:date="2019-08-02T08:59:00Z">
        <w:r w:rsidDel="004F4ED2">
          <w:rPr>
            <w:noProof/>
            <w:webHidden/>
          </w:rPr>
          <w:delText>76</w:delText>
        </w:r>
      </w:del>
    </w:p>
    <w:p w14:paraId="7D2FE00B" w14:textId="44C07554" w:rsidR="005B1186" w:rsidDel="007C7EB2" w:rsidRDefault="005B1186">
      <w:pPr>
        <w:pStyle w:val="TOC2"/>
        <w:tabs>
          <w:tab w:val="right" w:leader="dot" w:pos="8630"/>
        </w:tabs>
        <w:rPr>
          <w:del w:id="542" w:author="David Mattie" w:date="2019-08-18T17:13:00Z"/>
          <w:rFonts w:asciiTheme="minorHAnsi" w:eastAsiaTheme="minorEastAsia" w:hAnsiTheme="minorHAnsi" w:cstheme="minorBidi"/>
          <w:noProof/>
          <w:sz w:val="22"/>
          <w:szCs w:val="22"/>
        </w:rPr>
      </w:pPr>
      <w:del w:id="543" w:author="David Mattie" w:date="2019-08-18T17:13:00Z">
        <w:r w:rsidRPr="007C7EB2" w:rsidDel="007C7EB2">
          <w:rPr>
            <w:noProof/>
            <w:rPrChange w:id="544" w:author="David Mattie" w:date="2019-08-18T17:13:00Z">
              <w:rPr>
                <w:rStyle w:val="Hyperlink"/>
                <w:noProof/>
              </w:rPr>
            </w:rPrChange>
          </w:rPr>
          <w:delText>Patient.py</w:delText>
        </w:r>
        <w:r w:rsidDel="007C7EB2">
          <w:rPr>
            <w:noProof/>
            <w:webHidden/>
          </w:rPr>
          <w:tab/>
        </w:r>
      </w:del>
      <w:del w:id="545" w:author="David Mattie" w:date="2019-08-02T08:59:00Z">
        <w:r w:rsidDel="004F4ED2">
          <w:rPr>
            <w:noProof/>
            <w:webHidden/>
          </w:rPr>
          <w:delText>80</w:delText>
        </w:r>
      </w:del>
    </w:p>
    <w:p w14:paraId="30B309A5" w14:textId="2661F9D3" w:rsidR="005B1186" w:rsidDel="007C7EB2" w:rsidRDefault="005B1186">
      <w:pPr>
        <w:pStyle w:val="TOC2"/>
        <w:tabs>
          <w:tab w:val="right" w:leader="dot" w:pos="8630"/>
        </w:tabs>
        <w:rPr>
          <w:del w:id="546" w:author="David Mattie" w:date="2019-08-18T17:13:00Z"/>
          <w:rFonts w:asciiTheme="minorHAnsi" w:eastAsiaTheme="minorEastAsia" w:hAnsiTheme="minorHAnsi" w:cstheme="minorBidi"/>
          <w:noProof/>
          <w:sz w:val="22"/>
          <w:szCs w:val="22"/>
        </w:rPr>
      </w:pPr>
      <w:del w:id="547" w:author="David Mattie" w:date="2019-08-18T17:13:00Z">
        <w:r w:rsidRPr="007C7EB2" w:rsidDel="007C7EB2">
          <w:rPr>
            <w:noProof/>
            <w:rPrChange w:id="548" w:author="David Mattie" w:date="2019-08-18T17:13:00Z">
              <w:rPr>
                <w:rStyle w:val="Hyperlink"/>
                <w:noProof/>
              </w:rPr>
            </w:rPrChange>
          </w:rPr>
          <w:delText>Visit.py</w:delText>
        </w:r>
        <w:r w:rsidDel="007C7EB2">
          <w:rPr>
            <w:noProof/>
            <w:webHidden/>
          </w:rPr>
          <w:tab/>
        </w:r>
      </w:del>
      <w:del w:id="549" w:author="David Mattie" w:date="2019-08-02T08:59:00Z">
        <w:r w:rsidDel="004F4ED2">
          <w:rPr>
            <w:noProof/>
            <w:webHidden/>
          </w:rPr>
          <w:delText>81</w:delText>
        </w:r>
      </w:del>
    </w:p>
    <w:p w14:paraId="5F85DE53" w14:textId="17B9D31F" w:rsidR="005B1186" w:rsidDel="007C7EB2" w:rsidRDefault="005B1186">
      <w:pPr>
        <w:pStyle w:val="TOC2"/>
        <w:tabs>
          <w:tab w:val="right" w:leader="dot" w:pos="8630"/>
        </w:tabs>
        <w:rPr>
          <w:del w:id="550" w:author="David Mattie" w:date="2019-08-18T17:13:00Z"/>
          <w:rFonts w:asciiTheme="minorHAnsi" w:eastAsiaTheme="minorEastAsia" w:hAnsiTheme="minorHAnsi" w:cstheme="minorBidi"/>
          <w:noProof/>
          <w:sz w:val="22"/>
          <w:szCs w:val="22"/>
        </w:rPr>
      </w:pPr>
      <w:del w:id="551" w:author="David Mattie" w:date="2019-08-18T17:13:00Z">
        <w:r w:rsidRPr="007C7EB2" w:rsidDel="007C7EB2">
          <w:rPr>
            <w:noProof/>
            <w:rPrChange w:id="552" w:author="David Mattie" w:date="2019-08-18T17:13:00Z">
              <w:rPr>
                <w:rStyle w:val="Hyperlink"/>
                <w:noProof/>
              </w:rPr>
            </w:rPrChange>
          </w:rPr>
          <w:delText>segmentMap.txt</w:delText>
        </w:r>
        <w:r w:rsidDel="007C7EB2">
          <w:rPr>
            <w:noProof/>
            <w:webHidden/>
          </w:rPr>
          <w:tab/>
        </w:r>
      </w:del>
      <w:del w:id="553" w:author="David Mattie" w:date="2019-08-02T08:59:00Z">
        <w:r w:rsidDel="004F4ED2">
          <w:rPr>
            <w:noProof/>
            <w:webHidden/>
          </w:rPr>
          <w:delText>104</w:delText>
        </w:r>
      </w:del>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554" w:name="_Ref190755241"/>
      <w:bookmarkStart w:id="555" w:name="_Toc17056258"/>
      <w:r>
        <w:t>Introduction</w:t>
      </w:r>
      <w:bookmarkEnd w:id="554"/>
      <w:bookmarkEnd w:id="555"/>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794A36AE" w:rsidR="00932176" w:rsidRDefault="001D37B0" w:rsidP="00FC1C74">
      <w:pPr>
        <w:pStyle w:val="BodyFirst"/>
        <w:ind w:firstLine="720"/>
        <w:rPr>
          <w:ins w:id="556" w:author="David Mattie" w:date="2019-08-18T11:26:00Z"/>
        </w:rPr>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557"/>
      <w:r>
        <w:t>data</w:t>
      </w:r>
      <w:commentRangeEnd w:id="557"/>
      <w:r w:rsidR="00800971">
        <w:rPr>
          <w:rStyle w:val="CommentReference"/>
        </w:rPr>
        <w:commentReference w:id="557"/>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tbl>
      <w:tblPr>
        <w:tblStyle w:val="PlainTable2"/>
        <w:tblW w:w="5420" w:type="dxa"/>
        <w:tblLook w:val="04A0" w:firstRow="1" w:lastRow="0" w:firstColumn="1" w:lastColumn="0" w:noHBand="0" w:noVBand="1"/>
        <w:tblPrChange w:id="558" w:author="David Mattie" w:date="2019-08-18T11:49:00Z">
          <w:tblPr>
            <w:tblW w:w="5420" w:type="dxa"/>
            <w:tblLook w:val="04A0" w:firstRow="1" w:lastRow="0" w:firstColumn="1" w:lastColumn="0" w:noHBand="0" w:noVBand="1"/>
          </w:tblPr>
        </w:tblPrChange>
      </w:tblPr>
      <w:tblGrid>
        <w:gridCol w:w="1109"/>
        <w:gridCol w:w="4610"/>
        <w:tblGridChange w:id="559">
          <w:tblGrid>
            <w:gridCol w:w="963"/>
            <w:gridCol w:w="4610"/>
          </w:tblGrid>
        </w:tblGridChange>
      </w:tblGrid>
      <w:tr w:rsidR="005C6879" w:rsidRPr="00D265B0" w14:paraId="71AFA4EF" w14:textId="77777777" w:rsidTr="005C6879">
        <w:trPr>
          <w:cnfStyle w:val="100000000000" w:firstRow="1" w:lastRow="0" w:firstColumn="0" w:lastColumn="0" w:oddVBand="0" w:evenVBand="0" w:oddHBand="0" w:evenHBand="0" w:firstRowFirstColumn="0" w:firstRowLastColumn="0" w:lastRowFirstColumn="0" w:lastRowLastColumn="0"/>
          <w:trHeight w:val="288"/>
          <w:ins w:id="560" w:author="David Mattie" w:date="2019-08-18T11:48:00Z"/>
          <w:trPrChange w:id="561"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5420" w:type="dxa"/>
            <w:gridSpan w:val="2"/>
            <w:noWrap/>
            <w:hideMark/>
            <w:tcPrChange w:id="562" w:author="David Mattie" w:date="2019-08-18T11:49:00Z">
              <w:tcPr>
                <w:tcW w:w="5420" w:type="dxa"/>
                <w:gridSpan w:val="2"/>
                <w:tcBorders>
                  <w:top w:val="nil"/>
                  <w:left w:val="nil"/>
                  <w:bottom w:val="nil"/>
                  <w:right w:val="nil"/>
                </w:tcBorders>
                <w:shd w:val="clear" w:color="auto" w:fill="auto"/>
                <w:noWrap/>
                <w:vAlign w:val="bottom"/>
                <w:hideMark/>
              </w:tcPr>
            </w:tcPrChange>
          </w:tcPr>
          <w:p w14:paraId="78AF21C6" w14:textId="77777777" w:rsidR="005C6879" w:rsidRPr="005C6879" w:rsidRDefault="005C6879">
            <w:pPr>
              <w:cnfStyle w:val="101000000000" w:firstRow="1" w:lastRow="0" w:firstColumn="1" w:lastColumn="0" w:oddVBand="0" w:evenVBand="0" w:oddHBand="0" w:evenHBand="0" w:firstRowFirstColumn="0" w:firstRowLastColumn="0" w:lastRowFirstColumn="0" w:lastRowLastColumn="0"/>
              <w:rPr>
                <w:ins w:id="563" w:author="David Mattie" w:date="2019-08-18T11:48:00Z"/>
                <w:color w:val="000000"/>
                <w:sz w:val="22"/>
                <w:szCs w:val="22"/>
                <w:rPrChange w:id="564" w:author="David Mattie" w:date="2019-08-18T11:49:00Z">
                  <w:rPr>
                    <w:ins w:id="565" w:author="David Mattie" w:date="2019-08-18T11:48:00Z"/>
                    <w:rFonts w:ascii="Calibri" w:hAnsi="Calibri"/>
                    <w:color w:val="000000"/>
                    <w:sz w:val="22"/>
                    <w:szCs w:val="22"/>
                  </w:rPr>
                </w:rPrChange>
              </w:rPr>
            </w:pPr>
            <w:ins w:id="566" w:author="David Mattie" w:date="2019-08-18T11:48:00Z">
              <w:r w:rsidRPr="005C6879">
                <w:rPr>
                  <w:color w:val="000000"/>
                  <w:sz w:val="22"/>
                  <w:szCs w:val="22"/>
                  <w:rPrChange w:id="567" w:author="David Mattie" w:date="2019-08-18T11:49:00Z">
                    <w:rPr>
                      <w:rFonts w:ascii="Calibri" w:hAnsi="Calibri"/>
                      <w:color w:val="000000"/>
                      <w:sz w:val="22"/>
                      <w:szCs w:val="22"/>
                    </w:rPr>
                  </w:rPrChange>
                </w:rPr>
                <w:t>Nomenclature</w:t>
              </w:r>
            </w:ins>
          </w:p>
        </w:tc>
      </w:tr>
      <w:tr w:rsidR="005C6879" w:rsidRPr="00D265B0" w14:paraId="7F5BD7BE" w14:textId="77777777" w:rsidTr="005C6879">
        <w:trPr>
          <w:cnfStyle w:val="000000100000" w:firstRow="0" w:lastRow="0" w:firstColumn="0" w:lastColumn="0" w:oddVBand="0" w:evenVBand="0" w:oddHBand="1" w:evenHBand="0" w:firstRowFirstColumn="0" w:firstRowLastColumn="0" w:lastRowFirstColumn="0" w:lastRowLastColumn="0"/>
          <w:trHeight w:val="288"/>
          <w:ins w:id="568" w:author="David Mattie" w:date="2019-08-18T11:48:00Z"/>
          <w:trPrChange w:id="569"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570" w:author="David Mattie" w:date="2019-08-18T11:49:00Z">
              <w:tcPr>
                <w:tcW w:w="810" w:type="dxa"/>
                <w:tcBorders>
                  <w:top w:val="nil"/>
                  <w:left w:val="nil"/>
                  <w:bottom w:val="nil"/>
                  <w:right w:val="nil"/>
                </w:tcBorders>
                <w:shd w:val="clear" w:color="auto" w:fill="auto"/>
                <w:noWrap/>
                <w:vAlign w:val="bottom"/>
                <w:hideMark/>
              </w:tcPr>
            </w:tcPrChange>
          </w:tcPr>
          <w:p w14:paraId="7A575656"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571" w:author="David Mattie" w:date="2019-08-18T11:48:00Z"/>
                <w:color w:val="000000"/>
                <w:sz w:val="22"/>
                <w:szCs w:val="22"/>
                <w:rPrChange w:id="572" w:author="David Mattie" w:date="2019-08-18T11:49:00Z">
                  <w:rPr>
                    <w:ins w:id="573" w:author="David Mattie" w:date="2019-08-18T11:48:00Z"/>
                    <w:rFonts w:ascii="Calibri" w:hAnsi="Calibri"/>
                    <w:color w:val="000000"/>
                    <w:sz w:val="22"/>
                    <w:szCs w:val="22"/>
                  </w:rPr>
                </w:rPrChange>
              </w:rPr>
            </w:pPr>
            <w:ins w:id="574" w:author="David Mattie" w:date="2019-08-18T11:48:00Z">
              <w:r w:rsidRPr="005C6879">
                <w:rPr>
                  <w:color w:val="000000"/>
                  <w:sz w:val="22"/>
                  <w:szCs w:val="22"/>
                  <w:rPrChange w:id="575" w:author="David Mattie" w:date="2019-08-18T11:49:00Z">
                    <w:rPr>
                      <w:rFonts w:ascii="Calibri" w:hAnsi="Calibri"/>
                      <w:color w:val="000000"/>
                      <w:sz w:val="22"/>
                      <w:szCs w:val="22"/>
                    </w:rPr>
                  </w:rPrChange>
                </w:rPr>
                <w:t>ADC</w:t>
              </w:r>
            </w:ins>
          </w:p>
        </w:tc>
        <w:tc>
          <w:tcPr>
            <w:tcW w:w="4610" w:type="dxa"/>
            <w:noWrap/>
            <w:hideMark/>
            <w:tcPrChange w:id="576" w:author="David Mattie" w:date="2019-08-18T11:49:00Z">
              <w:tcPr>
                <w:tcW w:w="4610" w:type="dxa"/>
                <w:tcBorders>
                  <w:top w:val="nil"/>
                  <w:left w:val="nil"/>
                  <w:bottom w:val="nil"/>
                  <w:right w:val="nil"/>
                </w:tcBorders>
                <w:shd w:val="clear" w:color="auto" w:fill="auto"/>
                <w:noWrap/>
                <w:vAlign w:val="bottom"/>
                <w:hideMark/>
              </w:tcPr>
            </w:tcPrChange>
          </w:tcPr>
          <w:p w14:paraId="039828A4" w14:textId="374F9337"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577" w:author="David Mattie" w:date="2019-08-18T11:48:00Z"/>
                <w:color w:val="000000"/>
                <w:sz w:val="22"/>
                <w:szCs w:val="22"/>
                <w:rPrChange w:id="578" w:author="David Mattie" w:date="2019-08-18T11:49:00Z">
                  <w:rPr>
                    <w:ins w:id="579" w:author="David Mattie" w:date="2019-08-18T11:48:00Z"/>
                    <w:rFonts w:ascii="Calibri" w:hAnsi="Calibri"/>
                    <w:color w:val="000000"/>
                    <w:sz w:val="22"/>
                    <w:szCs w:val="22"/>
                  </w:rPr>
                </w:rPrChange>
              </w:rPr>
            </w:pPr>
            <w:ins w:id="580" w:author="David Mattie" w:date="2019-08-18T16:19:00Z">
              <w:r>
                <w:rPr>
                  <w:color w:val="000000"/>
                  <w:sz w:val="22"/>
                  <w:szCs w:val="22"/>
                </w:rPr>
                <w:t>a</w:t>
              </w:r>
            </w:ins>
            <w:ins w:id="581" w:author="David Mattie" w:date="2019-08-18T11:48:00Z">
              <w:r w:rsidR="005C6879" w:rsidRPr="005C6879">
                <w:rPr>
                  <w:color w:val="000000"/>
                  <w:sz w:val="22"/>
                  <w:szCs w:val="22"/>
                  <w:rPrChange w:id="582" w:author="David Mattie" w:date="2019-08-18T11:49:00Z">
                    <w:rPr>
                      <w:rFonts w:ascii="Calibri" w:hAnsi="Calibri"/>
                      <w:color w:val="000000"/>
                      <w:sz w:val="22"/>
                      <w:szCs w:val="22"/>
                    </w:rPr>
                  </w:rPrChange>
                </w:rPr>
                <w:t>pparent diffusion coefficient</w:t>
              </w:r>
            </w:ins>
          </w:p>
        </w:tc>
      </w:tr>
      <w:tr w:rsidR="005C6879" w:rsidRPr="00D265B0" w14:paraId="5BDF4E23" w14:textId="77777777" w:rsidTr="005C6879">
        <w:trPr>
          <w:trHeight w:val="288"/>
          <w:ins w:id="583" w:author="David Mattie" w:date="2019-08-18T11:48:00Z"/>
          <w:trPrChange w:id="584"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585" w:author="David Mattie" w:date="2019-08-18T11:49:00Z">
              <w:tcPr>
                <w:tcW w:w="810" w:type="dxa"/>
                <w:tcBorders>
                  <w:top w:val="nil"/>
                  <w:left w:val="nil"/>
                  <w:bottom w:val="nil"/>
                  <w:right w:val="nil"/>
                </w:tcBorders>
                <w:shd w:val="clear" w:color="auto" w:fill="auto"/>
                <w:noWrap/>
                <w:vAlign w:val="bottom"/>
                <w:hideMark/>
              </w:tcPr>
            </w:tcPrChange>
          </w:tcPr>
          <w:p w14:paraId="01708EC3" w14:textId="77777777" w:rsidR="005C6879" w:rsidRPr="005C6879" w:rsidRDefault="005C6879">
            <w:pPr>
              <w:rPr>
                <w:ins w:id="586" w:author="David Mattie" w:date="2019-08-18T11:48:00Z"/>
                <w:color w:val="000000"/>
                <w:sz w:val="22"/>
                <w:szCs w:val="22"/>
                <w:rPrChange w:id="587" w:author="David Mattie" w:date="2019-08-18T11:49:00Z">
                  <w:rPr>
                    <w:ins w:id="588" w:author="David Mattie" w:date="2019-08-18T11:48:00Z"/>
                    <w:rFonts w:ascii="Calibri" w:hAnsi="Calibri"/>
                    <w:color w:val="000000"/>
                    <w:sz w:val="22"/>
                    <w:szCs w:val="22"/>
                  </w:rPr>
                </w:rPrChange>
              </w:rPr>
            </w:pPr>
            <w:ins w:id="589" w:author="David Mattie" w:date="2019-08-18T11:48:00Z">
              <w:r w:rsidRPr="005C6879">
                <w:rPr>
                  <w:color w:val="000000"/>
                  <w:sz w:val="22"/>
                  <w:szCs w:val="22"/>
                  <w:rPrChange w:id="590" w:author="David Mattie" w:date="2019-08-18T11:49:00Z">
                    <w:rPr>
                      <w:rFonts w:ascii="Calibri" w:hAnsi="Calibri"/>
                      <w:color w:val="000000"/>
                      <w:sz w:val="22"/>
                      <w:szCs w:val="22"/>
                    </w:rPr>
                  </w:rPrChange>
                </w:rPr>
                <w:t>ANN</w:t>
              </w:r>
            </w:ins>
          </w:p>
        </w:tc>
        <w:tc>
          <w:tcPr>
            <w:tcW w:w="4610" w:type="dxa"/>
            <w:noWrap/>
            <w:hideMark/>
            <w:tcPrChange w:id="591" w:author="David Mattie" w:date="2019-08-18T11:49:00Z">
              <w:tcPr>
                <w:tcW w:w="4610" w:type="dxa"/>
                <w:tcBorders>
                  <w:top w:val="nil"/>
                  <w:left w:val="nil"/>
                  <w:bottom w:val="nil"/>
                  <w:right w:val="nil"/>
                </w:tcBorders>
                <w:shd w:val="clear" w:color="auto" w:fill="auto"/>
                <w:noWrap/>
                <w:vAlign w:val="bottom"/>
                <w:hideMark/>
              </w:tcPr>
            </w:tcPrChange>
          </w:tcPr>
          <w:p w14:paraId="56217055"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592" w:author="David Mattie" w:date="2019-08-18T11:48:00Z"/>
                <w:color w:val="000000"/>
                <w:sz w:val="22"/>
                <w:szCs w:val="22"/>
                <w:rPrChange w:id="593" w:author="David Mattie" w:date="2019-08-18T11:49:00Z">
                  <w:rPr>
                    <w:ins w:id="594" w:author="David Mattie" w:date="2019-08-18T11:48:00Z"/>
                    <w:rFonts w:ascii="Calibri" w:hAnsi="Calibri"/>
                    <w:color w:val="000000"/>
                    <w:sz w:val="22"/>
                    <w:szCs w:val="22"/>
                  </w:rPr>
                </w:rPrChange>
              </w:rPr>
            </w:pPr>
            <w:ins w:id="595" w:author="David Mattie" w:date="2019-08-18T11:48:00Z">
              <w:r w:rsidRPr="005C6879">
                <w:rPr>
                  <w:color w:val="000000"/>
                  <w:sz w:val="22"/>
                  <w:szCs w:val="22"/>
                  <w:rPrChange w:id="596" w:author="David Mattie" w:date="2019-08-18T11:49:00Z">
                    <w:rPr>
                      <w:rFonts w:ascii="Calibri" w:hAnsi="Calibri"/>
                      <w:color w:val="000000"/>
                      <w:sz w:val="22"/>
                      <w:szCs w:val="22"/>
                    </w:rPr>
                  </w:rPrChange>
                </w:rPr>
                <w:t>artificial neural network</w:t>
              </w:r>
            </w:ins>
          </w:p>
        </w:tc>
      </w:tr>
      <w:tr w:rsidR="005C6879" w:rsidRPr="00D265B0" w14:paraId="2909AA8A" w14:textId="77777777" w:rsidTr="005C6879">
        <w:trPr>
          <w:cnfStyle w:val="000000100000" w:firstRow="0" w:lastRow="0" w:firstColumn="0" w:lastColumn="0" w:oddVBand="0" w:evenVBand="0" w:oddHBand="1" w:evenHBand="0" w:firstRowFirstColumn="0" w:firstRowLastColumn="0" w:lastRowFirstColumn="0" w:lastRowLastColumn="0"/>
          <w:trHeight w:val="288"/>
          <w:ins w:id="597" w:author="David Mattie" w:date="2019-08-18T11:48:00Z"/>
          <w:trPrChange w:id="598"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599" w:author="David Mattie" w:date="2019-08-18T11:49:00Z">
              <w:tcPr>
                <w:tcW w:w="810" w:type="dxa"/>
                <w:tcBorders>
                  <w:top w:val="nil"/>
                  <w:left w:val="nil"/>
                  <w:bottom w:val="nil"/>
                  <w:right w:val="nil"/>
                </w:tcBorders>
                <w:shd w:val="clear" w:color="auto" w:fill="auto"/>
                <w:noWrap/>
                <w:vAlign w:val="bottom"/>
                <w:hideMark/>
              </w:tcPr>
            </w:tcPrChange>
          </w:tcPr>
          <w:p w14:paraId="20C5712E"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600" w:author="David Mattie" w:date="2019-08-18T11:48:00Z"/>
                <w:color w:val="000000"/>
                <w:sz w:val="22"/>
                <w:szCs w:val="22"/>
                <w:rPrChange w:id="601" w:author="David Mattie" w:date="2019-08-18T11:49:00Z">
                  <w:rPr>
                    <w:ins w:id="602" w:author="David Mattie" w:date="2019-08-18T11:48:00Z"/>
                    <w:rFonts w:ascii="Calibri" w:hAnsi="Calibri"/>
                    <w:color w:val="000000"/>
                    <w:sz w:val="22"/>
                    <w:szCs w:val="22"/>
                  </w:rPr>
                </w:rPrChange>
              </w:rPr>
            </w:pPr>
            <w:ins w:id="603" w:author="David Mattie" w:date="2019-08-18T11:48:00Z">
              <w:r w:rsidRPr="005C6879">
                <w:rPr>
                  <w:color w:val="000000"/>
                  <w:sz w:val="22"/>
                  <w:szCs w:val="22"/>
                  <w:rPrChange w:id="604" w:author="David Mattie" w:date="2019-08-18T11:49:00Z">
                    <w:rPr>
                      <w:rFonts w:ascii="Calibri" w:hAnsi="Calibri"/>
                      <w:color w:val="000000"/>
                      <w:sz w:val="22"/>
                      <w:szCs w:val="22"/>
                    </w:rPr>
                  </w:rPrChange>
                </w:rPr>
                <w:t>BCH</w:t>
              </w:r>
            </w:ins>
          </w:p>
        </w:tc>
        <w:tc>
          <w:tcPr>
            <w:tcW w:w="4610" w:type="dxa"/>
            <w:noWrap/>
            <w:hideMark/>
            <w:tcPrChange w:id="605" w:author="David Mattie" w:date="2019-08-18T11:49:00Z">
              <w:tcPr>
                <w:tcW w:w="4610" w:type="dxa"/>
                <w:tcBorders>
                  <w:top w:val="nil"/>
                  <w:left w:val="nil"/>
                  <w:bottom w:val="nil"/>
                  <w:right w:val="nil"/>
                </w:tcBorders>
                <w:shd w:val="clear" w:color="auto" w:fill="auto"/>
                <w:noWrap/>
                <w:vAlign w:val="bottom"/>
                <w:hideMark/>
              </w:tcPr>
            </w:tcPrChange>
          </w:tcPr>
          <w:p w14:paraId="5193AABB"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606" w:author="David Mattie" w:date="2019-08-18T11:48:00Z"/>
                <w:color w:val="000000"/>
                <w:sz w:val="22"/>
                <w:szCs w:val="22"/>
                <w:rPrChange w:id="607" w:author="David Mattie" w:date="2019-08-18T11:49:00Z">
                  <w:rPr>
                    <w:ins w:id="608" w:author="David Mattie" w:date="2019-08-18T11:48:00Z"/>
                    <w:rFonts w:ascii="Calibri" w:hAnsi="Calibri"/>
                    <w:color w:val="000000"/>
                    <w:sz w:val="22"/>
                    <w:szCs w:val="22"/>
                  </w:rPr>
                </w:rPrChange>
              </w:rPr>
            </w:pPr>
            <w:ins w:id="609" w:author="David Mattie" w:date="2019-08-18T11:48:00Z">
              <w:r w:rsidRPr="005C6879">
                <w:rPr>
                  <w:color w:val="000000"/>
                  <w:sz w:val="22"/>
                  <w:szCs w:val="22"/>
                  <w:rPrChange w:id="610" w:author="David Mattie" w:date="2019-08-18T11:49:00Z">
                    <w:rPr>
                      <w:rFonts w:ascii="Calibri" w:hAnsi="Calibri"/>
                      <w:color w:val="000000"/>
                      <w:sz w:val="22"/>
                      <w:szCs w:val="22"/>
                    </w:rPr>
                  </w:rPrChange>
                </w:rPr>
                <w:t>Boston Children's Hospital</w:t>
              </w:r>
            </w:ins>
          </w:p>
        </w:tc>
      </w:tr>
      <w:tr w:rsidR="005C6879" w:rsidRPr="00D265B0" w14:paraId="49D2BC57" w14:textId="77777777" w:rsidTr="005C6879">
        <w:trPr>
          <w:trHeight w:val="288"/>
          <w:ins w:id="611" w:author="David Mattie" w:date="2019-08-18T11:48:00Z"/>
          <w:trPrChange w:id="61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13" w:author="David Mattie" w:date="2019-08-18T11:49:00Z">
              <w:tcPr>
                <w:tcW w:w="810" w:type="dxa"/>
                <w:tcBorders>
                  <w:top w:val="nil"/>
                  <w:left w:val="nil"/>
                  <w:bottom w:val="nil"/>
                  <w:right w:val="nil"/>
                </w:tcBorders>
                <w:shd w:val="clear" w:color="auto" w:fill="auto"/>
                <w:noWrap/>
                <w:vAlign w:val="bottom"/>
                <w:hideMark/>
              </w:tcPr>
            </w:tcPrChange>
          </w:tcPr>
          <w:p w14:paraId="72E04B78" w14:textId="77777777" w:rsidR="005C6879" w:rsidRPr="005C6879" w:rsidRDefault="005C6879">
            <w:pPr>
              <w:rPr>
                <w:ins w:id="614" w:author="David Mattie" w:date="2019-08-18T11:48:00Z"/>
                <w:color w:val="000000"/>
                <w:sz w:val="22"/>
                <w:szCs w:val="22"/>
                <w:rPrChange w:id="615" w:author="David Mattie" w:date="2019-08-18T11:49:00Z">
                  <w:rPr>
                    <w:ins w:id="616" w:author="David Mattie" w:date="2019-08-18T11:48:00Z"/>
                    <w:rFonts w:ascii="Calibri" w:hAnsi="Calibri"/>
                    <w:color w:val="000000"/>
                    <w:sz w:val="22"/>
                    <w:szCs w:val="22"/>
                  </w:rPr>
                </w:rPrChange>
              </w:rPr>
            </w:pPr>
            <w:ins w:id="617" w:author="David Mattie" w:date="2019-08-18T11:48:00Z">
              <w:r w:rsidRPr="005C6879">
                <w:rPr>
                  <w:color w:val="000000"/>
                  <w:sz w:val="22"/>
                  <w:szCs w:val="22"/>
                  <w:rPrChange w:id="618" w:author="David Mattie" w:date="2019-08-18T11:49:00Z">
                    <w:rPr>
                      <w:rFonts w:ascii="Calibri" w:hAnsi="Calibri"/>
                      <w:color w:val="000000"/>
                      <w:sz w:val="22"/>
                      <w:szCs w:val="22"/>
                    </w:rPr>
                  </w:rPrChange>
                </w:rPr>
                <w:t>df</w:t>
              </w:r>
            </w:ins>
          </w:p>
        </w:tc>
        <w:tc>
          <w:tcPr>
            <w:tcW w:w="4610" w:type="dxa"/>
            <w:noWrap/>
            <w:hideMark/>
            <w:tcPrChange w:id="619" w:author="David Mattie" w:date="2019-08-18T11:49:00Z">
              <w:tcPr>
                <w:tcW w:w="4610" w:type="dxa"/>
                <w:tcBorders>
                  <w:top w:val="nil"/>
                  <w:left w:val="nil"/>
                  <w:bottom w:val="nil"/>
                  <w:right w:val="nil"/>
                </w:tcBorders>
                <w:shd w:val="clear" w:color="auto" w:fill="auto"/>
                <w:noWrap/>
                <w:vAlign w:val="bottom"/>
                <w:hideMark/>
              </w:tcPr>
            </w:tcPrChange>
          </w:tcPr>
          <w:p w14:paraId="21BC248B" w14:textId="2AB57BC3" w:rsidR="005C6879" w:rsidRPr="005C6879" w:rsidRDefault="00F86D88">
            <w:pPr>
              <w:cnfStyle w:val="000000000000" w:firstRow="0" w:lastRow="0" w:firstColumn="0" w:lastColumn="0" w:oddVBand="0" w:evenVBand="0" w:oddHBand="0" w:evenHBand="0" w:firstRowFirstColumn="0" w:firstRowLastColumn="0" w:lastRowFirstColumn="0" w:lastRowLastColumn="0"/>
              <w:rPr>
                <w:ins w:id="620" w:author="David Mattie" w:date="2019-08-18T11:48:00Z"/>
                <w:color w:val="000000"/>
                <w:sz w:val="22"/>
                <w:szCs w:val="22"/>
                <w:rPrChange w:id="621" w:author="David Mattie" w:date="2019-08-18T11:49:00Z">
                  <w:rPr>
                    <w:ins w:id="622" w:author="David Mattie" w:date="2019-08-18T11:48:00Z"/>
                    <w:rFonts w:ascii="Calibri" w:hAnsi="Calibri"/>
                    <w:color w:val="000000"/>
                    <w:sz w:val="22"/>
                    <w:szCs w:val="22"/>
                  </w:rPr>
                </w:rPrChange>
              </w:rPr>
            </w:pPr>
            <w:ins w:id="623" w:author="David Mattie" w:date="2019-08-18T11:48:00Z">
              <w:r w:rsidRPr="00D265B0">
                <w:rPr>
                  <w:color w:val="000000"/>
                  <w:sz w:val="22"/>
                  <w:szCs w:val="22"/>
                </w:rPr>
                <w:t>d</w:t>
              </w:r>
              <w:r w:rsidR="005C6879" w:rsidRPr="005C6879">
                <w:rPr>
                  <w:color w:val="000000"/>
                  <w:sz w:val="22"/>
                  <w:szCs w:val="22"/>
                  <w:rPrChange w:id="624" w:author="David Mattie" w:date="2019-08-18T11:49:00Z">
                    <w:rPr>
                      <w:rFonts w:ascii="Calibri" w:hAnsi="Calibri"/>
                      <w:color w:val="000000"/>
                      <w:sz w:val="22"/>
                      <w:szCs w:val="22"/>
                    </w:rPr>
                  </w:rPrChange>
                </w:rPr>
                <w:t>egrees of freedom</w:t>
              </w:r>
            </w:ins>
          </w:p>
        </w:tc>
      </w:tr>
      <w:tr w:rsidR="005C6879" w:rsidRPr="00D265B0" w14:paraId="1C272710" w14:textId="77777777" w:rsidTr="005C6879">
        <w:trPr>
          <w:cnfStyle w:val="000000100000" w:firstRow="0" w:lastRow="0" w:firstColumn="0" w:lastColumn="0" w:oddVBand="0" w:evenVBand="0" w:oddHBand="1" w:evenHBand="0" w:firstRowFirstColumn="0" w:firstRowLastColumn="0" w:lastRowFirstColumn="0" w:lastRowLastColumn="0"/>
          <w:trHeight w:val="288"/>
          <w:ins w:id="625" w:author="David Mattie" w:date="2019-08-18T11:48:00Z"/>
          <w:trPrChange w:id="626"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27" w:author="David Mattie" w:date="2019-08-18T11:49:00Z">
              <w:tcPr>
                <w:tcW w:w="810" w:type="dxa"/>
                <w:tcBorders>
                  <w:top w:val="nil"/>
                  <w:left w:val="nil"/>
                  <w:bottom w:val="nil"/>
                  <w:right w:val="nil"/>
                </w:tcBorders>
                <w:shd w:val="clear" w:color="auto" w:fill="auto"/>
                <w:noWrap/>
                <w:vAlign w:val="bottom"/>
                <w:hideMark/>
              </w:tcPr>
            </w:tcPrChange>
          </w:tcPr>
          <w:p w14:paraId="34903943"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628" w:author="David Mattie" w:date="2019-08-18T11:48:00Z"/>
                <w:color w:val="000000"/>
                <w:sz w:val="22"/>
                <w:szCs w:val="22"/>
                <w:rPrChange w:id="629" w:author="David Mattie" w:date="2019-08-18T11:49:00Z">
                  <w:rPr>
                    <w:ins w:id="630" w:author="David Mattie" w:date="2019-08-18T11:48:00Z"/>
                    <w:rFonts w:ascii="Calibri" w:hAnsi="Calibri"/>
                    <w:color w:val="000000"/>
                    <w:sz w:val="22"/>
                    <w:szCs w:val="22"/>
                  </w:rPr>
                </w:rPrChange>
              </w:rPr>
            </w:pPr>
            <w:ins w:id="631" w:author="David Mattie" w:date="2019-08-18T11:48:00Z">
              <w:r w:rsidRPr="005C6879">
                <w:rPr>
                  <w:color w:val="000000"/>
                  <w:sz w:val="22"/>
                  <w:szCs w:val="22"/>
                  <w:rPrChange w:id="632" w:author="David Mattie" w:date="2019-08-18T11:49:00Z">
                    <w:rPr>
                      <w:rFonts w:ascii="Calibri" w:hAnsi="Calibri"/>
                      <w:color w:val="000000"/>
                      <w:sz w:val="22"/>
                      <w:szCs w:val="22"/>
                    </w:rPr>
                  </w:rPrChange>
                </w:rPr>
                <w:t>DTI</w:t>
              </w:r>
            </w:ins>
          </w:p>
        </w:tc>
        <w:tc>
          <w:tcPr>
            <w:tcW w:w="4610" w:type="dxa"/>
            <w:noWrap/>
            <w:hideMark/>
            <w:tcPrChange w:id="633" w:author="David Mattie" w:date="2019-08-18T11:49:00Z">
              <w:tcPr>
                <w:tcW w:w="4610" w:type="dxa"/>
                <w:tcBorders>
                  <w:top w:val="nil"/>
                  <w:left w:val="nil"/>
                  <w:bottom w:val="nil"/>
                  <w:right w:val="nil"/>
                </w:tcBorders>
                <w:shd w:val="clear" w:color="auto" w:fill="auto"/>
                <w:noWrap/>
                <w:vAlign w:val="bottom"/>
                <w:hideMark/>
              </w:tcPr>
            </w:tcPrChange>
          </w:tcPr>
          <w:p w14:paraId="1BF18926" w14:textId="264A9666" w:rsidR="005C6879" w:rsidRPr="005C6879" w:rsidRDefault="00F86D88">
            <w:pPr>
              <w:cnfStyle w:val="000000100000" w:firstRow="0" w:lastRow="0" w:firstColumn="0" w:lastColumn="0" w:oddVBand="0" w:evenVBand="0" w:oddHBand="1" w:evenHBand="0" w:firstRowFirstColumn="0" w:firstRowLastColumn="0" w:lastRowFirstColumn="0" w:lastRowLastColumn="0"/>
              <w:rPr>
                <w:ins w:id="634" w:author="David Mattie" w:date="2019-08-18T11:48:00Z"/>
                <w:color w:val="000000"/>
                <w:sz w:val="22"/>
                <w:szCs w:val="22"/>
                <w:rPrChange w:id="635" w:author="David Mattie" w:date="2019-08-18T11:49:00Z">
                  <w:rPr>
                    <w:ins w:id="636" w:author="David Mattie" w:date="2019-08-18T11:48:00Z"/>
                    <w:rFonts w:ascii="Calibri" w:hAnsi="Calibri"/>
                    <w:color w:val="000000"/>
                    <w:sz w:val="22"/>
                    <w:szCs w:val="22"/>
                  </w:rPr>
                </w:rPrChange>
              </w:rPr>
            </w:pPr>
            <w:ins w:id="637" w:author="David Mattie" w:date="2019-08-18T11:48:00Z">
              <w:r w:rsidRPr="00D265B0">
                <w:rPr>
                  <w:color w:val="000000"/>
                  <w:sz w:val="22"/>
                  <w:szCs w:val="22"/>
                </w:rPr>
                <w:t>d</w:t>
              </w:r>
              <w:r w:rsidR="005C6879" w:rsidRPr="005C6879">
                <w:rPr>
                  <w:color w:val="000000"/>
                  <w:sz w:val="22"/>
                  <w:szCs w:val="22"/>
                  <w:rPrChange w:id="638" w:author="David Mattie" w:date="2019-08-18T11:49:00Z">
                    <w:rPr>
                      <w:rFonts w:ascii="Calibri" w:hAnsi="Calibri"/>
                      <w:color w:val="000000"/>
                      <w:sz w:val="22"/>
                      <w:szCs w:val="22"/>
                    </w:rPr>
                  </w:rPrChange>
                </w:rPr>
                <w:t>iffusion Tensor Imaging</w:t>
              </w:r>
            </w:ins>
          </w:p>
        </w:tc>
      </w:tr>
      <w:tr w:rsidR="005C6879" w:rsidRPr="00D265B0" w14:paraId="277FD64A" w14:textId="77777777" w:rsidTr="005C6879">
        <w:trPr>
          <w:trHeight w:val="288"/>
          <w:ins w:id="639" w:author="David Mattie" w:date="2019-08-18T11:48:00Z"/>
          <w:trPrChange w:id="640"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41" w:author="David Mattie" w:date="2019-08-18T11:49:00Z">
              <w:tcPr>
                <w:tcW w:w="810" w:type="dxa"/>
                <w:tcBorders>
                  <w:top w:val="nil"/>
                  <w:left w:val="nil"/>
                  <w:bottom w:val="nil"/>
                  <w:right w:val="nil"/>
                </w:tcBorders>
                <w:shd w:val="clear" w:color="auto" w:fill="auto"/>
                <w:noWrap/>
                <w:vAlign w:val="bottom"/>
                <w:hideMark/>
              </w:tcPr>
            </w:tcPrChange>
          </w:tcPr>
          <w:p w14:paraId="25124364" w14:textId="77777777" w:rsidR="005C6879" w:rsidRPr="005C6879" w:rsidRDefault="005C6879">
            <w:pPr>
              <w:rPr>
                <w:ins w:id="642" w:author="David Mattie" w:date="2019-08-18T11:48:00Z"/>
                <w:color w:val="000000"/>
                <w:sz w:val="22"/>
                <w:szCs w:val="22"/>
                <w:rPrChange w:id="643" w:author="David Mattie" w:date="2019-08-18T11:49:00Z">
                  <w:rPr>
                    <w:ins w:id="644" w:author="David Mattie" w:date="2019-08-18T11:48:00Z"/>
                    <w:rFonts w:ascii="Calibri" w:hAnsi="Calibri"/>
                    <w:color w:val="000000"/>
                    <w:sz w:val="22"/>
                    <w:szCs w:val="22"/>
                  </w:rPr>
                </w:rPrChange>
              </w:rPr>
            </w:pPr>
            <w:ins w:id="645" w:author="David Mattie" w:date="2019-08-18T11:48:00Z">
              <w:r w:rsidRPr="005C6879">
                <w:rPr>
                  <w:color w:val="000000"/>
                  <w:sz w:val="22"/>
                  <w:szCs w:val="22"/>
                  <w:rPrChange w:id="646" w:author="David Mattie" w:date="2019-08-18T11:49:00Z">
                    <w:rPr>
                      <w:rFonts w:ascii="Calibri" w:hAnsi="Calibri"/>
                      <w:color w:val="000000"/>
                      <w:sz w:val="22"/>
                      <w:szCs w:val="22"/>
                    </w:rPr>
                  </w:rPrChange>
                </w:rPr>
                <w:t>FA</w:t>
              </w:r>
            </w:ins>
          </w:p>
        </w:tc>
        <w:tc>
          <w:tcPr>
            <w:tcW w:w="4610" w:type="dxa"/>
            <w:noWrap/>
            <w:hideMark/>
            <w:tcPrChange w:id="647" w:author="David Mattie" w:date="2019-08-18T11:49:00Z">
              <w:tcPr>
                <w:tcW w:w="4610" w:type="dxa"/>
                <w:tcBorders>
                  <w:top w:val="nil"/>
                  <w:left w:val="nil"/>
                  <w:bottom w:val="nil"/>
                  <w:right w:val="nil"/>
                </w:tcBorders>
                <w:shd w:val="clear" w:color="auto" w:fill="auto"/>
                <w:noWrap/>
                <w:vAlign w:val="bottom"/>
                <w:hideMark/>
              </w:tcPr>
            </w:tcPrChange>
          </w:tcPr>
          <w:p w14:paraId="48B01E1B" w14:textId="6F2D234B"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648" w:author="David Mattie" w:date="2019-08-18T11:48:00Z"/>
                <w:color w:val="000000"/>
                <w:sz w:val="22"/>
                <w:szCs w:val="22"/>
                <w:rPrChange w:id="649" w:author="David Mattie" w:date="2019-08-18T11:49:00Z">
                  <w:rPr>
                    <w:ins w:id="650" w:author="David Mattie" w:date="2019-08-18T11:48:00Z"/>
                    <w:rFonts w:ascii="Calibri" w:hAnsi="Calibri"/>
                    <w:color w:val="000000"/>
                    <w:sz w:val="22"/>
                    <w:szCs w:val="22"/>
                  </w:rPr>
                </w:rPrChange>
              </w:rPr>
            </w:pPr>
            <w:ins w:id="651" w:author="David Mattie" w:date="2019-08-18T11:48:00Z">
              <w:r w:rsidRPr="00D265B0">
                <w:rPr>
                  <w:color w:val="000000"/>
                  <w:sz w:val="22"/>
                  <w:szCs w:val="22"/>
                </w:rPr>
                <w:t>f</w:t>
              </w:r>
              <w:r w:rsidR="005C6879" w:rsidRPr="005C6879">
                <w:rPr>
                  <w:color w:val="000000"/>
                  <w:sz w:val="22"/>
                  <w:szCs w:val="22"/>
                  <w:rPrChange w:id="652" w:author="David Mattie" w:date="2019-08-18T11:49:00Z">
                    <w:rPr>
                      <w:rFonts w:ascii="Calibri" w:hAnsi="Calibri"/>
                      <w:color w:val="000000"/>
                      <w:sz w:val="22"/>
                      <w:szCs w:val="22"/>
                    </w:rPr>
                  </w:rPrChange>
                </w:rPr>
                <w:t xml:space="preserve">ractional </w:t>
              </w:r>
            </w:ins>
            <w:ins w:id="653" w:author="David Mattie" w:date="2019-08-18T16:19:00Z">
              <w:r>
                <w:rPr>
                  <w:color w:val="000000"/>
                  <w:sz w:val="22"/>
                  <w:szCs w:val="22"/>
                </w:rPr>
                <w:t>a</w:t>
              </w:r>
            </w:ins>
            <w:ins w:id="654" w:author="David Mattie" w:date="2019-08-18T11:48:00Z">
              <w:r w:rsidR="005C6879" w:rsidRPr="005C6879">
                <w:rPr>
                  <w:color w:val="000000"/>
                  <w:sz w:val="22"/>
                  <w:szCs w:val="22"/>
                  <w:rPrChange w:id="655" w:author="David Mattie" w:date="2019-08-18T11:49:00Z">
                    <w:rPr>
                      <w:rFonts w:ascii="Calibri" w:hAnsi="Calibri"/>
                      <w:color w:val="000000"/>
                      <w:sz w:val="22"/>
                      <w:szCs w:val="22"/>
                    </w:rPr>
                  </w:rPrChange>
                </w:rPr>
                <w:t>nisotropy</w:t>
              </w:r>
            </w:ins>
          </w:p>
        </w:tc>
      </w:tr>
      <w:tr w:rsidR="005C6879" w:rsidRPr="00D265B0" w14:paraId="68EC62B5" w14:textId="77777777" w:rsidTr="005C6879">
        <w:trPr>
          <w:cnfStyle w:val="000000100000" w:firstRow="0" w:lastRow="0" w:firstColumn="0" w:lastColumn="0" w:oddVBand="0" w:evenVBand="0" w:oddHBand="1" w:evenHBand="0" w:firstRowFirstColumn="0" w:firstRowLastColumn="0" w:lastRowFirstColumn="0" w:lastRowLastColumn="0"/>
          <w:trHeight w:val="288"/>
          <w:ins w:id="656" w:author="David Mattie" w:date="2019-08-18T11:48:00Z"/>
          <w:trPrChange w:id="65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58" w:author="David Mattie" w:date="2019-08-18T11:49:00Z">
              <w:tcPr>
                <w:tcW w:w="810" w:type="dxa"/>
                <w:tcBorders>
                  <w:top w:val="nil"/>
                  <w:left w:val="nil"/>
                  <w:bottom w:val="nil"/>
                  <w:right w:val="nil"/>
                </w:tcBorders>
                <w:shd w:val="clear" w:color="auto" w:fill="auto"/>
                <w:noWrap/>
                <w:vAlign w:val="bottom"/>
                <w:hideMark/>
              </w:tcPr>
            </w:tcPrChange>
          </w:tcPr>
          <w:p w14:paraId="6E4C9E9C" w14:textId="2EDB6BF3" w:rsidR="005C6879" w:rsidRPr="005C6879" w:rsidRDefault="005C6879">
            <w:pPr>
              <w:cnfStyle w:val="001000100000" w:firstRow="0" w:lastRow="0" w:firstColumn="1" w:lastColumn="0" w:oddVBand="0" w:evenVBand="0" w:oddHBand="1" w:evenHBand="0" w:firstRowFirstColumn="0" w:firstRowLastColumn="0" w:lastRowFirstColumn="0" w:lastRowLastColumn="0"/>
              <w:rPr>
                <w:ins w:id="659" w:author="David Mattie" w:date="2019-08-18T11:48:00Z"/>
                <w:color w:val="000000"/>
                <w:sz w:val="22"/>
                <w:szCs w:val="22"/>
                <w:rPrChange w:id="660" w:author="David Mattie" w:date="2019-08-18T11:49:00Z">
                  <w:rPr>
                    <w:ins w:id="661" w:author="David Mattie" w:date="2019-08-18T11:48:00Z"/>
                    <w:rFonts w:ascii="Calibri" w:hAnsi="Calibri"/>
                    <w:color w:val="000000"/>
                    <w:sz w:val="22"/>
                    <w:szCs w:val="22"/>
                  </w:rPr>
                </w:rPrChange>
              </w:rPr>
            </w:pPr>
            <w:ins w:id="662" w:author="David Mattie" w:date="2019-08-18T11:48:00Z">
              <w:r w:rsidRPr="005C6879">
                <w:rPr>
                  <w:color w:val="000000"/>
                  <w:sz w:val="22"/>
                  <w:szCs w:val="22"/>
                  <w:rPrChange w:id="663" w:author="David Mattie" w:date="2019-08-18T11:49:00Z">
                    <w:rPr>
                      <w:rFonts w:ascii="Calibri" w:hAnsi="Calibri"/>
                      <w:color w:val="000000"/>
                      <w:sz w:val="22"/>
                      <w:szCs w:val="22"/>
                    </w:rPr>
                  </w:rPrChange>
                </w:rPr>
                <w:t>FMRI</w:t>
              </w:r>
            </w:ins>
          </w:p>
        </w:tc>
        <w:tc>
          <w:tcPr>
            <w:tcW w:w="4610" w:type="dxa"/>
            <w:noWrap/>
            <w:hideMark/>
            <w:tcPrChange w:id="664" w:author="David Mattie" w:date="2019-08-18T11:49:00Z">
              <w:tcPr>
                <w:tcW w:w="4610" w:type="dxa"/>
                <w:tcBorders>
                  <w:top w:val="nil"/>
                  <w:left w:val="nil"/>
                  <w:bottom w:val="nil"/>
                  <w:right w:val="nil"/>
                </w:tcBorders>
                <w:shd w:val="clear" w:color="auto" w:fill="auto"/>
                <w:noWrap/>
                <w:vAlign w:val="bottom"/>
                <w:hideMark/>
              </w:tcPr>
            </w:tcPrChange>
          </w:tcPr>
          <w:p w14:paraId="0C6DBCB0" w14:textId="1DFBA6B5"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665" w:author="David Mattie" w:date="2019-08-18T11:48:00Z"/>
                <w:color w:val="000000"/>
                <w:sz w:val="22"/>
                <w:szCs w:val="22"/>
                <w:rPrChange w:id="666" w:author="David Mattie" w:date="2019-08-18T11:49:00Z">
                  <w:rPr>
                    <w:ins w:id="667" w:author="David Mattie" w:date="2019-08-18T11:48:00Z"/>
                    <w:rFonts w:ascii="Calibri" w:hAnsi="Calibri"/>
                    <w:color w:val="000000"/>
                    <w:sz w:val="22"/>
                    <w:szCs w:val="22"/>
                  </w:rPr>
                </w:rPrChange>
              </w:rPr>
            </w:pPr>
            <w:ins w:id="668" w:author="David Mattie" w:date="2019-08-18T16:19:00Z">
              <w:r>
                <w:rPr>
                  <w:color w:val="000000"/>
                  <w:sz w:val="22"/>
                  <w:szCs w:val="22"/>
                </w:rPr>
                <w:t>a</w:t>
              </w:r>
            </w:ins>
            <w:ins w:id="669" w:author="David Mattie" w:date="2019-08-18T11:48:00Z">
              <w:r w:rsidR="005C6879" w:rsidRPr="005C6879">
                <w:rPr>
                  <w:color w:val="000000"/>
                  <w:sz w:val="22"/>
                  <w:szCs w:val="22"/>
                  <w:rPrChange w:id="670" w:author="David Mattie" w:date="2019-08-18T11:49:00Z">
                    <w:rPr>
                      <w:rFonts w:ascii="Calibri" w:hAnsi="Calibri"/>
                      <w:color w:val="000000"/>
                      <w:sz w:val="22"/>
                      <w:szCs w:val="22"/>
                    </w:rPr>
                  </w:rPrChange>
                </w:rPr>
                <w:t>unctional MRI</w:t>
              </w:r>
            </w:ins>
          </w:p>
        </w:tc>
      </w:tr>
      <w:tr w:rsidR="005C6879" w:rsidRPr="00D265B0" w14:paraId="3AD1B198" w14:textId="77777777" w:rsidTr="005C6879">
        <w:trPr>
          <w:trHeight w:val="288"/>
          <w:ins w:id="671" w:author="David Mattie" w:date="2019-08-18T11:48:00Z"/>
          <w:trPrChange w:id="67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73" w:author="David Mattie" w:date="2019-08-18T11:49:00Z">
              <w:tcPr>
                <w:tcW w:w="810" w:type="dxa"/>
                <w:tcBorders>
                  <w:top w:val="nil"/>
                  <w:left w:val="nil"/>
                  <w:bottom w:val="nil"/>
                  <w:right w:val="nil"/>
                </w:tcBorders>
                <w:shd w:val="clear" w:color="auto" w:fill="auto"/>
                <w:noWrap/>
                <w:vAlign w:val="bottom"/>
                <w:hideMark/>
              </w:tcPr>
            </w:tcPrChange>
          </w:tcPr>
          <w:p w14:paraId="4F93B17D" w14:textId="77777777" w:rsidR="005C6879" w:rsidRPr="005C6879" w:rsidRDefault="005C6879">
            <w:pPr>
              <w:rPr>
                <w:ins w:id="674" w:author="David Mattie" w:date="2019-08-18T11:48:00Z"/>
                <w:color w:val="000000"/>
                <w:sz w:val="22"/>
                <w:szCs w:val="22"/>
                <w:rPrChange w:id="675" w:author="David Mattie" w:date="2019-08-18T11:49:00Z">
                  <w:rPr>
                    <w:ins w:id="676" w:author="David Mattie" w:date="2019-08-18T11:48:00Z"/>
                    <w:rFonts w:ascii="Calibri" w:hAnsi="Calibri"/>
                    <w:color w:val="000000"/>
                    <w:sz w:val="22"/>
                    <w:szCs w:val="22"/>
                  </w:rPr>
                </w:rPrChange>
              </w:rPr>
            </w:pPr>
            <w:ins w:id="677" w:author="David Mattie" w:date="2019-08-18T11:48:00Z">
              <w:r w:rsidRPr="005C6879">
                <w:rPr>
                  <w:color w:val="000000"/>
                  <w:sz w:val="22"/>
                  <w:szCs w:val="22"/>
                  <w:rPrChange w:id="678" w:author="David Mattie" w:date="2019-08-18T11:49:00Z">
                    <w:rPr>
                      <w:rFonts w:ascii="Calibri" w:hAnsi="Calibri"/>
                      <w:color w:val="000000"/>
                      <w:sz w:val="22"/>
                      <w:szCs w:val="22"/>
                    </w:rPr>
                  </w:rPrChange>
                </w:rPr>
                <w:t>FSL</w:t>
              </w:r>
            </w:ins>
          </w:p>
        </w:tc>
        <w:tc>
          <w:tcPr>
            <w:tcW w:w="4610" w:type="dxa"/>
            <w:noWrap/>
            <w:hideMark/>
            <w:tcPrChange w:id="679" w:author="David Mattie" w:date="2019-08-18T11:49:00Z">
              <w:tcPr>
                <w:tcW w:w="4610" w:type="dxa"/>
                <w:tcBorders>
                  <w:top w:val="nil"/>
                  <w:left w:val="nil"/>
                  <w:bottom w:val="nil"/>
                  <w:right w:val="nil"/>
                </w:tcBorders>
                <w:shd w:val="clear" w:color="auto" w:fill="auto"/>
                <w:noWrap/>
                <w:vAlign w:val="bottom"/>
                <w:hideMark/>
              </w:tcPr>
            </w:tcPrChange>
          </w:tcPr>
          <w:p w14:paraId="700CEC49" w14:textId="1AA424B7"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680" w:author="David Mattie" w:date="2019-08-18T11:48:00Z"/>
                <w:color w:val="000000"/>
                <w:sz w:val="22"/>
                <w:szCs w:val="22"/>
                <w:rPrChange w:id="681" w:author="David Mattie" w:date="2019-08-18T11:49:00Z">
                  <w:rPr>
                    <w:ins w:id="682" w:author="David Mattie" w:date="2019-08-18T11:48:00Z"/>
                    <w:rFonts w:ascii="Calibri" w:hAnsi="Calibri"/>
                    <w:color w:val="000000"/>
                    <w:sz w:val="22"/>
                    <w:szCs w:val="22"/>
                  </w:rPr>
                </w:rPrChange>
              </w:rPr>
            </w:pPr>
            <w:ins w:id="683" w:author="David Mattie" w:date="2019-08-18T16:20:00Z">
              <w:r>
                <w:rPr>
                  <w:color w:val="000000"/>
                  <w:sz w:val="22"/>
                  <w:szCs w:val="22"/>
                </w:rPr>
                <w:t>a</w:t>
              </w:r>
            </w:ins>
            <w:ins w:id="684" w:author="David Mattie" w:date="2019-08-18T11:48:00Z">
              <w:r w:rsidR="005C6879" w:rsidRPr="005C6879">
                <w:rPr>
                  <w:color w:val="000000"/>
                  <w:sz w:val="22"/>
                  <w:szCs w:val="22"/>
                  <w:rPrChange w:id="685" w:author="David Mattie" w:date="2019-08-18T11:49:00Z">
                    <w:rPr>
                      <w:rFonts w:ascii="Calibri" w:hAnsi="Calibri"/>
                      <w:color w:val="000000"/>
                      <w:sz w:val="22"/>
                      <w:szCs w:val="22"/>
                    </w:rPr>
                  </w:rPrChange>
                </w:rPr>
                <w:t xml:space="preserve"> library of analysis tools for FMRI, MRI, and DTI</w:t>
              </w:r>
            </w:ins>
          </w:p>
        </w:tc>
      </w:tr>
      <w:tr w:rsidR="005C6879" w:rsidRPr="00D265B0" w14:paraId="2A118065" w14:textId="77777777" w:rsidTr="005C6879">
        <w:trPr>
          <w:cnfStyle w:val="000000100000" w:firstRow="0" w:lastRow="0" w:firstColumn="0" w:lastColumn="0" w:oddVBand="0" w:evenVBand="0" w:oddHBand="1" w:evenHBand="0" w:firstRowFirstColumn="0" w:firstRowLastColumn="0" w:lastRowFirstColumn="0" w:lastRowLastColumn="0"/>
          <w:trHeight w:val="288"/>
          <w:ins w:id="686" w:author="David Mattie" w:date="2019-08-18T11:48:00Z"/>
          <w:trPrChange w:id="68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688" w:author="David Mattie" w:date="2019-08-18T11:49:00Z">
              <w:tcPr>
                <w:tcW w:w="810" w:type="dxa"/>
                <w:tcBorders>
                  <w:top w:val="nil"/>
                  <w:left w:val="nil"/>
                  <w:bottom w:val="nil"/>
                  <w:right w:val="nil"/>
                </w:tcBorders>
                <w:shd w:val="clear" w:color="auto" w:fill="auto"/>
                <w:noWrap/>
                <w:vAlign w:val="bottom"/>
                <w:hideMark/>
              </w:tcPr>
            </w:tcPrChange>
          </w:tcPr>
          <w:p w14:paraId="1996DE7A"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689" w:author="David Mattie" w:date="2019-08-18T11:48:00Z"/>
                <w:color w:val="000000"/>
                <w:sz w:val="22"/>
                <w:szCs w:val="22"/>
                <w:rPrChange w:id="690" w:author="David Mattie" w:date="2019-08-18T11:49:00Z">
                  <w:rPr>
                    <w:ins w:id="691" w:author="David Mattie" w:date="2019-08-18T11:48:00Z"/>
                    <w:rFonts w:ascii="Calibri" w:hAnsi="Calibri"/>
                    <w:color w:val="000000"/>
                    <w:sz w:val="22"/>
                    <w:szCs w:val="22"/>
                  </w:rPr>
                </w:rPrChange>
              </w:rPr>
            </w:pPr>
            <w:ins w:id="692" w:author="David Mattie" w:date="2019-08-18T11:48:00Z">
              <w:r w:rsidRPr="005C6879">
                <w:rPr>
                  <w:color w:val="000000"/>
                  <w:sz w:val="22"/>
                  <w:szCs w:val="22"/>
                  <w:rPrChange w:id="693" w:author="David Mattie" w:date="2019-08-18T11:49:00Z">
                    <w:rPr>
                      <w:rFonts w:ascii="Calibri" w:hAnsi="Calibri"/>
                      <w:color w:val="000000"/>
                      <w:sz w:val="22"/>
                      <w:szCs w:val="22"/>
                    </w:rPr>
                  </w:rPrChange>
                </w:rPr>
                <w:t>HARDI</w:t>
              </w:r>
            </w:ins>
          </w:p>
        </w:tc>
        <w:tc>
          <w:tcPr>
            <w:tcW w:w="4610" w:type="dxa"/>
            <w:noWrap/>
            <w:hideMark/>
            <w:tcPrChange w:id="694" w:author="David Mattie" w:date="2019-08-18T11:49:00Z">
              <w:tcPr>
                <w:tcW w:w="4610" w:type="dxa"/>
                <w:tcBorders>
                  <w:top w:val="nil"/>
                  <w:left w:val="nil"/>
                  <w:bottom w:val="nil"/>
                  <w:right w:val="nil"/>
                </w:tcBorders>
                <w:shd w:val="clear" w:color="auto" w:fill="auto"/>
                <w:noWrap/>
                <w:vAlign w:val="bottom"/>
                <w:hideMark/>
              </w:tcPr>
            </w:tcPrChange>
          </w:tcPr>
          <w:p w14:paraId="4BE1A205" w14:textId="5AB73BF7" w:rsidR="005C6879" w:rsidRPr="005C6879" w:rsidRDefault="00F86D88">
            <w:pPr>
              <w:cnfStyle w:val="000000100000" w:firstRow="0" w:lastRow="0" w:firstColumn="0" w:lastColumn="0" w:oddVBand="0" w:evenVBand="0" w:oddHBand="1" w:evenHBand="0" w:firstRowFirstColumn="0" w:firstRowLastColumn="0" w:lastRowFirstColumn="0" w:lastRowLastColumn="0"/>
              <w:rPr>
                <w:ins w:id="695" w:author="David Mattie" w:date="2019-08-18T11:48:00Z"/>
                <w:color w:val="000000"/>
                <w:sz w:val="22"/>
                <w:szCs w:val="22"/>
                <w:rPrChange w:id="696" w:author="David Mattie" w:date="2019-08-18T11:49:00Z">
                  <w:rPr>
                    <w:ins w:id="697" w:author="David Mattie" w:date="2019-08-18T11:48:00Z"/>
                    <w:rFonts w:ascii="Calibri" w:hAnsi="Calibri"/>
                    <w:color w:val="000000"/>
                    <w:sz w:val="22"/>
                    <w:szCs w:val="22"/>
                  </w:rPr>
                </w:rPrChange>
              </w:rPr>
            </w:pPr>
            <w:ins w:id="698" w:author="David Mattie" w:date="2019-08-18T16:19:00Z">
              <w:r>
                <w:rPr>
                  <w:color w:val="000000"/>
                  <w:sz w:val="22"/>
                  <w:szCs w:val="22"/>
                </w:rPr>
                <w:t>h</w:t>
              </w:r>
            </w:ins>
            <w:ins w:id="699" w:author="David Mattie" w:date="2019-08-18T11:48:00Z">
              <w:r w:rsidR="005C6879" w:rsidRPr="005C6879">
                <w:rPr>
                  <w:color w:val="000000"/>
                  <w:sz w:val="22"/>
                  <w:szCs w:val="22"/>
                  <w:rPrChange w:id="700" w:author="David Mattie" w:date="2019-08-18T11:49:00Z">
                    <w:rPr>
                      <w:rFonts w:ascii="Calibri" w:hAnsi="Calibri"/>
                      <w:color w:val="000000"/>
                      <w:sz w:val="22"/>
                      <w:szCs w:val="22"/>
                    </w:rPr>
                  </w:rPrChange>
                </w:rPr>
                <w:t>igh angular resolution distribution imaging</w:t>
              </w:r>
            </w:ins>
          </w:p>
        </w:tc>
      </w:tr>
      <w:tr w:rsidR="005C6879" w:rsidRPr="00D265B0" w14:paraId="2F05006E" w14:textId="77777777" w:rsidTr="005C6879">
        <w:trPr>
          <w:trHeight w:val="288"/>
          <w:ins w:id="701" w:author="David Mattie" w:date="2019-08-18T11:48:00Z"/>
          <w:trPrChange w:id="702"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03" w:author="David Mattie" w:date="2019-08-18T11:49:00Z">
              <w:tcPr>
                <w:tcW w:w="810" w:type="dxa"/>
                <w:tcBorders>
                  <w:top w:val="nil"/>
                  <w:left w:val="nil"/>
                  <w:bottom w:val="nil"/>
                  <w:right w:val="nil"/>
                </w:tcBorders>
                <w:shd w:val="clear" w:color="auto" w:fill="auto"/>
                <w:noWrap/>
                <w:vAlign w:val="bottom"/>
                <w:hideMark/>
              </w:tcPr>
            </w:tcPrChange>
          </w:tcPr>
          <w:p w14:paraId="7C776FB7" w14:textId="77777777" w:rsidR="005C6879" w:rsidRPr="005C6879" w:rsidRDefault="005C6879">
            <w:pPr>
              <w:rPr>
                <w:ins w:id="704" w:author="David Mattie" w:date="2019-08-18T11:48:00Z"/>
                <w:color w:val="000000"/>
                <w:sz w:val="22"/>
                <w:szCs w:val="22"/>
                <w:rPrChange w:id="705" w:author="David Mattie" w:date="2019-08-18T11:49:00Z">
                  <w:rPr>
                    <w:ins w:id="706" w:author="David Mattie" w:date="2019-08-18T11:48:00Z"/>
                    <w:rFonts w:ascii="Calibri" w:hAnsi="Calibri"/>
                    <w:color w:val="000000"/>
                    <w:sz w:val="22"/>
                    <w:szCs w:val="22"/>
                  </w:rPr>
                </w:rPrChange>
              </w:rPr>
            </w:pPr>
            <w:ins w:id="707" w:author="David Mattie" w:date="2019-08-18T11:48:00Z">
              <w:r w:rsidRPr="005C6879">
                <w:rPr>
                  <w:color w:val="000000"/>
                  <w:sz w:val="22"/>
                  <w:szCs w:val="22"/>
                  <w:rPrChange w:id="708" w:author="David Mattie" w:date="2019-08-18T11:49:00Z">
                    <w:rPr>
                      <w:rFonts w:ascii="Calibri" w:hAnsi="Calibri"/>
                      <w:color w:val="000000"/>
                      <w:sz w:val="22"/>
                      <w:szCs w:val="22"/>
                    </w:rPr>
                  </w:rPrChange>
                </w:rPr>
                <w:t>HCP</w:t>
              </w:r>
            </w:ins>
          </w:p>
        </w:tc>
        <w:tc>
          <w:tcPr>
            <w:tcW w:w="4610" w:type="dxa"/>
            <w:noWrap/>
            <w:hideMark/>
            <w:tcPrChange w:id="709" w:author="David Mattie" w:date="2019-08-18T11:49:00Z">
              <w:tcPr>
                <w:tcW w:w="4610" w:type="dxa"/>
                <w:tcBorders>
                  <w:top w:val="nil"/>
                  <w:left w:val="nil"/>
                  <w:bottom w:val="nil"/>
                  <w:right w:val="nil"/>
                </w:tcBorders>
                <w:shd w:val="clear" w:color="auto" w:fill="auto"/>
                <w:noWrap/>
                <w:vAlign w:val="bottom"/>
                <w:hideMark/>
              </w:tcPr>
            </w:tcPrChange>
          </w:tcPr>
          <w:p w14:paraId="0D05B532"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710" w:author="David Mattie" w:date="2019-08-18T11:48:00Z"/>
                <w:color w:val="000000"/>
                <w:sz w:val="22"/>
                <w:szCs w:val="22"/>
                <w:rPrChange w:id="711" w:author="David Mattie" w:date="2019-08-18T11:49:00Z">
                  <w:rPr>
                    <w:ins w:id="712" w:author="David Mattie" w:date="2019-08-18T11:48:00Z"/>
                    <w:rFonts w:ascii="Calibri" w:hAnsi="Calibri"/>
                    <w:color w:val="000000"/>
                    <w:sz w:val="22"/>
                    <w:szCs w:val="22"/>
                  </w:rPr>
                </w:rPrChange>
              </w:rPr>
            </w:pPr>
            <w:ins w:id="713" w:author="David Mattie" w:date="2019-08-18T11:48:00Z">
              <w:r w:rsidRPr="005C6879">
                <w:rPr>
                  <w:color w:val="000000"/>
                  <w:sz w:val="22"/>
                  <w:szCs w:val="22"/>
                  <w:rPrChange w:id="714" w:author="David Mattie" w:date="2019-08-18T11:49:00Z">
                    <w:rPr>
                      <w:rFonts w:ascii="Calibri" w:hAnsi="Calibri"/>
                      <w:color w:val="000000"/>
                      <w:sz w:val="22"/>
                      <w:szCs w:val="22"/>
                    </w:rPr>
                  </w:rPrChange>
                </w:rPr>
                <w:t>Human Connectome Project</w:t>
              </w:r>
            </w:ins>
          </w:p>
        </w:tc>
      </w:tr>
      <w:tr w:rsidR="005C6879" w:rsidRPr="00D265B0" w14:paraId="2ADBBE30" w14:textId="77777777" w:rsidTr="005C6879">
        <w:trPr>
          <w:cnfStyle w:val="000000100000" w:firstRow="0" w:lastRow="0" w:firstColumn="0" w:lastColumn="0" w:oddVBand="0" w:evenVBand="0" w:oddHBand="1" w:evenHBand="0" w:firstRowFirstColumn="0" w:firstRowLastColumn="0" w:lastRowFirstColumn="0" w:lastRowLastColumn="0"/>
          <w:trHeight w:val="288"/>
          <w:ins w:id="715" w:author="David Mattie" w:date="2019-08-18T11:48:00Z"/>
          <w:trPrChange w:id="716"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17" w:author="David Mattie" w:date="2019-08-18T11:49:00Z">
              <w:tcPr>
                <w:tcW w:w="810" w:type="dxa"/>
                <w:tcBorders>
                  <w:top w:val="nil"/>
                  <w:left w:val="nil"/>
                  <w:bottom w:val="nil"/>
                  <w:right w:val="nil"/>
                </w:tcBorders>
                <w:shd w:val="clear" w:color="auto" w:fill="auto"/>
                <w:noWrap/>
                <w:vAlign w:val="bottom"/>
                <w:hideMark/>
              </w:tcPr>
            </w:tcPrChange>
          </w:tcPr>
          <w:p w14:paraId="6DEE3774"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718" w:author="David Mattie" w:date="2019-08-18T11:48:00Z"/>
                <w:color w:val="000000"/>
                <w:sz w:val="22"/>
                <w:szCs w:val="22"/>
                <w:rPrChange w:id="719" w:author="David Mattie" w:date="2019-08-18T11:49:00Z">
                  <w:rPr>
                    <w:ins w:id="720" w:author="David Mattie" w:date="2019-08-18T11:48:00Z"/>
                    <w:rFonts w:ascii="Calibri" w:hAnsi="Calibri"/>
                    <w:color w:val="000000"/>
                    <w:sz w:val="22"/>
                    <w:szCs w:val="22"/>
                  </w:rPr>
                </w:rPrChange>
              </w:rPr>
            </w:pPr>
            <w:ins w:id="721" w:author="David Mattie" w:date="2019-08-18T11:48:00Z">
              <w:r w:rsidRPr="005C6879">
                <w:rPr>
                  <w:color w:val="000000"/>
                  <w:sz w:val="22"/>
                  <w:szCs w:val="22"/>
                  <w:rPrChange w:id="722" w:author="David Mattie" w:date="2019-08-18T11:49:00Z">
                    <w:rPr>
                      <w:rFonts w:ascii="Calibri" w:hAnsi="Calibri"/>
                      <w:color w:val="000000"/>
                      <w:sz w:val="22"/>
                      <w:szCs w:val="22"/>
                    </w:rPr>
                  </w:rPrChange>
                </w:rPr>
                <w:t>K-NN</w:t>
              </w:r>
            </w:ins>
          </w:p>
        </w:tc>
        <w:tc>
          <w:tcPr>
            <w:tcW w:w="4610" w:type="dxa"/>
            <w:noWrap/>
            <w:hideMark/>
            <w:tcPrChange w:id="723" w:author="David Mattie" w:date="2019-08-18T11:49:00Z">
              <w:tcPr>
                <w:tcW w:w="4610" w:type="dxa"/>
                <w:tcBorders>
                  <w:top w:val="nil"/>
                  <w:left w:val="nil"/>
                  <w:bottom w:val="nil"/>
                  <w:right w:val="nil"/>
                </w:tcBorders>
                <w:shd w:val="clear" w:color="auto" w:fill="auto"/>
                <w:noWrap/>
                <w:vAlign w:val="bottom"/>
                <w:hideMark/>
              </w:tcPr>
            </w:tcPrChange>
          </w:tcPr>
          <w:p w14:paraId="66D23F85"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724" w:author="David Mattie" w:date="2019-08-18T11:48:00Z"/>
                <w:color w:val="000000"/>
                <w:sz w:val="22"/>
                <w:szCs w:val="22"/>
                <w:rPrChange w:id="725" w:author="David Mattie" w:date="2019-08-18T11:49:00Z">
                  <w:rPr>
                    <w:ins w:id="726" w:author="David Mattie" w:date="2019-08-18T11:48:00Z"/>
                    <w:rFonts w:ascii="Calibri" w:hAnsi="Calibri"/>
                    <w:color w:val="000000"/>
                    <w:sz w:val="22"/>
                    <w:szCs w:val="22"/>
                  </w:rPr>
                </w:rPrChange>
              </w:rPr>
            </w:pPr>
            <w:ins w:id="727" w:author="David Mattie" w:date="2019-08-18T11:48:00Z">
              <w:r w:rsidRPr="005C6879">
                <w:rPr>
                  <w:color w:val="000000"/>
                  <w:sz w:val="22"/>
                  <w:szCs w:val="22"/>
                  <w:rPrChange w:id="728" w:author="David Mattie" w:date="2019-08-18T11:49:00Z">
                    <w:rPr>
                      <w:rFonts w:ascii="Calibri" w:hAnsi="Calibri"/>
                      <w:color w:val="000000"/>
                      <w:sz w:val="22"/>
                      <w:szCs w:val="22"/>
                    </w:rPr>
                  </w:rPrChange>
                </w:rPr>
                <w:t>K-Nearest Neighbor</w:t>
              </w:r>
            </w:ins>
          </w:p>
        </w:tc>
      </w:tr>
      <w:tr w:rsidR="005C6879" w:rsidRPr="00D265B0" w14:paraId="01DE66E3" w14:textId="77777777" w:rsidTr="005C6879">
        <w:trPr>
          <w:trHeight w:val="288"/>
          <w:ins w:id="729" w:author="David Mattie" w:date="2019-08-18T11:48:00Z"/>
          <w:trPrChange w:id="730"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31" w:author="David Mattie" w:date="2019-08-18T11:49:00Z">
              <w:tcPr>
                <w:tcW w:w="810" w:type="dxa"/>
                <w:tcBorders>
                  <w:top w:val="nil"/>
                  <w:left w:val="nil"/>
                  <w:bottom w:val="nil"/>
                  <w:right w:val="nil"/>
                </w:tcBorders>
                <w:shd w:val="clear" w:color="auto" w:fill="auto"/>
                <w:noWrap/>
                <w:vAlign w:val="bottom"/>
                <w:hideMark/>
              </w:tcPr>
            </w:tcPrChange>
          </w:tcPr>
          <w:p w14:paraId="4B1C0E5B" w14:textId="77777777" w:rsidR="005C6879" w:rsidRPr="005C6879" w:rsidRDefault="005C6879">
            <w:pPr>
              <w:rPr>
                <w:ins w:id="732" w:author="David Mattie" w:date="2019-08-18T11:48:00Z"/>
                <w:color w:val="000000"/>
                <w:sz w:val="22"/>
                <w:szCs w:val="22"/>
                <w:rPrChange w:id="733" w:author="David Mattie" w:date="2019-08-18T11:49:00Z">
                  <w:rPr>
                    <w:ins w:id="734" w:author="David Mattie" w:date="2019-08-18T11:48:00Z"/>
                    <w:rFonts w:ascii="Calibri" w:hAnsi="Calibri"/>
                    <w:color w:val="000000"/>
                    <w:sz w:val="22"/>
                    <w:szCs w:val="22"/>
                  </w:rPr>
                </w:rPrChange>
              </w:rPr>
            </w:pPr>
            <w:ins w:id="735" w:author="David Mattie" w:date="2019-08-18T11:48:00Z">
              <w:r w:rsidRPr="005C6879">
                <w:rPr>
                  <w:color w:val="000000"/>
                  <w:sz w:val="22"/>
                  <w:szCs w:val="22"/>
                  <w:rPrChange w:id="736" w:author="David Mattie" w:date="2019-08-18T11:49:00Z">
                    <w:rPr>
                      <w:rFonts w:ascii="Calibri" w:hAnsi="Calibri"/>
                      <w:color w:val="000000"/>
                      <w:sz w:val="22"/>
                      <w:szCs w:val="22"/>
                    </w:rPr>
                  </w:rPrChange>
                </w:rPr>
                <w:t>ML</w:t>
              </w:r>
            </w:ins>
          </w:p>
        </w:tc>
        <w:tc>
          <w:tcPr>
            <w:tcW w:w="4610" w:type="dxa"/>
            <w:noWrap/>
            <w:hideMark/>
            <w:tcPrChange w:id="737" w:author="David Mattie" w:date="2019-08-18T11:49:00Z">
              <w:tcPr>
                <w:tcW w:w="4610" w:type="dxa"/>
                <w:tcBorders>
                  <w:top w:val="nil"/>
                  <w:left w:val="nil"/>
                  <w:bottom w:val="nil"/>
                  <w:right w:val="nil"/>
                </w:tcBorders>
                <w:shd w:val="clear" w:color="auto" w:fill="auto"/>
                <w:noWrap/>
                <w:vAlign w:val="bottom"/>
                <w:hideMark/>
              </w:tcPr>
            </w:tcPrChange>
          </w:tcPr>
          <w:p w14:paraId="0E5F8783" w14:textId="38590CA3"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738" w:author="David Mattie" w:date="2019-08-18T11:48:00Z"/>
                <w:color w:val="000000"/>
                <w:sz w:val="22"/>
                <w:szCs w:val="22"/>
                <w:rPrChange w:id="739" w:author="David Mattie" w:date="2019-08-18T11:49:00Z">
                  <w:rPr>
                    <w:ins w:id="740" w:author="David Mattie" w:date="2019-08-18T11:48:00Z"/>
                    <w:rFonts w:ascii="Calibri" w:hAnsi="Calibri"/>
                    <w:color w:val="000000"/>
                    <w:sz w:val="22"/>
                    <w:szCs w:val="22"/>
                  </w:rPr>
                </w:rPrChange>
              </w:rPr>
            </w:pPr>
            <w:ins w:id="741" w:author="David Mattie" w:date="2019-08-18T16:20:00Z">
              <w:r>
                <w:rPr>
                  <w:color w:val="000000"/>
                  <w:sz w:val="22"/>
                  <w:szCs w:val="22"/>
                </w:rPr>
                <w:t>m</w:t>
              </w:r>
            </w:ins>
            <w:ins w:id="742" w:author="David Mattie" w:date="2019-08-18T11:48:00Z">
              <w:r w:rsidR="005C6879" w:rsidRPr="005C6879">
                <w:rPr>
                  <w:color w:val="000000"/>
                  <w:sz w:val="22"/>
                  <w:szCs w:val="22"/>
                  <w:rPrChange w:id="743" w:author="David Mattie" w:date="2019-08-18T11:49:00Z">
                    <w:rPr>
                      <w:rFonts w:ascii="Calibri" w:hAnsi="Calibri"/>
                      <w:color w:val="000000"/>
                      <w:sz w:val="22"/>
                      <w:szCs w:val="22"/>
                    </w:rPr>
                  </w:rPrChange>
                </w:rPr>
                <w:t xml:space="preserve">achine </w:t>
              </w:r>
            </w:ins>
            <w:ins w:id="744" w:author="David Mattie" w:date="2019-08-18T16:20:00Z">
              <w:r>
                <w:rPr>
                  <w:color w:val="000000"/>
                  <w:sz w:val="22"/>
                  <w:szCs w:val="22"/>
                </w:rPr>
                <w:t>l</w:t>
              </w:r>
            </w:ins>
            <w:ins w:id="745" w:author="David Mattie" w:date="2019-08-18T11:48:00Z">
              <w:r w:rsidR="005C6879" w:rsidRPr="005C6879">
                <w:rPr>
                  <w:color w:val="000000"/>
                  <w:sz w:val="22"/>
                  <w:szCs w:val="22"/>
                  <w:rPrChange w:id="746" w:author="David Mattie" w:date="2019-08-18T11:49:00Z">
                    <w:rPr>
                      <w:rFonts w:ascii="Calibri" w:hAnsi="Calibri"/>
                      <w:color w:val="000000"/>
                      <w:sz w:val="22"/>
                      <w:szCs w:val="22"/>
                    </w:rPr>
                  </w:rPrChange>
                </w:rPr>
                <w:t>earning</w:t>
              </w:r>
            </w:ins>
          </w:p>
        </w:tc>
      </w:tr>
      <w:tr w:rsidR="005C6879" w:rsidRPr="00D265B0" w14:paraId="40B5FD63" w14:textId="77777777" w:rsidTr="005C6879">
        <w:trPr>
          <w:cnfStyle w:val="000000100000" w:firstRow="0" w:lastRow="0" w:firstColumn="0" w:lastColumn="0" w:oddVBand="0" w:evenVBand="0" w:oddHBand="1" w:evenHBand="0" w:firstRowFirstColumn="0" w:firstRowLastColumn="0" w:lastRowFirstColumn="0" w:lastRowLastColumn="0"/>
          <w:trHeight w:val="288"/>
          <w:ins w:id="747" w:author="David Mattie" w:date="2019-08-18T11:48:00Z"/>
          <w:trPrChange w:id="748"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49" w:author="David Mattie" w:date="2019-08-18T11:49:00Z">
              <w:tcPr>
                <w:tcW w:w="810" w:type="dxa"/>
                <w:tcBorders>
                  <w:top w:val="nil"/>
                  <w:left w:val="nil"/>
                  <w:bottom w:val="nil"/>
                  <w:right w:val="nil"/>
                </w:tcBorders>
                <w:shd w:val="clear" w:color="auto" w:fill="auto"/>
                <w:noWrap/>
                <w:vAlign w:val="bottom"/>
                <w:hideMark/>
              </w:tcPr>
            </w:tcPrChange>
          </w:tcPr>
          <w:p w14:paraId="4C1DD214"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750" w:author="David Mattie" w:date="2019-08-18T11:48:00Z"/>
                <w:color w:val="000000"/>
                <w:sz w:val="22"/>
                <w:szCs w:val="22"/>
                <w:rPrChange w:id="751" w:author="David Mattie" w:date="2019-08-18T11:49:00Z">
                  <w:rPr>
                    <w:ins w:id="752" w:author="David Mattie" w:date="2019-08-18T11:48:00Z"/>
                    <w:rFonts w:ascii="Calibri" w:hAnsi="Calibri"/>
                    <w:color w:val="000000"/>
                    <w:sz w:val="22"/>
                    <w:szCs w:val="22"/>
                  </w:rPr>
                </w:rPrChange>
              </w:rPr>
            </w:pPr>
            <w:ins w:id="753" w:author="David Mattie" w:date="2019-08-18T11:48:00Z">
              <w:r w:rsidRPr="005C6879">
                <w:rPr>
                  <w:color w:val="000000"/>
                  <w:sz w:val="22"/>
                  <w:szCs w:val="22"/>
                  <w:rPrChange w:id="754" w:author="David Mattie" w:date="2019-08-18T11:49:00Z">
                    <w:rPr>
                      <w:rFonts w:ascii="Calibri" w:hAnsi="Calibri"/>
                      <w:color w:val="000000"/>
                      <w:sz w:val="22"/>
                      <w:szCs w:val="22"/>
                    </w:rPr>
                  </w:rPrChange>
                </w:rPr>
                <w:t>MRI</w:t>
              </w:r>
            </w:ins>
          </w:p>
        </w:tc>
        <w:tc>
          <w:tcPr>
            <w:tcW w:w="4610" w:type="dxa"/>
            <w:noWrap/>
            <w:hideMark/>
            <w:tcPrChange w:id="755" w:author="David Mattie" w:date="2019-08-18T11:49:00Z">
              <w:tcPr>
                <w:tcW w:w="4610" w:type="dxa"/>
                <w:tcBorders>
                  <w:top w:val="nil"/>
                  <w:left w:val="nil"/>
                  <w:bottom w:val="nil"/>
                  <w:right w:val="nil"/>
                </w:tcBorders>
                <w:shd w:val="clear" w:color="auto" w:fill="auto"/>
                <w:noWrap/>
                <w:vAlign w:val="bottom"/>
                <w:hideMark/>
              </w:tcPr>
            </w:tcPrChange>
          </w:tcPr>
          <w:p w14:paraId="2F112B47" w14:textId="47CD0898"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756" w:author="David Mattie" w:date="2019-08-18T11:48:00Z"/>
                <w:color w:val="000000"/>
                <w:sz w:val="22"/>
                <w:szCs w:val="22"/>
                <w:rPrChange w:id="757" w:author="David Mattie" w:date="2019-08-18T11:49:00Z">
                  <w:rPr>
                    <w:ins w:id="758" w:author="David Mattie" w:date="2019-08-18T11:48:00Z"/>
                    <w:rFonts w:ascii="Calibri" w:hAnsi="Calibri"/>
                    <w:color w:val="000000"/>
                    <w:sz w:val="22"/>
                    <w:szCs w:val="22"/>
                  </w:rPr>
                </w:rPrChange>
              </w:rPr>
            </w:pPr>
            <w:ins w:id="759" w:author="David Mattie" w:date="2019-08-18T16:20:00Z">
              <w:r>
                <w:rPr>
                  <w:color w:val="000000"/>
                  <w:sz w:val="22"/>
                  <w:szCs w:val="22"/>
                </w:rPr>
                <w:t>m</w:t>
              </w:r>
            </w:ins>
            <w:ins w:id="760" w:author="David Mattie" w:date="2019-08-18T11:48:00Z">
              <w:r w:rsidRPr="00D265B0">
                <w:rPr>
                  <w:color w:val="000000"/>
                  <w:sz w:val="22"/>
                  <w:szCs w:val="22"/>
                </w:rPr>
                <w:t xml:space="preserve">agnetic resonance </w:t>
              </w:r>
            </w:ins>
            <w:ins w:id="761" w:author="David Mattie" w:date="2019-08-18T16:20:00Z">
              <w:r>
                <w:rPr>
                  <w:color w:val="000000"/>
                  <w:sz w:val="22"/>
                  <w:szCs w:val="22"/>
                </w:rPr>
                <w:t>i</w:t>
              </w:r>
            </w:ins>
            <w:ins w:id="762" w:author="David Mattie" w:date="2019-08-18T11:48:00Z">
              <w:r w:rsidR="005C6879" w:rsidRPr="005C6879">
                <w:rPr>
                  <w:color w:val="000000"/>
                  <w:sz w:val="22"/>
                  <w:szCs w:val="22"/>
                  <w:rPrChange w:id="763" w:author="David Mattie" w:date="2019-08-18T11:49:00Z">
                    <w:rPr>
                      <w:rFonts w:ascii="Calibri" w:hAnsi="Calibri"/>
                      <w:color w:val="000000"/>
                      <w:sz w:val="22"/>
                      <w:szCs w:val="22"/>
                    </w:rPr>
                  </w:rPrChange>
                </w:rPr>
                <w:t>maging</w:t>
              </w:r>
            </w:ins>
          </w:p>
        </w:tc>
      </w:tr>
      <w:tr w:rsidR="005C6879" w:rsidRPr="00D265B0" w14:paraId="3251B636" w14:textId="77777777" w:rsidTr="005C6879">
        <w:trPr>
          <w:trHeight w:val="288"/>
          <w:ins w:id="764" w:author="David Mattie" w:date="2019-08-18T11:48:00Z"/>
          <w:trPrChange w:id="765"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66" w:author="David Mattie" w:date="2019-08-18T11:49:00Z">
              <w:tcPr>
                <w:tcW w:w="810" w:type="dxa"/>
                <w:tcBorders>
                  <w:top w:val="nil"/>
                  <w:left w:val="nil"/>
                  <w:bottom w:val="nil"/>
                  <w:right w:val="nil"/>
                </w:tcBorders>
                <w:shd w:val="clear" w:color="auto" w:fill="auto"/>
                <w:noWrap/>
                <w:vAlign w:val="bottom"/>
                <w:hideMark/>
              </w:tcPr>
            </w:tcPrChange>
          </w:tcPr>
          <w:p w14:paraId="20C69A74" w14:textId="77777777" w:rsidR="005C6879" w:rsidRPr="005C6879" w:rsidRDefault="005C6879">
            <w:pPr>
              <w:rPr>
                <w:ins w:id="767" w:author="David Mattie" w:date="2019-08-18T11:48:00Z"/>
                <w:color w:val="000000"/>
                <w:sz w:val="22"/>
                <w:szCs w:val="22"/>
                <w:rPrChange w:id="768" w:author="David Mattie" w:date="2019-08-18T11:49:00Z">
                  <w:rPr>
                    <w:ins w:id="769" w:author="David Mattie" w:date="2019-08-18T11:48:00Z"/>
                    <w:rFonts w:ascii="Calibri" w:hAnsi="Calibri"/>
                    <w:color w:val="000000"/>
                    <w:sz w:val="22"/>
                    <w:szCs w:val="22"/>
                  </w:rPr>
                </w:rPrChange>
              </w:rPr>
            </w:pPr>
            <w:ins w:id="770" w:author="David Mattie" w:date="2019-08-18T11:48:00Z">
              <w:r w:rsidRPr="005C6879">
                <w:rPr>
                  <w:color w:val="000000"/>
                  <w:sz w:val="22"/>
                  <w:szCs w:val="22"/>
                  <w:rPrChange w:id="771" w:author="David Mattie" w:date="2019-08-18T11:49:00Z">
                    <w:rPr>
                      <w:rFonts w:ascii="Calibri" w:hAnsi="Calibri"/>
                      <w:color w:val="000000"/>
                      <w:sz w:val="22"/>
                      <w:szCs w:val="22"/>
                    </w:rPr>
                  </w:rPrChange>
                </w:rPr>
                <w:t>ODF</w:t>
              </w:r>
            </w:ins>
          </w:p>
        </w:tc>
        <w:tc>
          <w:tcPr>
            <w:tcW w:w="4610" w:type="dxa"/>
            <w:noWrap/>
            <w:hideMark/>
            <w:tcPrChange w:id="772" w:author="David Mattie" w:date="2019-08-18T11:49:00Z">
              <w:tcPr>
                <w:tcW w:w="4610" w:type="dxa"/>
                <w:tcBorders>
                  <w:top w:val="nil"/>
                  <w:left w:val="nil"/>
                  <w:bottom w:val="nil"/>
                  <w:right w:val="nil"/>
                </w:tcBorders>
                <w:shd w:val="clear" w:color="auto" w:fill="auto"/>
                <w:noWrap/>
                <w:vAlign w:val="bottom"/>
                <w:hideMark/>
              </w:tcPr>
            </w:tcPrChange>
          </w:tcPr>
          <w:p w14:paraId="7E2025A9" w14:textId="606EB00C" w:rsidR="005C6879" w:rsidRPr="005C6879" w:rsidRDefault="00F86D88">
            <w:pPr>
              <w:cnfStyle w:val="000000000000" w:firstRow="0" w:lastRow="0" w:firstColumn="0" w:lastColumn="0" w:oddVBand="0" w:evenVBand="0" w:oddHBand="0" w:evenHBand="0" w:firstRowFirstColumn="0" w:firstRowLastColumn="0" w:lastRowFirstColumn="0" w:lastRowLastColumn="0"/>
              <w:rPr>
                <w:ins w:id="773" w:author="David Mattie" w:date="2019-08-18T11:48:00Z"/>
                <w:color w:val="000000"/>
                <w:sz w:val="22"/>
                <w:szCs w:val="22"/>
                <w:rPrChange w:id="774" w:author="David Mattie" w:date="2019-08-18T11:49:00Z">
                  <w:rPr>
                    <w:ins w:id="775" w:author="David Mattie" w:date="2019-08-18T11:48:00Z"/>
                    <w:rFonts w:ascii="Calibri" w:hAnsi="Calibri"/>
                    <w:color w:val="000000"/>
                    <w:sz w:val="22"/>
                    <w:szCs w:val="22"/>
                  </w:rPr>
                </w:rPrChange>
              </w:rPr>
            </w:pPr>
            <w:ins w:id="776" w:author="David Mattie" w:date="2019-08-18T11:48:00Z">
              <w:r w:rsidRPr="00D265B0">
                <w:rPr>
                  <w:color w:val="000000"/>
                  <w:sz w:val="22"/>
                  <w:szCs w:val="22"/>
                </w:rPr>
                <w:t>o</w:t>
              </w:r>
              <w:r w:rsidR="005C6879" w:rsidRPr="005C6879">
                <w:rPr>
                  <w:color w:val="000000"/>
                  <w:sz w:val="22"/>
                  <w:szCs w:val="22"/>
                  <w:rPrChange w:id="777" w:author="David Mattie" w:date="2019-08-18T11:49:00Z">
                    <w:rPr>
                      <w:rFonts w:ascii="Calibri" w:hAnsi="Calibri"/>
                      <w:color w:val="000000"/>
                      <w:sz w:val="22"/>
                      <w:szCs w:val="22"/>
                    </w:rPr>
                  </w:rPrChange>
                </w:rPr>
                <w:t>rientation distribution in a given direction</w:t>
              </w:r>
            </w:ins>
          </w:p>
        </w:tc>
      </w:tr>
      <w:tr w:rsidR="005C6879" w:rsidRPr="00D265B0" w14:paraId="5E82DD8C" w14:textId="77777777" w:rsidTr="005C6879">
        <w:trPr>
          <w:cnfStyle w:val="000000100000" w:firstRow="0" w:lastRow="0" w:firstColumn="0" w:lastColumn="0" w:oddVBand="0" w:evenVBand="0" w:oddHBand="1" w:evenHBand="0" w:firstRowFirstColumn="0" w:firstRowLastColumn="0" w:lastRowFirstColumn="0" w:lastRowLastColumn="0"/>
          <w:trHeight w:val="288"/>
          <w:ins w:id="778" w:author="David Mattie" w:date="2019-08-18T11:48:00Z"/>
          <w:trPrChange w:id="779"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80" w:author="David Mattie" w:date="2019-08-18T11:49:00Z">
              <w:tcPr>
                <w:tcW w:w="810" w:type="dxa"/>
                <w:tcBorders>
                  <w:top w:val="nil"/>
                  <w:left w:val="nil"/>
                  <w:bottom w:val="nil"/>
                  <w:right w:val="nil"/>
                </w:tcBorders>
                <w:shd w:val="clear" w:color="auto" w:fill="auto"/>
                <w:noWrap/>
                <w:vAlign w:val="bottom"/>
                <w:hideMark/>
              </w:tcPr>
            </w:tcPrChange>
          </w:tcPr>
          <w:p w14:paraId="03C80C2A"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781" w:author="David Mattie" w:date="2019-08-18T11:48:00Z"/>
                <w:color w:val="000000"/>
                <w:sz w:val="22"/>
                <w:szCs w:val="22"/>
                <w:rPrChange w:id="782" w:author="David Mattie" w:date="2019-08-18T11:49:00Z">
                  <w:rPr>
                    <w:ins w:id="783" w:author="David Mattie" w:date="2019-08-18T11:48:00Z"/>
                    <w:rFonts w:ascii="Calibri" w:hAnsi="Calibri"/>
                    <w:color w:val="000000"/>
                    <w:sz w:val="22"/>
                    <w:szCs w:val="22"/>
                  </w:rPr>
                </w:rPrChange>
              </w:rPr>
            </w:pPr>
            <w:ins w:id="784" w:author="David Mattie" w:date="2019-08-18T11:48:00Z">
              <w:r w:rsidRPr="005C6879">
                <w:rPr>
                  <w:color w:val="000000"/>
                  <w:sz w:val="22"/>
                  <w:szCs w:val="22"/>
                  <w:rPrChange w:id="785" w:author="David Mattie" w:date="2019-08-18T11:49:00Z">
                    <w:rPr>
                      <w:rFonts w:ascii="Calibri" w:hAnsi="Calibri"/>
                      <w:color w:val="000000"/>
                      <w:sz w:val="22"/>
                      <w:szCs w:val="22"/>
                    </w:rPr>
                  </w:rPrChange>
                </w:rPr>
                <w:t>PANDAS</w:t>
              </w:r>
            </w:ins>
          </w:p>
        </w:tc>
        <w:tc>
          <w:tcPr>
            <w:tcW w:w="4610" w:type="dxa"/>
            <w:noWrap/>
            <w:hideMark/>
            <w:tcPrChange w:id="786" w:author="David Mattie" w:date="2019-08-18T11:49:00Z">
              <w:tcPr>
                <w:tcW w:w="4610" w:type="dxa"/>
                <w:tcBorders>
                  <w:top w:val="nil"/>
                  <w:left w:val="nil"/>
                  <w:bottom w:val="nil"/>
                  <w:right w:val="nil"/>
                </w:tcBorders>
                <w:shd w:val="clear" w:color="auto" w:fill="auto"/>
                <w:noWrap/>
                <w:vAlign w:val="bottom"/>
                <w:hideMark/>
              </w:tcPr>
            </w:tcPrChange>
          </w:tcPr>
          <w:p w14:paraId="2C8752DE" w14:textId="71723138" w:rsidR="005C6879" w:rsidRPr="005C6879" w:rsidRDefault="00F86D88">
            <w:pPr>
              <w:cnfStyle w:val="000000100000" w:firstRow="0" w:lastRow="0" w:firstColumn="0" w:lastColumn="0" w:oddVBand="0" w:evenVBand="0" w:oddHBand="1" w:evenHBand="0" w:firstRowFirstColumn="0" w:firstRowLastColumn="0" w:lastRowFirstColumn="0" w:lastRowLastColumn="0"/>
              <w:rPr>
                <w:ins w:id="787" w:author="David Mattie" w:date="2019-08-18T11:48:00Z"/>
                <w:color w:val="000000"/>
                <w:sz w:val="22"/>
                <w:szCs w:val="22"/>
                <w:rPrChange w:id="788" w:author="David Mattie" w:date="2019-08-18T11:49:00Z">
                  <w:rPr>
                    <w:ins w:id="789" w:author="David Mattie" w:date="2019-08-18T11:48:00Z"/>
                    <w:rFonts w:ascii="Calibri" w:hAnsi="Calibri"/>
                    <w:color w:val="000000"/>
                    <w:sz w:val="22"/>
                    <w:szCs w:val="22"/>
                  </w:rPr>
                </w:rPrChange>
              </w:rPr>
            </w:pPr>
            <w:ins w:id="790" w:author="David Mattie" w:date="2019-08-18T11:48:00Z">
              <w:r w:rsidRPr="00D265B0">
                <w:rPr>
                  <w:color w:val="000000"/>
                  <w:sz w:val="22"/>
                  <w:szCs w:val="22"/>
                </w:rPr>
                <w:t>p</w:t>
              </w:r>
              <w:r w:rsidR="005C6879" w:rsidRPr="005C6879">
                <w:rPr>
                  <w:color w:val="000000"/>
                  <w:sz w:val="22"/>
                  <w:szCs w:val="22"/>
                  <w:rPrChange w:id="791" w:author="David Mattie" w:date="2019-08-18T11:49:00Z">
                    <w:rPr>
                      <w:rFonts w:ascii="Calibri" w:hAnsi="Calibri"/>
                      <w:color w:val="000000"/>
                      <w:sz w:val="22"/>
                      <w:szCs w:val="22"/>
                    </w:rPr>
                  </w:rPrChange>
                </w:rPr>
                <w:t>ython library for data manipulation and analysis</w:t>
              </w:r>
            </w:ins>
          </w:p>
        </w:tc>
      </w:tr>
      <w:tr w:rsidR="005C6879" w:rsidRPr="00D265B0" w14:paraId="0DDEB071" w14:textId="77777777" w:rsidTr="005C6879">
        <w:trPr>
          <w:trHeight w:val="288"/>
          <w:ins w:id="792" w:author="David Mattie" w:date="2019-08-18T11:48:00Z"/>
          <w:trPrChange w:id="793"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794" w:author="David Mattie" w:date="2019-08-18T11:49:00Z">
              <w:tcPr>
                <w:tcW w:w="810" w:type="dxa"/>
                <w:tcBorders>
                  <w:top w:val="nil"/>
                  <w:left w:val="nil"/>
                  <w:bottom w:val="nil"/>
                  <w:right w:val="nil"/>
                </w:tcBorders>
                <w:shd w:val="clear" w:color="auto" w:fill="auto"/>
                <w:noWrap/>
                <w:vAlign w:val="bottom"/>
                <w:hideMark/>
              </w:tcPr>
            </w:tcPrChange>
          </w:tcPr>
          <w:p w14:paraId="5D7A27F6" w14:textId="77777777" w:rsidR="005C6879" w:rsidRPr="005C6879" w:rsidRDefault="005C6879">
            <w:pPr>
              <w:rPr>
                <w:ins w:id="795" w:author="David Mattie" w:date="2019-08-18T11:48:00Z"/>
                <w:color w:val="000000"/>
                <w:sz w:val="22"/>
                <w:szCs w:val="22"/>
                <w:rPrChange w:id="796" w:author="David Mattie" w:date="2019-08-18T11:49:00Z">
                  <w:rPr>
                    <w:ins w:id="797" w:author="David Mattie" w:date="2019-08-18T11:48:00Z"/>
                    <w:rFonts w:ascii="Calibri" w:hAnsi="Calibri"/>
                    <w:color w:val="000000"/>
                    <w:sz w:val="22"/>
                    <w:szCs w:val="22"/>
                  </w:rPr>
                </w:rPrChange>
              </w:rPr>
            </w:pPr>
            <w:ins w:id="798" w:author="David Mattie" w:date="2019-08-18T11:48:00Z">
              <w:r w:rsidRPr="005C6879">
                <w:rPr>
                  <w:color w:val="000000"/>
                  <w:sz w:val="22"/>
                  <w:szCs w:val="22"/>
                  <w:rPrChange w:id="799" w:author="David Mattie" w:date="2019-08-18T11:49:00Z">
                    <w:rPr>
                      <w:rFonts w:ascii="Calibri" w:hAnsi="Calibri"/>
                      <w:color w:val="000000"/>
                      <w:sz w:val="22"/>
                      <w:szCs w:val="22"/>
                    </w:rPr>
                  </w:rPrChange>
                </w:rPr>
                <w:lastRenderedPageBreak/>
                <w:t>R</w:t>
              </w:r>
            </w:ins>
          </w:p>
        </w:tc>
        <w:tc>
          <w:tcPr>
            <w:tcW w:w="4610" w:type="dxa"/>
            <w:noWrap/>
            <w:hideMark/>
            <w:tcPrChange w:id="800" w:author="David Mattie" w:date="2019-08-18T11:49:00Z">
              <w:tcPr>
                <w:tcW w:w="4610" w:type="dxa"/>
                <w:tcBorders>
                  <w:top w:val="nil"/>
                  <w:left w:val="nil"/>
                  <w:bottom w:val="nil"/>
                  <w:right w:val="nil"/>
                </w:tcBorders>
                <w:shd w:val="clear" w:color="auto" w:fill="auto"/>
                <w:noWrap/>
                <w:vAlign w:val="bottom"/>
                <w:hideMark/>
              </w:tcPr>
            </w:tcPrChange>
          </w:tcPr>
          <w:p w14:paraId="325BFBFC"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801" w:author="David Mattie" w:date="2019-08-18T11:48:00Z"/>
                <w:color w:val="000000"/>
                <w:sz w:val="22"/>
                <w:szCs w:val="22"/>
                <w:rPrChange w:id="802" w:author="David Mattie" w:date="2019-08-18T11:49:00Z">
                  <w:rPr>
                    <w:ins w:id="803" w:author="David Mattie" w:date="2019-08-18T11:48:00Z"/>
                    <w:rFonts w:ascii="Calibri" w:hAnsi="Calibri"/>
                    <w:color w:val="000000"/>
                    <w:sz w:val="22"/>
                    <w:szCs w:val="22"/>
                  </w:rPr>
                </w:rPrChange>
              </w:rPr>
            </w:pPr>
            <w:ins w:id="804" w:author="David Mattie" w:date="2019-08-18T11:48:00Z">
              <w:r w:rsidRPr="005C6879">
                <w:rPr>
                  <w:color w:val="000000"/>
                  <w:sz w:val="22"/>
                  <w:szCs w:val="22"/>
                  <w:rPrChange w:id="805" w:author="David Mattie" w:date="2019-08-18T11:49:00Z">
                    <w:rPr>
                      <w:rFonts w:ascii="Calibri" w:hAnsi="Calibri"/>
                      <w:color w:val="000000"/>
                      <w:sz w:val="22"/>
                      <w:szCs w:val="22"/>
                    </w:rPr>
                  </w:rPrChange>
                </w:rPr>
                <w:t>correlation coeffecient</w:t>
              </w:r>
            </w:ins>
          </w:p>
        </w:tc>
      </w:tr>
      <w:tr w:rsidR="005C6879" w:rsidRPr="00D265B0" w14:paraId="769CB5E6" w14:textId="77777777" w:rsidTr="005C6879">
        <w:trPr>
          <w:cnfStyle w:val="000000100000" w:firstRow="0" w:lastRow="0" w:firstColumn="0" w:lastColumn="0" w:oddVBand="0" w:evenVBand="0" w:oddHBand="1" w:evenHBand="0" w:firstRowFirstColumn="0" w:firstRowLastColumn="0" w:lastRowFirstColumn="0" w:lastRowLastColumn="0"/>
          <w:trHeight w:val="288"/>
          <w:ins w:id="806" w:author="David Mattie" w:date="2019-08-18T11:48:00Z"/>
          <w:trPrChange w:id="807"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08" w:author="David Mattie" w:date="2019-08-18T11:49:00Z">
              <w:tcPr>
                <w:tcW w:w="810" w:type="dxa"/>
                <w:tcBorders>
                  <w:top w:val="nil"/>
                  <w:left w:val="nil"/>
                  <w:bottom w:val="nil"/>
                  <w:right w:val="nil"/>
                </w:tcBorders>
                <w:shd w:val="clear" w:color="auto" w:fill="auto"/>
                <w:noWrap/>
                <w:vAlign w:val="bottom"/>
                <w:hideMark/>
              </w:tcPr>
            </w:tcPrChange>
          </w:tcPr>
          <w:p w14:paraId="332393E0"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09" w:author="David Mattie" w:date="2019-08-18T11:48:00Z"/>
                <w:color w:val="000000"/>
                <w:sz w:val="22"/>
                <w:szCs w:val="22"/>
                <w:rPrChange w:id="810" w:author="David Mattie" w:date="2019-08-18T11:49:00Z">
                  <w:rPr>
                    <w:ins w:id="811" w:author="David Mattie" w:date="2019-08-18T11:48:00Z"/>
                    <w:rFonts w:ascii="Calibri" w:hAnsi="Calibri"/>
                    <w:color w:val="000000"/>
                    <w:sz w:val="22"/>
                    <w:szCs w:val="22"/>
                  </w:rPr>
                </w:rPrChange>
              </w:rPr>
            </w:pPr>
            <w:ins w:id="812" w:author="David Mattie" w:date="2019-08-18T11:48:00Z">
              <w:r w:rsidRPr="005C6879">
                <w:rPr>
                  <w:color w:val="000000"/>
                  <w:sz w:val="22"/>
                  <w:szCs w:val="22"/>
                  <w:rPrChange w:id="813" w:author="David Mattie" w:date="2019-08-18T11:49:00Z">
                    <w:rPr>
                      <w:rFonts w:ascii="Calibri" w:hAnsi="Calibri"/>
                      <w:color w:val="000000"/>
                      <w:sz w:val="22"/>
                      <w:szCs w:val="22"/>
                    </w:rPr>
                  </w:rPrChange>
                </w:rPr>
                <w:t>RMSE</w:t>
              </w:r>
            </w:ins>
          </w:p>
        </w:tc>
        <w:tc>
          <w:tcPr>
            <w:tcW w:w="4610" w:type="dxa"/>
            <w:noWrap/>
            <w:hideMark/>
            <w:tcPrChange w:id="814" w:author="David Mattie" w:date="2019-08-18T11:49:00Z">
              <w:tcPr>
                <w:tcW w:w="4610" w:type="dxa"/>
                <w:tcBorders>
                  <w:top w:val="nil"/>
                  <w:left w:val="nil"/>
                  <w:bottom w:val="nil"/>
                  <w:right w:val="nil"/>
                </w:tcBorders>
                <w:shd w:val="clear" w:color="auto" w:fill="auto"/>
                <w:noWrap/>
                <w:vAlign w:val="bottom"/>
                <w:hideMark/>
              </w:tcPr>
            </w:tcPrChange>
          </w:tcPr>
          <w:p w14:paraId="76ECD462" w14:textId="77777777" w:rsidR="005C6879" w:rsidRPr="005C6879" w:rsidRDefault="005C6879">
            <w:pPr>
              <w:cnfStyle w:val="000000100000" w:firstRow="0" w:lastRow="0" w:firstColumn="0" w:lastColumn="0" w:oddVBand="0" w:evenVBand="0" w:oddHBand="1" w:evenHBand="0" w:firstRowFirstColumn="0" w:firstRowLastColumn="0" w:lastRowFirstColumn="0" w:lastRowLastColumn="0"/>
              <w:rPr>
                <w:ins w:id="815" w:author="David Mattie" w:date="2019-08-18T11:48:00Z"/>
                <w:color w:val="000000"/>
                <w:sz w:val="22"/>
                <w:szCs w:val="22"/>
                <w:rPrChange w:id="816" w:author="David Mattie" w:date="2019-08-18T11:49:00Z">
                  <w:rPr>
                    <w:ins w:id="817" w:author="David Mattie" w:date="2019-08-18T11:48:00Z"/>
                    <w:rFonts w:ascii="Calibri" w:hAnsi="Calibri"/>
                    <w:color w:val="000000"/>
                    <w:sz w:val="22"/>
                    <w:szCs w:val="22"/>
                  </w:rPr>
                </w:rPrChange>
              </w:rPr>
            </w:pPr>
            <w:ins w:id="818" w:author="David Mattie" w:date="2019-08-18T11:48:00Z">
              <w:r w:rsidRPr="005C6879">
                <w:rPr>
                  <w:color w:val="000000"/>
                  <w:sz w:val="22"/>
                  <w:szCs w:val="22"/>
                  <w:rPrChange w:id="819" w:author="David Mattie" w:date="2019-08-18T11:49:00Z">
                    <w:rPr>
                      <w:rFonts w:ascii="Calibri" w:hAnsi="Calibri"/>
                      <w:color w:val="000000"/>
                      <w:sz w:val="22"/>
                      <w:szCs w:val="22"/>
                    </w:rPr>
                  </w:rPrChange>
                </w:rPr>
                <w:t>root mean square error</w:t>
              </w:r>
            </w:ins>
          </w:p>
        </w:tc>
      </w:tr>
      <w:tr w:rsidR="005C6879" w:rsidRPr="00D265B0" w14:paraId="3921BE23" w14:textId="77777777" w:rsidTr="005C6879">
        <w:trPr>
          <w:trHeight w:val="288"/>
          <w:ins w:id="820" w:author="David Mattie" w:date="2019-08-18T11:48:00Z"/>
          <w:trPrChange w:id="821"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22" w:author="David Mattie" w:date="2019-08-18T11:49:00Z">
              <w:tcPr>
                <w:tcW w:w="810" w:type="dxa"/>
                <w:tcBorders>
                  <w:top w:val="nil"/>
                  <w:left w:val="nil"/>
                  <w:bottom w:val="nil"/>
                  <w:right w:val="nil"/>
                </w:tcBorders>
                <w:shd w:val="clear" w:color="auto" w:fill="auto"/>
                <w:noWrap/>
                <w:vAlign w:val="bottom"/>
                <w:hideMark/>
              </w:tcPr>
            </w:tcPrChange>
          </w:tcPr>
          <w:p w14:paraId="74FB33F5" w14:textId="77777777" w:rsidR="005C6879" w:rsidRPr="005C6879" w:rsidRDefault="005C6879">
            <w:pPr>
              <w:rPr>
                <w:ins w:id="823" w:author="David Mattie" w:date="2019-08-18T11:48:00Z"/>
                <w:color w:val="000000"/>
                <w:sz w:val="22"/>
                <w:szCs w:val="22"/>
                <w:rPrChange w:id="824" w:author="David Mattie" w:date="2019-08-18T11:49:00Z">
                  <w:rPr>
                    <w:ins w:id="825" w:author="David Mattie" w:date="2019-08-18T11:48:00Z"/>
                    <w:rFonts w:ascii="Calibri" w:hAnsi="Calibri"/>
                    <w:color w:val="000000"/>
                    <w:sz w:val="22"/>
                    <w:szCs w:val="22"/>
                  </w:rPr>
                </w:rPrChange>
              </w:rPr>
            </w:pPr>
            <w:ins w:id="826" w:author="David Mattie" w:date="2019-08-18T11:48:00Z">
              <w:r w:rsidRPr="005C6879">
                <w:rPr>
                  <w:color w:val="000000"/>
                  <w:sz w:val="22"/>
                  <w:szCs w:val="22"/>
                  <w:rPrChange w:id="827" w:author="David Mattie" w:date="2019-08-18T11:49:00Z">
                    <w:rPr>
                      <w:rFonts w:ascii="Calibri" w:hAnsi="Calibri"/>
                      <w:color w:val="000000"/>
                      <w:sz w:val="22"/>
                      <w:szCs w:val="22"/>
                    </w:rPr>
                  </w:rPrChange>
                </w:rPr>
                <w:t>ROI</w:t>
              </w:r>
            </w:ins>
          </w:p>
        </w:tc>
        <w:tc>
          <w:tcPr>
            <w:tcW w:w="4610" w:type="dxa"/>
            <w:noWrap/>
            <w:hideMark/>
            <w:tcPrChange w:id="828" w:author="David Mattie" w:date="2019-08-18T11:49:00Z">
              <w:tcPr>
                <w:tcW w:w="4610" w:type="dxa"/>
                <w:tcBorders>
                  <w:top w:val="nil"/>
                  <w:left w:val="nil"/>
                  <w:bottom w:val="nil"/>
                  <w:right w:val="nil"/>
                </w:tcBorders>
                <w:shd w:val="clear" w:color="auto" w:fill="auto"/>
                <w:noWrap/>
                <w:vAlign w:val="bottom"/>
                <w:hideMark/>
              </w:tcPr>
            </w:tcPrChange>
          </w:tcPr>
          <w:p w14:paraId="64054480" w14:textId="47FD4EDC" w:rsidR="005C6879" w:rsidRPr="005C6879" w:rsidRDefault="00F86D88" w:rsidP="00D265B0">
            <w:pPr>
              <w:cnfStyle w:val="000000000000" w:firstRow="0" w:lastRow="0" w:firstColumn="0" w:lastColumn="0" w:oddVBand="0" w:evenVBand="0" w:oddHBand="0" w:evenHBand="0" w:firstRowFirstColumn="0" w:firstRowLastColumn="0" w:lastRowFirstColumn="0" w:lastRowLastColumn="0"/>
              <w:rPr>
                <w:ins w:id="829" w:author="David Mattie" w:date="2019-08-18T11:48:00Z"/>
                <w:color w:val="000000"/>
                <w:sz w:val="22"/>
                <w:szCs w:val="22"/>
                <w:rPrChange w:id="830" w:author="David Mattie" w:date="2019-08-18T11:49:00Z">
                  <w:rPr>
                    <w:ins w:id="831" w:author="David Mattie" w:date="2019-08-18T11:48:00Z"/>
                    <w:rFonts w:ascii="Calibri" w:hAnsi="Calibri"/>
                    <w:color w:val="000000"/>
                    <w:sz w:val="22"/>
                    <w:szCs w:val="22"/>
                  </w:rPr>
                </w:rPrChange>
              </w:rPr>
            </w:pPr>
            <w:ins w:id="832" w:author="David Mattie" w:date="2019-08-18T11:48:00Z">
              <w:r w:rsidRPr="00D265B0">
                <w:rPr>
                  <w:color w:val="000000"/>
                  <w:sz w:val="22"/>
                  <w:szCs w:val="22"/>
                </w:rPr>
                <w:t>r</w:t>
              </w:r>
              <w:r w:rsidR="005C6879" w:rsidRPr="005C6879">
                <w:rPr>
                  <w:color w:val="000000"/>
                  <w:sz w:val="22"/>
                  <w:szCs w:val="22"/>
                  <w:rPrChange w:id="833" w:author="David Mattie" w:date="2019-08-18T11:49:00Z">
                    <w:rPr>
                      <w:rFonts w:ascii="Calibri" w:hAnsi="Calibri"/>
                      <w:color w:val="000000"/>
                      <w:sz w:val="22"/>
                      <w:szCs w:val="22"/>
                    </w:rPr>
                  </w:rPrChange>
                </w:rPr>
                <w:t xml:space="preserve">egion of </w:t>
              </w:r>
            </w:ins>
            <w:ins w:id="834" w:author="David Mattie" w:date="2019-08-18T16:20:00Z">
              <w:r>
                <w:rPr>
                  <w:color w:val="000000"/>
                  <w:sz w:val="22"/>
                  <w:szCs w:val="22"/>
                </w:rPr>
                <w:t>in</w:t>
              </w:r>
            </w:ins>
            <w:ins w:id="835" w:author="David Mattie" w:date="2019-08-18T11:48:00Z">
              <w:r w:rsidR="005C6879" w:rsidRPr="005C6879">
                <w:rPr>
                  <w:color w:val="000000"/>
                  <w:sz w:val="22"/>
                  <w:szCs w:val="22"/>
                  <w:rPrChange w:id="836" w:author="David Mattie" w:date="2019-08-18T11:49:00Z">
                    <w:rPr>
                      <w:rFonts w:ascii="Calibri" w:hAnsi="Calibri"/>
                      <w:color w:val="000000"/>
                      <w:sz w:val="22"/>
                      <w:szCs w:val="22"/>
                    </w:rPr>
                  </w:rPrChange>
                </w:rPr>
                <w:t>terest</w:t>
              </w:r>
            </w:ins>
          </w:p>
        </w:tc>
      </w:tr>
      <w:tr w:rsidR="005C6879" w:rsidRPr="00D265B0" w14:paraId="6DD6662A" w14:textId="77777777" w:rsidTr="005C6879">
        <w:trPr>
          <w:cnfStyle w:val="000000100000" w:firstRow="0" w:lastRow="0" w:firstColumn="0" w:lastColumn="0" w:oddVBand="0" w:evenVBand="0" w:oddHBand="1" w:evenHBand="0" w:firstRowFirstColumn="0" w:firstRowLastColumn="0" w:lastRowFirstColumn="0" w:lastRowLastColumn="0"/>
          <w:trHeight w:val="288"/>
          <w:ins w:id="837" w:author="David Mattie" w:date="2019-08-18T11:48:00Z"/>
          <w:trPrChange w:id="838"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39" w:author="David Mattie" w:date="2019-08-18T11:49:00Z">
              <w:tcPr>
                <w:tcW w:w="810" w:type="dxa"/>
                <w:tcBorders>
                  <w:top w:val="nil"/>
                  <w:left w:val="nil"/>
                  <w:bottom w:val="nil"/>
                  <w:right w:val="nil"/>
                </w:tcBorders>
                <w:shd w:val="clear" w:color="auto" w:fill="auto"/>
                <w:noWrap/>
                <w:vAlign w:val="bottom"/>
                <w:hideMark/>
              </w:tcPr>
            </w:tcPrChange>
          </w:tcPr>
          <w:p w14:paraId="5E88242C" w14:textId="77777777" w:rsidR="005C6879" w:rsidRPr="005C6879" w:rsidRDefault="005C6879">
            <w:pPr>
              <w:cnfStyle w:val="001000100000" w:firstRow="0" w:lastRow="0" w:firstColumn="1" w:lastColumn="0" w:oddVBand="0" w:evenVBand="0" w:oddHBand="1" w:evenHBand="0" w:firstRowFirstColumn="0" w:firstRowLastColumn="0" w:lastRowFirstColumn="0" w:lastRowLastColumn="0"/>
              <w:rPr>
                <w:ins w:id="840" w:author="David Mattie" w:date="2019-08-18T11:48:00Z"/>
                <w:color w:val="000000"/>
                <w:sz w:val="22"/>
                <w:szCs w:val="22"/>
                <w:rPrChange w:id="841" w:author="David Mattie" w:date="2019-08-18T11:49:00Z">
                  <w:rPr>
                    <w:ins w:id="842" w:author="David Mattie" w:date="2019-08-18T11:48:00Z"/>
                    <w:rFonts w:ascii="Calibri" w:hAnsi="Calibri"/>
                    <w:color w:val="000000"/>
                    <w:sz w:val="22"/>
                    <w:szCs w:val="22"/>
                  </w:rPr>
                </w:rPrChange>
              </w:rPr>
            </w:pPr>
            <w:ins w:id="843" w:author="David Mattie" w:date="2019-08-18T11:48:00Z">
              <w:r w:rsidRPr="005C6879">
                <w:rPr>
                  <w:color w:val="000000"/>
                  <w:sz w:val="22"/>
                  <w:szCs w:val="22"/>
                  <w:rPrChange w:id="844" w:author="David Mattie" w:date="2019-08-18T11:49:00Z">
                    <w:rPr>
                      <w:rFonts w:ascii="Calibri" w:hAnsi="Calibri"/>
                      <w:color w:val="000000"/>
                      <w:sz w:val="22"/>
                      <w:szCs w:val="22"/>
                    </w:rPr>
                  </w:rPrChange>
                </w:rPr>
                <w:t>SVM</w:t>
              </w:r>
            </w:ins>
          </w:p>
        </w:tc>
        <w:tc>
          <w:tcPr>
            <w:tcW w:w="4610" w:type="dxa"/>
            <w:noWrap/>
            <w:hideMark/>
            <w:tcPrChange w:id="845" w:author="David Mattie" w:date="2019-08-18T11:49:00Z">
              <w:tcPr>
                <w:tcW w:w="4610" w:type="dxa"/>
                <w:tcBorders>
                  <w:top w:val="nil"/>
                  <w:left w:val="nil"/>
                  <w:bottom w:val="nil"/>
                  <w:right w:val="nil"/>
                </w:tcBorders>
                <w:shd w:val="clear" w:color="auto" w:fill="auto"/>
                <w:noWrap/>
                <w:vAlign w:val="bottom"/>
                <w:hideMark/>
              </w:tcPr>
            </w:tcPrChange>
          </w:tcPr>
          <w:p w14:paraId="27E0958F" w14:textId="69CF7403" w:rsidR="005C6879" w:rsidRPr="005C6879" w:rsidRDefault="00F86D88" w:rsidP="00D265B0">
            <w:pPr>
              <w:cnfStyle w:val="000000100000" w:firstRow="0" w:lastRow="0" w:firstColumn="0" w:lastColumn="0" w:oddVBand="0" w:evenVBand="0" w:oddHBand="1" w:evenHBand="0" w:firstRowFirstColumn="0" w:firstRowLastColumn="0" w:lastRowFirstColumn="0" w:lastRowLastColumn="0"/>
              <w:rPr>
                <w:ins w:id="846" w:author="David Mattie" w:date="2019-08-18T11:48:00Z"/>
                <w:color w:val="000000"/>
                <w:sz w:val="22"/>
                <w:szCs w:val="22"/>
                <w:rPrChange w:id="847" w:author="David Mattie" w:date="2019-08-18T11:49:00Z">
                  <w:rPr>
                    <w:ins w:id="848" w:author="David Mattie" w:date="2019-08-18T11:48:00Z"/>
                    <w:rFonts w:ascii="Calibri" w:hAnsi="Calibri"/>
                    <w:color w:val="000000"/>
                    <w:sz w:val="22"/>
                    <w:szCs w:val="22"/>
                  </w:rPr>
                </w:rPrChange>
              </w:rPr>
            </w:pPr>
            <w:ins w:id="849" w:author="David Mattie" w:date="2019-08-18T16:20:00Z">
              <w:r>
                <w:rPr>
                  <w:color w:val="000000"/>
                  <w:sz w:val="22"/>
                  <w:szCs w:val="22"/>
                </w:rPr>
                <w:t>s</w:t>
              </w:r>
            </w:ins>
            <w:ins w:id="850" w:author="David Mattie" w:date="2019-08-18T11:48:00Z">
              <w:r w:rsidR="005C6879" w:rsidRPr="005C6879">
                <w:rPr>
                  <w:color w:val="000000"/>
                  <w:sz w:val="22"/>
                  <w:szCs w:val="22"/>
                  <w:rPrChange w:id="851" w:author="David Mattie" w:date="2019-08-18T11:49:00Z">
                    <w:rPr>
                      <w:rFonts w:ascii="Calibri" w:hAnsi="Calibri"/>
                      <w:color w:val="000000"/>
                      <w:sz w:val="22"/>
                      <w:szCs w:val="22"/>
                    </w:rPr>
                  </w:rPrChange>
                </w:rPr>
                <w:t xml:space="preserve">upport </w:t>
              </w:r>
            </w:ins>
            <w:ins w:id="852" w:author="David Mattie" w:date="2019-08-18T16:20:00Z">
              <w:r>
                <w:rPr>
                  <w:color w:val="000000"/>
                  <w:sz w:val="22"/>
                  <w:szCs w:val="22"/>
                </w:rPr>
                <w:t>v</w:t>
              </w:r>
            </w:ins>
            <w:ins w:id="853" w:author="David Mattie" w:date="2019-08-18T11:48:00Z">
              <w:r w:rsidRPr="00D265B0">
                <w:rPr>
                  <w:color w:val="000000"/>
                  <w:sz w:val="22"/>
                  <w:szCs w:val="22"/>
                </w:rPr>
                <w:t>ector m</w:t>
              </w:r>
              <w:r w:rsidR="005C6879" w:rsidRPr="005C6879">
                <w:rPr>
                  <w:color w:val="000000"/>
                  <w:sz w:val="22"/>
                  <w:szCs w:val="22"/>
                  <w:rPrChange w:id="854" w:author="David Mattie" w:date="2019-08-18T11:49:00Z">
                    <w:rPr>
                      <w:rFonts w:ascii="Calibri" w:hAnsi="Calibri"/>
                      <w:color w:val="000000"/>
                      <w:sz w:val="22"/>
                      <w:szCs w:val="22"/>
                    </w:rPr>
                  </w:rPrChange>
                </w:rPr>
                <w:t>achines</w:t>
              </w:r>
            </w:ins>
          </w:p>
        </w:tc>
      </w:tr>
      <w:tr w:rsidR="005C6879" w:rsidRPr="00D265B0" w14:paraId="604D0051" w14:textId="77777777" w:rsidTr="005C6879">
        <w:trPr>
          <w:trHeight w:val="288"/>
          <w:ins w:id="855" w:author="David Mattie" w:date="2019-08-18T11:48:00Z"/>
          <w:trPrChange w:id="856" w:author="David Mattie" w:date="2019-08-18T11:49:00Z">
            <w:trPr>
              <w:trHeight w:val="288"/>
            </w:trPr>
          </w:trPrChange>
        </w:trPr>
        <w:tc>
          <w:tcPr>
            <w:cnfStyle w:val="001000000000" w:firstRow="0" w:lastRow="0" w:firstColumn="1" w:lastColumn="0" w:oddVBand="0" w:evenVBand="0" w:oddHBand="0" w:evenHBand="0" w:firstRowFirstColumn="0" w:firstRowLastColumn="0" w:lastRowFirstColumn="0" w:lastRowLastColumn="0"/>
            <w:tcW w:w="810" w:type="dxa"/>
            <w:noWrap/>
            <w:hideMark/>
            <w:tcPrChange w:id="857" w:author="David Mattie" w:date="2019-08-18T11:49:00Z">
              <w:tcPr>
                <w:tcW w:w="810" w:type="dxa"/>
                <w:tcBorders>
                  <w:top w:val="nil"/>
                  <w:left w:val="nil"/>
                  <w:bottom w:val="nil"/>
                  <w:right w:val="nil"/>
                </w:tcBorders>
                <w:shd w:val="clear" w:color="auto" w:fill="auto"/>
                <w:noWrap/>
                <w:vAlign w:val="bottom"/>
                <w:hideMark/>
              </w:tcPr>
            </w:tcPrChange>
          </w:tcPr>
          <w:p w14:paraId="551A4395" w14:textId="77777777" w:rsidR="005C6879" w:rsidRPr="005C6879" w:rsidRDefault="005C6879">
            <w:pPr>
              <w:rPr>
                <w:ins w:id="858" w:author="David Mattie" w:date="2019-08-18T11:48:00Z"/>
                <w:color w:val="000000"/>
                <w:sz w:val="22"/>
                <w:szCs w:val="22"/>
                <w:rPrChange w:id="859" w:author="David Mattie" w:date="2019-08-18T11:49:00Z">
                  <w:rPr>
                    <w:ins w:id="860" w:author="David Mattie" w:date="2019-08-18T11:48:00Z"/>
                    <w:rFonts w:ascii="Calibri" w:hAnsi="Calibri"/>
                    <w:color w:val="000000"/>
                    <w:sz w:val="22"/>
                    <w:szCs w:val="22"/>
                  </w:rPr>
                </w:rPrChange>
              </w:rPr>
            </w:pPr>
            <w:ins w:id="861" w:author="David Mattie" w:date="2019-08-18T11:48:00Z">
              <w:r w:rsidRPr="005C6879">
                <w:rPr>
                  <w:color w:val="000000"/>
                  <w:sz w:val="22"/>
                  <w:szCs w:val="22"/>
                  <w:rPrChange w:id="862" w:author="David Mattie" w:date="2019-08-18T11:49:00Z">
                    <w:rPr>
                      <w:rFonts w:ascii="Calibri" w:hAnsi="Calibri"/>
                      <w:color w:val="000000"/>
                      <w:sz w:val="22"/>
                      <w:szCs w:val="22"/>
                    </w:rPr>
                  </w:rPrChange>
                </w:rPr>
                <w:t>T1</w:t>
              </w:r>
            </w:ins>
          </w:p>
        </w:tc>
        <w:tc>
          <w:tcPr>
            <w:tcW w:w="4610" w:type="dxa"/>
            <w:noWrap/>
            <w:hideMark/>
            <w:tcPrChange w:id="863" w:author="David Mattie" w:date="2019-08-18T11:49:00Z">
              <w:tcPr>
                <w:tcW w:w="4610" w:type="dxa"/>
                <w:tcBorders>
                  <w:top w:val="nil"/>
                  <w:left w:val="nil"/>
                  <w:bottom w:val="nil"/>
                  <w:right w:val="nil"/>
                </w:tcBorders>
                <w:shd w:val="clear" w:color="auto" w:fill="auto"/>
                <w:noWrap/>
                <w:vAlign w:val="bottom"/>
                <w:hideMark/>
              </w:tcPr>
            </w:tcPrChange>
          </w:tcPr>
          <w:p w14:paraId="6B9F7B60" w14:textId="77777777" w:rsidR="005C6879" w:rsidRPr="005C6879" w:rsidRDefault="005C6879">
            <w:pPr>
              <w:cnfStyle w:val="000000000000" w:firstRow="0" w:lastRow="0" w:firstColumn="0" w:lastColumn="0" w:oddVBand="0" w:evenVBand="0" w:oddHBand="0" w:evenHBand="0" w:firstRowFirstColumn="0" w:firstRowLastColumn="0" w:lastRowFirstColumn="0" w:lastRowLastColumn="0"/>
              <w:rPr>
                <w:ins w:id="864" w:author="David Mattie" w:date="2019-08-18T11:48:00Z"/>
                <w:color w:val="000000"/>
                <w:sz w:val="22"/>
                <w:szCs w:val="22"/>
                <w:rPrChange w:id="865" w:author="David Mattie" w:date="2019-08-18T11:49:00Z">
                  <w:rPr>
                    <w:ins w:id="866" w:author="David Mattie" w:date="2019-08-18T11:48:00Z"/>
                    <w:rFonts w:ascii="Calibri" w:hAnsi="Calibri"/>
                    <w:color w:val="000000"/>
                    <w:sz w:val="22"/>
                    <w:szCs w:val="22"/>
                  </w:rPr>
                </w:rPrChange>
              </w:rPr>
            </w:pPr>
            <w:ins w:id="867" w:author="David Mattie" w:date="2019-08-18T11:48:00Z">
              <w:r w:rsidRPr="005C6879">
                <w:rPr>
                  <w:color w:val="000000"/>
                  <w:sz w:val="22"/>
                  <w:szCs w:val="22"/>
                  <w:rPrChange w:id="868" w:author="David Mattie" w:date="2019-08-18T11:49:00Z">
                    <w:rPr>
                      <w:rFonts w:ascii="Calibri" w:hAnsi="Calibri"/>
                      <w:color w:val="000000"/>
                      <w:sz w:val="22"/>
                      <w:szCs w:val="22"/>
                    </w:rPr>
                  </w:rPrChange>
                </w:rPr>
                <w:t>MRI image where 1 tissue type is bright (fat)</w:t>
              </w:r>
            </w:ins>
          </w:p>
        </w:tc>
      </w:tr>
    </w:tbl>
    <w:p w14:paraId="2F209731" w14:textId="61EFA447" w:rsidR="00297F3D" w:rsidRPr="00D265B0" w:rsidDel="0012671A" w:rsidRDefault="00297F3D" w:rsidP="00297F3D">
      <w:pPr>
        <w:pStyle w:val="Body"/>
        <w:rPr>
          <w:del w:id="869" w:author="David Mattie" w:date="2019-08-18T11:49:00Z"/>
        </w:rPr>
        <w:pPrChange w:id="870" w:author="David Mattie" w:date="2019-08-18T11:26:00Z">
          <w:pPr>
            <w:pStyle w:val="BodyFirst"/>
            <w:ind w:firstLine="720"/>
          </w:pPr>
        </w:pPrChange>
      </w:pPr>
    </w:p>
    <w:p w14:paraId="1C58AA20" w14:textId="2C47B624" w:rsidR="00932176" w:rsidRDefault="001D37B0">
      <w:pPr>
        <w:pStyle w:val="Heading2"/>
        <w:numPr>
          <w:ilvl w:val="1"/>
          <w:numId w:val="2"/>
        </w:numPr>
      </w:pPr>
      <w:bookmarkStart w:id="871" w:name="_Toc17056259"/>
      <w:r>
        <w:t>Hy</w:t>
      </w:r>
      <w:r w:rsidR="00800971">
        <w:t>p</w:t>
      </w:r>
      <w:r>
        <w:t>othesis</w:t>
      </w:r>
      <w:bookmarkEnd w:id="871"/>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872" w:name="_Toc17056260"/>
      <w:r>
        <w:t>Relevance</w:t>
      </w:r>
      <w:bookmarkEnd w:id="872"/>
    </w:p>
    <w:p w14:paraId="151BC068" w14:textId="77777777" w:rsidR="00932176" w:rsidRDefault="001D37B0">
      <w:pPr>
        <w:pStyle w:val="Heading3"/>
        <w:numPr>
          <w:ilvl w:val="2"/>
          <w:numId w:val="2"/>
        </w:numPr>
      </w:pPr>
      <w:bookmarkStart w:id="873" w:name="_Toc17056261"/>
      <w:r>
        <w:t>Tractography</w:t>
      </w:r>
      <w:bookmarkEnd w:id="873"/>
    </w:p>
    <w:p w14:paraId="64B11073" w14:textId="0C51A6D2"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w:t>
      </w:r>
      <w:customXmlInsRangeStart w:id="874" w:author="David Mattie" w:date="2019-08-18T17:17:00Z"/>
      <w:sdt>
        <w:sdtPr>
          <w:rPr>
            <w:color w:val="000000"/>
          </w:rPr>
          <w:id w:val="-828287508"/>
          <w:citation/>
        </w:sdtPr>
        <w:sdtContent>
          <w:customXmlInsRangeEnd w:id="874"/>
          <w:ins w:id="875" w:author="David Mattie" w:date="2019-08-18T17:17:00Z">
            <w:r w:rsidR="007C7EB2">
              <w:rPr>
                <w:color w:val="000000"/>
              </w:rPr>
              <w:fldChar w:fldCharType="begin"/>
            </w:r>
            <w:r w:rsidR="007C7EB2">
              <w:rPr>
                <w:color w:val="000000"/>
              </w:rPr>
              <w:instrText xml:space="preserve"> CITATION Jba111 \l 1033 </w:instrText>
            </w:r>
          </w:ins>
          <w:r w:rsidR="007C7EB2">
            <w:rPr>
              <w:color w:val="000000"/>
            </w:rPr>
            <w:fldChar w:fldCharType="separate"/>
          </w:r>
          <w:ins w:id="876" w:author="David Mattie" w:date="2019-08-18T17:17:00Z">
            <w:r w:rsidR="007C7EB2">
              <w:rPr>
                <w:noProof/>
                <w:color w:val="000000"/>
              </w:rPr>
              <w:t xml:space="preserve"> </w:t>
            </w:r>
            <w:r w:rsidR="007C7EB2" w:rsidRPr="007C7EB2">
              <w:rPr>
                <w:noProof/>
                <w:color w:val="000000"/>
                <w:rPrChange w:id="877" w:author="David Mattie" w:date="2019-08-18T17:17:00Z">
                  <w:rPr/>
                </w:rPrChange>
              </w:rPr>
              <w:t>(Jbabdi &amp; Johansen-Berg, 2011)</w:t>
            </w:r>
            <w:r w:rsidR="007C7EB2">
              <w:rPr>
                <w:color w:val="000000"/>
              </w:rPr>
              <w:fldChar w:fldCharType="end"/>
            </w:r>
          </w:ins>
          <w:customXmlInsRangeStart w:id="878" w:author="David Mattie" w:date="2019-08-18T17:17:00Z"/>
        </w:sdtContent>
      </w:sdt>
      <w:customXmlInsRangeEnd w:id="878"/>
      <w:del w:id="879" w:author="David Mattie" w:date="2019-08-18T17:18:00Z">
        <w:r w:rsidDel="007C7EB2">
          <w:rPr>
            <w:color w:val="000000"/>
          </w:rPr>
          <w:delText xml:space="preserve"> [4]</w:delText>
        </w:r>
      </w:del>
      <w:r>
        <w:rPr>
          <w:color w:val="000000"/>
        </w:rPr>
        <w:t>. Tractography imaging has demonstrated itself to have considerable potential in neuroscientific analyses</w:t>
      </w:r>
      <w:customXmlInsRangeStart w:id="880" w:author="David Mattie" w:date="2019-08-18T17:20:00Z"/>
      <w:sdt>
        <w:sdtPr>
          <w:rPr>
            <w:color w:val="000000"/>
          </w:rPr>
          <w:id w:val="-1352025364"/>
          <w:citation/>
        </w:sdtPr>
        <w:sdtContent>
          <w:customXmlInsRangeEnd w:id="880"/>
          <w:ins w:id="881" w:author="David Mattie" w:date="2019-08-18T17:20:00Z">
            <w:r w:rsidR="00EE14BF">
              <w:rPr>
                <w:color w:val="000000"/>
              </w:rPr>
              <w:fldChar w:fldCharType="begin"/>
            </w:r>
            <w:r w:rsidR="00EE14BF">
              <w:rPr>
                <w:color w:val="000000"/>
              </w:rPr>
              <w:instrText xml:space="preserve"> CITATION Joh111 \l 1033 </w:instrText>
            </w:r>
          </w:ins>
          <w:r w:rsidR="00EE14BF">
            <w:rPr>
              <w:color w:val="000000"/>
            </w:rPr>
            <w:fldChar w:fldCharType="separate"/>
          </w:r>
          <w:ins w:id="882" w:author="David Mattie" w:date="2019-08-18T17:20:00Z">
            <w:r w:rsidR="00EE14BF">
              <w:rPr>
                <w:noProof/>
                <w:color w:val="000000"/>
              </w:rPr>
              <w:t xml:space="preserve"> </w:t>
            </w:r>
            <w:r w:rsidR="00EE14BF" w:rsidRPr="00EE14BF">
              <w:rPr>
                <w:noProof/>
                <w:color w:val="000000"/>
                <w:rPrChange w:id="883" w:author="David Mattie" w:date="2019-08-18T17:20:00Z">
                  <w:rPr/>
                </w:rPrChange>
              </w:rPr>
              <w:t>(Johansen-Berg &amp; Behrens., 2011)</w:t>
            </w:r>
            <w:r w:rsidR="00EE14BF">
              <w:rPr>
                <w:color w:val="000000"/>
              </w:rPr>
              <w:fldChar w:fldCharType="end"/>
            </w:r>
          </w:ins>
          <w:customXmlInsRangeStart w:id="884" w:author="David Mattie" w:date="2019-08-18T17:20:00Z"/>
        </w:sdtContent>
      </w:sdt>
      <w:customXmlInsRangeEnd w:id="884"/>
      <w:del w:id="885" w:author="David Mattie" w:date="2019-08-18T17:21:00Z">
        <w:r w:rsidDel="00EE14BF">
          <w:rPr>
            <w:color w:val="000000"/>
          </w:rPr>
          <w:delText xml:space="preserve"> [5]</w:delText>
        </w:r>
      </w:del>
      <w:r>
        <w:rPr>
          <w:color w:val="000000"/>
        </w:rPr>
        <w:t xml:space="preserve"> </w:t>
      </w:r>
      <w:customXmlInsRangeStart w:id="886" w:author="David Mattie" w:date="2019-08-18T17:28:00Z"/>
      <w:sdt>
        <w:sdtPr>
          <w:rPr>
            <w:color w:val="000000"/>
          </w:rPr>
          <w:id w:val="-662693799"/>
          <w:citation/>
        </w:sdtPr>
        <w:sdtContent>
          <w:customXmlInsRangeEnd w:id="886"/>
          <w:ins w:id="887" w:author="David Mattie" w:date="2019-08-18T17:28:00Z">
            <w:r w:rsidR="00EE14BF">
              <w:rPr>
                <w:color w:val="000000"/>
              </w:rPr>
              <w:fldChar w:fldCharType="begin"/>
            </w:r>
            <w:r w:rsidR="00EE14BF">
              <w:rPr>
                <w:color w:val="000000"/>
              </w:rPr>
              <w:instrText xml:space="preserve"> CITATION Kre171 \l 1033 </w:instrText>
            </w:r>
          </w:ins>
          <w:r w:rsidR="00EE14BF">
            <w:rPr>
              <w:color w:val="000000"/>
            </w:rPr>
            <w:fldChar w:fldCharType="separate"/>
          </w:r>
          <w:ins w:id="888" w:author="David Mattie" w:date="2019-08-18T17:28:00Z">
            <w:r w:rsidR="00EE14BF" w:rsidRPr="00EE14BF">
              <w:rPr>
                <w:noProof/>
                <w:color w:val="000000"/>
                <w:rPrChange w:id="889" w:author="David Mattie" w:date="2019-08-18T17:28:00Z">
                  <w:rPr/>
                </w:rPrChange>
              </w:rPr>
              <w:t>(Kreilkamp, Webber, Richardson, &amp; Keller, 2017)</w:t>
            </w:r>
            <w:r w:rsidR="00EE14BF">
              <w:rPr>
                <w:color w:val="000000"/>
              </w:rPr>
              <w:fldChar w:fldCharType="end"/>
            </w:r>
          </w:ins>
          <w:customXmlInsRangeStart w:id="890" w:author="David Mattie" w:date="2019-08-18T17:28:00Z"/>
        </w:sdtContent>
      </w:sdt>
      <w:customXmlInsRangeEnd w:id="890"/>
      <w:customXmlInsRangeStart w:id="891" w:author="David Mattie" w:date="2019-08-18T17:32:00Z"/>
      <w:sdt>
        <w:sdtPr>
          <w:rPr>
            <w:color w:val="000000"/>
          </w:rPr>
          <w:id w:val="-2028393633"/>
          <w:citation/>
        </w:sdtPr>
        <w:sdtContent>
          <w:customXmlInsRangeEnd w:id="891"/>
          <w:ins w:id="892" w:author="David Mattie" w:date="2019-08-18T17:32:00Z">
            <w:r w:rsidR="00EB7BE6">
              <w:rPr>
                <w:color w:val="000000"/>
              </w:rPr>
              <w:fldChar w:fldCharType="begin"/>
            </w:r>
            <w:r w:rsidR="00EB7BE6">
              <w:rPr>
                <w:noProof/>
                <w:color w:val="000000"/>
              </w:rPr>
              <w:instrText xml:space="preserve"> CITATION Tah151 \l 1033 </w:instrText>
            </w:r>
          </w:ins>
          <w:r w:rsidR="00EB7BE6">
            <w:rPr>
              <w:color w:val="000000"/>
            </w:rPr>
            <w:fldChar w:fldCharType="separate"/>
          </w:r>
          <w:ins w:id="893" w:author="David Mattie" w:date="2019-08-18T17:32:00Z">
            <w:r w:rsidR="00EB7BE6">
              <w:rPr>
                <w:noProof/>
                <w:color w:val="000000"/>
              </w:rPr>
              <w:t xml:space="preserve"> </w:t>
            </w:r>
            <w:r w:rsidR="00EB7BE6" w:rsidRPr="00EB7BE6">
              <w:rPr>
                <w:noProof/>
                <w:color w:val="000000"/>
                <w:rPrChange w:id="894" w:author="David Mattie" w:date="2019-08-18T17:32:00Z">
                  <w:rPr/>
                </w:rPrChange>
              </w:rPr>
              <w:t>(Taha &amp; Hanbury, 2015)</w:t>
            </w:r>
            <w:r w:rsidR="00EB7BE6">
              <w:rPr>
                <w:color w:val="000000"/>
              </w:rPr>
              <w:fldChar w:fldCharType="end"/>
            </w:r>
          </w:ins>
          <w:customXmlInsRangeStart w:id="895" w:author="David Mattie" w:date="2019-08-18T17:32:00Z"/>
        </w:sdtContent>
      </w:sdt>
      <w:customXmlInsRangeEnd w:id="895"/>
      <w:del w:id="896" w:author="David Mattie" w:date="2019-08-18T17:32:00Z">
        <w:r w:rsidDel="00EB7BE6">
          <w:rPr>
            <w:color w:val="000000"/>
          </w:rPr>
          <w:delText>[13]</w:delText>
        </w:r>
      </w:del>
      <w:r>
        <w:rPr>
          <w:color w:val="000000"/>
        </w:rPr>
        <w:t xml:space="preserve"> </w:t>
      </w:r>
      <w:del w:id="897" w:author="David Mattie" w:date="2019-08-18T17:28:00Z">
        <w:r w:rsidDel="00EB7BE6">
          <w:rPr>
            <w:color w:val="000000"/>
          </w:rPr>
          <w:delText>[6]</w:delText>
        </w:r>
      </w:del>
      <w:r>
        <w:rPr>
          <w:color w:val="000000"/>
        </w:rPr>
        <w:t>, however,  tractography has yet to become a gold standard imaging technique relied upon clinically for the management of any given medical condition.</w:t>
      </w:r>
    </w:p>
    <w:p w14:paraId="77D0EE3B" w14:textId="4B29A170"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customXmlInsRangeStart w:id="898" w:author="David Mattie" w:date="2019-08-18T17:24:00Z"/>
      <w:sdt>
        <w:sdtPr>
          <w:rPr>
            <w:color w:val="000000"/>
          </w:rPr>
          <w:id w:val="-1970114978"/>
          <w:citation/>
        </w:sdtPr>
        <w:sdtContent>
          <w:customXmlInsRangeEnd w:id="898"/>
          <w:ins w:id="899"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ins w:id="900" w:author="David Mattie" w:date="2019-08-18T17:24:00Z">
            <w:r w:rsidR="00EE14BF">
              <w:rPr>
                <w:noProof/>
                <w:color w:val="000000"/>
              </w:rPr>
              <w:t xml:space="preserve"> </w:t>
            </w:r>
            <w:r w:rsidR="00EE14BF" w:rsidRPr="00EE14BF">
              <w:rPr>
                <w:noProof/>
                <w:color w:val="000000"/>
                <w:rPrChange w:id="901" w:author="David Mattie" w:date="2019-08-18T17:24:00Z">
                  <w:rPr/>
                </w:rPrChange>
              </w:rPr>
              <w:lastRenderedPageBreak/>
              <w:t>(Garyfallidis, et al., 2018)</w:t>
            </w:r>
            <w:r w:rsidR="00EE14BF">
              <w:rPr>
                <w:color w:val="000000"/>
              </w:rPr>
              <w:fldChar w:fldCharType="end"/>
            </w:r>
          </w:ins>
          <w:customXmlInsRangeStart w:id="902" w:author="David Mattie" w:date="2019-08-18T17:24:00Z"/>
        </w:sdtContent>
      </w:sdt>
      <w:customXmlInsRangeEnd w:id="902"/>
      <w:del w:id="903" w:author="David Mattie" w:date="2019-08-18T17:24:00Z">
        <w:r w:rsidDel="00EE14BF">
          <w:rPr>
            <w:color w:val="000000"/>
          </w:rPr>
          <w:delText xml:space="preserve"> [3]</w:delText>
        </w:r>
      </w:del>
      <w:r>
        <w:rPr>
          <w:color w:val="000000"/>
        </w:rPr>
        <w:t xml:space="preserve"> </w:t>
      </w:r>
      <w:customXmlInsRangeStart w:id="904" w:author="David Mattie" w:date="2019-08-18T17:34:00Z"/>
      <w:sdt>
        <w:sdtPr>
          <w:rPr>
            <w:color w:val="000000"/>
          </w:rPr>
          <w:id w:val="1895700684"/>
          <w:citation/>
        </w:sdtPr>
        <w:sdtContent>
          <w:customXmlInsRangeEnd w:id="904"/>
          <w:ins w:id="905" w:author="David Mattie" w:date="2019-08-18T17:34:00Z">
            <w:r w:rsidR="00EB7BE6">
              <w:rPr>
                <w:color w:val="000000"/>
              </w:rPr>
              <w:fldChar w:fldCharType="begin"/>
            </w:r>
            <w:r w:rsidR="00EB7BE6">
              <w:rPr>
                <w:color w:val="000000"/>
              </w:rPr>
              <w:instrText xml:space="preserve"> CITATION ODo071 \l 1033 </w:instrText>
            </w:r>
          </w:ins>
          <w:r w:rsidR="00EB7BE6">
            <w:rPr>
              <w:color w:val="000000"/>
            </w:rPr>
            <w:fldChar w:fldCharType="separate"/>
          </w:r>
          <w:ins w:id="906" w:author="David Mattie" w:date="2019-08-18T17:34:00Z">
            <w:r w:rsidR="00EB7BE6" w:rsidRPr="00EB7BE6">
              <w:rPr>
                <w:noProof/>
                <w:color w:val="000000"/>
                <w:rPrChange w:id="907" w:author="David Mattie" w:date="2019-08-18T17:34:00Z">
                  <w:rPr/>
                </w:rPrChange>
              </w:rPr>
              <w:t>(O'Donnell &amp; Westin, 2007)</w:t>
            </w:r>
            <w:r w:rsidR="00EB7BE6">
              <w:rPr>
                <w:color w:val="000000"/>
              </w:rPr>
              <w:fldChar w:fldCharType="end"/>
            </w:r>
          </w:ins>
          <w:customXmlInsRangeStart w:id="908" w:author="David Mattie" w:date="2019-08-18T17:34:00Z"/>
        </w:sdtContent>
      </w:sdt>
      <w:customXmlInsRangeEnd w:id="908"/>
      <w:del w:id="909" w:author="David Mattie" w:date="2019-08-18T17:34:00Z">
        <w:r w:rsidDel="00EB7BE6">
          <w:rPr>
            <w:color w:val="000000"/>
          </w:rPr>
          <w:delText>[8]</w:delText>
        </w:r>
      </w:del>
      <w:r>
        <w:rPr>
          <w:color w:val="000000"/>
        </w:rPr>
        <w:t>.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1D54316B"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68682B">
            <w:rPr>
              <w:noProof/>
              <w:color w:val="000000"/>
            </w:rPr>
            <w:t xml:space="preserve"> </w:t>
          </w:r>
          <w:r w:rsidR="0068682B" w:rsidRPr="00FC4AB3">
            <w:rPr>
              <w:noProof/>
              <w:color w:val="000000"/>
            </w:rPr>
            <w:t>(Braitenberg, 1998)</w:t>
          </w:r>
          <w:r w:rsidR="0068682B">
            <w:rPr>
              <w:color w:val="000000"/>
            </w:rPr>
            <w:fldChar w:fldCharType="end"/>
          </w:r>
        </w:sdtContent>
      </w:sdt>
      <w:r w:rsidR="0068682B">
        <w:rPr>
          <w:color w:val="000000"/>
        </w:rPr>
        <w:t>, each establishing approximately 6000 synapses.  Effectively, there 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28AA8C46"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7632E7">
            <w:rPr>
              <w:noProof/>
              <w:color w:val="000000"/>
            </w:rPr>
            <w:t xml:space="preserve"> </w:t>
          </w:r>
          <w:r w:rsidR="007632E7" w:rsidRPr="007632E7">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w:t>
      </w:r>
      <w:customXmlInsRangeStart w:id="910" w:author="David Mattie" w:date="2019-08-18T17:36:00Z"/>
      <w:sdt>
        <w:sdtPr>
          <w:rPr>
            <w:color w:val="000000"/>
          </w:rPr>
          <w:id w:val="-517694515"/>
          <w:citation/>
        </w:sdtPr>
        <w:sdtContent>
          <w:customXmlInsRangeEnd w:id="910"/>
          <w:ins w:id="911" w:author="David Mattie" w:date="2019-08-18T17:36:00Z">
            <w:r w:rsidR="00EB7BE6">
              <w:rPr>
                <w:color w:val="000000"/>
              </w:rPr>
              <w:fldChar w:fldCharType="begin"/>
            </w:r>
            <w:r w:rsidR="00EB7BE6">
              <w:rPr>
                <w:color w:val="000000"/>
              </w:rPr>
              <w:instrText xml:space="preserve"> CITATION Zha091 \l 1033 </w:instrText>
            </w:r>
          </w:ins>
          <w:r w:rsidR="00EB7BE6">
            <w:rPr>
              <w:color w:val="000000"/>
            </w:rPr>
            <w:fldChar w:fldCharType="separate"/>
          </w:r>
          <w:ins w:id="912" w:author="David Mattie" w:date="2019-08-18T17:36:00Z">
            <w:r w:rsidR="00EB7BE6">
              <w:rPr>
                <w:noProof/>
                <w:color w:val="000000"/>
              </w:rPr>
              <w:t xml:space="preserve"> </w:t>
            </w:r>
            <w:r w:rsidR="00EB7BE6" w:rsidRPr="00EB7BE6">
              <w:rPr>
                <w:noProof/>
                <w:color w:val="000000"/>
                <w:rPrChange w:id="913" w:author="David Mattie" w:date="2019-08-18T17:36:00Z">
                  <w:rPr/>
                </w:rPrChange>
              </w:rPr>
              <w:t>(Zhang, Snyder, Shimony, Fox, &amp; Raichle, 2009)</w:t>
            </w:r>
            <w:r w:rsidR="00EB7BE6">
              <w:rPr>
                <w:color w:val="000000"/>
              </w:rPr>
              <w:fldChar w:fldCharType="end"/>
            </w:r>
          </w:ins>
          <w:customXmlInsRangeStart w:id="914" w:author="David Mattie" w:date="2019-08-18T17:36:00Z"/>
        </w:sdtContent>
      </w:sdt>
      <w:customXmlInsRangeEnd w:id="914"/>
      <w:del w:id="915" w:author="David Mattie" w:date="2019-08-18T17:36:00Z">
        <w:r w:rsidDel="00EB7BE6">
          <w:rPr>
            <w:color w:val="000000"/>
          </w:rPr>
          <w:delText>[17]</w:delText>
        </w:r>
      </w:del>
      <w:r>
        <w:rPr>
          <w:color w:val="000000"/>
        </w:rPr>
        <w:t>, however, traditional diffusion tensor imaging based analyses have also been reported to be unreliable</w:t>
      </w:r>
      <w:customXmlInsRangeStart w:id="916" w:author="David Mattie" w:date="2019-08-18T17:38:00Z"/>
      <w:sdt>
        <w:sdtPr>
          <w:rPr>
            <w:color w:val="000000"/>
          </w:rPr>
          <w:id w:val="-720749827"/>
          <w:citation/>
        </w:sdtPr>
        <w:sdtContent>
          <w:customXmlInsRangeEnd w:id="916"/>
          <w:ins w:id="917" w:author="David Mattie" w:date="2019-08-18T17:38:00Z">
            <w:r w:rsidR="00EB7BE6">
              <w:rPr>
                <w:color w:val="000000"/>
              </w:rPr>
              <w:fldChar w:fldCharType="begin"/>
            </w:r>
            <w:r w:rsidR="00EB7BE6">
              <w:rPr>
                <w:color w:val="000000"/>
              </w:rPr>
              <w:instrText xml:space="preserve"> CITATION Far13 \l 1033 </w:instrText>
            </w:r>
          </w:ins>
          <w:r w:rsidR="00EB7BE6">
            <w:rPr>
              <w:color w:val="000000"/>
            </w:rPr>
            <w:fldChar w:fldCharType="separate"/>
          </w:r>
          <w:ins w:id="918" w:author="David Mattie" w:date="2019-08-18T17:38:00Z">
            <w:r w:rsidR="00EB7BE6">
              <w:rPr>
                <w:noProof/>
                <w:color w:val="000000"/>
              </w:rPr>
              <w:t xml:space="preserve"> </w:t>
            </w:r>
            <w:r w:rsidR="00EB7BE6" w:rsidRPr="00EB7BE6">
              <w:rPr>
                <w:noProof/>
                <w:color w:val="000000"/>
                <w:rPrChange w:id="919" w:author="David Mattie" w:date="2019-08-18T17:38:00Z">
                  <w:rPr/>
                </w:rPrChange>
              </w:rPr>
              <w:t>(Farquharson, et al., 2013)</w:t>
            </w:r>
            <w:r w:rsidR="00EB7BE6">
              <w:rPr>
                <w:color w:val="000000"/>
              </w:rPr>
              <w:fldChar w:fldCharType="end"/>
            </w:r>
          </w:ins>
          <w:customXmlInsRangeStart w:id="920" w:author="David Mattie" w:date="2019-08-18T17:38:00Z"/>
        </w:sdtContent>
      </w:sdt>
      <w:customXmlInsRangeEnd w:id="920"/>
      <w:del w:id="921" w:author="David Mattie" w:date="2019-08-18T17:38:00Z">
        <w:r w:rsidDel="00EB7BE6">
          <w:rPr>
            <w:color w:val="000000"/>
          </w:rPr>
          <w:delText>[9]</w:delText>
        </w:r>
      </w:del>
      <w:customXmlInsRangeStart w:id="922" w:author="David Mattie" w:date="2019-08-18T17:18:00Z"/>
      <w:sdt>
        <w:sdtPr>
          <w:rPr>
            <w:color w:val="000000"/>
          </w:rPr>
          <w:id w:val="1745060069"/>
          <w:citation/>
        </w:sdtPr>
        <w:sdtContent>
          <w:customXmlInsRangeEnd w:id="922"/>
          <w:ins w:id="923" w:author="David Mattie" w:date="2019-08-18T17:18:00Z">
            <w:r w:rsidR="00EE14BF">
              <w:rPr>
                <w:color w:val="000000"/>
              </w:rPr>
              <w:fldChar w:fldCharType="begin"/>
            </w:r>
            <w:r w:rsidR="00EE14BF">
              <w:rPr>
                <w:color w:val="000000"/>
              </w:rPr>
              <w:instrText xml:space="preserve"> CITATION Jba111 \l 1033 </w:instrText>
            </w:r>
          </w:ins>
          <w:r w:rsidR="00EE14BF">
            <w:rPr>
              <w:color w:val="000000"/>
            </w:rPr>
            <w:fldChar w:fldCharType="separate"/>
          </w:r>
          <w:ins w:id="924" w:author="David Mattie" w:date="2019-08-18T17:18:00Z">
            <w:r w:rsidR="00EE14BF">
              <w:rPr>
                <w:noProof/>
                <w:color w:val="000000"/>
              </w:rPr>
              <w:t xml:space="preserve"> </w:t>
            </w:r>
            <w:r w:rsidR="00EE14BF" w:rsidRPr="00EE14BF">
              <w:rPr>
                <w:noProof/>
                <w:color w:val="000000"/>
                <w:rPrChange w:id="925" w:author="David Mattie" w:date="2019-08-18T17:18:00Z">
                  <w:rPr/>
                </w:rPrChange>
              </w:rPr>
              <w:t>(Jbabdi &amp; Johansen-Berg, 2011)</w:t>
            </w:r>
            <w:r w:rsidR="00EE14BF">
              <w:rPr>
                <w:color w:val="000000"/>
              </w:rPr>
              <w:fldChar w:fldCharType="end"/>
            </w:r>
          </w:ins>
          <w:customXmlInsRangeStart w:id="926" w:author="David Mattie" w:date="2019-08-18T17:18:00Z"/>
        </w:sdtContent>
      </w:sdt>
      <w:customXmlInsRangeEnd w:id="926"/>
      <w:del w:id="927" w:author="David Mattie" w:date="2019-08-18T17:18:00Z">
        <w:r w:rsidDel="00EE14BF">
          <w:rPr>
            <w:color w:val="000000"/>
          </w:rPr>
          <w:delText>[4]</w:delText>
        </w:r>
      </w:del>
      <w:r>
        <w:rPr>
          <w:color w:val="000000"/>
        </w:rPr>
        <w:t xml:space="preserve">. Unfortunately, there is no ability to detect the presence of synapses or to </w:t>
      </w:r>
      <w:r>
        <w:rPr>
          <w:color w:val="000000"/>
        </w:rPr>
        <w:lastRenderedPageBreak/>
        <w:t>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w:t>
      </w:r>
      <w:customXmlInsRangeStart w:id="928" w:author="David Mattie" w:date="2019-08-18T17:21:00Z"/>
      <w:sdt>
        <w:sdtPr>
          <w:rPr>
            <w:color w:val="000000"/>
          </w:rPr>
          <w:id w:val="45116042"/>
          <w:citation/>
        </w:sdtPr>
        <w:sdtContent>
          <w:customXmlInsRangeEnd w:id="928"/>
          <w:ins w:id="929" w:author="David Mattie" w:date="2019-08-18T17:21:00Z">
            <w:r w:rsidR="00EE14BF">
              <w:rPr>
                <w:color w:val="000000"/>
              </w:rPr>
              <w:fldChar w:fldCharType="begin"/>
            </w:r>
            <w:r w:rsidR="00EE14BF">
              <w:rPr>
                <w:color w:val="000000"/>
              </w:rPr>
              <w:instrText xml:space="preserve"> CITATION Joh111 \l 1033 </w:instrText>
            </w:r>
          </w:ins>
          <w:r w:rsidR="00EE14BF">
            <w:rPr>
              <w:color w:val="000000"/>
            </w:rPr>
            <w:fldChar w:fldCharType="separate"/>
          </w:r>
          <w:ins w:id="930" w:author="David Mattie" w:date="2019-08-18T17:21:00Z">
            <w:r w:rsidR="00EE14BF">
              <w:rPr>
                <w:noProof/>
                <w:color w:val="000000"/>
              </w:rPr>
              <w:t xml:space="preserve"> </w:t>
            </w:r>
            <w:r w:rsidR="00EE14BF" w:rsidRPr="00EE14BF">
              <w:rPr>
                <w:noProof/>
                <w:color w:val="000000"/>
                <w:rPrChange w:id="931" w:author="David Mattie" w:date="2019-08-18T17:21:00Z">
                  <w:rPr/>
                </w:rPrChange>
              </w:rPr>
              <w:t>(Johansen-Berg &amp; Behrens., 2011)</w:t>
            </w:r>
            <w:r w:rsidR="00EE14BF">
              <w:rPr>
                <w:color w:val="000000"/>
              </w:rPr>
              <w:fldChar w:fldCharType="end"/>
            </w:r>
          </w:ins>
          <w:customXmlInsRangeStart w:id="932" w:author="David Mattie" w:date="2019-08-18T17:21:00Z"/>
        </w:sdtContent>
      </w:sdt>
      <w:customXmlInsRangeEnd w:id="932"/>
      <w:del w:id="933" w:author="David Mattie" w:date="2019-08-18T17:21:00Z">
        <w:r w:rsidDel="00EE14BF">
          <w:rPr>
            <w:color w:val="000000"/>
          </w:rPr>
          <w:delText xml:space="preserve"> [5]</w:delText>
        </w:r>
      </w:del>
      <w:r>
        <w:rPr>
          <w:color w:val="000000"/>
        </w:rPr>
        <w:t>.</w:t>
      </w:r>
    </w:p>
    <w:p w14:paraId="39898004" w14:textId="77777777" w:rsidR="00932176" w:rsidRDefault="001D37B0">
      <w:pPr>
        <w:pStyle w:val="Heading4"/>
        <w:numPr>
          <w:ilvl w:val="3"/>
          <w:numId w:val="2"/>
        </w:numPr>
      </w:pPr>
      <w:bookmarkStart w:id="934" w:name="_Toc17056262"/>
      <w:r>
        <w:t>Current technology landscape</w:t>
      </w:r>
      <w:bookmarkEnd w:id="934"/>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3BF7BAD9"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customXmlInsRangeStart w:id="935" w:author="David Mattie" w:date="2019-08-18T17:40:00Z"/>
      <w:sdt>
        <w:sdtPr>
          <w:rPr>
            <w:color w:val="000000"/>
          </w:rPr>
          <w:id w:val="-353731313"/>
          <w:citation/>
        </w:sdtPr>
        <w:sdtContent>
          <w:customXmlInsRangeEnd w:id="935"/>
          <w:ins w:id="936" w:author="David Mattie" w:date="2019-08-18T17:40:00Z">
            <w:r w:rsidR="00CF7440">
              <w:rPr>
                <w:color w:val="000000"/>
              </w:rPr>
              <w:fldChar w:fldCharType="begin"/>
            </w:r>
            <w:r w:rsidR="00CF7440">
              <w:rPr>
                <w:color w:val="000000"/>
              </w:rPr>
              <w:instrText xml:space="preserve"> CITATION Was161 \l 1033 </w:instrText>
            </w:r>
          </w:ins>
          <w:r w:rsidR="00CF7440">
            <w:rPr>
              <w:color w:val="000000"/>
            </w:rPr>
            <w:fldChar w:fldCharType="separate"/>
          </w:r>
          <w:ins w:id="937" w:author="David Mattie" w:date="2019-08-18T17:40:00Z">
            <w:r w:rsidR="00CF7440" w:rsidRPr="00CF7440">
              <w:rPr>
                <w:noProof/>
                <w:color w:val="000000"/>
                <w:rPrChange w:id="938" w:author="David Mattie" w:date="2019-08-18T17:40:00Z">
                  <w:rPr/>
                </w:rPrChange>
              </w:rPr>
              <w:t>(Wasserman, et al., 2016)</w:t>
            </w:r>
            <w:r w:rsidR="00CF7440">
              <w:rPr>
                <w:color w:val="000000"/>
              </w:rPr>
              <w:fldChar w:fldCharType="end"/>
            </w:r>
          </w:ins>
          <w:customXmlInsRangeStart w:id="939" w:author="David Mattie" w:date="2019-08-18T17:40:00Z"/>
        </w:sdtContent>
      </w:sdt>
      <w:customXmlInsRangeEnd w:id="939"/>
      <w:del w:id="940" w:author="David Mattie" w:date="2019-08-18T17:40:00Z">
        <w:r w:rsidDel="00CF7440">
          <w:rPr>
            <w:color w:val="000000"/>
          </w:rPr>
          <w:delText>[15]</w:delText>
        </w:r>
      </w:del>
      <w:r>
        <w:rPr>
          <w:color w:val="000000"/>
        </w:rPr>
        <w:t>.</w:t>
      </w:r>
    </w:p>
    <w:p w14:paraId="6CE95791" w14:textId="40E3C10B"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w:t>
      </w:r>
      <w:customXmlInsRangeStart w:id="941" w:author="David Mattie" w:date="2019-08-18T17:24:00Z"/>
      <w:sdt>
        <w:sdtPr>
          <w:rPr>
            <w:color w:val="000000"/>
          </w:rPr>
          <w:id w:val="-287045987"/>
          <w:citation/>
        </w:sdtPr>
        <w:sdtContent>
          <w:customXmlInsRangeEnd w:id="941"/>
          <w:ins w:id="942"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ins w:id="943" w:author="David Mattie" w:date="2019-08-18T17:24:00Z">
            <w:r w:rsidR="00EE14BF">
              <w:rPr>
                <w:noProof/>
                <w:color w:val="000000"/>
              </w:rPr>
              <w:t xml:space="preserve"> </w:t>
            </w:r>
            <w:r w:rsidR="00EE14BF" w:rsidRPr="00EE14BF">
              <w:rPr>
                <w:noProof/>
                <w:color w:val="000000"/>
                <w:rPrChange w:id="944" w:author="David Mattie" w:date="2019-08-18T17:24:00Z">
                  <w:rPr/>
                </w:rPrChange>
              </w:rPr>
              <w:t>(Garyfallidis, et al., 2018)</w:t>
            </w:r>
            <w:r w:rsidR="00EE14BF">
              <w:rPr>
                <w:color w:val="000000"/>
              </w:rPr>
              <w:fldChar w:fldCharType="end"/>
            </w:r>
          </w:ins>
          <w:customXmlInsRangeStart w:id="945" w:author="David Mattie" w:date="2019-08-18T17:24:00Z"/>
        </w:sdtContent>
      </w:sdt>
      <w:customXmlInsRangeEnd w:id="945"/>
      <w:del w:id="946" w:author="David Mattie" w:date="2019-08-18T17:24:00Z">
        <w:r w:rsidDel="00EE14BF">
          <w:rPr>
            <w:color w:val="000000"/>
          </w:rPr>
          <w:delText>[3]</w:delText>
        </w:r>
      </w:del>
      <w:r>
        <w:rPr>
          <w:color w:val="000000"/>
        </w:rPr>
        <w:t>.</w:t>
      </w:r>
    </w:p>
    <w:p w14:paraId="4ED1344F" w14:textId="2B357087" w:rsidR="00932176" w:rsidRDefault="001D37B0">
      <w:pPr>
        <w:numPr>
          <w:ilvl w:val="0"/>
          <w:numId w:val="3"/>
        </w:numPr>
        <w:spacing w:line="480" w:lineRule="auto"/>
        <w:rPr>
          <w:color w:val="000000"/>
        </w:rPr>
      </w:pPr>
      <w:r>
        <w:rPr>
          <w:color w:val="000000"/>
        </w:rPr>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w:t>
      </w:r>
      <w:customXmlInsRangeStart w:id="947" w:author="David Mattie" w:date="2019-08-18T17:41:00Z"/>
      <w:sdt>
        <w:sdtPr>
          <w:rPr>
            <w:color w:val="000000"/>
          </w:rPr>
          <w:id w:val="-777486240"/>
          <w:citation/>
        </w:sdtPr>
        <w:sdtContent>
          <w:customXmlInsRangeEnd w:id="947"/>
          <w:ins w:id="948" w:author="David Mattie" w:date="2019-08-18T17:41:00Z">
            <w:r w:rsidR="00CF7440">
              <w:rPr>
                <w:color w:val="000000"/>
              </w:rPr>
              <w:fldChar w:fldCharType="begin"/>
            </w:r>
            <w:r w:rsidR="00CF7440">
              <w:rPr>
                <w:color w:val="000000"/>
              </w:rPr>
              <w:instrText xml:space="preserve"> CITATION Was162 \l 1033 </w:instrText>
            </w:r>
          </w:ins>
          <w:r w:rsidR="00CF7440">
            <w:rPr>
              <w:color w:val="000000"/>
            </w:rPr>
            <w:fldChar w:fldCharType="separate"/>
          </w:r>
          <w:ins w:id="949" w:author="David Mattie" w:date="2019-08-18T17:41:00Z">
            <w:r w:rsidR="00CF7440">
              <w:rPr>
                <w:noProof/>
                <w:color w:val="000000"/>
              </w:rPr>
              <w:t xml:space="preserve"> </w:t>
            </w:r>
            <w:r w:rsidR="00CF7440" w:rsidRPr="00CF7440">
              <w:rPr>
                <w:noProof/>
                <w:color w:val="000000"/>
                <w:rPrChange w:id="950" w:author="David Mattie" w:date="2019-08-18T17:41:00Z">
                  <w:rPr/>
                </w:rPrChange>
              </w:rPr>
              <w:t>(Wasserthal, Neher, &amp; Maier-Hein, 2016)</w:t>
            </w:r>
            <w:r w:rsidR="00CF7440">
              <w:rPr>
                <w:color w:val="000000"/>
              </w:rPr>
              <w:fldChar w:fldCharType="end"/>
            </w:r>
          </w:ins>
          <w:customXmlInsRangeStart w:id="951" w:author="David Mattie" w:date="2019-08-18T17:41:00Z"/>
        </w:sdtContent>
      </w:sdt>
      <w:customXmlInsRangeEnd w:id="951"/>
      <w:del w:id="952" w:author="David Mattie" w:date="2019-08-18T17:41:00Z">
        <w:r w:rsidDel="00CF7440">
          <w:rPr>
            <w:color w:val="000000"/>
          </w:rPr>
          <w:delText>[16]</w:delText>
        </w:r>
      </w:del>
      <w:r>
        <w:rPr>
          <w:color w:val="000000"/>
        </w:rPr>
        <w:t>.</w:t>
      </w:r>
    </w:p>
    <w:p w14:paraId="4AD0A46C" w14:textId="77777777" w:rsidR="00932176" w:rsidRDefault="00932176">
      <w:pPr>
        <w:spacing w:line="480" w:lineRule="auto"/>
        <w:rPr>
          <w:color w:val="000000"/>
        </w:rPr>
      </w:pPr>
    </w:p>
    <w:p w14:paraId="4140A863" w14:textId="0147DB4D" w:rsidR="00932176" w:rsidRDefault="001D37B0" w:rsidP="00726F47">
      <w:pPr>
        <w:spacing w:line="480" w:lineRule="auto"/>
        <w:ind w:firstLine="360"/>
        <w:rPr>
          <w:color w:val="000000"/>
        </w:rPr>
      </w:pPr>
      <w:r>
        <w:rPr>
          <w:color w:val="000000"/>
        </w:rPr>
        <w:t>Each method approaches the problem differently, and so comparisons are challenging, however, an efficient way to assess segmentation performance is to use a D</w:t>
      </w:r>
      <w:commentRangeStart w:id="953"/>
      <w:r>
        <w:rPr>
          <w:color w:val="000000"/>
        </w:rPr>
        <w:t>ice Score</w:t>
      </w:r>
      <w:customXmlInsRangeStart w:id="954" w:author="David Mattie" w:date="2019-08-18T17:32:00Z"/>
      <w:sdt>
        <w:sdtPr>
          <w:rPr>
            <w:color w:val="000000"/>
          </w:rPr>
          <w:id w:val="-2106566627"/>
          <w:citation/>
        </w:sdtPr>
        <w:sdtContent>
          <w:customXmlInsRangeEnd w:id="954"/>
          <w:ins w:id="955" w:author="David Mattie" w:date="2019-08-18T17:32:00Z">
            <w:r w:rsidR="00EB7BE6">
              <w:rPr>
                <w:color w:val="000000"/>
              </w:rPr>
              <w:fldChar w:fldCharType="begin"/>
            </w:r>
            <w:r w:rsidR="00EB7BE6">
              <w:rPr>
                <w:color w:val="000000"/>
              </w:rPr>
              <w:instrText xml:space="preserve"> CITATION Tah151 \l 1033 </w:instrText>
            </w:r>
          </w:ins>
          <w:r w:rsidR="00EB7BE6">
            <w:rPr>
              <w:color w:val="000000"/>
            </w:rPr>
            <w:fldChar w:fldCharType="separate"/>
          </w:r>
          <w:ins w:id="956" w:author="David Mattie" w:date="2019-08-18T17:32:00Z">
            <w:r w:rsidR="00EB7BE6">
              <w:rPr>
                <w:noProof/>
                <w:color w:val="000000"/>
              </w:rPr>
              <w:t xml:space="preserve"> </w:t>
            </w:r>
            <w:r w:rsidR="00EB7BE6" w:rsidRPr="00EB7BE6">
              <w:rPr>
                <w:noProof/>
                <w:color w:val="000000"/>
                <w:rPrChange w:id="957" w:author="David Mattie" w:date="2019-08-18T17:32:00Z">
                  <w:rPr/>
                </w:rPrChange>
              </w:rPr>
              <w:t>(Taha &amp; Hanbury, 2015)</w:t>
            </w:r>
            <w:r w:rsidR="00EB7BE6">
              <w:rPr>
                <w:color w:val="000000"/>
              </w:rPr>
              <w:fldChar w:fldCharType="end"/>
            </w:r>
          </w:ins>
          <w:customXmlInsRangeStart w:id="958" w:author="David Mattie" w:date="2019-08-18T17:32:00Z"/>
        </w:sdtContent>
      </w:sdt>
      <w:customXmlInsRangeEnd w:id="958"/>
      <w:del w:id="959" w:author="David Mattie" w:date="2019-08-18T17:32:00Z">
        <w:r w:rsidDel="00EB7BE6">
          <w:rPr>
            <w:color w:val="000000"/>
          </w:rPr>
          <w:delText>[13]</w:delText>
        </w:r>
      </w:del>
      <w:r>
        <w:rPr>
          <w:color w:val="000000"/>
        </w:rPr>
        <w:t xml:space="preserve"> </w:t>
      </w:r>
      <w:commentRangeEnd w:id="953"/>
      <w:r w:rsidR="00E57765">
        <w:rPr>
          <w:rStyle w:val="CommentReference"/>
        </w:rPr>
        <w:commentReference w:id="953"/>
      </w:r>
      <w:r>
        <w:rPr>
          <w:color w:val="000000"/>
        </w:rPr>
        <w:t xml:space="preserve">as shown in </w:t>
      </w:r>
      <w:del w:id="960" w:author="David Mattie" w:date="2019-08-18T18:38:00Z">
        <w:r w:rsidDel="00175581">
          <w:rPr>
            <w:color w:val="000000"/>
          </w:rPr>
          <w:delText xml:space="preserve">Figure 1.1 </w:delText>
        </w:r>
      </w:del>
      <w:ins w:id="961" w:author="David Mattie" w:date="2019-08-18T18:38:00Z">
        <w:r w:rsidR="00175581">
          <w:rPr>
            <w:color w:val="000000"/>
          </w:rPr>
          <w:fldChar w:fldCharType="begin"/>
        </w:r>
        <w:r w:rsidR="00175581">
          <w:rPr>
            <w:color w:val="000000"/>
          </w:rPr>
          <w:instrText xml:space="preserve"> REF _Ref17045924 \h </w:instrText>
        </w:r>
        <w:r w:rsidR="00175581">
          <w:rPr>
            <w:color w:val="000000"/>
          </w:rPr>
        </w:r>
      </w:ins>
      <w:r w:rsidR="00175581">
        <w:rPr>
          <w:color w:val="000000"/>
        </w:rPr>
        <w:fldChar w:fldCharType="separate"/>
      </w:r>
      <w:ins w:id="962" w:author="David Mattie" w:date="2019-08-18T18:38:00Z">
        <w:r w:rsidR="00175581">
          <w:t xml:space="preserve">Figure </w:t>
        </w:r>
        <w:r w:rsidR="00175581">
          <w:rPr>
            <w:noProof/>
          </w:rPr>
          <w:t>1</w:t>
        </w:r>
        <w:r w:rsidR="00175581">
          <w:rPr>
            <w:color w:val="000000"/>
          </w:rPr>
          <w:fldChar w:fldCharType="end"/>
        </w:r>
      </w:ins>
      <w:r>
        <w:rPr>
          <w:color w:val="000000"/>
        </w:rPr>
        <w:t xml:space="preserve">. While it may make sense to </w:t>
      </w:r>
      <w:r>
        <w:rPr>
          <w:color w:val="000000"/>
        </w:rPr>
        <w:lastRenderedPageBreak/>
        <w:t>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3EA0DAEE" w:rsidR="00932176" w:rsidRDefault="00C7070A" w:rsidP="00C7070A">
      <w:pPr>
        <w:pStyle w:val="Caption"/>
        <w:jc w:val="center"/>
      </w:pPr>
      <w:bookmarkStart w:id="963" w:name="_Ref17045924"/>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577C9D">
        <w:rPr>
          <w:noProof/>
        </w:rPr>
        <w:t>1</w:t>
      </w:r>
      <w:r w:rsidR="00E32EA6">
        <w:rPr>
          <w:noProof/>
        </w:rPr>
        <w:fldChar w:fldCharType="end"/>
      </w:r>
      <w:bookmarkEnd w:id="963"/>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319EC79B" w:rsidR="00932176" w:rsidRDefault="001D37B0" w:rsidP="00AF366B">
      <w:pPr>
        <w:spacing w:line="480" w:lineRule="auto"/>
        <w:ind w:firstLine="720"/>
      </w:pPr>
      <w:r>
        <w:rPr>
          <w:color w:val="000000"/>
        </w:rPr>
        <w:t>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w:t>
      </w:r>
      <w:ins w:id="964" w:author="David Mattie" w:date="2019-08-18T17:28:00Z">
        <w:r w:rsidR="00EB7BE6">
          <w:rPr>
            <w:color w:val="000000"/>
          </w:rPr>
          <w:t xml:space="preserve"> </w:t>
        </w:r>
      </w:ins>
      <w:customXmlInsRangeStart w:id="965" w:author="David Mattie" w:date="2019-08-18T17:28:00Z"/>
      <w:sdt>
        <w:sdtPr>
          <w:rPr>
            <w:color w:val="000000"/>
          </w:rPr>
          <w:id w:val="-1330446523"/>
          <w:citation/>
        </w:sdtPr>
        <w:sdtContent>
          <w:customXmlInsRangeEnd w:id="965"/>
          <w:ins w:id="966" w:author="David Mattie" w:date="2019-08-18T17:28:00Z">
            <w:r w:rsidR="00EB7BE6">
              <w:rPr>
                <w:color w:val="000000"/>
              </w:rPr>
              <w:fldChar w:fldCharType="begin"/>
            </w:r>
            <w:r w:rsidR="00EB7BE6">
              <w:rPr>
                <w:color w:val="000000"/>
              </w:rPr>
              <w:instrText xml:space="preserve"> CITATION Kre171 \l 1033 </w:instrText>
            </w:r>
          </w:ins>
          <w:r w:rsidR="00EB7BE6">
            <w:rPr>
              <w:color w:val="000000"/>
            </w:rPr>
            <w:fldChar w:fldCharType="separate"/>
          </w:r>
          <w:ins w:id="967" w:author="David Mattie" w:date="2019-08-18T17:28:00Z">
            <w:r w:rsidR="00EB7BE6" w:rsidRPr="00EB7BE6">
              <w:rPr>
                <w:noProof/>
                <w:color w:val="000000"/>
                <w:rPrChange w:id="968" w:author="David Mattie" w:date="2019-08-18T17:28:00Z">
                  <w:rPr/>
                </w:rPrChange>
              </w:rPr>
              <w:t>(Kreilkamp, Webber, Richardson, &amp; Keller, 2017)</w:t>
            </w:r>
            <w:r w:rsidR="00EB7BE6">
              <w:rPr>
                <w:color w:val="000000"/>
              </w:rPr>
              <w:fldChar w:fldCharType="end"/>
            </w:r>
          </w:ins>
          <w:customXmlInsRangeStart w:id="969" w:author="David Mattie" w:date="2019-08-18T17:28:00Z"/>
        </w:sdtContent>
      </w:sdt>
      <w:customXmlInsRangeEnd w:id="969"/>
      <w:del w:id="970" w:author="David Mattie" w:date="2019-08-18T17:28:00Z">
        <w:r w:rsidDel="00EB7BE6">
          <w:rPr>
            <w:color w:val="000000"/>
          </w:rPr>
          <w:delText>[6]</w:delText>
        </w:r>
      </w:del>
      <w:r>
        <w:rPr>
          <w:color w:val="000000"/>
        </w:rPr>
        <w:t xml:space="preserve">. Notably, TRACULA provides the weakest Dice Score of comparable tractography technologies. The weaknesses could stem from the probabilistic approach to </w:t>
      </w:r>
      <w:commentRangeStart w:id="971"/>
      <w:r>
        <w:rPr>
          <w:color w:val="000000"/>
        </w:rPr>
        <w:t>parcellation</w:t>
      </w:r>
      <w:commentRangeEnd w:id="971"/>
      <w:r w:rsidR="00042A59">
        <w:rPr>
          <w:rStyle w:val="CommentReference"/>
        </w:rPr>
        <w:commentReference w:id="971"/>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lastRenderedPageBreak/>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52A77140" w:rsidR="00932176" w:rsidRDefault="001D37B0">
      <w:pPr>
        <w:spacing w:line="480" w:lineRule="auto"/>
        <w:rPr>
          <w:color w:val="000000"/>
        </w:rPr>
      </w:pPr>
      <w:r>
        <w:rPr>
          <w:color w:val="000000"/>
        </w:rPr>
        <w:t xml:space="preserve">rely on fixed sets of anatomical definitions </w:t>
      </w:r>
      <w:customXmlInsRangeStart w:id="972" w:author="David Mattie" w:date="2019-08-18T17:41:00Z"/>
      <w:sdt>
        <w:sdtPr>
          <w:rPr>
            <w:color w:val="000000"/>
          </w:rPr>
          <w:id w:val="-1577283387"/>
          <w:citation/>
        </w:sdtPr>
        <w:sdtContent>
          <w:customXmlInsRangeEnd w:id="972"/>
          <w:ins w:id="973" w:author="David Mattie" w:date="2019-08-18T17:41:00Z">
            <w:r w:rsidR="00CF7440">
              <w:rPr>
                <w:color w:val="000000"/>
              </w:rPr>
              <w:fldChar w:fldCharType="begin"/>
            </w:r>
            <w:r w:rsidR="00CF7440">
              <w:rPr>
                <w:color w:val="000000"/>
              </w:rPr>
              <w:instrText xml:space="preserve"> CITATION Was161 \l 1033 </w:instrText>
            </w:r>
          </w:ins>
          <w:r w:rsidR="00CF7440">
            <w:rPr>
              <w:color w:val="000000"/>
            </w:rPr>
            <w:fldChar w:fldCharType="separate"/>
          </w:r>
          <w:ins w:id="974" w:author="David Mattie" w:date="2019-08-18T17:41:00Z">
            <w:r w:rsidR="00CF7440" w:rsidRPr="00CF7440">
              <w:rPr>
                <w:noProof/>
                <w:color w:val="000000"/>
                <w:rPrChange w:id="975" w:author="David Mattie" w:date="2019-08-18T17:41:00Z">
                  <w:rPr/>
                </w:rPrChange>
              </w:rPr>
              <w:t>(Wasserman, et al., 2016)</w:t>
            </w:r>
            <w:r w:rsidR="00CF7440">
              <w:rPr>
                <w:color w:val="000000"/>
              </w:rPr>
              <w:fldChar w:fldCharType="end"/>
            </w:r>
          </w:ins>
          <w:customXmlInsRangeStart w:id="976" w:author="David Mattie" w:date="2019-08-18T17:41:00Z"/>
        </w:sdtContent>
      </w:sdt>
      <w:customXmlInsRangeEnd w:id="976"/>
      <w:del w:id="977" w:author="David Mattie" w:date="2019-08-18T17:41:00Z">
        <w:r w:rsidDel="00CF7440">
          <w:rPr>
            <w:color w:val="000000"/>
          </w:rPr>
          <w:delText>[15]</w:delText>
        </w:r>
      </w:del>
      <w:r>
        <w:rPr>
          <w:color w:val="000000"/>
        </w:rPr>
        <w:t>.</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2FF3240" w:rsidR="00932176" w:rsidRDefault="001D37B0" w:rsidP="00726F47">
      <w:pPr>
        <w:spacing w:line="480" w:lineRule="auto"/>
        <w:ind w:firstLine="720"/>
        <w:rPr>
          <w:color w:val="000000"/>
        </w:rPr>
      </w:pPr>
      <w:r>
        <w:rPr>
          <w:color w:val="000000"/>
        </w:rPr>
        <w:t xml:space="preserve">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w:t>
      </w:r>
      <w:customXmlInsRangeStart w:id="978" w:author="David Mattie" w:date="2019-08-18T17:42:00Z"/>
      <w:sdt>
        <w:sdtPr>
          <w:rPr>
            <w:color w:val="000000"/>
          </w:rPr>
          <w:id w:val="-345551755"/>
          <w:citation/>
        </w:sdtPr>
        <w:sdtContent>
          <w:customXmlInsRangeEnd w:id="978"/>
          <w:ins w:id="979" w:author="David Mattie" w:date="2019-08-18T17:42:00Z">
            <w:r w:rsidR="00CF7440">
              <w:rPr>
                <w:color w:val="000000"/>
              </w:rPr>
              <w:fldChar w:fldCharType="begin"/>
            </w:r>
            <w:r w:rsidR="00CF7440">
              <w:rPr>
                <w:color w:val="000000"/>
              </w:rPr>
              <w:instrText xml:space="preserve"> CITATION ODo071 \l 1033 </w:instrText>
            </w:r>
          </w:ins>
          <w:r w:rsidR="00CF7440">
            <w:rPr>
              <w:color w:val="000000"/>
            </w:rPr>
            <w:fldChar w:fldCharType="separate"/>
          </w:r>
          <w:ins w:id="980" w:author="David Mattie" w:date="2019-08-18T17:42:00Z">
            <w:r w:rsidR="00CF7440" w:rsidRPr="00CF7440">
              <w:rPr>
                <w:noProof/>
                <w:color w:val="000000"/>
                <w:rPrChange w:id="981" w:author="David Mattie" w:date="2019-08-18T17:42:00Z">
                  <w:rPr/>
                </w:rPrChange>
              </w:rPr>
              <w:t>(O'Donnell &amp; Westin, 2007)</w:t>
            </w:r>
            <w:r w:rsidR="00CF7440">
              <w:rPr>
                <w:color w:val="000000"/>
              </w:rPr>
              <w:fldChar w:fldCharType="end"/>
            </w:r>
          </w:ins>
          <w:customXmlInsRangeStart w:id="982" w:author="David Mattie" w:date="2019-08-18T17:42:00Z"/>
        </w:sdtContent>
      </w:sdt>
      <w:customXmlInsRangeEnd w:id="982"/>
      <w:del w:id="983" w:author="David Mattie" w:date="2019-08-18T17:42:00Z">
        <w:r w:rsidDel="00CF7440">
          <w:rPr>
            <w:color w:val="000000"/>
          </w:rPr>
          <w:delText>[8]</w:delText>
        </w:r>
      </w:del>
      <w:r>
        <w:rPr>
          <w:color w:val="000000"/>
        </w:rPr>
        <w:t>.</w:t>
      </w:r>
    </w:p>
    <w:p w14:paraId="3F1DCE78" w14:textId="77777777" w:rsidR="00932176" w:rsidRDefault="001D37B0">
      <w:pPr>
        <w:spacing w:line="480" w:lineRule="auto"/>
        <w:rPr>
          <w:color w:val="000000"/>
        </w:rPr>
      </w:pPr>
      <w:r>
        <w:rPr>
          <w:b/>
          <w:color w:val="000000"/>
        </w:rPr>
        <w:t>RecoBundles</w:t>
      </w:r>
      <w:r>
        <w:rPr>
          <w:color w:val="000000"/>
        </w:rPr>
        <w:t xml:space="preserve"> </w:t>
      </w:r>
    </w:p>
    <w:p w14:paraId="7586A92F" w14:textId="6A121132"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 xml:space="preserve">analysis </w:t>
      </w:r>
      <w:customXmlInsRangeStart w:id="984" w:author="David Mattie" w:date="2019-08-18T17:24:00Z"/>
      <w:sdt>
        <w:sdtPr>
          <w:rPr>
            <w:color w:val="000000"/>
          </w:rPr>
          <w:id w:val="-577827011"/>
          <w:citation/>
        </w:sdtPr>
        <w:sdtContent>
          <w:customXmlInsRangeEnd w:id="984"/>
          <w:ins w:id="985" w:author="David Mattie" w:date="2019-08-18T17:24:00Z">
            <w:r w:rsidR="00EE14BF">
              <w:rPr>
                <w:color w:val="000000"/>
              </w:rPr>
              <w:fldChar w:fldCharType="begin"/>
            </w:r>
            <w:r w:rsidR="00EE14BF">
              <w:rPr>
                <w:color w:val="000000"/>
              </w:rPr>
              <w:instrText xml:space="preserve"> CITATION Gar181 \l 1033 </w:instrText>
            </w:r>
          </w:ins>
          <w:r w:rsidR="00EE14BF">
            <w:rPr>
              <w:color w:val="000000"/>
            </w:rPr>
            <w:fldChar w:fldCharType="separate"/>
          </w:r>
          <w:ins w:id="986" w:author="David Mattie" w:date="2019-08-18T17:24:00Z">
            <w:r w:rsidR="00EE14BF" w:rsidRPr="00EE14BF">
              <w:rPr>
                <w:noProof/>
                <w:color w:val="000000"/>
                <w:rPrChange w:id="987" w:author="David Mattie" w:date="2019-08-18T17:24:00Z">
                  <w:rPr/>
                </w:rPrChange>
              </w:rPr>
              <w:t>(Garyfallidis, et al., 2018)</w:t>
            </w:r>
            <w:r w:rsidR="00EE14BF">
              <w:rPr>
                <w:color w:val="000000"/>
              </w:rPr>
              <w:fldChar w:fldCharType="end"/>
            </w:r>
          </w:ins>
          <w:customXmlInsRangeStart w:id="988" w:author="David Mattie" w:date="2019-08-18T17:24:00Z"/>
        </w:sdtContent>
      </w:sdt>
      <w:customXmlInsRangeEnd w:id="988"/>
      <w:del w:id="989" w:author="David Mattie" w:date="2019-08-18T17:24:00Z">
        <w:r w:rsidDel="00EE14BF">
          <w:rPr>
            <w:color w:val="000000"/>
          </w:rPr>
          <w:delText>[3]</w:delText>
        </w:r>
      </w:del>
      <w:r>
        <w:rPr>
          <w:color w:val="000000"/>
        </w:rPr>
        <w:t xml:space="preserve">. RecoBundles is useful for detecting deformed and interrupted bundles going through or around tumor areas due to its ability </w:t>
      </w:r>
      <w:r>
        <w:rPr>
          <w:color w:val="000000"/>
        </w:rPr>
        <w:lastRenderedPageBreak/>
        <w:t>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9DD394C"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w:t>
      </w:r>
      <w:ins w:id="990" w:author="David Mattie" w:date="2019-08-18T17:42:00Z">
        <w:r w:rsidR="00CF7440">
          <w:rPr>
            <w:color w:val="000000"/>
          </w:rPr>
          <w:t xml:space="preserve"> </w:t>
        </w:r>
      </w:ins>
      <w:customXmlInsRangeStart w:id="991" w:author="David Mattie" w:date="2019-08-18T17:42:00Z"/>
      <w:sdt>
        <w:sdtPr>
          <w:rPr>
            <w:color w:val="000000"/>
          </w:rPr>
          <w:id w:val="1754463102"/>
          <w:citation/>
        </w:sdtPr>
        <w:sdtContent>
          <w:customXmlInsRangeEnd w:id="991"/>
          <w:ins w:id="992" w:author="David Mattie" w:date="2019-08-18T17:42:00Z">
            <w:r w:rsidR="00CF7440">
              <w:rPr>
                <w:color w:val="000000"/>
              </w:rPr>
              <w:fldChar w:fldCharType="begin"/>
            </w:r>
            <w:r w:rsidR="00CF7440">
              <w:rPr>
                <w:color w:val="000000"/>
              </w:rPr>
              <w:instrText xml:space="preserve"> CITATION Was162 \l 1033 </w:instrText>
            </w:r>
          </w:ins>
          <w:r w:rsidR="00CF7440">
            <w:rPr>
              <w:color w:val="000000"/>
            </w:rPr>
            <w:fldChar w:fldCharType="separate"/>
          </w:r>
          <w:ins w:id="993" w:author="David Mattie" w:date="2019-08-18T17:42:00Z">
            <w:r w:rsidR="00CF7440" w:rsidRPr="00CF7440">
              <w:rPr>
                <w:noProof/>
                <w:color w:val="000000"/>
                <w:rPrChange w:id="994" w:author="David Mattie" w:date="2019-08-18T17:42:00Z">
                  <w:rPr/>
                </w:rPrChange>
              </w:rPr>
              <w:t>(Wasserthal, Neher, &amp; Maier-Hein, 2016)</w:t>
            </w:r>
            <w:r w:rsidR="00CF7440">
              <w:rPr>
                <w:color w:val="000000"/>
              </w:rPr>
              <w:fldChar w:fldCharType="end"/>
            </w:r>
          </w:ins>
          <w:customXmlInsRangeStart w:id="995" w:author="David Mattie" w:date="2019-08-18T17:42:00Z"/>
        </w:sdtContent>
      </w:sdt>
      <w:customXmlInsRangeEnd w:id="995"/>
      <w:del w:id="996" w:author="David Mattie" w:date="2019-08-18T17:42:00Z">
        <w:r w:rsidDel="00CF7440">
          <w:rPr>
            <w:color w:val="000000"/>
          </w:rPr>
          <w:delText>[16]</w:delText>
        </w:r>
      </w:del>
      <w:r>
        <w:rPr>
          <w:color w:val="000000"/>
        </w:rPr>
        <w:t>.</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4BA95DF6"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ins w:id="997" w:author="David Mattie" w:date="2019-08-18T17:42:00Z">
        <w:r w:rsidR="00CF7440">
          <w:rPr>
            <w:color w:val="000000"/>
          </w:rPr>
          <w:t xml:space="preserve"> </w:t>
        </w:r>
      </w:ins>
      <w:customXmlInsRangeStart w:id="998" w:author="David Mattie" w:date="2019-08-18T17:42:00Z"/>
      <w:sdt>
        <w:sdtPr>
          <w:rPr>
            <w:color w:val="000000"/>
          </w:rPr>
          <w:id w:val="-1659685786"/>
          <w:citation/>
        </w:sdtPr>
        <w:sdtContent>
          <w:customXmlInsRangeEnd w:id="998"/>
          <w:ins w:id="999" w:author="David Mattie" w:date="2019-08-18T17:42:00Z">
            <w:r w:rsidR="00CF7440">
              <w:rPr>
                <w:color w:val="000000"/>
              </w:rPr>
              <w:fldChar w:fldCharType="begin"/>
            </w:r>
            <w:r w:rsidR="00CF7440">
              <w:rPr>
                <w:color w:val="000000"/>
              </w:rPr>
              <w:instrText xml:space="preserve"> CITATION Was162 \l 1033 </w:instrText>
            </w:r>
          </w:ins>
          <w:r w:rsidR="00CF7440">
            <w:rPr>
              <w:color w:val="000000"/>
            </w:rPr>
            <w:fldChar w:fldCharType="separate"/>
          </w:r>
          <w:ins w:id="1000" w:author="David Mattie" w:date="2019-08-18T17:42:00Z">
            <w:r w:rsidR="00CF7440" w:rsidRPr="00CF7440">
              <w:rPr>
                <w:noProof/>
                <w:color w:val="000000"/>
                <w:rPrChange w:id="1001" w:author="David Mattie" w:date="2019-08-18T17:42:00Z">
                  <w:rPr/>
                </w:rPrChange>
              </w:rPr>
              <w:t>(Wasserthal, Neher, &amp; Maier-Hein, 2016)</w:t>
            </w:r>
            <w:r w:rsidR="00CF7440">
              <w:rPr>
                <w:color w:val="000000"/>
              </w:rPr>
              <w:fldChar w:fldCharType="end"/>
            </w:r>
          </w:ins>
          <w:customXmlInsRangeStart w:id="1002" w:author="David Mattie" w:date="2019-08-18T17:42:00Z"/>
        </w:sdtContent>
      </w:sdt>
      <w:customXmlInsRangeEnd w:id="1002"/>
      <w:del w:id="1003" w:author="David Mattie" w:date="2019-08-18T17:42:00Z">
        <w:r w:rsidDel="00CF7440">
          <w:rPr>
            <w:color w:val="000000"/>
          </w:rPr>
          <w:delText>[16]</w:delText>
        </w:r>
      </w:del>
      <w:r>
        <w:rPr>
          <w:color w:val="000000"/>
        </w:rPr>
        <w:t>.</w:t>
      </w:r>
    </w:p>
    <w:p w14:paraId="29835153" w14:textId="77777777" w:rsidR="00932176" w:rsidRDefault="001D37B0">
      <w:pPr>
        <w:spacing w:line="480" w:lineRule="auto"/>
        <w:rPr>
          <w:color w:val="000000"/>
        </w:rPr>
      </w:pPr>
      <w:r>
        <w:rPr>
          <w:b/>
          <w:color w:val="000000"/>
        </w:rPr>
        <w:t>TractSeg</w:t>
      </w:r>
      <w:r>
        <w:rPr>
          <w:color w:val="000000"/>
        </w:rPr>
        <w:t xml:space="preserve"> </w:t>
      </w:r>
    </w:p>
    <w:p w14:paraId="2DD3A4B6" w14:textId="020F019F"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ins w:id="1004" w:author="David Mattie" w:date="2019-08-18T17:42:00Z">
        <w:r w:rsidR="00CF7440">
          <w:rPr>
            <w:color w:val="000000"/>
          </w:rPr>
          <w:t xml:space="preserve"> </w:t>
        </w:r>
      </w:ins>
      <w:del w:id="1005" w:author="David Mattie" w:date="2019-08-18T17:42:00Z">
        <w:r w:rsidDel="00CF7440">
          <w:rPr>
            <w:color w:val="000000"/>
          </w:rPr>
          <w:delText>[16]</w:delText>
        </w:r>
      </w:del>
      <w:customXmlInsRangeStart w:id="1006" w:author="David Mattie" w:date="2019-08-18T17:43:00Z"/>
      <w:sdt>
        <w:sdtPr>
          <w:rPr>
            <w:color w:val="000000"/>
          </w:rPr>
          <w:id w:val="-1598706499"/>
          <w:citation/>
        </w:sdtPr>
        <w:sdtContent>
          <w:customXmlInsRangeEnd w:id="1006"/>
          <w:ins w:id="1007" w:author="David Mattie" w:date="2019-08-18T17:43:00Z">
            <w:r w:rsidR="00CF7440">
              <w:rPr>
                <w:color w:val="000000"/>
              </w:rPr>
              <w:fldChar w:fldCharType="begin"/>
            </w:r>
            <w:r w:rsidR="00CF7440">
              <w:rPr>
                <w:color w:val="000000"/>
              </w:rPr>
              <w:instrText xml:space="preserve"> CITATION Was162 \l 1033 </w:instrText>
            </w:r>
          </w:ins>
          <w:r w:rsidR="00CF7440">
            <w:rPr>
              <w:color w:val="000000"/>
            </w:rPr>
            <w:fldChar w:fldCharType="separate"/>
          </w:r>
          <w:ins w:id="1008" w:author="David Mattie" w:date="2019-08-18T17:43:00Z">
            <w:r w:rsidR="00CF7440">
              <w:rPr>
                <w:noProof/>
                <w:color w:val="000000"/>
              </w:rPr>
              <w:t xml:space="preserve"> </w:t>
            </w:r>
            <w:r w:rsidR="00CF7440" w:rsidRPr="00CF7440">
              <w:rPr>
                <w:noProof/>
                <w:color w:val="000000"/>
                <w:rPrChange w:id="1009" w:author="David Mattie" w:date="2019-08-18T17:43:00Z">
                  <w:rPr/>
                </w:rPrChange>
              </w:rPr>
              <w:t>(Wasserthal, Neher, &amp; Maier-Hein, 2016)</w:t>
            </w:r>
            <w:r w:rsidR="00CF7440">
              <w:rPr>
                <w:color w:val="000000"/>
              </w:rPr>
              <w:fldChar w:fldCharType="end"/>
            </w:r>
          </w:ins>
          <w:customXmlInsRangeStart w:id="1010" w:author="David Mattie" w:date="2019-08-18T17:43:00Z"/>
        </w:sdtContent>
      </w:sdt>
      <w:customXmlInsRangeEnd w:id="1010"/>
      <w:r>
        <w:rPr>
          <w:color w:val="000000"/>
        </w:rPr>
        <w:t>.</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1011" w:name="_Toc17056263"/>
      <w:r>
        <w:lastRenderedPageBreak/>
        <w:t>Technology Roadmap</w:t>
      </w:r>
      <w:bookmarkEnd w:id="1011"/>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 xml:space="preserve">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w:t>
      </w:r>
      <w:r>
        <w:rPr>
          <w:color w:val="000000"/>
        </w:rPr>
        <w:lastRenderedPageBreak/>
        <w:t>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012" w:name="_Toc17056264"/>
      <w:r>
        <w:t>Current Landscape of Connectomics</w:t>
      </w:r>
      <w:bookmarkEnd w:id="1012"/>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2030FD29" w:rsidR="00932176" w:rsidRDefault="001D37B0" w:rsidP="00923D40">
      <w:pPr>
        <w:spacing w:line="480" w:lineRule="auto"/>
        <w:ind w:firstLine="360"/>
        <w:rPr>
          <w:color w:val="000000"/>
        </w:rPr>
      </w:pPr>
      <w:r>
        <w:rPr>
          <w:color w:val="000000"/>
        </w:rPr>
        <w:t xml:space="preserve">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w:t>
      </w:r>
      <w:customXmlInsRangeStart w:id="1013" w:author="David Mattie" w:date="2019-08-18T17:44:00Z"/>
      <w:sdt>
        <w:sdtPr>
          <w:rPr>
            <w:color w:val="000000"/>
          </w:rPr>
          <w:id w:val="-1624529720"/>
          <w:citation/>
        </w:sdtPr>
        <w:sdtContent>
          <w:customXmlInsRangeEnd w:id="1013"/>
          <w:ins w:id="1014" w:author="David Mattie" w:date="2019-08-18T17:44:00Z">
            <w:r w:rsidR="00CF7440">
              <w:rPr>
                <w:color w:val="000000"/>
              </w:rPr>
              <w:fldChar w:fldCharType="begin"/>
            </w:r>
            <w:r w:rsidR="00CF7440">
              <w:rPr>
                <w:color w:val="000000"/>
              </w:rPr>
              <w:instrText xml:space="preserve"> CITATION Van13 \l 1033 </w:instrText>
            </w:r>
          </w:ins>
          <w:r w:rsidR="00CF7440">
            <w:rPr>
              <w:color w:val="000000"/>
            </w:rPr>
            <w:fldChar w:fldCharType="separate"/>
          </w:r>
          <w:ins w:id="1015" w:author="David Mattie" w:date="2019-08-18T17:44:00Z">
            <w:r w:rsidR="00CF7440" w:rsidRPr="00CF7440">
              <w:rPr>
                <w:noProof/>
                <w:color w:val="000000"/>
                <w:rPrChange w:id="1016" w:author="David Mattie" w:date="2019-08-18T17:44:00Z">
                  <w:rPr/>
                </w:rPrChange>
              </w:rPr>
              <w:t>(Van Essen, et al., 2013)</w:t>
            </w:r>
            <w:r w:rsidR="00CF7440">
              <w:rPr>
                <w:color w:val="000000"/>
              </w:rPr>
              <w:fldChar w:fldCharType="end"/>
            </w:r>
          </w:ins>
          <w:customXmlInsRangeStart w:id="1017" w:author="David Mattie" w:date="2019-08-18T17:44:00Z"/>
        </w:sdtContent>
      </w:sdt>
      <w:customXmlInsRangeEnd w:id="1017"/>
      <w:del w:id="1018" w:author="David Mattie" w:date="2019-08-18T17:44:00Z">
        <w:r w:rsidDel="00CF7440">
          <w:rPr>
            <w:color w:val="000000"/>
          </w:rPr>
          <w:delText>[14]</w:delText>
        </w:r>
      </w:del>
      <w:customXmlInsRangeStart w:id="1019" w:author="David Mattie" w:date="2019-08-18T17:46:00Z"/>
      <w:sdt>
        <w:sdtPr>
          <w:rPr>
            <w:color w:val="000000"/>
          </w:rPr>
          <w:id w:val="-103192985"/>
          <w:citation/>
        </w:sdtPr>
        <w:sdtContent>
          <w:customXmlInsRangeEnd w:id="1019"/>
          <w:ins w:id="1020" w:author="David Mattie" w:date="2019-08-18T17:46:00Z">
            <w:r w:rsidR="00CF7440">
              <w:rPr>
                <w:color w:val="000000"/>
              </w:rPr>
              <w:fldChar w:fldCharType="begin"/>
            </w:r>
            <w:r w:rsidR="00CF7440">
              <w:rPr>
                <w:color w:val="000000"/>
              </w:rPr>
              <w:instrText xml:space="preserve"> CITATION Spo05 \l 1033 </w:instrText>
            </w:r>
          </w:ins>
          <w:r w:rsidR="00CF7440">
            <w:rPr>
              <w:color w:val="000000"/>
            </w:rPr>
            <w:fldChar w:fldCharType="separate"/>
          </w:r>
          <w:ins w:id="1021" w:author="David Mattie" w:date="2019-08-18T17:46:00Z">
            <w:r w:rsidR="00CF7440">
              <w:rPr>
                <w:noProof/>
                <w:color w:val="000000"/>
              </w:rPr>
              <w:t xml:space="preserve"> </w:t>
            </w:r>
            <w:r w:rsidR="00CF7440" w:rsidRPr="00CF7440">
              <w:rPr>
                <w:noProof/>
                <w:color w:val="000000"/>
                <w:rPrChange w:id="1022" w:author="David Mattie" w:date="2019-08-18T17:46:00Z">
                  <w:rPr/>
                </w:rPrChange>
              </w:rPr>
              <w:t>(Sporns, Tononi, &amp; Kötter, 2005)</w:t>
            </w:r>
            <w:r w:rsidR="00CF7440">
              <w:rPr>
                <w:color w:val="000000"/>
              </w:rPr>
              <w:fldChar w:fldCharType="end"/>
            </w:r>
          </w:ins>
          <w:customXmlInsRangeStart w:id="1023" w:author="David Mattie" w:date="2019-08-18T17:46:00Z"/>
        </w:sdtContent>
      </w:sdt>
      <w:customXmlInsRangeEnd w:id="1023"/>
      <w:del w:id="1024" w:author="David Mattie" w:date="2019-08-18T17:46:00Z">
        <w:r w:rsidDel="00CF7440">
          <w:rPr>
            <w:color w:val="000000"/>
          </w:rPr>
          <w:delText xml:space="preserve"> [12]</w:delText>
        </w:r>
      </w:del>
      <w:r>
        <w:rPr>
          <w:color w:val="000000"/>
        </w:rPr>
        <w:t>. This is a 5</w:t>
      </w:r>
      <w:r w:rsidR="00177E46">
        <w:rPr>
          <w:color w:val="000000"/>
        </w:rPr>
        <w:t>-</w:t>
      </w:r>
      <w:r>
        <w:rPr>
          <w:color w:val="000000"/>
        </w:rPr>
        <w:t>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6757C384" w:rsidR="00932176" w:rsidRDefault="001D37B0">
      <w:pPr>
        <w:spacing w:line="480" w:lineRule="auto"/>
        <w:rPr>
          <w:color w:val="000000"/>
        </w:rPr>
      </w:pPr>
      <w:r>
        <w:rPr>
          <w:color w:val="000000"/>
        </w:rPr>
        <w:lastRenderedPageBreak/>
        <w:t>tractograms from patient samples. For example, probabilistic tractography has been applied to some of these datasets using FSL's existing probabilistic tractography approaches to generated connectomes</w:t>
      </w:r>
      <w:customXmlInsRangeStart w:id="1025" w:author="David Mattie" w:date="2019-08-18T17:47:00Z"/>
      <w:sdt>
        <w:sdtPr>
          <w:rPr>
            <w:color w:val="000000"/>
          </w:rPr>
          <w:id w:val="1996676995"/>
          <w:citation/>
        </w:sdtPr>
        <w:sdtContent>
          <w:customXmlInsRangeEnd w:id="1025"/>
          <w:ins w:id="1026" w:author="David Mattie" w:date="2019-08-18T17:47:00Z">
            <w:r w:rsidR="00CF7440">
              <w:rPr>
                <w:color w:val="000000"/>
              </w:rPr>
              <w:fldChar w:fldCharType="begin"/>
            </w:r>
            <w:r w:rsidR="00CF7440">
              <w:rPr>
                <w:color w:val="000000"/>
              </w:rPr>
              <w:instrText xml:space="preserve"> CITATION Sot131 \l 1033 </w:instrText>
            </w:r>
          </w:ins>
          <w:r w:rsidR="00CF7440">
            <w:rPr>
              <w:color w:val="000000"/>
            </w:rPr>
            <w:fldChar w:fldCharType="separate"/>
          </w:r>
          <w:ins w:id="1027" w:author="David Mattie" w:date="2019-08-18T17:47:00Z">
            <w:r w:rsidR="00CF7440">
              <w:rPr>
                <w:noProof/>
                <w:color w:val="000000"/>
              </w:rPr>
              <w:t xml:space="preserve"> </w:t>
            </w:r>
            <w:r w:rsidR="00CF7440" w:rsidRPr="00CF7440">
              <w:rPr>
                <w:noProof/>
                <w:color w:val="000000"/>
                <w:rPrChange w:id="1028" w:author="David Mattie" w:date="2019-08-18T17:47:00Z">
                  <w:rPr/>
                </w:rPrChange>
              </w:rPr>
              <w:t>(Sotiropoulos, et al., 2013)</w:t>
            </w:r>
            <w:r w:rsidR="00CF7440">
              <w:rPr>
                <w:color w:val="000000"/>
              </w:rPr>
              <w:fldChar w:fldCharType="end"/>
            </w:r>
          </w:ins>
          <w:customXmlInsRangeStart w:id="1029" w:author="David Mattie" w:date="2019-08-18T17:47:00Z"/>
        </w:sdtContent>
      </w:sdt>
      <w:customXmlInsRangeEnd w:id="1029"/>
      <w:del w:id="1030" w:author="David Mattie" w:date="2019-08-18T17:47:00Z">
        <w:r w:rsidDel="00CF7440">
          <w:rPr>
            <w:color w:val="000000"/>
          </w:rPr>
          <w:delText>[11]</w:delText>
        </w:r>
      </w:del>
      <w:r>
        <w:rPr>
          <w:color w:val="000000"/>
        </w:rPr>
        <w:t>.</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t>There are a number of projects carrying out large scale brain MRI mapping on different populations, though none with the same aspirations as the Human Connectome</w:t>
      </w:r>
    </w:p>
    <w:p w14:paraId="3F9C9B95" w14:textId="70533521" w:rsidR="00932176" w:rsidDel="00CF7440" w:rsidRDefault="001D37B0">
      <w:pPr>
        <w:spacing w:line="480" w:lineRule="auto"/>
        <w:rPr>
          <w:del w:id="1031" w:author="David Mattie" w:date="2019-08-18T17:47:00Z"/>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 xml:space="preserve">414 volunteers demonstrating a universal architecture of positive and negative functional connections </w:t>
      </w:r>
      <w:customXmlInsRangeStart w:id="1032" w:author="David Mattie" w:date="2019-08-18T17:47:00Z"/>
      <w:sdt>
        <w:sdtPr>
          <w:rPr>
            <w:color w:val="000000"/>
          </w:rPr>
          <w:id w:val="-321206657"/>
          <w:citation/>
        </w:sdtPr>
        <w:sdtContent>
          <w:customXmlInsRangeEnd w:id="1032"/>
          <w:ins w:id="1033" w:author="David Mattie" w:date="2019-08-18T17:47:00Z">
            <w:r w:rsidR="00CF7440">
              <w:rPr>
                <w:color w:val="000000"/>
              </w:rPr>
              <w:fldChar w:fldCharType="begin"/>
            </w:r>
            <w:r w:rsidR="00CF7440">
              <w:rPr>
                <w:color w:val="000000"/>
              </w:rPr>
              <w:instrText xml:space="preserve"> CITATION Bis101 \l 1033 </w:instrText>
            </w:r>
          </w:ins>
          <w:r w:rsidR="00CF7440">
            <w:rPr>
              <w:color w:val="000000"/>
            </w:rPr>
            <w:fldChar w:fldCharType="separate"/>
          </w:r>
          <w:ins w:id="1034" w:author="David Mattie" w:date="2019-08-18T17:47:00Z">
            <w:r w:rsidR="00CF7440" w:rsidRPr="00CF7440">
              <w:rPr>
                <w:noProof/>
                <w:color w:val="000000"/>
                <w:rPrChange w:id="1035" w:author="David Mattie" w:date="2019-08-18T17:47:00Z">
                  <w:rPr/>
                </w:rPrChange>
              </w:rPr>
              <w:t>(Biswal, 2010)</w:t>
            </w:r>
            <w:r w:rsidR="00CF7440">
              <w:rPr>
                <w:color w:val="000000"/>
              </w:rPr>
              <w:fldChar w:fldCharType="end"/>
            </w:r>
          </w:ins>
          <w:customXmlInsRangeStart w:id="1036" w:author="David Mattie" w:date="2019-08-18T17:47:00Z"/>
        </w:sdtContent>
      </w:sdt>
      <w:customXmlInsRangeEnd w:id="1036"/>
      <w:del w:id="1037" w:author="David Mattie" w:date="2019-08-18T17:47:00Z">
        <w:r w:rsidDel="00CF7440">
          <w:rPr>
            <w:color w:val="000000"/>
          </w:rPr>
          <w:delText>[1]</w:delText>
        </w:r>
      </w:del>
      <w:r>
        <w:rPr>
          <w:color w:val="000000"/>
        </w:rPr>
        <w:t>. The Alzheimer's Disease Neuroimaging</w:t>
      </w:r>
    </w:p>
    <w:p w14:paraId="76097F96" w14:textId="449F3F70" w:rsidR="00932176" w:rsidRDefault="00CF7440">
      <w:pPr>
        <w:spacing w:line="480" w:lineRule="auto"/>
        <w:rPr>
          <w:color w:val="000000"/>
        </w:rPr>
      </w:pPr>
      <w:ins w:id="1038" w:author="David Mattie" w:date="2019-08-18T17:47:00Z">
        <w:r>
          <w:rPr>
            <w:color w:val="000000"/>
          </w:rPr>
          <w:t xml:space="preserve"> </w:t>
        </w:r>
      </w:ins>
      <w:r w:rsidR="001D37B0">
        <w:rPr>
          <w:color w:val="000000"/>
        </w:rPr>
        <w:t>Initiative was initiated with the aim of advancing Alzheimer's Disease research with the distinct goals of studying each phase o</w:t>
      </w:r>
      <w:r w:rsidR="009F0C06">
        <w:rPr>
          <w:color w:val="000000"/>
        </w:rPr>
        <w:t>f the condition’s development</w:t>
      </w:r>
      <w:r w:rsidR="001D37B0">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Since 2007, Boston Children's Hospital (BCH) has been collecting high angular resolution diffusion data clinically with a consistent set of 3 Tesla MRI magnets. This 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w:t>
      </w:r>
      <w:r>
        <w:rPr>
          <w:color w:val="000000"/>
        </w:rPr>
        <w:lastRenderedPageBreak/>
        <w:t>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039" w:name="_Toc17056265"/>
      <w:r>
        <w:t>Machine Learning Applications</w:t>
      </w:r>
      <w:bookmarkEnd w:id="1039"/>
    </w:p>
    <w:p w14:paraId="7731536C" w14:textId="7E43D12F" w:rsidR="00932176" w:rsidDel="009029E3" w:rsidRDefault="001D37B0" w:rsidP="00175581">
      <w:pPr>
        <w:spacing w:line="480" w:lineRule="auto"/>
        <w:ind w:firstLine="720"/>
        <w:rPr>
          <w:del w:id="1040" w:author="David Mattie" w:date="2019-08-02T10:45:00Z"/>
          <w:color w:val="000000"/>
        </w:rPr>
        <w:pPrChange w:id="1041" w:author="David Mattie" w:date="2019-08-18T18:40:00Z">
          <w:pPr>
            <w:spacing w:line="480" w:lineRule="auto"/>
            <w:ind w:firstLine="720"/>
          </w:pPr>
        </w:pPrChange>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w:t>
      </w:r>
      <w:del w:id="1042" w:author="David Mattie" w:date="2019-08-02T10:45:00Z">
        <w:r w:rsidDel="009029E3">
          <w:rPr>
            <w:color w:val="000000"/>
          </w:rPr>
          <w:delText>ML solutions are typically organized into two categories: supervised and unsupervised learning.</w:delText>
        </w:r>
      </w:del>
    </w:p>
    <w:p w14:paraId="3A5A5863" w14:textId="5B72B998" w:rsidR="00932176" w:rsidRDefault="009029E3" w:rsidP="00D265B0">
      <w:pPr>
        <w:spacing w:line="480" w:lineRule="auto"/>
        <w:ind w:firstLine="720"/>
        <w:rPr>
          <w:ins w:id="1043" w:author="David Mattie" w:date="2019-08-18T18:31:00Z"/>
          <w:noProof/>
          <w:color w:val="000000"/>
        </w:rPr>
      </w:pPr>
      <w:ins w:id="1044" w:author="David Mattie" w:date="2019-08-02T10:45:00Z">
        <w:r>
          <w:rPr>
            <w:color w:val="000000"/>
          </w:rPr>
          <w:t xml:space="preserve"> </w:t>
        </w:r>
      </w:ins>
      <w:r w:rsidR="001D37B0">
        <w:rPr>
          <w:color w:val="000000"/>
        </w:rPr>
        <w:t xml:space="preserve">The core objective of a ML algorithm is to generalize </w:t>
      </w:r>
      <w:ins w:id="1045" w:author="David Mattie" w:date="2019-08-02T10:44:00Z">
        <w:r>
          <w:rPr>
            <w:color w:val="000000"/>
          </w:rPr>
          <w:t xml:space="preserve">a model </w:t>
        </w:r>
      </w:ins>
      <w:r w:rsidR="001D37B0">
        <w:rPr>
          <w:color w:val="000000"/>
        </w:rPr>
        <w:t xml:space="preserve">from </w:t>
      </w:r>
      <w:del w:id="1046" w:author="David Mattie" w:date="2019-08-02T10:44:00Z">
        <w:r w:rsidR="001D37B0" w:rsidDel="009029E3">
          <w:rPr>
            <w:color w:val="000000"/>
          </w:rPr>
          <w:delText>data (learn) a model</w:delText>
        </w:r>
      </w:del>
      <w:ins w:id="1047" w:author="David Mattie" w:date="2019-08-02T10:44:00Z">
        <w:r>
          <w:rPr>
            <w:color w:val="000000"/>
          </w:rPr>
          <w:t>data</w:t>
        </w:r>
      </w:ins>
      <w:r w:rsidR="001D37B0">
        <w:rPr>
          <w:color w:val="000000"/>
        </w:rPr>
        <w:t xml:space="preserve"> that can be reapplied to future data. Applications are wide reaching, especially in data rich research fields such as neuroscience or bioinformatics in general</w:t>
      </w:r>
      <w:ins w:id="1048" w:author="David Mattie" w:date="2019-08-18T17:38:00Z">
        <w:r w:rsidR="00B771F5">
          <w:rPr>
            <w:color w:val="000000"/>
          </w:rPr>
          <w:t xml:space="preserve"> </w:t>
        </w:r>
      </w:ins>
      <w:customXmlInsRangeStart w:id="1049" w:author="David Mattie" w:date="2019-08-18T17:40:00Z"/>
      <w:sdt>
        <w:sdtPr>
          <w:rPr>
            <w:color w:val="000000"/>
          </w:rPr>
          <w:id w:val="50595689"/>
          <w:citation/>
        </w:sdtPr>
        <w:sdtContent>
          <w:customXmlInsRangeEnd w:id="1049"/>
          <w:ins w:id="1050" w:author="David Mattie" w:date="2019-08-18T17:40:00Z">
            <w:r w:rsidR="00B771F5">
              <w:rPr>
                <w:color w:val="000000"/>
              </w:rPr>
              <w:fldChar w:fldCharType="begin"/>
            </w:r>
            <w:r w:rsidR="00B771F5">
              <w:rPr>
                <w:color w:val="000000"/>
              </w:rPr>
              <w:instrText xml:space="preserve"> CITATION Che18 \l 1033 </w:instrText>
            </w:r>
          </w:ins>
          <w:r w:rsidR="00B771F5">
            <w:rPr>
              <w:color w:val="000000"/>
            </w:rPr>
            <w:fldChar w:fldCharType="separate"/>
          </w:r>
          <w:ins w:id="1051" w:author="David Mattie" w:date="2019-08-18T17:40:00Z">
            <w:r w:rsidR="00B771F5" w:rsidRPr="00B771F5">
              <w:rPr>
                <w:noProof/>
                <w:color w:val="000000"/>
                <w:rPrChange w:id="1052" w:author="David Mattie" w:date="2019-08-18T17:40:00Z">
                  <w:rPr/>
                </w:rPrChange>
              </w:rPr>
              <w:t>(Chen &amp; Konukoglu, 2018)</w:t>
            </w:r>
            <w:r w:rsidR="00B771F5">
              <w:rPr>
                <w:color w:val="000000"/>
              </w:rPr>
              <w:fldChar w:fldCharType="end"/>
            </w:r>
          </w:ins>
          <w:customXmlInsRangeStart w:id="1053" w:author="David Mattie" w:date="2019-08-18T17:40:00Z"/>
        </w:sdtContent>
      </w:sdt>
      <w:customXmlInsRangeEnd w:id="1053"/>
      <w:r w:rsidR="001D37B0">
        <w:rPr>
          <w:color w:val="000000"/>
        </w:rPr>
        <w:t>.</w:t>
      </w:r>
      <w:ins w:id="1054" w:author="David Mattie" w:date="2019-08-18T17:53:00Z">
        <w:r w:rsidR="00752F17">
          <w:rPr>
            <w:color w:val="000000"/>
          </w:rPr>
          <w:t xml:space="preserve">  With ever-increasing advancements in</w:t>
        </w:r>
      </w:ins>
      <w:ins w:id="1055" w:author="David Mattie" w:date="2019-08-18T17:54:00Z">
        <w:r w:rsidR="00752F17">
          <w:rPr>
            <w:color w:val="000000"/>
          </w:rPr>
          <w:t xml:space="preserve"> the quality and capabilities of</w:t>
        </w:r>
      </w:ins>
      <w:ins w:id="1056" w:author="David Mattie" w:date="2019-08-18T17:53:00Z">
        <w:r w:rsidR="00752F17">
          <w:rPr>
            <w:color w:val="000000"/>
          </w:rPr>
          <w:t xml:space="preserve"> data capture</w:t>
        </w:r>
      </w:ins>
      <w:ins w:id="1057" w:author="David Mattie" w:date="2019-08-18T17:54:00Z">
        <w:r w:rsidR="00752F17">
          <w:rPr>
            <w:color w:val="000000"/>
          </w:rPr>
          <w:t xml:space="preserve"> we are </w:t>
        </w:r>
      </w:ins>
      <w:ins w:id="1058" w:author="David Mattie" w:date="2019-08-18T17:55:00Z">
        <w:r w:rsidR="00752F17">
          <w:rPr>
            <w:color w:val="000000"/>
          </w:rPr>
          <w:t xml:space="preserve">also </w:t>
        </w:r>
      </w:ins>
      <w:ins w:id="1059" w:author="David Mattie" w:date="2019-08-18T17:54:00Z">
        <w:r w:rsidR="00752F17">
          <w:rPr>
            <w:color w:val="000000"/>
          </w:rPr>
          <w:t>seeing</w:t>
        </w:r>
      </w:ins>
      <w:ins w:id="1060" w:author="David Mattie" w:date="2019-08-18T17:55:00Z">
        <w:r w:rsidR="00752F17">
          <w:rPr>
            <w:color w:val="000000"/>
          </w:rPr>
          <w:t xml:space="preserve"> </w:t>
        </w:r>
      </w:ins>
      <w:ins w:id="1061" w:author="David Mattie" w:date="2019-08-18T17:54:00Z">
        <w:r w:rsidR="00752F17">
          <w:rPr>
            <w:color w:val="000000"/>
          </w:rPr>
          <w:t xml:space="preserve">increases </w:t>
        </w:r>
      </w:ins>
      <w:ins w:id="1062" w:author="David Mattie" w:date="2019-08-18T17:55:00Z">
        <w:r w:rsidR="00752F17">
          <w:rPr>
            <w:color w:val="000000"/>
          </w:rPr>
          <w:t>in</w:t>
        </w:r>
      </w:ins>
      <w:ins w:id="1063" w:author="David Mattie" w:date="2019-08-18T17:54:00Z">
        <w:r w:rsidR="00752F17">
          <w:rPr>
            <w:color w:val="000000"/>
          </w:rPr>
          <w:t xml:space="preserve"> </w:t>
        </w:r>
      </w:ins>
      <w:ins w:id="1064" w:author="David Mattie" w:date="2019-08-18T17:53:00Z">
        <w:r w:rsidR="00752F17">
          <w:rPr>
            <w:color w:val="000000"/>
          </w:rPr>
          <w:t xml:space="preserve">volumes </w:t>
        </w:r>
      </w:ins>
      <w:ins w:id="1065" w:author="David Mattie" w:date="2019-08-18T17:55:00Z">
        <w:r w:rsidR="00752F17">
          <w:rPr>
            <w:color w:val="000000"/>
          </w:rPr>
          <w:t>of data</w:t>
        </w:r>
      </w:ins>
      <w:ins w:id="1066" w:author="David Mattie" w:date="2019-08-18T17:54:00Z">
        <w:r w:rsidR="00752F17">
          <w:rPr>
            <w:color w:val="000000"/>
          </w:rPr>
          <w:t>.</w:t>
        </w:r>
      </w:ins>
      <w:ins w:id="1067" w:author="David Mattie" w:date="2019-08-18T17:56:00Z">
        <w:r w:rsidR="00752F17">
          <w:rPr>
            <w:color w:val="000000"/>
          </w:rPr>
          <w:t xml:space="preserve">  The bottleneck in our understanding of the brain will shift from the amount and type of data we can collect to what we can actually do with the data.</w:t>
        </w:r>
      </w:ins>
      <w:customXmlInsRangeStart w:id="1068" w:author="David Mattie" w:date="2019-08-18T18:01:00Z"/>
      <w:sdt>
        <w:sdtPr>
          <w:rPr>
            <w:color w:val="000000"/>
          </w:rPr>
          <w:id w:val="1864936541"/>
          <w:citation/>
        </w:sdtPr>
        <w:sdtContent>
          <w:customXmlInsRangeEnd w:id="1068"/>
          <w:ins w:id="1069" w:author="David Mattie" w:date="2019-08-18T18:01:00Z">
            <w:r w:rsidR="00752F17">
              <w:rPr>
                <w:color w:val="000000"/>
              </w:rPr>
              <w:fldChar w:fldCharType="begin"/>
            </w:r>
            <w:r w:rsidR="00752F17">
              <w:rPr>
                <w:color w:val="000000"/>
              </w:rPr>
              <w:instrText xml:space="preserve">CITATION VuM \l 1033 </w:instrText>
            </w:r>
          </w:ins>
          <w:r w:rsidR="00752F17">
            <w:rPr>
              <w:color w:val="000000"/>
            </w:rPr>
            <w:fldChar w:fldCharType="separate"/>
          </w:r>
          <w:ins w:id="1070" w:author="David Mattie" w:date="2019-08-18T18:01:00Z">
            <w:r w:rsidR="00752F17">
              <w:rPr>
                <w:noProof/>
                <w:color w:val="000000"/>
              </w:rPr>
              <w:t xml:space="preserve"> </w:t>
            </w:r>
            <w:r w:rsidR="00752F17" w:rsidRPr="00752F17">
              <w:rPr>
                <w:noProof/>
                <w:color w:val="000000"/>
                <w:rPrChange w:id="1071" w:author="David Mattie" w:date="2019-08-18T18:01:00Z">
                  <w:rPr/>
                </w:rPrChange>
              </w:rPr>
              <w:t>(Vu, et al., 2018)</w:t>
            </w:r>
            <w:r w:rsidR="00752F17">
              <w:rPr>
                <w:color w:val="000000"/>
              </w:rPr>
              <w:fldChar w:fldCharType="end"/>
            </w:r>
          </w:ins>
          <w:customXmlInsRangeStart w:id="1072" w:author="David Mattie" w:date="2019-08-18T18:01:00Z"/>
        </w:sdtContent>
      </w:sdt>
      <w:customXmlInsRangeEnd w:id="1072"/>
      <w:ins w:id="1073" w:author="David Mattie" w:date="2019-08-18T18:12:00Z">
        <w:r w:rsidR="00066C76">
          <w:rPr>
            <w:noProof/>
            <w:color w:val="000000"/>
          </w:rPr>
          <w:t xml:space="preserve"> </w:t>
        </w:r>
        <w:r w:rsidR="00066C76" w:rsidRPr="00066C76">
          <w:rPr>
            <w:noProof/>
            <w:color w:val="000000"/>
            <w:rPrChange w:id="1074" w:author="David Mattie" w:date="2019-08-18T18:04:00Z">
              <w:rPr/>
            </w:rPrChange>
          </w:rPr>
          <w:t>(Carlson, Goddard, Kaplan, Klein, &amp; Ritchie, 2018)</w:t>
        </w:r>
      </w:ins>
      <w:ins w:id="1075" w:author="David Mattie" w:date="2019-08-18T18:11:00Z">
        <w:r w:rsidR="00066C76">
          <w:rPr>
            <w:color w:val="000000"/>
          </w:rPr>
          <w:t xml:space="preserve">.  </w:t>
        </w:r>
        <w:r w:rsidR="00D265B0">
          <w:rPr>
            <w:color w:val="000000"/>
          </w:rPr>
          <w:t>The applications of ML are wides</w:t>
        </w:r>
        <w:r w:rsidR="00066C76">
          <w:rPr>
            <w:color w:val="000000"/>
          </w:rPr>
          <w:t xml:space="preserve">pread, with </w:t>
        </w:r>
      </w:ins>
      <w:ins w:id="1076" w:author="David Mattie" w:date="2019-08-18T18:12:00Z">
        <w:r w:rsidR="00066C76">
          <w:rPr>
            <w:color w:val="000000"/>
          </w:rPr>
          <w:t>demonstrated advancements</w:t>
        </w:r>
      </w:ins>
      <w:ins w:id="1077" w:author="David Mattie" w:date="2019-08-18T18:11:00Z">
        <w:r w:rsidR="00066C76">
          <w:rPr>
            <w:color w:val="000000"/>
          </w:rPr>
          <w:t xml:space="preserve"> in neuroimaging</w:t>
        </w:r>
      </w:ins>
      <w:ins w:id="1078" w:author="David Mattie" w:date="2019-08-18T18:12:00Z">
        <w:r w:rsidR="00066C76">
          <w:rPr>
            <w:color w:val="000000"/>
          </w:rPr>
          <w:t xml:space="preserve"> </w:t>
        </w:r>
      </w:ins>
      <w:customXmlInsRangeStart w:id="1079" w:author="David Mattie" w:date="2019-08-18T18:12:00Z"/>
      <w:sdt>
        <w:sdtPr>
          <w:rPr>
            <w:color w:val="000000"/>
          </w:rPr>
          <w:id w:val="841288456"/>
          <w:citation/>
        </w:sdtPr>
        <w:sdtContent>
          <w:customXmlInsRangeEnd w:id="1079"/>
          <w:ins w:id="1080" w:author="David Mattie" w:date="2019-08-18T18:12:00Z">
            <w:r w:rsidR="00066C76">
              <w:rPr>
                <w:color w:val="000000"/>
              </w:rPr>
              <w:fldChar w:fldCharType="begin"/>
            </w:r>
            <w:r w:rsidR="00066C76">
              <w:rPr>
                <w:color w:val="000000"/>
              </w:rPr>
              <w:instrText xml:space="preserve"> CITATION Car18 \l 1033 </w:instrText>
            </w:r>
          </w:ins>
          <w:r w:rsidR="00066C76">
            <w:rPr>
              <w:color w:val="000000"/>
            </w:rPr>
            <w:fldChar w:fldCharType="separate"/>
          </w:r>
          <w:ins w:id="1081" w:author="David Mattie" w:date="2019-08-18T18:12:00Z">
            <w:r w:rsidR="00066C76" w:rsidRPr="00066C76">
              <w:rPr>
                <w:noProof/>
                <w:color w:val="000000"/>
                <w:rPrChange w:id="1082" w:author="David Mattie" w:date="2019-08-18T18:12:00Z">
                  <w:rPr/>
                </w:rPrChange>
              </w:rPr>
              <w:t>(Carlson, Goddard, Kaplan, Klein, &amp; Ritchie, 2018)</w:t>
            </w:r>
            <w:r w:rsidR="00066C76">
              <w:rPr>
                <w:color w:val="000000"/>
              </w:rPr>
              <w:fldChar w:fldCharType="end"/>
            </w:r>
          </w:ins>
          <w:customXmlInsRangeStart w:id="1083" w:author="David Mattie" w:date="2019-08-18T18:12:00Z"/>
        </w:sdtContent>
      </w:sdt>
      <w:customXmlInsRangeEnd w:id="1083"/>
      <w:ins w:id="1084" w:author="David Mattie" w:date="2019-08-18T18:12:00Z">
        <w:r w:rsidR="00066C76">
          <w:rPr>
            <w:color w:val="000000"/>
          </w:rPr>
          <w:t>, improvements in models that classify diseases such as Alzheimers</w:t>
        </w:r>
      </w:ins>
      <w:ins w:id="1085" w:author="David Mattie" w:date="2019-08-18T18:13:00Z">
        <w:r w:rsidR="00066C76">
          <w:rPr>
            <w:color w:val="000000"/>
          </w:rPr>
          <w:t xml:space="preserve"> </w:t>
        </w:r>
      </w:ins>
      <w:customXmlInsRangeStart w:id="1086" w:author="David Mattie" w:date="2019-08-18T18:13:00Z"/>
      <w:sdt>
        <w:sdtPr>
          <w:rPr>
            <w:color w:val="000000"/>
          </w:rPr>
          <w:id w:val="-1338537449"/>
          <w:citation/>
        </w:sdtPr>
        <w:sdtContent>
          <w:customXmlInsRangeEnd w:id="1086"/>
          <w:ins w:id="1087" w:author="David Mattie" w:date="2019-08-18T18:13:00Z">
            <w:r w:rsidR="00066C76">
              <w:rPr>
                <w:color w:val="000000"/>
              </w:rPr>
              <w:fldChar w:fldCharType="begin"/>
            </w:r>
            <w:r w:rsidR="00066C76">
              <w:rPr>
                <w:color w:val="000000"/>
              </w:rPr>
              <w:instrText xml:space="preserve"> CITATION Dyr15 \l 1033 </w:instrText>
            </w:r>
          </w:ins>
          <w:r w:rsidR="00066C76">
            <w:rPr>
              <w:color w:val="000000"/>
            </w:rPr>
            <w:fldChar w:fldCharType="separate"/>
          </w:r>
          <w:ins w:id="1088" w:author="David Mattie" w:date="2019-08-18T18:13:00Z">
            <w:r w:rsidR="00066C76" w:rsidRPr="00066C76">
              <w:rPr>
                <w:noProof/>
                <w:color w:val="000000"/>
                <w:rPrChange w:id="1089" w:author="David Mattie" w:date="2019-08-18T18:13:00Z">
                  <w:rPr/>
                </w:rPrChange>
              </w:rPr>
              <w:t>(Dyrba, et al., 2015)</w:t>
            </w:r>
            <w:r w:rsidR="00066C76">
              <w:rPr>
                <w:color w:val="000000"/>
              </w:rPr>
              <w:fldChar w:fldCharType="end"/>
            </w:r>
          </w:ins>
          <w:customXmlInsRangeStart w:id="1090" w:author="David Mattie" w:date="2019-08-18T18:13:00Z"/>
        </w:sdtContent>
      </w:sdt>
      <w:customXmlInsRangeEnd w:id="1090"/>
      <w:customXmlInsRangeStart w:id="1091" w:author="David Mattie" w:date="2019-08-18T18:24:00Z"/>
      <w:sdt>
        <w:sdtPr>
          <w:rPr>
            <w:color w:val="000000"/>
          </w:rPr>
          <w:id w:val="702760832"/>
          <w:citation/>
        </w:sdtPr>
        <w:sdtContent>
          <w:customXmlInsRangeEnd w:id="1091"/>
          <w:ins w:id="1092" w:author="David Mattie" w:date="2019-08-18T18:24:00Z">
            <w:r w:rsidR="00D265B0">
              <w:rPr>
                <w:color w:val="000000"/>
              </w:rPr>
              <w:fldChar w:fldCharType="begin"/>
            </w:r>
            <w:r w:rsidR="00D265B0">
              <w:rPr>
                <w:color w:val="000000"/>
              </w:rPr>
              <w:instrText xml:space="preserve"> CITATION Gra11 \l 1033 </w:instrText>
            </w:r>
          </w:ins>
          <w:r w:rsidR="00D265B0">
            <w:rPr>
              <w:color w:val="000000"/>
            </w:rPr>
            <w:fldChar w:fldCharType="separate"/>
          </w:r>
          <w:ins w:id="1093" w:author="David Mattie" w:date="2019-08-18T18:24:00Z">
            <w:r w:rsidR="00D265B0">
              <w:rPr>
                <w:noProof/>
                <w:color w:val="000000"/>
              </w:rPr>
              <w:t xml:space="preserve"> </w:t>
            </w:r>
            <w:r w:rsidR="00D265B0" w:rsidRPr="00D265B0">
              <w:rPr>
                <w:noProof/>
                <w:color w:val="000000"/>
                <w:rPrChange w:id="1094" w:author="David Mattie" w:date="2019-08-18T18:24:00Z">
                  <w:rPr/>
                </w:rPrChange>
              </w:rPr>
              <w:t>(Graña, et al., 2011)</w:t>
            </w:r>
            <w:r w:rsidR="00D265B0">
              <w:rPr>
                <w:color w:val="000000"/>
              </w:rPr>
              <w:fldChar w:fldCharType="end"/>
            </w:r>
          </w:ins>
          <w:customXmlInsRangeStart w:id="1095" w:author="David Mattie" w:date="2019-08-18T18:24:00Z"/>
        </w:sdtContent>
      </w:sdt>
      <w:customXmlInsRangeEnd w:id="1095"/>
      <w:ins w:id="1096" w:author="David Mattie" w:date="2019-08-18T18:13:00Z">
        <w:r w:rsidR="00066C76">
          <w:rPr>
            <w:color w:val="000000"/>
          </w:rPr>
          <w:t>,</w:t>
        </w:r>
      </w:ins>
      <w:ins w:id="1097" w:author="David Mattie" w:date="2019-08-18T18:28:00Z">
        <w:r w:rsidR="000E4379">
          <w:rPr>
            <w:color w:val="000000"/>
          </w:rPr>
          <w:t xml:space="preserve"> Parkinsons Disease</w:t>
        </w:r>
      </w:ins>
      <w:customXmlInsRangeStart w:id="1098" w:author="David Mattie" w:date="2019-08-18T18:31:00Z"/>
      <w:sdt>
        <w:sdtPr>
          <w:rPr>
            <w:color w:val="000000"/>
          </w:rPr>
          <w:id w:val="-1156605686"/>
          <w:citation/>
        </w:sdtPr>
        <w:sdtContent>
          <w:customXmlInsRangeEnd w:id="1098"/>
          <w:ins w:id="1099" w:author="David Mattie" w:date="2019-08-18T18:31:00Z">
            <w:r w:rsidR="000E4379">
              <w:rPr>
                <w:color w:val="000000"/>
              </w:rPr>
              <w:fldChar w:fldCharType="begin"/>
            </w:r>
            <w:r w:rsidR="000E4379">
              <w:rPr>
                <w:color w:val="000000"/>
              </w:rPr>
              <w:instrText xml:space="preserve"> CITATION Sal142 \l 1033 </w:instrText>
            </w:r>
          </w:ins>
          <w:r w:rsidR="000E4379">
            <w:rPr>
              <w:color w:val="000000"/>
            </w:rPr>
            <w:fldChar w:fldCharType="separate"/>
          </w:r>
          <w:ins w:id="1100" w:author="David Mattie" w:date="2019-08-18T18:31:00Z">
            <w:r w:rsidR="000E4379">
              <w:rPr>
                <w:noProof/>
                <w:color w:val="000000"/>
              </w:rPr>
              <w:t xml:space="preserve"> </w:t>
            </w:r>
            <w:r w:rsidR="000E4379" w:rsidRPr="000E4379">
              <w:rPr>
                <w:noProof/>
                <w:color w:val="000000"/>
                <w:rPrChange w:id="1101" w:author="David Mattie" w:date="2019-08-18T18:31:00Z">
                  <w:rPr/>
                </w:rPrChange>
              </w:rPr>
              <w:t>(Salvatore C. , et al., 2014)</w:t>
            </w:r>
            <w:r w:rsidR="000E4379">
              <w:rPr>
                <w:color w:val="000000"/>
              </w:rPr>
              <w:fldChar w:fldCharType="end"/>
            </w:r>
          </w:ins>
          <w:customXmlInsRangeStart w:id="1102" w:author="David Mattie" w:date="2019-08-18T18:31:00Z"/>
        </w:sdtContent>
      </w:sdt>
      <w:customXmlInsRangeEnd w:id="1102"/>
      <w:ins w:id="1103" w:author="David Mattie" w:date="2019-08-18T18:28:00Z">
        <w:r w:rsidR="000E4379">
          <w:rPr>
            <w:color w:val="000000"/>
          </w:rPr>
          <w:t>, and</w:t>
        </w:r>
      </w:ins>
      <w:ins w:id="1104" w:author="David Mattie" w:date="2019-08-18T18:13:00Z">
        <w:r w:rsidR="00066C76">
          <w:rPr>
            <w:color w:val="000000"/>
          </w:rPr>
          <w:t xml:space="preserve"> </w:t>
        </w:r>
      </w:ins>
      <w:ins w:id="1105" w:author="David Mattie" w:date="2019-08-18T18:15:00Z">
        <w:r w:rsidR="00066C76">
          <w:rPr>
            <w:color w:val="000000"/>
          </w:rPr>
          <w:t xml:space="preserve">the identification of Autism </w:t>
        </w:r>
      </w:ins>
      <w:customXmlInsRangeStart w:id="1106" w:author="David Mattie" w:date="2019-08-18T18:17:00Z"/>
      <w:sdt>
        <w:sdtPr>
          <w:rPr>
            <w:color w:val="000000"/>
          </w:rPr>
          <w:id w:val="-1919710109"/>
          <w:citation/>
        </w:sdtPr>
        <w:sdtContent>
          <w:customXmlInsRangeEnd w:id="1106"/>
          <w:ins w:id="1107" w:author="David Mattie" w:date="2019-08-18T18:17:00Z">
            <w:r w:rsidR="00D265B0">
              <w:rPr>
                <w:color w:val="000000"/>
              </w:rPr>
              <w:fldChar w:fldCharType="begin"/>
            </w:r>
            <w:r w:rsidR="00D265B0">
              <w:rPr>
                <w:color w:val="000000"/>
              </w:rPr>
              <w:instrText xml:space="preserve"> CITATION Lan10 \l 1033 </w:instrText>
            </w:r>
          </w:ins>
          <w:r w:rsidR="00D265B0">
            <w:rPr>
              <w:color w:val="000000"/>
            </w:rPr>
            <w:fldChar w:fldCharType="separate"/>
          </w:r>
          <w:ins w:id="1108" w:author="David Mattie" w:date="2019-08-18T18:17:00Z">
            <w:r w:rsidR="00D265B0" w:rsidRPr="00D265B0">
              <w:rPr>
                <w:noProof/>
                <w:color w:val="000000"/>
                <w:rPrChange w:id="1109" w:author="David Mattie" w:date="2019-08-18T18:17:00Z">
                  <w:rPr/>
                </w:rPrChange>
              </w:rPr>
              <w:t>(Lange, et al., 2010)</w:t>
            </w:r>
            <w:r w:rsidR="00D265B0">
              <w:rPr>
                <w:color w:val="000000"/>
              </w:rPr>
              <w:fldChar w:fldCharType="end"/>
            </w:r>
          </w:ins>
          <w:customXmlInsRangeStart w:id="1110" w:author="David Mattie" w:date="2019-08-18T18:17:00Z"/>
        </w:sdtContent>
      </w:sdt>
      <w:customXmlInsRangeEnd w:id="1110"/>
      <w:ins w:id="1111" w:author="David Mattie" w:date="2019-08-18T18:11:00Z">
        <w:r w:rsidR="00D265B0">
          <w:rPr>
            <w:noProof/>
            <w:color w:val="000000"/>
          </w:rPr>
          <w:t>.</w:t>
        </w:r>
      </w:ins>
    </w:p>
    <w:p w14:paraId="5B46E39E" w14:textId="3030752D" w:rsidR="000E4379" w:rsidDel="006042D1" w:rsidRDefault="000E4379" w:rsidP="00175581">
      <w:pPr>
        <w:shd w:val="clear" w:color="auto" w:fill="FFFF00"/>
        <w:spacing w:line="480" w:lineRule="auto"/>
        <w:ind w:firstLine="720"/>
        <w:rPr>
          <w:del w:id="1112" w:author="David Mattie" w:date="2019-08-18T18:40:00Z"/>
          <w:noProof/>
          <w:color w:val="000000"/>
        </w:rPr>
        <w:pPrChange w:id="1113" w:author="David Mattie" w:date="2019-08-18T18:40:00Z">
          <w:pPr>
            <w:spacing w:line="480" w:lineRule="auto"/>
          </w:pPr>
        </w:pPrChange>
      </w:pPr>
      <w:ins w:id="1114" w:author="David Mattie" w:date="2019-08-18T18:32:00Z">
        <w:r w:rsidRPr="006042D1">
          <w:rPr>
            <w:noProof/>
            <w:color w:val="000000"/>
          </w:rPr>
          <w:t xml:space="preserve">The volume </w:t>
        </w:r>
      </w:ins>
      <w:ins w:id="1115" w:author="David Mattie" w:date="2019-08-18T18:34:00Z">
        <w:r w:rsidRPr="006042D1">
          <w:rPr>
            <w:noProof/>
            <w:color w:val="000000"/>
          </w:rPr>
          <w:t xml:space="preserve">and breadth of features </w:t>
        </w:r>
      </w:ins>
      <w:ins w:id="1116" w:author="David Mattie" w:date="2019-08-18T18:32:00Z">
        <w:r w:rsidRPr="006042D1">
          <w:rPr>
            <w:noProof/>
            <w:color w:val="000000"/>
          </w:rPr>
          <w:t>of data is</w:t>
        </w:r>
      </w:ins>
      <w:ins w:id="1117" w:author="David Mattie" w:date="2019-08-18T18:34:00Z">
        <w:r w:rsidRPr="006042D1">
          <w:rPr>
            <w:noProof/>
            <w:color w:val="000000"/>
          </w:rPr>
          <w:t xml:space="preserve"> </w:t>
        </w:r>
      </w:ins>
      <w:ins w:id="1118" w:author="David Mattie" w:date="2019-08-18T18:32:00Z">
        <w:r w:rsidR="006042D1">
          <w:rPr>
            <w:noProof/>
            <w:color w:val="000000"/>
          </w:rPr>
          <w:t xml:space="preserve">immense.  This can both </w:t>
        </w:r>
        <w:r w:rsidRPr="006042D1">
          <w:rPr>
            <w:noProof/>
            <w:color w:val="000000"/>
          </w:rPr>
          <w:t>expand</w:t>
        </w:r>
        <w:r>
          <w:rPr>
            <w:noProof/>
            <w:color w:val="000000"/>
          </w:rPr>
          <w:t xml:space="preserve"> the</w:t>
        </w:r>
      </w:ins>
      <w:ins w:id="1119" w:author="David Mattie" w:date="2019-08-18T18:40:00Z">
        <w:r w:rsidR="006042D1">
          <w:rPr>
            <w:noProof/>
            <w:color w:val="000000"/>
          </w:rPr>
          <w:t xml:space="preserve"> </w:t>
        </w:r>
      </w:ins>
      <w:ins w:id="1120" w:author="David Mattie" w:date="2019-08-18T18:42:00Z">
        <w:r w:rsidR="006042D1">
          <w:rPr>
            <w:noProof/>
            <w:color w:val="000000"/>
          </w:rPr>
          <w:t xml:space="preserve">number of </w:t>
        </w:r>
      </w:ins>
      <w:ins w:id="1121" w:author="David Mattie" w:date="2019-08-18T18:32:00Z">
        <w:r>
          <w:rPr>
            <w:noProof/>
            <w:color w:val="000000"/>
          </w:rPr>
          <w:t>problems that can be solved</w:t>
        </w:r>
      </w:ins>
      <w:ins w:id="1122" w:author="David Mattie" w:date="2019-08-18T18:42:00Z">
        <w:r w:rsidR="006042D1">
          <w:rPr>
            <w:noProof/>
            <w:color w:val="000000"/>
          </w:rPr>
          <w:t xml:space="preserve"> as well as </w:t>
        </w:r>
      </w:ins>
      <w:ins w:id="1123" w:author="David Mattie" w:date="2019-08-18T18:41:00Z">
        <w:r w:rsidR="006042D1">
          <w:rPr>
            <w:noProof/>
            <w:color w:val="000000"/>
          </w:rPr>
          <w:t>opportunities to solve them</w:t>
        </w:r>
      </w:ins>
      <w:ins w:id="1124" w:author="David Mattie" w:date="2019-08-18T18:42:00Z">
        <w:r w:rsidR="006042D1">
          <w:rPr>
            <w:noProof/>
            <w:color w:val="000000"/>
          </w:rPr>
          <w:t xml:space="preserve">.  </w:t>
        </w:r>
      </w:ins>
      <w:ins w:id="1125" w:author="David Mattie" w:date="2019-08-18T18:43:00Z">
        <w:r w:rsidR="006042D1">
          <w:rPr>
            <w:noProof/>
            <w:color w:val="000000"/>
          </w:rPr>
          <w:t xml:space="preserve">In some cases the size of the data </w:t>
        </w:r>
      </w:ins>
      <w:ins w:id="1126" w:author="David Mattie" w:date="2019-08-18T18:42:00Z">
        <w:r w:rsidR="006042D1">
          <w:rPr>
            <w:noProof/>
            <w:color w:val="000000"/>
          </w:rPr>
          <w:t>also</w:t>
        </w:r>
      </w:ins>
      <w:ins w:id="1127" w:author="David Mattie" w:date="2019-08-18T18:32:00Z">
        <w:r>
          <w:rPr>
            <w:noProof/>
            <w:color w:val="000000"/>
          </w:rPr>
          <w:t xml:space="preserve"> narrows the techniques </w:t>
        </w:r>
      </w:ins>
      <w:ins w:id="1128" w:author="David Mattie" w:date="2019-08-18T19:38:00Z">
        <w:r w:rsidR="00396282">
          <w:rPr>
            <w:noProof/>
            <w:color w:val="000000"/>
          </w:rPr>
          <w:t xml:space="preserve">that are able to be applied practically.  </w:t>
        </w:r>
      </w:ins>
      <w:ins w:id="1129" w:author="David Mattie" w:date="2019-08-18T18:32:00Z">
        <w:r>
          <w:rPr>
            <w:noProof/>
            <w:color w:val="000000"/>
          </w:rPr>
          <w:t>Big data problems are both technically challenging</w:t>
        </w:r>
      </w:ins>
      <w:ins w:id="1130" w:author="David Mattie" w:date="2019-08-18T18:43:00Z">
        <w:r w:rsidR="006042D1">
          <w:rPr>
            <w:noProof/>
            <w:color w:val="000000"/>
          </w:rPr>
          <w:t xml:space="preserve"> from an infrastructure </w:t>
        </w:r>
        <w:r w:rsidR="006042D1">
          <w:rPr>
            <w:noProof/>
            <w:color w:val="000000"/>
          </w:rPr>
          <w:lastRenderedPageBreak/>
          <w:t>perspective</w:t>
        </w:r>
      </w:ins>
      <w:ins w:id="1131" w:author="David Mattie" w:date="2019-08-18T18:38:00Z">
        <w:r>
          <w:rPr>
            <w:noProof/>
            <w:color w:val="000000"/>
          </w:rPr>
          <w:t xml:space="preserve"> and </w:t>
        </w:r>
      </w:ins>
      <w:ins w:id="1132" w:author="David Mattie" w:date="2019-08-18T18:40:00Z">
        <w:r w:rsidR="006042D1">
          <w:rPr>
            <w:noProof/>
            <w:color w:val="000000"/>
          </w:rPr>
          <w:t xml:space="preserve">in some cases </w:t>
        </w:r>
      </w:ins>
      <w:ins w:id="1133" w:author="David Mattie" w:date="2019-08-18T18:44:00Z">
        <w:r w:rsidR="006042D1">
          <w:rPr>
            <w:noProof/>
            <w:color w:val="000000"/>
          </w:rPr>
          <w:t xml:space="preserve">most appropriately solved </w:t>
        </w:r>
      </w:ins>
      <w:ins w:id="1134" w:author="David Mattie" w:date="2019-08-18T18:40:00Z">
        <w:r w:rsidR="006042D1">
          <w:rPr>
            <w:noProof/>
            <w:color w:val="000000"/>
          </w:rPr>
          <w:t>with machine learning techniques</w:t>
        </w:r>
      </w:ins>
      <w:ins w:id="1135" w:author="David Mattie" w:date="2019-08-18T18:43:00Z">
        <w:r w:rsidR="006042D1">
          <w:rPr>
            <w:noProof/>
            <w:color w:val="000000"/>
          </w:rPr>
          <w:t>.</w:t>
        </w:r>
      </w:ins>
      <w:ins w:id="1136" w:author="David Mattie" w:date="2019-08-18T19:38:00Z">
        <w:r w:rsidR="00396282">
          <w:rPr>
            <w:noProof/>
            <w:color w:val="000000"/>
          </w:rPr>
          <w:t xml:space="preserve">  </w:t>
        </w:r>
      </w:ins>
      <w:ins w:id="1137" w:author="David Mattie" w:date="2019-08-18T19:39:00Z">
        <w:r w:rsidR="00396282">
          <w:rPr>
            <w:noProof/>
            <w:color w:val="000000"/>
          </w:rPr>
          <w:fldChar w:fldCharType="begin"/>
        </w:r>
        <w:r w:rsidR="00396282">
          <w:rPr>
            <w:noProof/>
            <w:color w:val="000000"/>
          </w:rPr>
          <w:instrText xml:space="preserve"> REF _Ref17037378 \h </w:instrText>
        </w:r>
        <w:r w:rsidR="00396282">
          <w:rPr>
            <w:noProof/>
            <w:color w:val="000000"/>
          </w:rPr>
        </w:r>
      </w:ins>
      <w:r w:rsidR="00396282">
        <w:rPr>
          <w:noProof/>
          <w:color w:val="000000"/>
        </w:rPr>
        <w:fldChar w:fldCharType="separate"/>
      </w:r>
      <w:ins w:id="1138" w:author="David Mattie" w:date="2019-08-18T19:39:00Z">
        <w:r w:rsidR="00396282">
          <w:t xml:space="preserve">Table </w:t>
        </w:r>
        <w:r w:rsidR="00396282">
          <w:rPr>
            <w:noProof/>
          </w:rPr>
          <w:t>17</w:t>
        </w:r>
        <w:r w:rsidR="00396282">
          <w:rPr>
            <w:noProof/>
            <w:color w:val="000000"/>
          </w:rPr>
          <w:fldChar w:fldCharType="end"/>
        </w:r>
        <w:r w:rsidR="00396282">
          <w:rPr>
            <w:noProof/>
            <w:color w:val="000000"/>
          </w:rPr>
          <w:t xml:space="preserve"> demonstrates how manual efforts to use the data to classify patients is less reliable than more advanced machine learning techniques.</w:t>
        </w:r>
      </w:ins>
      <w:ins w:id="1139" w:author="David Mattie" w:date="2019-08-18T19:49:00Z">
        <w:r w:rsidR="0078587B">
          <w:rPr>
            <w:noProof/>
            <w:color w:val="000000"/>
          </w:rPr>
          <w:t xml:space="preserve">  Machine Learning’s computational methodologies address complex real-world problems and enable</w:t>
        </w:r>
      </w:ins>
      <w:ins w:id="1140" w:author="David Mattie" w:date="2019-08-18T19:50:00Z">
        <w:r w:rsidR="0078587B">
          <w:rPr>
            <w:noProof/>
            <w:color w:val="000000"/>
          </w:rPr>
          <w:t xml:space="preserve"> computers to assist humans in the analysis of large, complex data sets.  ML</w:t>
        </w:r>
      </w:ins>
      <w:ins w:id="1141" w:author="David Mattie" w:date="2019-08-18T19:44:00Z">
        <w:r w:rsidR="00396282">
          <w:rPr>
            <w:noProof/>
            <w:color w:val="000000"/>
          </w:rPr>
          <w:t xml:space="preserve"> </w:t>
        </w:r>
      </w:ins>
      <w:ins w:id="1142" w:author="David Mattie" w:date="2019-08-18T20:25:00Z">
        <w:r w:rsidR="00CF7E15">
          <w:rPr>
            <w:noProof/>
            <w:color w:val="000000"/>
          </w:rPr>
          <w:t>approaches have been widely applied to biome</w:t>
        </w:r>
      </w:ins>
      <w:ins w:id="1143" w:author="David Mattie" w:date="2019-08-18T20:28:00Z">
        <w:r w:rsidR="00CF7E15">
          <w:rPr>
            <w:noProof/>
            <w:color w:val="000000"/>
          </w:rPr>
          <w:t>d</w:t>
        </w:r>
      </w:ins>
      <w:ins w:id="1144" w:author="David Mattie" w:date="2019-08-18T20:25:00Z">
        <w:r w:rsidR="00CF7E15">
          <w:rPr>
            <w:noProof/>
            <w:color w:val="000000"/>
          </w:rPr>
          <w:t xml:space="preserve">ical fields and a great body of research is devoted to this topic.  ML </w:t>
        </w:r>
      </w:ins>
      <w:ins w:id="1145" w:author="David Mattie" w:date="2019-08-18T19:44:00Z">
        <w:r w:rsidR="00396282">
          <w:rPr>
            <w:noProof/>
            <w:color w:val="000000"/>
          </w:rPr>
          <w:t xml:space="preserve">has seen a surge in </w:t>
        </w:r>
      </w:ins>
      <w:ins w:id="1146" w:author="David Mattie" w:date="2019-08-18T19:45:00Z">
        <w:r w:rsidR="00396282">
          <w:rPr>
            <w:noProof/>
            <w:color w:val="000000"/>
          </w:rPr>
          <w:t>applications</w:t>
        </w:r>
      </w:ins>
      <w:ins w:id="1147" w:author="David Mattie" w:date="2019-08-18T19:44:00Z">
        <w:r w:rsidR="00396282">
          <w:rPr>
            <w:noProof/>
            <w:color w:val="000000"/>
          </w:rPr>
          <w:t xml:space="preserve"> in bioinformatices disciplines largely due to </w:t>
        </w:r>
      </w:ins>
      <w:ins w:id="1148" w:author="David Mattie" w:date="2019-08-18T19:45:00Z">
        <w:r w:rsidR="00396282">
          <w:rPr>
            <w:noProof/>
            <w:color w:val="000000"/>
          </w:rPr>
          <w:t>increases in computational power</w:t>
        </w:r>
      </w:ins>
      <w:ins w:id="1149" w:author="David Mattie" w:date="2019-08-18T19:48:00Z">
        <w:r w:rsidR="0078587B">
          <w:rPr>
            <w:noProof/>
            <w:color w:val="000000"/>
          </w:rPr>
          <w:t>, improvements in technique,</w:t>
        </w:r>
      </w:ins>
      <w:ins w:id="1150" w:author="David Mattie" w:date="2019-08-18T19:45:00Z">
        <w:r w:rsidR="00396282">
          <w:rPr>
            <w:noProof/>
            <w:color w:val="000000"/>
          </w:rPr>
          <w:t xml:space="preserve"> and availability of massive data sets.</w:t>
        </w:r>
      </w:ins>
      <w:customXmlInsRangeStart w:id="1151" w:author="David Mattie" w:date="2019-08-18T19:47:00Z"/>
      <w:sdt>
        <w:sdtPr>
          <w:rPr>
            <w:noProof/>
            <w:color w:val="000000"/>
          </w:rPr>
          <w:id w:val="-171957373"/>
          <w:citation/>
        </w:sdtPr>
        <w:sdtContent>
          <w:customXmlInsRangeEnd w:id="1151"/>
          <w:ins w:id="1152" w:author="David Mattie" w:date="2019-08-18T19:47:00Z">
            <w:r w:rsidR="00396282">
              <w:rPr>
                <w:noProof/>
                <w:color w:val="000000"/>
              </w:rPr>
              <w:fldChar w:fldCharType="begin"/>
            </w:r>
            <w:r w:rsidR="00396282">
              <w:rPr>
                <w:noProof/>
                <w:color w:val="000000"/>
              </w:rPr>
              <w:instrText xml:space="preserve"> CITATION Est19 \l 1033 </w:instrText>
            </w:r>
          </w:ins>
          <w:r w:rsidR="00396282">
            <w:rPr>
              <w:noProof/>
              <w:color w:val="000000"/>
            </w:rPr>
            <w:fldChar w:fldCharType="separate"/>
          </w:r>
          <w:ins w:id="1153" w:author="David Mattie" w:date="2019-08-18T19:47:00Z">
            <w:r w:rsidR="00396282">
              <w:rPr>
                <w:noProof/>
                <w:color w:val="000000"/>
              </w:rPr>
              <w:t xml:space="preserve"> </w:t>
            </w:r>
            <w:r w:rsidR="00396282" w:rsidRPr="00396282">
              <w:rPr>
                <w:noProof/>
                <w:color w:val="000000"/>
                <w:rPrChange w:id="1154" w:author="David Mattie" w:date="2019-08-18T19:47:00Z">
                  <w:rPr/>
                </w:rPrChange>
              </w:rPr>
              <w:t>(Esteva, et al., 2019)</w:t>
            </w:r>
            <w:r w:rsidR="00396282">
              <w:rPr>
                <w:noProof/>
                <w:color w:val="000000"/>
              </w:rPr>
              <w:fldChar w:fldCharType="end"/>
            </w:r>
          </w:ins>
          <w:customXmlInsRangeStart w:id="1155" w:author="David Mattie" w:date="2019-08-18T19:47:00Z"/>
        </w:sdtContent>
      </w:sdt>
      <w:customXmlInsRangeEnd w:id="1155"/>
      <w:ins w:id="1156" w:author="David Mattie" w:date="2019-08-18T19:48:00Z">
        <w:r w:rsidR="0078587B">
          <w:rPr>
            <w:noProof/>
            <w:color w:val="000000"/>
          </w:rPr>
          <w:t>.</w:t>
        </w:r>
      </w:ins>
    </w:p>
    <w:p w14:paraId="62106F37" w14:textId="59742BE8" w:rsidR="0078587B" w:rsidRDefault="0078587B" w:rsidP="0078587B">
      <w:pPr>
        <w:spacing w:line="480" w:lineRule="auto"/>
        <w:rPr>
          <w:ins w:id="1157" w:author="David Mattie" w:date="2019-08-18T19:52:00Z"/>
          <w:color w:val="000000"/>
        </w:rPr>
      </w:pPr>
    </w:p>
    <w:p w14:paraId="36FD9513" w14:textId="4FD4976A" w:rsidR="00932176" w:rsidRDefault="001D37B0">
      <w:pPr>
        <w:spacing w:line="480" w:lineRule="auto"/>
        <w:ind w:firstLine="720"/>
        <w:rPr>
          <w:color w:val="000000"/>
        </w:rPr>
        <w:pPrChange w:id="1158" w:author="David Mattie" w:date="2019-08-02T10:45:00Z">
          <w:pPr>
            <w:spacing w:line="480" w:lineRule="auto"/>
          </w:pPr>
        </w:pPrChange>
      </w:pPr>
      <w:del w:id="1159" w:author="David Mattie" w:date="2019-08-18T20:29:00Z">
        <w:r w:rsidDel="00CF7E15">
          <w:rPr>
            <w:color w:val="000000"/>
          </w:rPr>
          <w:delText xml:space="preserve">There are a number of ways in which machine learning can be leveraged from a neuroscience perspective. </w:delText>
        </w:r>
      </w:del>
      <w:r>
        <w:rPr>
          <w:color w:val="000000"/>
        </w:rPr>
        <w:t xml:space="preserve">With respect </w:t>
      </w:r>
      <w:ins w:id="1160" w:author="David Mattie" w:date="2019-08-18T20:27:00Z">
        <w:r w:rsidR="00CF7E15">
          <w:rPr>
            <w:color w:val="000000"/>
          </w:rPr>
          <w:t xml:space="preserve">to </w:t>
        </w:r>
      </w:ins>
      <w:r>
        <w:rPr>
          <w:color w:val="000000"/>
        </w:rPr>
        <w:t>tractography, TractSeg (previously discussed) has shown exciting promise both with speed of execution and accuracy. TractSeg uses a form of supervised machine learning called neural networks to uncover fiber bundles and tracts in the brain</w:t>
      </w:r>
      <w:ins w:id="1161" w:author="David Mattie" w:date="2019-08-18T18:28:00Z">
        <w:r w:rsidR="00593E50">
          <w:rPr>
            <w:color w:val="000000"/>
          </w:rPr>
          <w:t xml:space="preserve"> </w:t>
        </w:r>
      </w:ins>
      <w:customXmlInsRangeStart w:id="1162" w:author="David Mattie" w:date="2019-08-18T18:28:00Z"/>
      <w:sdt>
        <w:sdtPr>
          <w:rPr>
            <w:color w:val="000000"/>
          </w:rPr>
          <w:id w:val="1123970698"/>
          <w:citation/>
        </w:sdtPr>
        <w:sdtContent>
          <w:customXmlInsRangeEnd w:id="1162"/>
          <w:ins w:id="1163" w:author="David Mattie" w:date="2019-08-18T18:28:00Z">
            <w:r w:rsidR="00593E50">
              <w:rPr>
                <w:color w:val="000000"/>
              </w:rPr>
              <w:fldChar w:fldCharType="begin"/>
            </w:r>
            <w:r w:rsidR="00593E50">
              <w:rPr>
                <w:color w:val="000000"/>
              </w:rPr>
              <w:instrText xml:space="preserve"> CITATION Was162 \l 1033 </w:instrText>
            </w:r>
          </w:ins>
          <w:r w:rsidR="00593E50">
            <w:rPr>
              <w:color w:val="000000"/>
            </w:rPr>
            <w:fldChar w:fldCharType="separate"/>
          </w:r>
          <w:ins w:id="1164" w:author="David Mattie" w:date="2019-08-18T18:28:00Z">
            <w:r w:rsidR="00593E50" w:rsidRPr="00593E50">
              <w:rPr>
                <w:noProof/>
                <w:color w:val="000000"/>
                <w:rPrChange w:id="1165" w:author="David Mattie" w:date="2019-08-18T18:28:00Z">
                  <w:rPr/>
                </w:rPrChange>
              </w:rPr>
              <w:t>(Wasserthal, Neher, &amp; Maier-Hein, 2016)</w:t>
            </w:r>
            <w:r w:rsidR="00593E50">
              <w:rPr>
                <w:color w:val="000000"/>
              </w:rPr>
              <w:fldChar w:fldCharType="end"/>
            </w:r>
          </w:ins>
          <w:customXmlInsRangeStart w:id="1166" w:author="David Mattie" w:date="2019-08-18T18:28:00Z"/>
        </w:sdtContent>
      </w:sdt>
      <w:customXmlInsRangeEnd w:id="1166"/>
      <w:del w:id="1167" w:author="David Mattie" w:date="2019-08-18T18:28:00Z">
        <w:r w:rsidDel="00593E50">
          <w:rPr>
            <w:color w:val="000000"/>
          </w:rPr>
          <w:delText>[16]</w:delText>
        </w:r>
      </w:del>
      <w:r>
        <w:rPr>
          <w:color w:val="000000"/>
        </w:rPr>
        <w:t>.</w:t>
      </w:r>
      <w:ins w:id="1168" w:author="David Mattie" w:date="2019-08-18T20:36:00Z">
        <w:r w:rsidR="0021534F">
          <w:rPr>
            <w:color w:val="000000"/>
          </w:rPr>
          <w:t xml:space="preserve"> </w:t>
        </w:r>
      </w:ins>
      <w:r>
        <w:rPr>
          <w:color w:val="000000"/>
        </w:rPr>
        <w:t xml:space="preserve"> </w:t>
      </w:r>
      <w:ins w:id="1169" w:author="David Mattie" w:date="2019-08-18T20:32:00Z">
        <w:r w:rsidR="00CF7E15">
          <w:rPr>
            <w:color w:val="000000"/>
          </w:rPr>
          <w:t xml:space="preserve">Other DTI/connectivity metrics based machine learning models were </w:t>
        </w:r>
      </w:ins>
      <w:ins w:id="1170" w:author="David Mattie" w:date="2019-08-18T20:33:00Z">
        <w:r w:rsidR="00CF7E15">
          <w:rPr>
            <w:color w:val="000000"/>
          </w:rPr>
          <w:t xml:space="preserve">successfully </w:t>
        </w:r>
      </w:ins>
      <w:ins w:id="1171" w:author="David Mattie" w:date="2019-08-18T20:32:00Z">
        <w:r w:rsidR="00CF7E15">
          <w:rPr>
            <w:color w:val="000000"/>
          </w:rPr>
          <w:t xml:space="preserve">used to classify </w:t>
        </w:r>
      </w:ins>
      <w:ins w:id="1172" w:author="David Mattie" w:date="2019-08-18T20:33:00Z">
        <w:r w:rsidR="00CF7E15">
          <w:rPr>
            <w:color w:val="000000"/>
          </w:rPr>
          <w:t>children with sensory processing disorder</w:t>
        </w:r>
      </w:ins>
      <w:customXmlInsRangeStart w:id="1173" w:author="David Mattie" w:date="2019-08-18T20:36:00Z"/>
      <w:sdt>
        <w:sdtPr>
          <w:rPr>
            <w:color w:val="000000"/>
          </w:rPr>
          <w:id w:val="-798913460"/>
          <w:citation/>
        </w:sdtPr>
        <w:sdtContent>
          <w:customXmlInsRangeEnd w:id="1173"/>
          <w:ins w:id="1174" w:author="David Mattie" w:date="2019-08-18T20:36:00Z">
            <w:r w:rsidR="00CF7E15">
              <w:rPr>
                <w:color w:val="000000"/>
              </w:rPr>
              <w:fldChar w:fldCharType="begin"/>
            </w:r>
            <w:r w:rsidR="00CF7E15">
              <w:rPr>
                <w:color w:val="000000"/>
              </w:rPr>
              <w:instrText xml:space="preserve"> CITATION Pay19 \l 1033 </w:instrText>
            </w:r>
          </w:ins>
          <w:r w:rsidR="00CF7E15">
            <w:rPr>
              <w:color w:val="000000"/>
            </w:rPr>
            <w:fldChar w:fldCharType="separate"/>
          </w:r>
          <w:ins w:id="1175" w:author="David Mattie" w:date="2019-08-18T20:36:00Z">
            <w:r w:rsidR="00CF7E15">
              <w:rPr>
                <w:noProof/>
                <w:color w:val="000000"/>
              </w:rPr>
              <w:t xml:space="preserve"> </w:t>
            </w:r>
            <w:r w:rsidR="00CF7E15" w:rsidRPr="00CF7E15">
              <w:rPr>
                <w:noProof/>
                <w:color w:val="000000"/>
                <w:rPrChange w:id="1176" w:author="David Mattie" w:date="2019-08-18T20:36:00Z">
                  <w:rPr/>
                </w:rPrChange>
              </w:rPr>
              <w:t>(Payabvash, et al., 2019)</w:t>
            </w:r>
            <w:r w:rsidR="00CF7E15">
              <w:rPr>
                <w:color w:val="000000"/>
              </w:rPr>
              <w:fldChar w:fldCharType="end"/>
            </w:r>
          </w:ins>
          <w:customXmlInsRangeStart w:id="1177" w:author="David Mattie" w:date="2019-08-18T20:36:00Z"/>
        </w:sdtContent>
      </w:sdt>
      <w:customXmlInsRangeEnd w:id="1177"/>
      <w:commentRangeStart w:id="1178"/>
      <w:del w:id="1179" w:author="David Mattie" w:date="2019-08-18T20:29:00Z">
        <w:r w:rsidDel="00CF7E15">
          <w:rPr>
            <w:color w:val="000000"/>
          </w:rPr>
          <w:delText>Machine Learning has been leveraged to diagnose Parkinson's disease based on supervised learning to detect s</w:delText>
        </w:r>
        <w:commentRangeEnd w:id="1178"/>
        <w:r w:rsidR="002229D7" w:rsidDel="00CF7E15">
          <w:rPr>
            <w:rStyle w:val="CommentReference"/>
          </w:rPr>
          <w:commentReference w:id="1178"/>
        </w:r>
        <w:r w:rsidDel="00CF7E15">
          <w:rPr>
            <w:color w:val="000000"/>
          </w:rPr>
          <w:delText>ensitive biomarkers based on MR images</w:delText>
        </w:r>
      </w:del>
      <w:del w:id="1180" w:author="David Mattie" w:date="2019-08-18T17:49:00Z">
        <w:r w:rsidDel="00CF7440">
          <w:rPr>
            <w:color w:val="000000"/>
          </w:rPr>
          <w:delText>[10]</w:delText>
        </w:r>
      </w:del>
      <w:del w:id="1181" w:author="David Mattie" w:date="2019-08-18T20:29:00Z">
        <w:r w:rsidDel="00CF7E15">
          <w:rPr>
            <w:color w:val="000000"/>
          </w:rPr>
          <w:delText xml:space="preserve">. </w:delText>
        </w:r>
      </w:del>
    </w:p>
    <w:p w14:paraId="394CBBD7" w14:textId="77777777" w:rsidR="00932176" w:rsidRDefault="001D37B0">
      <w:pPr>
        <w:pStyle w:val="Heading4"/>
        <w:numPr>
          <w:ilvl w:val="3"/>
          <w:numId w:val="2"/>
        </w:numPr>
        <w:spacing w:line="480" w:lineRule="auto"/>
      </w:pPr>
      <w:bookmarkStart w:id="1182" w:name="_Toc17056266"/>
      <w:r>
        <w:t>Technology Landscape</w:t>
      </w:r>
      <w:bookmarkEnd w:id="1182"/>
    </w:p>
    <w:p w14:paraId="4FCEFAF3" w14:textId="1ABE1953" w:rsidR="00932176" w:rsidRDefault="001D37B0" w:rsidP="00142ED0">
      <w:pPr>
        <w:spacing w:line="480" w:lineRule="auto"/>
        <w:ind w:firstLine="720"/>
        <w:rPr>
          <w:color w:val="000000"/>
        </w:rPr>
      </w:pPr>
      <w:r>
        <w:rPr>
          <w:color w:val="000000"/>
        </w:rPr>
        <w:t>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w:t>
      </w:r>
      <w:ins w:id="1183" w:author="David Mattie" w:date="2019-08-18T17:49:00Z">
        <w:r w:rsidR="00D045F1">
          <w:rPr>
            <w:color w:val="000000"/>
          </w:rPr>
          <w:t xml:space="preserve"> </w:t>
        </w:r>
      </w:ins>
      <w:customXmlInsRangeStart w:id="1184" w:author="David Mattie" w:date="2019-08-18T17:52:00Z"/>
      <w:sdt>
        <w:sdtPr>
          <w:rPr>
            <w:color w:val="000000"/>
          </w:rPr>
          <w:id w:val="-1827964337"/>
          <w:citation/>
        </w:sdtPr>
        <w:sdtContent>
          <w:customXmlInsRangeEnd w:id="1184"/>
          <w:ins w:id="1185" w:author="David Mattie" w:date="2019-08-18T17:52:00Z">
            <w:r w:rsidR="00D045F1">
              <w:rPr>
                <w:color w:val="000000"/>
              </w:rPr>
              <w:fldChar w:fldCharType="begin"/>
            </w:r>
          </w:ins>
          <w:ins w:id="1186" w:author="David Mattie" w:date="2019-08-18T17:53:00Z">
            <w:r w:rsidR="00D045F1">
              <w:rPr>
                <w:color w:val="000000"/>
              </w:rPr>
              <w:instrText xml:space="preserve">CITATION Daf \l 1033 </w:instrText>
            </w:r>
          </w:ins>
          <w:r w:rsidR="00D045F1">
            <w:rPr>
              <w:color w:val="000000"/>
            </w:rPr>
            <w:fldChar w:fldCharType="separate"/>
          </w:r>
          <w:ins w:id="1187" w:author="David Mattie" w:date="2019-08-18T17:53:00Z">
            <w:r w:rsidR="00D045F1" w:rsidRPr="00D045F1">
              <w:rPr>
                <w:noProof/>
                <w:color w:val="000000"/>
                <w:rPrChange w:id="1188" w:author="David Mattie" w:date="2019-08-18T17:53:00Z">
                  <w:rPr/>
                </w:rPrChange>
              </w:rPr>
              <w:t>(Daffau, 2016)</w:t>
            </w:r>
          </w:ins>
          <w:ins w:id="1189" w:author="David Mattie" w:date="2019-08-18T17:52:00Z">
            <w:r w:rsidR="00D045F1">
              <w:rPr>
                <w:color w:val="000000"/>
              </w:rPr>
              <w:fldChar w:fldCharType="end"/>
            </w:r>
          </w:ins>
          <w:customXmlInsRangeStart w:id="1190" w:author="David Mattie" w:date="2019-08-18T17:52:00Z"/>
        </w:sdtContent>
      </w:sdt>
      <w:customXmlInsRangeEnd w:id="1190"/>
      <w:del w:id="1191" w:author="David Mattie" w:date="2019-08-18T17:53:00Z">
        <w:r w:rsidDel="00D045F1">
          <w:rPr>
            <w:color w:val="000000"/>
          </w:rPr>
          <w:delText>[2]</w:delText>
        </w:r>
      </w:del>
      <w:r>
        <w:rPr>
          <w:color w:val="000000"/>
        </w:rPr>
        <w:t xml:space="preserve">. Once connectomes are produced, it is the study of the data that is most valuable. This research is based on the theory that connectomic data can drive innovation, find </w:t>
      </w:r>
      <w:r>
        <w:rPr>
          <w:color w:val="000000"/>
        </w:rPr>
        <w:lastRenderedPageBreak/>
        <w:t xml:space="preserve">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computational requirements and utility of the resultant technologies are a reflection of the broad and diverse expectations of neuroscience as we seek to learn new 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1192" w:name="_Toc17056267"/>
      <w:r>
        <w:t>Preliminary Discussion and Results</w:t>
      </w:r>
      <w:bookmarkEnd w:id="1192"/>
    </w:p>
    <w:p w14:paraId="070CB387" w14:textId="2244A661" w:rsidR="00932176" w:rsidRDefault="001D37B0">
      <w:pPr>
        <w:spacing w:line="480" w:lineRule="auto"/>
        <w:ind w:firstLine="720"/>
        <w:rPr>
          <w:color w:val="000000"/>
        </w:rPr>
        <w:pPrChange w:id="1193"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ustomXmlInsRangeStart w:id="1194" w:author="David Mattie" w:date="2019-08-18T18:25:00Z"/>
      <w:sdt>
        <w:sdtPr>
          <w:rPr>
            <w:color w:val="000000"/>
          </w:rPr>
          <w:id w:val="1632361141"/>
          <w:citation/>
        </w:sdtPr>
        <w:sdtContent>
          <w:customXmlInsRangeEnd w:id="1194"/>
          <w:ins w:id="1195" w:author="David Mattie" w:date="2019-08-18T18:25:00Z">
            <w:r w:rsidR="00D045F1">
              <w:rPr>
                <w:color w:val="000000"/>
              </w:rPr>
              <w:fldChar w:fldCharType="begin"/>
            </w:r>
            <w:r w:rsidR="00D045F1">
              <w:rPr>
                <w:color w:val="000000"/>
              </w:rPr>
              <w:instrText xml:space="preserve"> CITATION Lev18 \l 1033 </w:instrText>
            </w:r>
          </w:ins>
          <w:r w:rsidR="00D045F1">
            <w:rPr>
              <w:color w:val="000000"/>
            </w:rPr>
            <w:fldChar w:fldCharType="separate"/>
          </w:r>
          <w:ins w:id="1196" w:author="David Mattie" w:date="2019-08-18T18:25:00Z">
            <w:r w:rsidR="00D045F1" w:rsidRPr="00D045F1">
              <w:rPr>
                <w:noProof/>
                <w:color w:val="000000"/>
                <w:rPrChange w:id="1197" w:author="David Mattie" w:date="2019-08-18T18:25:00Z">
                  <w:rPr/>
                </w:rPrChange>
              </w:rPr>
              <w:t>(Levman, et al., 2018)</w:t>
            </w:r>
            <w:r w:rsidR="00D045F1">
              <w:rPr>
                <w:color w:val="000000"/>
              </w:rPr>
              <w:fldChar w:fldCharType="end"/>
            </w:r>
          </w:ins>
          <w:customXmlInsRangeStart w:id="1198" w:author="David Mattie" w:date="2019-08-18T18:25:00Z"/>
        </w:sdtContent>
      </w:sdt>
      <w:customXmlInsRangeEnd w:id="1198"/>
      <w:commentRangeStart w:id="1199"/>
      <w:del w:id="1200" w:author="David Mattie" w:date="2019-08-18T18:25:00Z">
        <w:r w:rsidDel="00D045F1">
          <w:rPr>
            <w:color w:val="000000"/>
          </w:rPr>
          <w:delText>[</w:delText>
        </w:r>
      </w:del>
      <w:del w:id="1201" w:author="David Mattie" w:date="2019-08-18T20:39:00Z">
        <w:r w:rsidDel="0021534F">
          <w:rPr>
            <w:color w:val="000000"/>
          </w:rPr>
          <w:delText>7]</w:delText>
        </w:r>
      </w:del>
      <w:commentRangeEnd w:id="1199"/>
      <w:r w:rsidR="00ED36EE">
        <w:rPr>
          <w:rStyle w:val="CommentReference"/>
        </w:rPr>
        <w:commentReference w:id="1199"/>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xml:space="preserve">. This research encouraged future functionality whereby clinical analysis of other major neural fiber tracts throughout the brain could become possible. </w:t>
      </w:r>
      <w:r>
        <w:rPr>
          <w:color w:val="000000"/>
        </w:rPr>
        <w:lastRenderedPageBreak/>
        <w:t>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1202" w:name="_Toc17056268"/>
      <w:r>
        <w:t>Implementation</w:t>
      </w:r>
      <w:bookmarkEnd w:id="1202"/>
    </w:p>
    <w:p w14:paraId="4D20BCCB" w14:textId="77777777" w:rsidR="00932176" w:rsidRDefault="001D37B0">
      <w:pPr>
        <w:pStyle w:val="Heading2"/>
        <w:numPr>
          <w:ilvl w:val="1"/>
          <w:numId w:val="2"/>
        </w:numPr>
      </w:pPr>
      <w:bookmarkStart w:id="1203" w:name="_Toc17056269"/>
      <w:r>
        <w:t>Technology and Tools</w:t>
      </w:r>
      <w:bookmarkEnd w:id="1203"/>
    </w:p>
    <w:p w14:paraId="7BF794CE" w14:textId="70EB5678" w:rsidR="00932176" w:rsidRDefault="001D37B0" w:rsidP="00A93F9A">
      <w:pPr>
        <w:pStyle w:val="BodyFirst"/>
        <w:ind w:firstLine="720"/>
      </w:pPr>
      <w:r>
        <w:rPr>
          <w:color w:val="000000"/>
        </w:rPr>
        <w:t xml:space="preserve">This </w:t>
      </w:r>
      <w:r w:rsidR="00A93F9A">
        <w:rPr>
          <w:color w:val="000000"/>
        </w:rPr>
        <w:t>research establishes a plug-in framework for implementing connectomics based computation pipelines.  Depending on the pipeline implemented, dependencies on other neuroscience technology may exist such as FSL</w:t>
      </w:r>
      <w:del w:id="1204" w:author="David Mattie" w:date="2019-08-18T20:45:00Z">
        <w:r w:rsidR="00A93F9A" w:rsidDel="0021534F">
          <w:rPr>
            <w:color w:val="000000"/>
          </w:rPr>
          <w:delText>(</w:delText>
        </w:r>
        <w:r w:rsidR="00A93F9A" w:rsidDel="0021534F">
          <w:delText>Smith, 2004)</w:delText>
        </w:r>
      </w:del>
      <w:customXmlInsRangeStart w:id="1205" w:author="David Mattie" w:date="2019-08-18T20:46:00Z"/>
      <w:sdt>
        <w:sdtPr>
          <w:id w:val="663202205"/>
          <w:citation/>
        </w:sdtPr>
        <w:sdtContent>
          <w:customXmlInsRangeEnd w:id="1205"/>
          <w:ins w:id="1206" w:author="David Mattie" w:date="2019-08-18T20:46:00Z">
            <w:r w:rsidR="0021534F">
              <w:fldChar w:fldCharType="begin"/>
            </w:r>
            <w:r w:rsidR="0021534F">
              <w:instrText xml:space="preserve"> CITATION Jen01 \l 1033 </w:instrText>
            </w:r>
          </w:ins>
          <w:r w:rsidR="0021534F">
            <w:fldChar w:fldCharType="separate"/>
          </w:r>
          <w:ins w:id="1207" w:author="David Mattie" w:date="2019-08-18T20:46:00Z">
            <w:r w:rsidR="0021534F">
              <w:rPr>
                <w:noProof/>
              </w:rPr>
              <w:t xml:space="preserve"> (Jenkinson &amp; Smith, 2001)</w:t>
            </w:r>
            <w:r w:rsidR="0021534F">
              <w:fldChar w:fldCharType="end"/>
            </w:r>
          </w:ins>
          <w:customXmlInsRangeStart w:id="1208" w:author="David Mattie" w:date="2019-08-18T20:46:00Z"/>
        </w:sdtContent>
      </w:sdt>
      <w:customXmlInsRangeEnd w:id="1208"/>
      <w:r w:rsidR="00A93F9A">
        <w:rPr>
          <w:color w:val="000000"/>
        </w:rPr>
        <w:t xml:space="preserve">, Freesurfer </w:t>
      </w:r>
      <w:customXmlInsRangeStart w:id="1209" w:author="David Mattie" w:date="2019-08-18T20:48:00Z"/>
      <w:sdt>
        <w:sdtPr>
          <w:rPr>
            <w:color w:val="000000"/>
          </w:rPr>
          <w:id w:val="478722"/>
          <w:citation/>
        </w:sdtPr>
        <w:sdtContent>
          <w:customXmlInsRangeEnd w:id="1209"/>
          <w:ins w:id="1210" w:author="David Mattie" w:date="2019-08-18T20:48:00Z">
            <w:r w:rsidR="004D746C">
              <w:rPr>
                <w:color w:val="000000"/>
              </w:rPr>
              <w:fldChar w:fldCharType="begin"/>
            </w:r>
            <w:r w:rsidR="004D746C">
              <w:rPr>
                <w:color w:val="000000"/>
              </w:rPr>
              <w:instrText xml:space="preserve"> CITATION Fis12 \l 1033 </w:instrText>
            </w:r>
          </w:ins>
          <w:r w:rsidR="004D746C">
            <w:rPr>
              <w:color w:val="000000"/>
            </w:rPr>
            <w:fldChar w:fldCharType="separate"/>
          </w:r>
          <w:ins w:id="1211" w:author="David Mattie" w:date="2019-08-18T20:48:00Z">
            <w:r w:rsidR="004D746C" w:rsidRPr="004D746C">
              <w:rPr>
                <w:noProof/>
                <w:color w:val="000000"/>
                <w:rPrChange w:id="1212" w:author="David Mattie" w:date="2019-08-18T20:48:00Z">
                  <w:rPr/>
                </w:rPrChange>
              </w:rPr>
              <w:t>(Fischl, 2012)</w:t>
            </w:r>
            <w:r w:rsidR="004D746C">
              <w:rPr>
                <w:color w:val="000000"/>
              </w:rPr>
              <w:fldChar w:fldCharType="end"/>
            </w:r>
          </w:ins>
          <w:customXmlInsRangeStart w:id="1213" w:author="David Mattie" w:date="2019-08-18T20:48:00Z"/>
        </w:sdtContent>
      </w:sdt>
      <w:customXmlInsRangeEnd w:id="1213"/>
      <w:del w:id="1214" w:author="David Mattie" w:date="2019-08-18T20:47:00Z">
        <w:r w:rsidR="00A93F9A" w:rsidDel="004D746C">
          <w:rPr>
            <w:color w:val="000000"/>
          </w:rPr>
          <w:delText>(Fischl, 2012)</w:delText>
        </w:r>
      </w:del>
      <w:r w:rsidR="00A93F9A">
        <w:rPr>
          <w:color w:val="000000"/>
        </w:rPr>
        <w:t xml:space="preserve">, and TrackVis </w:t>
      </w:r>
      <w:customXmlInsRangeStart w:id="1215" w:author="David Mattie" w:date="2019-08-18T20:51:00Z"/>
      <w:sdt>
        <w:sdtPr>
          <w:rPr>
            <w:color w:val="000000"/>
          </w:rPr>
          <w:id w:val="-1551757385"/>
          <w:citation/>
        </w:sdtPr>
        <w:sdtContent>
          <w:customXmlInsRangeEnd w:id="1215"/>
          <w:ins w:id="1216" w:author="David Mattie" w:date="2019-08-18T20:51:00Z">
            <w:r w:rsidR="004D746C">
              <w:rPr>
                <w:color w:val="000000"/>
              </w:rPr>
              <w:fldChar w:fldCharType="begin"/>
            </w:r>
            <w:r w:rsidR="004D746C">
              <w:rPr>
                <w:color w:val="000000"/>
              </w:rPr>
              <w:instrText xml:space="preserve"> CITATION Wed081 \l 1033 </w:instrText>
            </w:r>
          </w:ins>
          <w:r w:rsidR="004D746C">
            <w:rPr>
              <w:color w:val="000000"/>
            </w:rPr>
            <w:fldChar w:fldCharType="separate"/>
          </w:r>
          <w:ins w:id="1217" w:author="David Mattie" w:date="2019-08-18T20:51:00Z">
            <w:r w:rsidR="004D746C" w:rsidRPr="004D746C">
              <w:rPr>
                <w:noProof/>
                <w:color w:val="000000"/>
                <w:rPrChange w:id="1218" w:author="David Mattie" w:date="2019-08-18T20:51:00Z">
                  <w:rPr/>
                </w:rPrChange>
              </w:rPr>
              <w:t>(Wedeen, et al., 2008)</w:t>
            </w:r>
            <w:r w:rsidR="004D746C">
              <w:rPr>
                <w:color w:val="000000"/>
              </w:rPr>
              <w:fldChar w:fldCharType="end"/>
            </w:r>
          </w:ins>
          <w:customXmlInsRangeStart w:id="1219" w:author="David Mattie" w:date="2019-08-18T20:51:00Z"/>
        </w:sdtContent>
      </w:sdt>
      <w:customXmlInsRangeEnd w:id="1219"/>
      <w:del w:id="1220" w:author="David Mattie" w:date="2019-08-18T20:51:00Z">
        <w:r w:rsidR="00A93F9A" w:rsidDel="004D746C">
          <w:rPr>
            <w:color w:val="000000"/>
          </w:rPr>
          <w:delText>(Wedeen, 2008)</w:delText>
        </w:r>
      </w:del>
      <w:r w:rsidR="00A93F9A">
        <w:rPr>
          <w:color w:val="000000"/>
        </w:rPr>
        <w:t xml:space="preserve">.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1221" w:name="_Toc17056270"/>
      <w:r>
        <w:t>CRUSH</w:t>
      </w:r>
      <w:bookmarkEnd w:id="1221"/>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w:t>
      </w:r>
      <w:r>
        <w:lastRenderedPageBreak/>
        <w:t xml:space="preserve">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5B61DD7C" w:rsidR="00932176" w:rsidRDefault="001D37B0" w:rsidP="00726F47">
      <w:pPr>
        <w:pStyle w:val="Body"/>
        <w:ind w:firstLine="720"/>
        <w:rPr>
          <w:color w:val="000000"/>
        </w:rPr>
      </w:pPr>
      <w:r>
        <w:rPr>
          <w:color w:val="000000"/>
        </w:rPr>
        <w:t xml:space="preserve">The data processing pipeline </w:t>
      </w:r>
      <w:r w:rsidR="009936C5">
        <w:rPr>
          <w:color w:val="000000"/>
        </w:rPr>
        <w:t xml:space="preserve">used builds upon that developed for </w:t>
      </w:r>
      <w:r>
        <w:rPr>
          <w:color w:val="000000"/>
        </w:rPr>
        <w:t xml:space="preserve">a previous study by Levman </w:t>
      </w:r>
      <w:customXmlInsRangeStart w:id="1222" w:author="David Mattie" w:date="2019-08-18T18:26:00Z"/>
      <w:sdt>
        <w:sdtPr>
          <w:rPr>
            <w:color w:val="000000"/>
          </w:rPr>
          <w:id w:val="-1932202749"/>
          <w:citation/>
        </w:sdtPr>
        <w:sdtContent>
          <w:customXmlInsRangeEnd w:id="1222"/>
          <w:ins w:id="1223" w:author="David Mattie" w:date="2019-08-18T18:26:00Z">
            <w:r w:rsidR="00593E50">
              <w:rPr>
                <w:color w:val="000000"/>
              </w:rPr>
              <w:fldChar w:fldCharType="begin"/>
            </w:r>
            <w:r w:rsidR="00593E50">
              <w:rPr>
                <w:color w:val="000000"/>
              </w:rPr>
              <w:instrText xml:space="preserve"> CITATION Lev18 \l 1033 </w:instrText>
            </w:r>
          </w:ins>
          <w:r w:rsidR="00593E50">
            <w:rPr>
              <w:color w:val="000000"/>
            </w:rPr>
            <w:fldChar w:fldCharType="separate"/>
          </w:r>
          <w:ins w:id="1224" w:author="David Mattie" w:date="2019-08-18T18:26:00Z">
            <w:r w:rsidR="00593E50" w:rsidRPr="00593E50">
              <w:rPr>
                <w:noProof/>
                <w:color w:val="000000"/>
                <w:rPrChange w:id="1225" w:author="David Mattie" w:date="2019-08-18T18:26:00Z">
                  <w:rPr/>
                </w:rPrChange>
              </w:rPr>
              <w:t>(Levman, et al., 2018)</w:t>
            </w:r>
            <w:r w:rsidR="00593E50">
              <w:rPr>
                <w:color w:val="000000"/>
              </w:rPr>
              <w:fldChar w:fldCharType="end"/>
            </w:r>
          </w:ins>
          <w:customXmlInsRangeStart w:id="1226" w:author="David Mattie" w:date="2019-08-18T18:26:00Z"/>
        </w:sdtContent>
      </w:sdt>
      <w:customXmlInsRangeEnd w:id="1226"/>
      <w:del w:id="1227" w:author="David Mattie" w:date="2019-08-18T18:26:00Z">
        <w:r w:rsidDel="00593E50">
          <w:rPr>
            <w:color w:val="000000"/>
          </w:rPr>
          <w:delText>[###]</w:delText>
        </w:r>
      </w:del>
      <w:r>
        <w:rPr>
          <w:color w:val="000000"/>
        </w:rPr>
        <w:t xml:space="preserve">.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rsidP="004D746C">
      <w:pPr>
        <w:pStyle w:val="Body"/>
        <w:rPr>
          <w:color w:val="000000"/>
        </w:rPr>
        <w:pPrChange w:id="1228" w:author="David Mattie" w:date="2019-08-18T20:52:00Z">
          <w:pPr>
            <w:pStyle w:val="Body"/>
            <w:ind w:firstLine="0"/>
          </w:pPr>
        </w:pPrChange>
      </w:pPr>
      <w:r>
        <w:rPr>
          <w:color w:val="000000"/>
        </w:rPr>
        <w:t xml:space="preserve">CRUSH was applied against a large dataset </w:t>
      </w:r>
      <w:r w:rsidRPr="00D265B0">
        <w:rPr>
          <w:color w:val="000000"/>
        </w:rPr>
        <w:t xml:space="preserve">of </w:t>
      </w:r>
      <w:r w:rsidRPr="00D252B4">
        <w:rPr>
          <w:color w:val="000000"/>
          <w:rPrChange w:id="1229" w:author="David Mattie" w:date="2019-08-18T18:28:00Z">
            <w:rPr>
              <w:color w:val="000000"/>
              <w:highlight w:val="yellow"/>
            </w:rPr>
          </w:rPrChange>
        </w:rPr>
        <w:t>TI</w:t>
      </w:r>
      <w:r w:rsidRPr="00D265B0">
        <w:rPr>
          <w:color w:val="000000"/>
        </w:rPr>
        <w:t xml:space="preserve"> images</w:t>
      </w:r>
      <w:r>
        <w:rPr>
          <w:color w:val="000000"/>
        </w:rPr>
        <w:t xml:space="preserve">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lastRenderedPageBreak/>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6B6D38D1"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577C9D">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1230" w:name="_Toc17056271"/>
      <w:r>
        <w:t>User Interface</w:t>
      </w:r>
      <w:bookmarkEnd w:id="1230"/>
    </w:p>
    <w:p w14:paraId="3EE8F14C" w14:textId="460B8568"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patient renders fully in approximately </w:t>
      </w:r>
      <w:ins w:id="1231" w:author="David Mattie" w:date="2019-08-18T20:52:00Z">
        <w:r w:rsidR="004D746C">
          <w:t>5</w:t>
        </w:r>
      </w:ins>
      <w:del w:id="1232" w:author="David Mattie" w:date="2019-08-18T20:52:00Z">
        <w:r w:rsidDel="004D746C">
          <w:delText>8</w:delText>
        </w:r>
      </w:del>
      <w:r>
        <w:t xml:space="preserve">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lastRenderedPageBreak/>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6601F24F"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577C9D">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019C4885"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577C9D">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1233" w:name="_Toc17056272"/>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2127EB8C" w:rsidR="007E1E15" w:rsidRPr="002D60E2" w:rsidRDefault="007E1E15" w:rsidP="00E928BD">
                            <w:pPr>
                              <w:pStyle w:val="Caption"/>
                              <w:jc w:val="center"/>
                              <w:rPr>
                                <w:rFonts w:cs="Arial"/>
                                <w:iCs/>
                                <w:noProof/>
                                <w:color w:val="000000"/>
                                <w:sz w:val="40"/>
                                <w:szCs w:val="28"/>
                              </w:rPr>
                            </w:pPr>
                            <w:bookmarkStart w:id="1234"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234"/>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2127EB8C" w:rsidR="007E1E15" w:rsidRPr="002D60E2" w:rsidRDefault="007E1E15" w:rsidP="00E928BD">
                      <w:pPr>
                        <w:pStyle w:val="Caption"/>
                        <w:jc w:val="center"/>
                        <w:rPr>
                          <w:rFonts w:cs="Arial"/>
                          <w:iCs/>
                          <w:noProof/>
                          <w:color w:val="000000"/>
                          <w:sz w:val="40"/>
                          <w:szCs w:val="28"/>
                        </w:rPr>
                      </w:pPr>
                      <w:bookmarkStart w:id="1235"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1235"/>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1233"/>
    </w:p>
    <w:p w14:paraId="5338D685" w14:textId="3882CDFA"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6F478697" w:rsidR="007E1E15" w:rsidRDefault="007E1E15" w:rsidP="00E928BD">
                            <w:pPr>
                              <w:pStyle w:val="Caption"/>
                              <w:jc w:val="center"/>
                            </w:pPr>
                            <w:bookmarkStart w:id="1236"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236"/>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6F478697" w:rsidR="007E1E15" w:rsidRDefault="007E1E15" w:rsidP="00E928BD">
                      <w:pPr>
                        <w:pStyle w:val="Caption"/>
                        <w:jc w:val="center"/>
                      </w:pPr>
                      <w:bookmarkStart w:id="1237"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237"/>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ins w:id="1238" w:author="David Mattie" w:date="2019-08-18T18:29:00Z">
        <w:r w:rsidR="00D252B4">
          <w:rPr>
            <w:color w:val="000000"/>
          </w:rPr>
          <w:t xml:space="preserve"> </w:t>
        </w:r>
      </w:ins>
      <w:customXmlInsRangeStart w:id="1239" w:author="David Mattie" w:date="2019-08-18T18:29:00Z"/>
      <w:sdt>
        <w:sdtPr>
          <w:rPr>
            <w:color w:val="000000"/>
          </w:rPr>
          <w:id w:val="932012358"/>
          <w:citation/>
        </w:sdtPr>
        <w:sdtContent>
          <w:customXmlInsRangeEnd w:id="1239"/>
          <w:ins w:id="1240" w:author="David Mattie" w:date="2019-08-18T18:29:00Z">
            <w:r w:rsidR="00D252B4">
              <w:rPr>
                <w:color w:val="000000"/>
              </w:rPr>
              <w:fldChar w:fldCharType="begin"/>
            </w:r>
            <w:r w:rsidR="00D252B4">
              <w:rPr>
                <w:color w:val="000000"/>
              </w:rPr>
              <w:instrText xml:space="preserve"> CITATION Lev18 \l 1033 </w:instrText>
            </w:r>
          </w:ins>
          <w:r w:rsidR="00D252B4">
            <w:rPr>
              <w:color w:val="000000"/>
            </w:rPr>
            <w:fldChar w:fldCharType="separate"/>
          </w:r>
          <w:ins w:id="1241" w:author="David Mattie" w:date="2019-08-18T18:29:00Z">
            <w:r w:rsidR="00D252B4" w:rsidRPr="00D252B4">
              <w:rPr>
                <w:noProof/>
                <w:color w:val="000000"/>
                <w:rPrChange w:id="1242" w:author="David Mattie" w:date="2019-08-18T18:29:00Z">
                  <w:rPr/>
                </w:rPrChange>
              </w:rPr>
              <w:t>(Levman, et al., 2018)</w:t>
            </w:r>
            <w:r w:rsidR="00D252B4">
              <w:rPr>
                <w:color w:val="000000"/>
              </w:rPr>
              <w:fldChar w:fldCharType="end"/>
            </w:r>
          </w:ins>
          <w:customXmlInsRangeStart w:id="1243" w:author="David Mattie" w:date="2019-08-18T18:29:00Z"/>
        </w:sdtContent>
      </w:sdt>
      <w:customXmlInsRangeEnd w:id="1243"/>
      <w:del w:id="1244" w:author="David Mattie" w:date="2019-08-18T18:29:00Z">
        <w:r w:rsidDel="00D252B4">
          <w:rPr>
            <w:color w:val="000000"/>
          </w:rPr>
          <w:delText xml:space="preserve"> </w:delText>
        </w:r>
        <w:r w:rsidDel="00D252B4">
          <w:rPr>
            <w:color w:val="000000"/>
            <w:highlight w:val="yellow"/>
          </w:rPr>
          <w:delText>(Levman, 2017)</w:delText>
        </w:r>
      </w:del>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4D746C">
        <w:t xml:space="preserve">Figure </w:t>
      </w:r>
      <w:r w:rsidR="004D746C">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2B234C2F"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del w:id="1245" w:author="David Mattie" w:date="2019-08-18T11:50:00Z">
        <w:r w:rsidDel="0012671A">
          <w:rPr>
            <w:color w:val="000000"/>
            <w:highlight w:val="yellow"/>
          </w:rPr>
          <w:delText>: [TODO] For each metric, include StdDev, avg, range – maybe  a boxplot once data is complete</w:delText>
        </w:r>
      </w:del>
      <w:ins w:id="1246" w:author="David Mattie" w:date="2019-08-18T11:50:00Z">
        <w:r w:rsidR="0012671A">
          <w:rPr>
            <w:color w:val="000000"/>
          </w:rPr>
          <w:t>:</w:t>
        </w:r>
      </w:ins>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35ABC0B3" w14:textId="77777777" w:rsidR="0012671A" w:rsidRDefault="0012671A" w:rsidP="00726F47">
      <w:pPr>
        <w:pStyle w:val="Body"/>
        <w:rPr>
          <w:ins w:id="1247" w:author="David Mattie" w:date="2019-08-18T11:51:00Z"/>
          <w:color w:val="000000"/>
        </w:rPr>
      </w:pPr>
    </w:p>
    <w:p w14:paraId="4C0CF569" w14:textId="2A0E12D6"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ins w:id="1248" w:author="David Mattie" w:date="2019-08-18T20:53:00Z">
        <w:r w:rsidR="004D746C">
          <w:t xml:space="preserve">Figure </w:t>
        </w:r>
        <w:r w:rsidR="004D746C">
          <w:rPr>
            <w:noProof/>
          </w:rPr>
          <w:t>7</w:t>
        </w:r>
      </w:ins>
      <w:del w:id="1249" w:author="David Mattie" w:date="2019-08-02T08:59:00Z">
        <w:r w:rsidR="00D8000B" w:rsidDel="004F4ED2">
          <w:delText xml:space="preserve">Figure </w:delText>
        </w:r>
        <w:r w:rsidR="00D8000B" w:rsidDel="004F4ED2">
          <w:rPr>
            <w:noProof/>
          </w:rPr>
          <w:delText>3</w:delText>
        </w:r>
      </w:del>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1BF83B67" w:rsidR="00932176" w:rsidRDefault="001D37B0">
      <w:pPr>
        <w:pStyle w:val="Caption"/>
        <w:ind w:firstLine="720"/>
        <w:rPr>
          <w:color w:val="000000"/>
        </w:rPr>
      </w:pPr>
      <w:bookmarkStart w:id="1250" w:name="_Ref7187117"/>
      <w:r>
        <w:t xml:space="preserve">Figure </w:t>
      </w:r>
      <w:r>
        <w:fldChar w:fldCharType="begin"/>
      </w:r>
      <w:r>
        <w:instrText>SEQ Figure \* ARABIC</w:instrText>
      </w:r>
      <w:r>
        <w:fldChar w:fldCharType="separate"/>
      </w:r>
      <w:r w:rsidR="00577C9D">
        <w:rPr>
          <w:noProof/>
        </w:rPr>
        <w:t>7</w:t>
      </w:r>
      <w:r>
        <w:fldChar w:fldCharType="end"/>
      </w:r>
      <w:bookmarkEnd w:id="1250"/>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4ABF39C6"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 xml:space="preserve">csv </w:t>
      </w:r>
      <w:r>
        <w:rPr>
          <w:color w:val="000000"/>
        </w:rPr>
        <w:t>file.  This file is typically not expected to be changed, and represents the atlas numbers</w:t>
      </w:r>
      <w:ins w:id="1251" w:author="David Mattie" w:date="2019-08-18T11:51:00Z">
        <w:r w:rsidR="0012671A">
          <w:rPr>
            <w:color w:val="000000"/>
          </w:rPr>
          <w:t xml:space="preserve"> used by the neuroanatomist during</w:t>
        </w:r>
      </w:ins>
      <w:ins w:id="1252" w:author="David Mattie" w:date="2019-08-18T11:52:00Z">
        <w:r w:rsidR="0012671A">
          <w:rPr>
            <w:color w:val="000000"/>
          </w:rPr>
          <w:t xml:space="preserve"> manual</w:t>
        </w:r>
      </w:ins>
      <w:ins w:id="1253" w:author="David Mattie" w:date="2019-08-18T11:51:00Z">
        <w:r w:rsidR="0012671A">
          <w:rPr>
            <w:color w:val="000000"/>
          </w:rPr>
          <w:t xml:space="preserve"> parcellation.</w:t>
        </w:r>
      </w:ins>
      <w:del w:id="1254" w:author="David Mattie" w:date="2019-08-18T11:52:00Z">
        <w:r w:rsidDel="0012671A">
          <w:rPr>
            <w:color w:val="000000"/>
          </w:rPr>
          <w:delText xml:space="preserve"> </w:delText>
        </w:r>
        <w:r w:rsidDel="0012671A">
          <w:rPr>
            <w:color w:val="000000"/>
            <w:highlight w:val="yellow"/>
          </w:rPr>
          <w:delText>[TODO I need an origin of these numbers – it’s not color lut]</w:delText>
        </w:r>
        <w:r w:rsidDel="0012671A">
          <w:rPr>
            <w:color w:val="000000"/>
          </w:rPr>
          <w:delText>.</w:delText>
        </w:r>
      </w:del>
      <w:r>
        <w:rPr>
          <w:color w:val="000000"/>
        </w:rPr>
        <w:t xml:space="preserve">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7447F79D"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4D746C">
        <w:t xml:space="preserve">Figure </w:t>
      </w:r>
      <w:r w:rsidR="004D746C">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1C4578AD" w:rsidR="00932176" w:rsidRDefault="001D37B0" w:rsidP="000B63D7">
      <w:pPr>
        <w:pStyle w:val="Caption"/>
        <w:jc w:val="center"/>
      </w:pPr>
      <w:bookmarkStart w:id="1255" w:name="_Ref14589921"/>
      <w:r>
        <w:t xml:space="preserve">Figure </w:t>
      </w:r>
      <w:r>
        <w:fldChar w:fldCharType="begin"/>
      </w:r>
      <w:r>
        <w:instrText>SEQ Figure \* ARABIC</w:instrText>
      </w:r>
      <w:r>
        <w:fldChar w:fldCharType="separate"/>
      </w:r>
      <w:r w:rsidR="00577C9D">
        <w:rPr>
          <w:noProof/>
        </w:rPr>
        <w:t>8</w:t>
      </w:r>
      <w:r>
        <w:fldChar w:fldCharType="end"/>
      </w:r>
      <w:bookmarkEnd w:id="1255"/>
      <w:r w:rsidR="000B63D7">
        <w:t xml:space="preserve"> An example </w:t>
      </w:r>
      <w:r w:rsidR="00142ED0">
        <w:t>fiber</w:t>
      </w:r>
      <w:r w:rsidR="000B63D7">
        <w:t xml:space="preserve"> tract connecting the left side insula t</w:t>
      </w:r>
      <w:ins w:id="1256" w:author="David Mattie" w:date="2019-08-18T18:29:00Z">
        <w:r w:rsidR="00FD4B0E">
          <w:t>o</w:t>
        </w:r>
      </w:ins>
      <w:del w:id="1257" w:author="David Mattie" w:date="2019-08-18T18:29:00Z">
        <w:r w:rsidR="000B63D7" w:rsidDel="00FD4B0E">
          <w:delText xml:space="preserve"> the </w:delText>
        </w:r>
      </w:del>
      <w:ins w:id="1258" w:author="David Mattie" w:date="2019-08-18T18:29:00Z">
        <w:r w:rsidR="00FD4B0E">
          <w:t xml:space="preserve"> </w:t>
        </w:r>
      </w:ins>
      <w:r w:rsidR="000B63D7">
        <w:t>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1259" w:name="_Toc17056273"/>
      <w:r>
        <w:lastRenderedPageBreak/>
        <w:t>System Architecture</w:t>
      </w:r>
      <w:bookmarkEnd w:id="1259"/>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1260" w:name="_Toc17056274"/>
      <w:r>
        <w:lastRenderedPageBreak/>
        <w:t>Data</w:t>
      </w:r>
      <w:bookmarkEnd w:id="1260"/>
    </w:p>
    <w:p w14:paraId="2C5F720D" w14:textId="7EDA4E43" w:rsidR="00B6120F" w:rsidRDefault="00B6120F">
      <w:pPr>
        <w:pStyle w:val="BodyFirst"/>
        <w:ind w:firstLine="720"/>
        <w:pPrChange w:id="1261"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w:t>
      </w:r>
      <w:customXmlInsRangeStart w:id="1262" w:author="David Mattie" w:date="2019-08-18T18:30:00Z"/>
      <w:sdt>
        <w:sdtPr>
          <w:id w:val="727496078"/>
          <w:citation/>
        </w:sdtPr>
        <w:sdtContent>
          <w:customXmlInsRangeEnd w:id="1262"/>
          <w:ins w:id="1263" w:author="David Mattie" w:date="2019-08-18T18:30:00Z">
            <w:r w:rsidR="00FD4B0E">
              <w:fldChar w:fldCharType="begin"/>
            </w:r>
            <w:r w:rsidR="00FD4B0E">
              <w:instrText xml:space="preserve"> CITATION Lev18 \l 1033 </w:instrText>
            </w:r>
          </w:ins>
          <w:r w:rsidR="00FD4B0E">
            <w:fldChar w:fldCharType="separate"/>
          </w:r>
          <w:ins w:id="1264" w:author="David Mattie" w:date="2019-08-18T18:30:00Z">
            <w:r w:rsidR="00FD4B0E">
              <w:rPr>
                <w:noProof/>
              </w:rPr>
              <w:t>(Levman, et al., 2018)</w:t>
            </w:r>
            <w:r w:rsidR="00FD4B0E">
              <w:fldChar w:fldCharType="end"/>
            </w:r>
          </w:ins>
          <w:customXmlInsRangeStart w:id="1265" w:author="David Mattie" w:date="2019-08-18T18:30:00Z"/>
        </w:sdtContent>
      </w:sdt>
      <w:customXmlInsRangeEnd w:id="1265"/>
      <w:del w:id="1266" w:author="David Mattie" w:date="2019-08-18T18:30:00Z">
        <w:r w:rsidR="002429C7" w:rsidDel="00FD4B0E">
          <w:delText>(Levman, 2017)</w:delText>
        </w:r>
      </w:del>
      <w:r w:rsidR="002429C7">
        <w:t>.</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1267" w:name="_Toc17056275"/>
      <w:r>
        <w:t>Patient Data</w:t>
      </w:r>
      <w:bookmarkEnd w:id="1267"/>
    </w:p>
    <w:p w14:paraId="7B0804F6" w14:textId="068A9596" w:rsidR="00932176" w:rsidRDefault="00BD15C3">
      <w:pPr>
        <w:spacing w:line="480" w:lineRule="auto"/>
      </w:pPr>
      <w:r>
        <w:t>All patients were between the age of 0.7 years and 23.5 years</w:t>
      </w:r>
      <w:ins w:id="1268" w:author="David Mattie" w:date="2019-08-18T14:55:00Z">
        <w:r w:rsidR="004C602F">
          <w:t xml:space="preserve"> shown in </w:t>
        </w:r>
        <w:r w:rsidR="004C602F">
          <w:fldChar w:fldCharType="begin"/>
        </w:r>
        <w:r w:rsidR="004C602F">
          <w:instrText xml:space="preserve"> REF _Ref17032574 \h </w:instrText>
        </w:r>
      </w:ins>
      <w:r w:rsidR="004C602F">
        <w:fldChar w:fldCharType="separate"/>
      </w:r>
      <w:ins w:id="1269" w:author="David Mattie" w:date="2019-08-18T14:55:00Z">
        <w:r w:rsidR="004C602F">
          <w:t xml:space="preserve">Figure </w:t>
        </w:r>
        <w:r w:rsidR="004C602F">
          <w:rPr>
            <w:noProof/>
          </w:rPr>
          <w:t>9</w:t>
        </w:r>
        <w:r w:rsidR="004C602F">
          <w:fldChar w:fldCharType="end"/>
        </w:r>
      </w:ins>
      <w:ins w:id="1270" w:author="David Mattie" w:date="2019-08-18T14:56:00Z">
        <w:r w:rsidR="004C602F">
          <w:t>.</w:t>
        </w:r>
      </w:ins>
    </w:p>
    <w:p w14:paraId="7DB339D0" w14:textId="7BC2EB09" w:rsidR="00BD15C3" w:rsidDel="004C602F" w:rsidRDefault="00BD15C3">
      <w:pPr>
        <w:spacing w:line="480" w:lineRule="auto"/>
        <w:rPr>
          <w:del w:id="1271" w:author="David Mattie" w:date="2019-08-18T14:55:00Z"/>
        </w:rPr>
      </w:pPr>
      <w:del w:id="1272" w:author="David Mattie" w:date="2019-08-18T14:55:00Z">
        <w:r w:rsidRPr="00BD15C3" w:rsidDel="004C602F">
          <w:rPr>
            <w:highlight w:val="yellow"/>
          </w:rPr>
          <w:delText>[TODO Distribution histogram,gender by age]</w:delText>
        </w:r>
      </w:del>
    </w:p>
    <w:p w14:paraId="0C76CA1E" w14:textId="5E2EA809" w:rsidR="0063765F" w:rsidRDefault="0063765F" w:rsidP="004C602F">
      <w:pPr>
        <w:keepNext/>
        <w:spacing w:line="480" w:lineRule="auto"/>
        <w:jc w:val="center"/>
        <w:rPr>
          <w:ins w:id="1273" w:author="David Mattie" w:date="2019-08-18T12:08:00Z"/>
        </w:rPr>
        <w:pPrChange w:id="1274" w:author="David Mattie" w:date="2019-08-18T14:55:00Z">
          <w:pPr>
            <w:spacing w:line="480" w:lineRule="auto"/>
          </w:pPr>
        </w:pPrChange>
      </w:pPr>
      <w:ins w:id="1275" w:author="David Mattie" w:date="2019-08-18T12:12:00Z">
        <w:r>
          <w:rPr>
            <w:noProof/>
          </w:rPr>
          <w:drawing>
            <wp:inline distT="0" distB="0" distL="0" distR="0" wp14:anchorId="740211CC" wp14:editId="5050231F">
              <wp:extent cx="4982430" cy="4537817"/>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7774" cy="4542684"/>
                      </a:xfrm>
                      <a:prstGeom prst="rect">
                        <a:avLst/>
                      </a:prstGeom>
                    </pic:spPr>
                  </pic:pic>
                </a:graphicData>
              </a:graphic>
            </wp:inline>
          </w:drawing>
        </w:r>
      </w:ins>
    </w:p>
    <w:p w14:paraId="5FBDE8DB" w14:textId="7B79BC3F" w:rsidR="00932176" w:rsidRDefault="0063765F" w:rsidP="0063765F">
      <w:pPr>
        <w:pStyle w:val="Caption"/>
        <w:jc w:val="center"/>
        <w:pPrChange w:id="1276" w:author="David Mattie" w:date="2019-08-18T12:08:00Z">
          <w:pPr>
            <w:spacing w:line="480" w:lineRule="auto"/>
          </w:pPr>
        </w:pPrChange>
      </w:pPr>
      <w:bookmarkStart w:id="1277" w:name="_Ref17032574"/>
      <w:ins w:id="1278" w:author="David Mattie" w:date="2019-08-18T12:08:00Z">
        <w:r>
          <w:t xml:space="preserve">Figure </w:t>
        </w:r>
        <w:r>
          <w:fldChar w:fldCharType="begin"/>
        </w:r>
        <w:r>
          <w:instrText xml:space="preserve"> SEQ Figure \* ARABIC </w:instrText>
        </w:r>
      </w:ins>
      <w:r>
        <w:fldChar w:fldCharType="separate"/>
      </w:r>
      <w:ins w:id="1279" w:author="David Mattie" w:date="2019-08-18T16:54:00Z">
        <w:r w:rsidR="00577C9D">
          <w:rPr>
            <w:noProof/>
          </w:rPr>
          <w:t>9</w:t>
        </w:r>
      </w:ins>
      <w:ins w:id="1280" w:author="David Mattie" w:date="2019-08-18T12:08:00Z">
        <w:r>
          <w:fldChar w:fldCharType="end"/>
        </w:r>
        <w:bookmarkEnd w:id="1277"/>
        <w:r>
          <w:t xml:space="preserve"> - Age distribution of patient samples</w:t>
        </w:r>
      </w:ins>
    </w:p>
    <w:p w14:paraId="139B02FC" w14:textId="77777777" w:rsidR="00932176" w:rsidRDefault="001D37B0">
      <w:pPr>
        <w:pStyle w:val="Heading3"/>
        <w:numPr>
          <w:ilvl w:val="2"/>
          <w:numId w:val="2"/>
        </w:numPr>
      </w:pPr>
      <w:bookmarkStart w:id="1281" w:name="_Toc17056276"/>
      <w:r>
        <w:lastRenderedPageBreak/>
        <w:t>Capture Hardware</w:t>
      </w:r>
      <w:bookmarkEnd w:id="1281"/>
    </w:p>
    <w:p w14:paraId="3CCE46D4" w14:textId="268A72AD" w:rsidR="00932176" w:rsidRDefault="001D37B0" w:rsidP="00726F47">
      <w:pPr>
        <w:spacing w:line="480" w:lineRule="auto"/>
        <w:ind w:firstLine="720"/>
        <w:jc w:val="both"/>
      </w:pPr>
      <w:r>
        <w:t>The clinical T1 imaging approach used in this study has been previously presented by</w:t>
      </w:r>
      <w:ins w:id="1282" w:author="David Mattie" w:date="2019-08-18T18:30:00Z">
        <w:r w:rsidR="00FD4B0E">
          <w:t xml:space="preserve"> </w:t>
        </w:r>
      </w:ins>
      <w:customXmlInsRangeStart w:id="1283" w:author="David Mattie" w:date="2019-08-18T18:30:00Z"/>
      <w:sdt>
        <w:sdtPr>
          <w:id w:val="703828962"/>
          <w:citation/>
        </w:sdtPr>
        <w:sdtContent>
          <w:customXmlInsRangeEnd w:id="1283"/>
          <w:ins w:id="1284" w:author="David Mattie" w:date="2019-08-18T18:30:00Z">
            <w:r w:rsidR="00FD4B0E">
              <w:fldChar w:fldCharType="begin"/>
            </w:r>
            <w:r w:rsidR="00FD4B0E">
              <w:instrText xml:space="preserve"> CITATION Lev18 \l 1033 </w:instrText>
            </w:r>
          </w:ins>
          <w:r w:rsidR="00FD4B0E">
            <w:fldChar w:fldCharType="separate"/>
          </w:r>
          <w:ins w:id="1285" w:author="David Mattie" w:date="2019-08-18T18:30:00Z">
            <w:r w:rsidR="00FD4B0E">
              <w:rPr>
                <w:noProof/>
              </w:rPr>
              <w:t>(Levman, et al., 2018)</w:t>
            </w:r>
            <w:r w:rsidR="00FD4B0E">
              <w:fldChar w:fldCharType="end"/>
            </w:r>
          </w:ins>
          <w:customXmlInsRangeStart w:id="1286" w:author="David Mattie" w:date="2019-08-18T18:30:00Z"/>
        </w:sdtContent>
      </w:sdt>
      <w:customXmlInsRangeEnd w:id="1286"/>
      <w:del w:id="1287" w:author="David Mattie" w:date="2019-08-18T18:30:00Z">
        <w:r w:rsidDel="00FD4B0E">
          <w:delText xml:space="preserve"> </w:delText>
        </w:r>
        <w:r w:rsidRPr="00FD4B0E" w:rsidDel="00FD4B0E">
          <w:rPr>
            <w:rPrChange w:id="1288" w:author="David Mattie" w:date="2019-08-18T18:30:00Z">
              <w:rPr>
                <w:highlight w:val="yellow"/>
              </w:rPr>
            </w:rPrChange>
          </w:rPr>
          <w:delText>(Levman et al., 201</w:delText>
        </w:r>
      </w:del>
      <w:del w:id="1289" w:author="David Mattie" w:date="2019-08-01T14:42:00Z">
        <w:r w:rsidRPr="00FD4B0E" w:rsidDel="00883ADD">
          <w:rPr>
            <w:rPrChange w:id="1290" w:author="David Mattie" w:date="2019-08-18T18:30:00Z">
              <w:rPr>
                <w:highlight w:val="yellow"/>
              </w:rPr>
            </w:rPrChange>
          </w:rPr>
          <w:delText>7</w:delText>
        </w:r>
      </w:del>
      <w:del w:id="1291" w:author="David Mattie" w:date="2019-08-18T18:30:00Z">
        <w:r w:rsidRPr="00FD4B0E" w:rsidDel="00FD4B0E">
          <w:rPr>
            <w:rPrChange w:id="1292" w:author="David Mattie" w:date="2019-08-18T18:30:00Z">
              <w:rPr>
                <w:highlight w:val="yellow"/>
              </w:rPr>
            </w:rPrChange>
          </w:rPr>
          <w:delText>)</w:delText>
        </w:r>
      </w:del>
      <w:ins w:id="1293" w:author="David Mattie" w:date="2019-08-01T14:42:00Z">
        <w:r w:rsidR="00883ADD" w:rsidRPr="00FD4B0E">
          <w:rPr>
            <w:rPrChange w:id="1294" w:author="David Mattie" w:date="2019-08-18T18:30:00Z">
              <w:rPr>
                <w:highlight w:val="yellow"/>
              </w:rPr>
            </w:rPrChange>
          </w:rPr>
          <w:t xml:space="preserve"> and was carried forward for this thesis</w:t>
        </w:r>
      </w:ins>
      <w:del w:id="1295"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1296" w:author="David Mattie" w:date="2019-08-01T14:42:00Z">
        <w:r w:rsidDel="00883ADD">
          <w:delText xml:space="preserve">In Levman’s study, all </w:delText>
        </w:r>
      </w:del>
      <w:ins w:id="1297" w:author="David Mattie" w:date="2019-08-01T14:42:00Z">
        <w:r w:rsidR="00883ADD">
          <w:t>A</w:t>
        </w:r>
      </w:ins>
      <w:r>
        <w:t>participants were imaged with clinical 3 Tesla MRI scanners (Skyra, Siemens Medical Systems, Erlangen, Germany) at Boston Children’s Hospital yielding T1 structural volumetric images accessed through the Children’s Research and Integration System</w:t>
      </w:r>
      <w:customXmlInsRangeStart w:id="1298" w:author="David Mattie" w:date="2019-08-18T18:35:00Z"/>
      <w:sdt>
        <w:sdtPr>
          <w:id w:val="-1561093190"/>
          <w:citation/>
        </w:sdtPr>
        <w:sdtContent>
          <w:customXmlInsRangeEnd w:id="1298"/>
          <w:ins w:id="1299" w:author="David Mattie" w:date="2019-08-18T18:35:00Z">
            <w:r w:rsidR="00FD4B0E">
              <w:fldChar w:fldCharType="begin"/>
            </w:r>
            <w:r w:rsidR="00FD4B0E">
              <w:instrText xml:space="preserve">CITATION Pie45 \l 1033 </w:instrText>
            </w:r>
          </w:ins>
          <w:r w:rsidR="00FD4B0E">
            <w:fldChar w:fldCharType="separate"/>
          </w:r>
          <w:ins w:id="1300" w:author="David Mattie" w:date="2019-08-18T18:35:00Z">
            <w:r w:rsidR="00FD4B0E">
              <w:rPr>
                <w:noProof/>
              </w:rPr>
              <w:t xml:space="preserve"> (Pienaar, Rannou, Haehn, &amp; Grant, 2014)</w:t>
            </w:r>
            <w:r w:rsidR="00FD4B0E">
              <w:fldChar w:fldCharType="end"/>
            </w:r>
          </w:ins>
          <w:customXmlInsRangeStart w:id="1301" w:author="David Mattie" w:date="2019-08-18T18:35:00Z"/>
        </w:sdtContent>
      </w:sdt>
      <w:customXmlInsRangeEnd w:id="1301"/>
      <w:del w:id="1302" w:author="David Mattie" w:date="2019-08-18T18:34:00Z">
        <w:r w:rsidDel="00FD4B0E">
          <w:delText xml:space="preserve"> </w:delText>
        </w:r>
        <w:r w:rsidDel="00FD4B0E">
          <w:rPr>
            <w:highlight w:val="yellow"/>
          </w:rPr>
          <w:delText xml:space="preserve">(Pienaar </w:delText>
        </w:r>
        <w:r w:rsidDel="00FD4B0E">
          <w:rPr>
            <w:i/>
            <w:highlight w:val="yellow"/>
          </w:rPr>
          <w:delText>et al.</w:delText>
        </w:r>
        <w:r w:rsidDel="00FD4B0E">
          <w:rPr>
            <w:highlight w:val="yellow"/>
          </w:rPr>
          <w:delText>, 2014).</w:delText>
        </w:r>
      </w:del>
      <w:ins w:id="1303" w:author="David Mattie" w:date="2019-08-18T18:34:00Z">
        <w:r w:rsidR="00FD4B0E">
          <w:t xml:space="preserve">.  </w:t>
        </w:r>
      </w:ins>
      <w:del w:id="1304" w:author="David Mattie" w:date="2019-08-18T18:34:00Z">
        <w:r w:rsidDel="00FD4B0E">
          <w:delText xml:space="preserve"> </w:delText>
        </w:r>
      </w:del>
      <w:r>
        <w:t>Any samples with substantial motion artifacts or failure during FreeSurfer processing were previously removed.</w:t>
      </w:r>
    </w:p>
    <w:p w14:paraId="507FFF38" w14:textId="0F3C3121" w:rsidR="00932176" w:rsidRDefault="00883ADD" w:rsidP="00726F47">
      <w:pPr>
        <w:spacing w:line="480" w:lineRule="auto"/>
        <w:ind w:firstLine="720"/>
        <w:jc w:val="both"/>
      </w:pPr>
      <w:ins w:id="1305" w:author="David Mattie" w:date="2019-08-01T14:42:00Z">
        <w:r>
          <w:t xml:space="preserve">The previous analysis </w:t>
        </w:r>
      </w:ins>
      <w:customXmlInsRangeStart w:id="1306" w:author="David Mattie" w:date="2019-08-18T18:35:00Z"/>
      <w:sdt>
        <w:sdtPr>
          <w:id w:val="-872766021"/>
          <w:citation/>
        </w:sdtPr>
        <w:sdtContent>
          <w:customXmlInsRangeEnd w:id="1306"/>
          <w:ins w:id="1307" w:author="David Mattie" w:date="2019-08-18T18:35:00Z">
            <w:r w:rsidR="00FD4B0E">
              <w:fldChar w:fldCharType="begin"/>
            </w:r>
            <w:r w:rsidR="00FD4B0E">
              <w:instrText xml:space="preserve"> CITATION Lev18 \l 1033 </w:instrText>
            </w:r>
          </w:ins>
          <w:r w:rsidR="00FD4B0E">
            <w:fldChar w:fldCharType="separate"/>
          </w:r>
          <w:ins w:id="1308" w:author="David Mattie" w:date="2019-08-18T18:35:00Z">
            <w:r w:rsidR="00FD4B0E">
              <w:rPr>
                <w:noProof/>
              </w:rPr>
              <w:t>(Levman, et al., 2018)</w:t>
            </w:r>
            <w:r w:rsidR="00FD4B0E">
              <w:fldChar w:fldCharType="end"/>
            </w:r>
          </w:ins>
          <w:customXmlInsRangeStart w:id="1309" w:author="David Mattie" w:date="2019-08-18T18:35:00Z"/>
        </w:sdtContent>
      </w:sdt>
      <w:customXmlInsRangeEnd w:id="1309"/>
      <w:ins w:id="1310" w:author="David Mattie" w:date="2019-08-01T14:42:00Z">
        <w:r>
          <w:t xml:space="preserve"> </w:t>
        </w:r>
      </w:ins>
      <w:ins w:id="1311" w:author="David Mattie" w:date="2019-08-18T18:35:00Z">
        <w:r w:rsidR="00FD4B0E">
          <w:t>i</w:t>
        </w:r>
      </w:ins>
      <w:del w:id="1312" w:author="David Mattie" w:date="2019-08-01T14:43:00Z">
        <w:r w:rsidR="001D37B0" w:rsidDel="00883ADD">
          <w:delText>Levman’s study i</w:delText>
        </w:r>
      </w:del>
      <w:r w:rsidR="001D37B0">
        <w:t xml:space="preserve">ncluded Diffusion MRI data acquired using </w:t>
      </w:r>
      <w:del w:id="1313"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and five non-diffusion-weighted measurements (b= 0 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1314" w:name="_Toc17056277"/>
      <w:r>
        <w:t>Measurement Data</w:t>
      </w:r>
      <w:bookmarkEnd w:id="1314"/>
    </w:p>
    <w:p w14:paraId="76F88EF9" w14:textId="4CC40DBC" w:rsidR="00932176" w:rsidRDefault="00BD15C3" w:rsidP="00726F47">
      <w:pPr>
        <w:spacing w:line="480" w:lineRule="auto"/>
        <w:ind w:firstLine="720"/>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ins w:id="1315" w:author="David Mattie" w:date="2019-08-18T20:54:00Z">
        <w:r w:rsidR="004D746C">
          <w:t xml:space="preserve">Figure </w:t>
        </w:r>
        <w:r w:rsidR="004D746C">
          <w:rPr>
            <w:noProof/>
          </w:rPr>
          <w:t>10</w:t>
        </w:r>
      </w:ins>
      <w:del w:id="1316" w:author="David Mattie" w:date="2019-08-18T18:35:00Z">
        <w:r w:rsidR="004F4ED2" w:rsidDel="00FD4B0E">
          <w:delText xml:space="preserve">Figure </w:delText>
        </w:r>
        <w:r w:rsidR="004F4ED2" w:rsidDel="00FD4B0E">
          <w:rPr>
            <w:noProof/>
          </w:rPr>
          <w:delText>9</w:delText>
        </w:r>
      </w:del>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lastRenderedPageBreak/>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1ABDE25F" w:rsidR="00932176" w:rsidRDefault="001D37B0">
      <w:pPr>
        <w:pStyle w:val="Caption"/>
        <w:ind w:left="720" w:firstLine="360"/>
        <w:rPr>
          <w:rFonts w:ascii="Courier New" w:hAnsi="Courier New" w:cs="Courier New"/>
        </w:rPr>
      </w:pPr>
      <w:bookmarkStart w:id="1317" w:name="_Ref7186011"/>
      <w:bookmarkStart w:id="1318" w:name="_Ref7185996"/>
      <w:r>
        <w:t xml:space="preserve">Figure </w:t>
      </w:r>
      <w:r>
        <w:fldChar w:fldCharType="begin"/>
      </w:r>
      <w:r>
        <w:instrText>SEQ Figure \* ARABIC</w:instrText>
      </w:r>
      <w:r>
        <w:fldChar w:fldCharType="separate"/>
      </w:r>
      <w:ins w:id="1319" w:author="David Mattie" w:date="2019-08-18T16:54:00Z">
        <w:r w:rsidR="00577C9D">
          <w:rPr>
            <w:noProof/>
          </w:rPr>
          <w:t>10</w:t>
        </w:r>
      </w:ins>
      <w:del w:id="1320" w:author="David Mattie" w:date="2019-08-18T12:08:00Z">
        <w:r w:rsidR="002A4017" w:rsidDel="0063765F">
          <w:rPr>
            <w:noProof/>
          </w:rPr>
          <w:delText>9</w:delText>
        </w:r>
      </w:del>
      <w:r>
        <w:fldChar w:fldCharType="end"/>
      </w:r>
      <w:bookmarkEnd w:id="1317"/>
      <w:r>
        <w:t xml:space="preserve"> - Sample tracts.txt file</w:t>
      </w:r>
      <w:bookmarkEnd w:id="1318"/>
    </w:p>
    <w:p w14:paraId="61DAD9C6" w14:textId="77777777" w:rsidR="00932176" w:rsidRDefault="00932176">
      <w:pPr>
        <w:pStyle w:val="Body"/>
        <w:ind w:firstLine="0"/>
        <w:rPr>
          <w:color w:val="000000"/>
        </w:rPr>
      </w:pPr>
    </w:p>
    <w:p w14:paraId="23E176A5" w14:textId="251B0300"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ins w:id="1321" w:author="David Mattie" w:date="2019-08-18T20:55:00Z">
        <w:r w:rsidR="004D746C">
          <w:t xml:space="preserve">Figure </w:t>
        </w:r>
        <w:r w:rsidR="004D746C">
          <w:rPr>
            <w:noProof/>
          </w:rPr>
          <w:t>11</w:t>
        </w:r>
      </w:ins>
      <w:del w:id="1322" w:author="David Mattie" w:date="2019-08-02T08:59:00Z">
        <w:r w:rsidR="00D8000B" w:rsidDel="004F4ED2">
          <w:delText xml:space="preserve">Figure </w:delText>
        </w:r>
        <w:r w:rsidR="00D8000B" w:rsidDel="004F4ED2">
          <w:rPr>
            <w:noProof/>
          </w:rPr>
          <w:delText>6</w:delText>
        </w:r>
      </w:del>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41A5B3AE" w:rsidR="00932176" w:rsidRDefault="001D37B0">
      <w:pPr>
        <w:pStyle w:val="Caption"/>
        <w:ind w:left="720" w:firstLine="360"/>
        <w:rPr>
          <w:color w:val="000000"/>
        </w:rPr>
      </w:pPr>
      <w:bookmarkStart w:id="1323" w:name="_Ref7186417"/>
      <w:bookmarkStart w:id="1324" w:name="_Ref7603949"/>
      <w:r>
        <w:t xml:space="preserve">Figure </w:t>
      </w:r>
      <w:r>
        <w:fldChar w:fldCharType="begin"/>
      </w:r>
      <w:r>
        <w:instrText>SEQ Figure \* ARABIC</w:instrText>
      </w:r>
      <w:r>
        <w:fldChar w:fldCharType="separate"/>
      </w:r>
      <w:ins w:id="1325" w:author="David Mattie" w:date="2019-08-18T16:54:00Z">
        <w:r w:rsidR="00577C9D">
          <w:rPr>
            <w:noProof/>
          </w:rPr>
          <w:t>11</w:t>
        </w:r>
      </w:ins>
      <w:del w:id="1326" w:author="David Mattie" w:date="2019-08-18T12:08:00Z">
        <w:r w:rsidR="002A4017" w:rsidDel="0063765F">
          <w:rPr>
            <w:noProof/>
          </w:rPr>
          <w:delText>10</w:delText>
        </w:r>
      </w:del>
      <w:r>
        <w:fldChar w:fldCharType="end"/>
      </w:r>
      <w:bookmarkEnd w:id="1323"/>
      <w:r>
        <w:t xml:space="preserve"> Sample data file: calcs-0013-3010-roi.json</w:t>
      </w:r>
      <w:bookmarkEnd w:id="1324"/>
    </w:p>
    <w:p w14:paraId="5949906C" w14:textId="77777777" w:rsidR="00932176" w:rsidRDefault="00932176">
      <w:pPr>
        <w:pStyle w:val="BodyFirst"/>
      </w:pPr>
    </w:p>
    <w:p w14:paraId="76367073" w14:textId="77777777" w:rsidR="00932176" w:rsidRDefault="001D37B0">
      <w:pPr>
        <w:pStyle w:val="Heading4"/>
        <w:numPr>
          <w:ilvl w:val="3"/>
          <w:numId w:val="2"/>
        </w:numPr>
      </w:pPr>
      <w:bookmarkStart w:id="1327" w:name="_Toc17056278"/>
      <w:r>
        <w:t>Extraction</w:t>
      </w:r>
      <w:bookmarkEnd w:id="1327"/>
    </w:p>
    <w:p w14:paraId="2184D73A" w14:textId="77777777" w:rsidR="00932176" w:rsidRDefault="00932176">
      <w:pPr>
        <w:pStyle w:val="Heading4"/>
        <w:numPr>
          <w:ilvl w:val="3"/>
          <w:numId w:val="2"/>
        </w:numPr>
      </w:pPr>
    </w:p>
    <w:p w14:paraId="004191D5" w14:textId="11EF8A4A" w:rsidR="00932176" w:rsidRDefault="001D37B0" w:rsidP="00726F47">
      <w:pPr>
        <w:pStyle w:val="BodyFirst"/>
        <w:ind w:firstLine="360"/>
      </w:pPr>
      <w:r>
        <w:t xml:space="preserve">A second phase of processing is provided by </w:t>
      </w:r>
      <w:r w:rsidR="00883ADD" w:rsidRPr="00883ADD">
        <w:rPr>
          <w:rPrChange w:id="1328"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1329"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w:t>
      </w:r>
      <w:r>
        <w:lastRenderedPageBreak/>
        <w:t>in Python.  There are over 900,000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764E7D38"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w:t>
      </w:r>
      <w:ins w:id="1330" w:author="David Mattie" w:date="2019-08-18T20:55:00Z">
        <w:r w:rsidR="004D746C">
          <w:t xml:space="preserve"> </w:t>
        </w:r>
      </w:ins>
      <w:del w:id="1331" w:author="David Mattie" w:date="2019-08-18T20:55:00Z">
        <w:r w:rsidDel="004D746C">
          <w:delText xml:space="preserve"> </w:delText>
        </w:r>
      </w:del>
      <w:r>
        <w:fldChar w:fldCharType="begin"/>
      </w:r>
      <w:r>
        <w:instrText>REF _Ref7603949 \h</w:instrText>
      </w:r>
      <w:r>
        <w:fldChar w:fldCharType="separate"/>
      </w:r>
      <w:ins w:id="1332" w:author="David Mattie" w:date="2019-08-18T20:55:00Z">
        <w:r w:rsidR="004D746C">
          <w:t xml:space="preserve">Figure </w:t>
        </w:r>
        <w:r w:rsidR="004D746C">
          <w:rPr>
            <w:noProof/>
          </w:rPr>
          <w:t>11</w:t>
        </w:r>
        <w:r w:rsidR="004D746C">
          <w:t xml:space="preserve"> Sample data file: calcs-0013-3010-roi.json</w:t>
        </w:r>
      </w:ins>
      <w:del w:id="1333" w:author="David Mattie" w:date="2019-08-02T08:59:00Z">
        <w:r w:rsidR="00D8000B" w:rsidDel="004F4ED2">
          <w:delText xml:space="preserve">Figure </w:delText>
        </w:r>
        <w:r w:rsidR="00D8000B" w:rsidDel="004F4ED2">
          <w:rPr>
            <w:noProof/>
          </w:rPr>
          <w:delText>6</w:delText>
        </w:r>
        <w:r w:rsidR="00D8000B" w:rsidDel="004F4ED2">
          <w:delText xml:space="preserve"> Sample data file: calcs-0013-3010-roi.json</w:delText>
        </w:r>
      </w:del>
      <w:r>
        <w:fldChar w:fldCharType="end"/>
      </w:r>
      <w:r>
        <w:t xml:space="preserve"> ) along with the left-right asymmetry 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1334" w:name="_Toc17056279"/>
      <w:r>
        <w:t>SQL Access</w:t>
      </w:r>
      <w:bookmarkEnd w:id="1334"/>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1335" w:name="_Toc17056280"/>
      <w:r>
        <w:lastRenderedPageBreak/>
        <w:t>Demonstration of Analysis</w:t>
      </w:r>
      <w:bookmarkEnd w:id="1335"/>
    </w:p>
    <w:p w14:paraId="155F73B0" w14:textId="77777777" w:rsidR="00932176" w:rsidRDefault="001D37B0">
      <w:pPr>
        <w:pStyle w:val="Heading2"/>
        <w:numPr>
          <w:ilvl w:val="1"/>
          <w:numId w:val="2"/>
        </w:numPr>
      </w:pPr>
      <w:bookmarkStart w:id="1336" w:name="_Toc17056281"/>
      <w:r>
        <w:t>Summary Statistics</w:t>
      </w:r>
      <w:bookmarkEnd w:id="1336"/>
    </w:p>
    <w:p w14:paraId="09E5D9BE" w14:textId="0FBB3474" w:rsidR="00932176" w:rsidRDefault="001D37B0">
      <w:pPr>
        <w:pStyle w:val="Heading3"/>
        <w:numPr>
          <w:ilvl w:val="2"/>
          <w:numId w:val="2"/>
        </w:numPr>
      </w:pPr>
      <w:bookmarkStart w:id="1337" w:name="_Toc17056282"/>
      <w:r>
        <w:t>Effect Size</w:t>
      </w:r>
      <w:r w:rsidR="0036780D">
        <w:t xml:space="preserve"> based on differences between means</w:t>
      </w:r>
      <w:bookmarkEnd w:id="1337"/>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Del="00175581" w:rsidRDefault="0036780D" w:rsidP="0036780D">
      <w:pPr>
        <w:pStyle w:val="Body"/>
        <w:rPr>
          <w:del w:id="1338" w:author="David Mattie" w:date="2019-08-18T18:36:00Z"/>
          <w:rPrChange w:id="1339" w:author="David Mattie" w:date="2019-08-01T14:54:00Z">
            <w:rPr>
              <w:del w:id="1340" w:author="David Mattie" w:date="2019-08-18T18:36:00Z"/>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D265B0">
      <w:pPr>
        <w:pStyle w:val="Body"/>
      </w:pPr>
    </w:p>
    <w:p w14:paraId="6F948D56" w14:textId="77777777" w:rsidR="0036780D" w:rsidRDefault="0036780D">
      <w:pPr>
        <w:pStyle w:val="BodyFirst"/>
        <w:pPrChange w:id="1341"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pPr>
        <w:pStyle w:val="BodyFirst"/>
        <w:ind w:firstLine="360"/>
        <w:rPr>
          <w:ins w:id="1342" w:author="David Mattie" w:date="2019-08-01T18:27:00Z"/>
        </w:rPr>
        <w:pPrChange w:id="1343"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1344" w:author="David Mattie" w:date="2019-08-01T18:24:00Z">
        <w:r w:rsidR="00E7462C">
          <w:t xml:space="preserve">  </w:t>
        </w:r>
      </w:ins>
    </w:p>
    <w:p w14:paraId="51DF0758" w14:textId="472C91AF" w:rsidR="00932176" w:rsidRDefault="00E7462C">
      <w:pPr>
        <w:pStyle w:val="BodyFirst"/>
        <w:ind w:firstLine="360"/>
        <w:rPr>
          <w:ins w:id="1345" w:author="David Mattie" w:date="2019-08-18T18:36:00Z"/>
        </w:rPr>
        <w:pPrChange w:id="1346" w:author="David Mattie" w:date="2019-08-01T14:55:00Z">
          <w:pPr>
            <w:pStyle w:val="BodyFirst"/>
            <w:ind w:firstLine="720"/>
          </w:pPr>
        </w:pPrChange>
      </w:pPr>
      <w:ins w:id="1347" w:author="David Mattie" w:date="2019-08-01T18:24:00Z">
        <w:r>
          <w:t xml:space="preserve">Several of the figures below reflect on changes over life stages.  The following </w:t>
        </w:r>
      </w:ins>
      <w:ins w:id="1348" w:author="David Mattie" w:date="2019-08-01T18:28:00Z">
        <w:r w:rsidR="00F37098">
          <w:t>table depicts the life stages and corresponding age ranges used.  The high range of the age is excluded.  For example, 0-5 years indicates birth to less than five years of age.</w:t>
        </w:r>
      </w:ins>
    </w:p>
    <w:p w14:paraId="13DDCC1B" w14:textId="77777777" w:rsidR="00175581" w:rsidRPr="00D265B0" w:rsidRDefault="00175581" w:rsidP="00175581">
      <w:pPr>
        <w:pStyle w:val="Body"/>
        <w:rPr>
          <w:ins w:id="1349" w:author="David Mattie" w:date="2019-08-01T18:24:00Z"/>
        </w:rPr>
        <w:pPrChange w:id="1350" w:author="David Mattie" w:date="2019-08-18T18:36:00Z">
          <w:pPr>
            <w:pStyle w:val="BodyFirst"/>
            <w:ind w:firstLine="720"/>
          </w:pPr>
        </w:pPrChange>
      </w:pPr>
    </w:p>
    <w:p w14:paraId="06FF50AF" w14:textId="49FC41B1" w:rsidR="00E7462C" w:rsidRDefault="00E7462C">
      <w:pPr>
        <w:pStyle w:val="Caption"/>
        <w:keepNext/>
        <w:rPr>
          <w:ins w:id="1351" w:author="David Mattie" w:date="2019-08-01T18:27:00Z"/>
        </w:rPr>
        <w:pPrChange w:id="1352" w:author="David Mattie" w:date="2019-08-01T18:27:00Z">
          <w:pPr/>
        </w:pPrChange>
      </w:pPr>
      <w:ins w:id="1353" w:author="David Mattie" w:date="2019-08-01T18:27:00Z">
        <w:r>
          <w:lastRenderedPageBreak/>
          <w:t xml:space="preserve">Table </w:t>
        </w:r>
        <w:r>
          <w:fldChar w:fldCharType="begin"/>
        </w:r>
        <w:r>
          <w:instrText xml:space="preserve"> SEQ Table \* ARABIC </w:instrText>
        </w:r>
      </w:ins>
      <w:r>
        <w:fldChar w:fldCharType="separate"/>
      </w:r>
      <w:ins w:id="1354" w:author="David Mattie" w:date="2019-08-18T16:15:00Z">
        <w:r w:rsidR="00F86D88">
          <w:rPr>
            <w:noProof/>
          </w:rPr>
          <w:t>1</w:t>
        </w:r>
      </w:ins>
      <w:ins w:id="1355" w:author="David Mattie" w:date="2019-08-01T18:27:00Z">
        <w:r>
          <w:fldChar w:fldCharType="end"/>
        </w:r>
        <w:r>
          <w:t xml:space="preserve"> - Life stages</w:t>
        </w:r>
      </w:ins>
    </w:p>
    <w:tbl>
      <w:tblPr>
        <w:tblStyle w:val="PlainTable2"/>
        <w:tblW w:w="0" w:type="auto"/>
        <w:tblLook w:val="04A0" w:firstRow="1" w:lastRow="0" w:firstColumn="1" w:lastColumn="0" w:noHBand="0" w:noVBand="1"/>
        <w:tblPrChange w:id="1356"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1357">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1358"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1359"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1360" w:author="David Mattie" w:date="2019-08-01T18:25:00Z"/>
              </w:rPr>
            </w:pPr>
            <w:ins w:id="1361" w:author="David Mattie" w:date="2019-08-01T18:25:00Z">
              <w:r>
                <w:t>Early childhood</w:t>
              </w:r>
            </w:ins>
          </w:p>
        </w:tc>
        <w:tc>
          <w:tcPr>
            <w:tcW w:w="1726" w:type="dxa"/>
            <w:tcPrChange w:id="1362" w:author="David Mattie" w:date="2019-08-01T18:26:00Z">
              <w:tcPr>
                <w:tcW w:w="1726" w:type="dxa"/>
              </w:tcPr>
            </w:tcPrChange>
          </w:tcPr>
          <w:p w14:paraId="5A64C9B2" w14:textId="60016F5A" w:rsidR="00E7462C" w:rsidRDefault="00E7462C">
            <w:pPr>
              <w:pStyle w:val="Body"/>
              <w:ind w:firstLine="0"/>
              <w:cnfStyle w:val="100000000000" w:firstRow="1" w:lastRow="0" w:firstColumn="0" w:lastColumn="0" w:oddVBand="0" w:evenVBand="0" w:oddHBand="0" w:evenHBand="0" w:firstRowFirstColumn="0" w:firstRowLastColumn="0" w:lastRowFirstColumn="0" w:lastRowLastColumn="0"/>
              <w:rPr>
                <w:ins w:id="1363" w:author="David Mattie" w:date="2019-08-01T18:25:00Z"/>
              </w:rPr>
            </w:pPr>
            <w:ins w:id="1364" w:author="David Mattie" w:date="2019-08-01T18:25:00Z">
              <w:r>
                <w:t>Late childhood</w:t>
              </w:r>
            </w:ins>
          </w:p>
        </w:tc>
        <w:tc>
          <w:tcPr>
            <w:tcW w:w="1726" w:type="dxa"/>
            <w:tcPrChange w:id="1365"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366" w:author="David Mattie" w:date="2019-08-01T18:25:00Z"/>
              </w:rPr>
            </w:pPr>
            <w:ins w:id="1367" w:author="David Mattie" w:date="2019-08-01T18:25:00Z">
              <w:r>
                <w:t>Early adolescence</w:t>
              </w:r>
            </w:ins>
          </w:p>
        </w:tc>
        <w:tc>
          <w:tcPr>
            <w:tcW w:w="1726" w:type="dxa"/>
            <w:tcPrChange w:id="1368"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369" w:author="David Mattie" w:date="2019-08-01T18:25:00Z"/>
              </w:rPr>
            </w:pPr>
            <w:ins w:id="1370" w:author="David Mattie" w:date="2019-08-01T18:25:00Z">
              <w:r>
                <w:t>Late adolescence</w:t>
              </w:r>
            </w:ins>
          </w:p>
        </w:tc>
        <w:tc>
          <w:tcPr>
            <w:tcW w:w="1726" w:type="dxa"/>
            <w:tcPrChange w:id="1371"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1372" w:author="David Mattie" w:date="2019-08-01T18:25:00Z"/>
              </w:rPr>
            </w:pPr>
            <w:ins w:id="1373"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1374"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1375"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1376" w:author="David Mattie" w:date="2019-08-01T18:25:00Z"/>
                <w:b w:val="0"/>
                <w:rPrChange w:id="1377" w:author="David Mattie" w:date="2019-08-01T18:26:00Z">
                  <w:rPr>
                    <w:ins w:id="1378" w:author="David Mattie" w:date="2019-08-01T18:25:00Z"/>
                  </w:rPr>
                </w:rPrChange>
              </w:rPr>
            </w:pPr>
            <w:ins w:id="1379" w:author="David Mattie" w:date="2019-08-01T18:26:00Z">
              <w:r w:rsidRPr="00E7462C">
                <w:t>0-5 years</w:t>
              </w:r>
            </w:ins>
          </w:p>
        </w:tc>
        <w:tc>
          <w:tcPr>
            <w:tcW w:w="1726" w:type="dxa"/>
            <w:tcPrChange w:id="1380"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381" w:author="David Mattie" w:date="2019-08-01T18:25:00Z"/>
              </w:rPr>
            </w:pPr>
            <w:ins w:id="1382" w:author="David Mattie" w:date="2019-08-01T18:26:00Z">
              <w:r>
                <w:t>5-10 years</w:t>
              </w:r>
            </w:ins>
          </w:p>
        </w:tc>
        <w:tc>
          <w:tcPr>
            <w:tcW w:w="1726" w:type="dxa"/>
            <w:tcPrChange w:id="1383"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384" w:author="David Mattie" w:date="2019-08-01T18:25:00Z"/>
              </w:rPr>
            </w:pPr>
            <w:ins w:id="1385" w:author="David Mattie" w:date="2019-08-01T18:26:00Z">
              <w:r>
                <w:t>10-15 years</w:t>
              </w:r>
            </w:ins>
          </w:p>
        </w:tc>
        <w:tc>
          <w:tcPr>
            <w:tcW w:w="1726" w:type="dxa"/>
            <w:tcPrChange w:id="1386"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387" w:author="David Mattie" w:date="2019-08-01T18:25:00Z"/>
              </w:rPr>
            </w:pPr>
            <w:ins w:id="1388" w:author="David Mattie" w:date="2019-08-01T18:26:00Z">
              <w:r>
                <w:t>15-20 years</w:t>
              </w:r>
            </w:ins>
          </w:p>
        </w:tc>
        <w:tc>
          <w:tcPr>
            <w:tcW w:w="1726" w:type="dxa"/>
            <w:tcPrChange w:id="1389"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390" w:author="David Mattie" w:date="2019-08-01T18:25:00Z"/>
              </w:rPr>
            </w:pPr>
            <w:ins w:id="1391" w:author="David Mattie" w:date="2019-08-01T18:26:00Z">
              <w:r>
                <w:t>20+ years</w:t>
              </w:r>
            </w:ins>
          </w:p>
        </w:tc>
      </w:tr>
    </w:tbl>
    <w:p w14:paraId="7913BA44" w14:textId="5B262A76" w:rsidR="00E7462C" w:rsidRDefault="00E7462C">
      <w:pPr>
        <w:pStyle w:val="Body"/>
        <w:rPr>
          <w:ins w:id="1392" w:author="David Mattie" w:date="2019-08-18T16:04:00Z"/>
        </w:rPr>
        <w:pPrChange w:id="1393" w:author="David Mattie" w:date="2019-08-01T18:24:00Z">
          <w:pPr>
            <w:pStyle w:val="BodyFirst"/>
            <w:ind w:firstLine="720"/>
          </w:pPr>
        </w:pPrChange>
      </w:pPr>
    </w:p>
    <w:p w14:paraId="6237D50B" w14:textId="65A83B7D" w:rsidR="0018354D" w:rsidRDefault="0018354D">
      <w:pPr>
        <w:pStyle w:val="Body"/>
        <w:rPr>
          <w:ins w:id="1394" w:author="David Mattie" w:date="2019-08-18T16:02:00Z"/>
        </w:rPr>
        <w:pPrChange w:id="1395" w:author="David Mattie" w:date="2019-08-01T18:24:00Z">
          <w:pPr>
            <w:pStyle w:val="BodyFirst"/>
            <w:ind w:firstLine="720"/>
          </w:pPr>
        </w:pPrChange>
      </w:pPr>
      <w:ins w:id="1396" w:author="David Mattie" w:date="2019-08-18T16:04:00Z">
        <w:r>
          <w:t xml:space="preserve">Overall, there are more similarities than differences among genders as seen in </w:t>
        </w:r>
      </w:ins>
      <w:ins w:id="1397" w:author="David Mattie" w:date="2019-08-18T16:05:00Z">
        <w:r>
          <w:fldChar w:fldCharType="begin"/>
        </w:r>
        <w:r>
          <w:instrText xml:space="preserve"> REF _Ref17036753 \h </w:instrText>
        </w:r>
      </w:ins>
      <w:r>
        <w:fldChar w:fldCharType="separate"/>
      </w:r>
      <w:ins w:id="1398" w:author="David Mattie" w:date="2019-08-18T20:56:00Z">
        <w:r w:rsidR="004D746C">
          <w:t xml:space="preserve">Table </w:t>
        </w:r>
        <w:r w:rsidR="004D746C">
          <w:rPr>
            <w:noProof/>
          </w:rPr>
          <w:t>2</w:t>
        </w:r>
      </w:ins>
      <w:ins w:id="1399" w:author="David Mattie" w:date="2019-08-18T16:05:00Z">
        <w:r>
          <w:fldChar w:fldCharType="end"/>
        </w:r>
      </w:ins>
      <w:ins w:id="1400" w:author="David Mattie" w:date="2019-08-18T16:07:00Z">
        <w:r>
          <w:t xml:space="preserve">.  Standard Deviation </w:t>
        </w:r>
      </w:ins>
      <w:ins w:id="1401" w:author="David Mattie" w:date="2019-08-18T16:08:00Z">
        <w:r>
          <w:t>of FA</w:t>
        </w:r>
      </w:ins>
      <w:ins w:id="1402" w:author="David Mattie" w:date="2019-08-18T16:09:00Z">
        <w:r>
          <w:t xml:space="preserve"> and to a lesser extent Mean ADC and Mean FA</w:t>
        </w:r>
      </w:ins>
      <w:ins w:id="1403" w:author="David Mattie" w:date="2019-08-18T16:10:00Z">
        <w:r>
          <w:t xml:space="preserve"> overall measurements</w:t>
        </w:r>
      </w:ins>
      <w:ins w:id="1404" w:author="David Mattie" w:date="2019-08-18T16:09:00Z">
        <w:r>
          <w:t xml:space="preserve"> are</w:t>
        </w:r>
      </w:ins>
      <w:ins w:id="1405" w:author="David Mattie" w:date="2019-08-18T16:08:00Z">
        <w:r>
          <w:t xml:space="preserve"> </w:t>
        </w:r>
      </w:ins>
      <w:ins w:id="1406" w:author="David Mattie" w:date="2019-08-18T16:07:00Z">
        <w:r>
          <w:t>notable</w:t>
        </w:r>
      </w:ins>
      <w:ins w:id="1407" w:author="David Mattie" w:date="2019-08-18T16:08:00Z">
        <w:r>
          <w:t xml:space="preserve"> here</w:t>
        </w:r>
      </w:ins>
      <w:ins w:id="1408" w:author="David Mattie" w:date="2019-08-18T16:07:00Z">
        <w:r>
          <w:t xml:space="preserve"> </w:t>
        </w:r>
      </w:ins>
      <w:ins w:id="1409" w:author="David Mattie" w:date="2019-08-18T16:08:00Z">
        <w:r>
          <w:t xml:space="preserve">and may represent </w:t>
        </w:r>
      </w:ins>
      <w:ins w:id="1410" w:author="David Mattie" w:date="2019-08-18T16:11:00Z">
        <w:r>
          <w:t xml:space="preserve">gender differences in </w:t>
        </w:r>
      </w:ins>
      <w:ins w:id="1411" w:author="David Mattie" w:date="2019-08-18T16:10:00Z">
        <w:r>
          <w:t xml:space="preserve">pruning associated with healthy tract development.  </w:t>
        </w:r>
      </w:ins>
    </w:p>
    <w:p w14:paraId="70C184F2" w14:textId="377F475E" w:rsidR="0018354D" w:rsidRDefault="0018354D" w:rsidP="0018354D">
      <w:pPr>
        <w:pStyle w:val="Caption"/>
        <w:keepNext/>
        <w:rPr>
          <w:ins w:id="1412" w:author="David Mattie" w:date="2019-08-18T16:04:00Z"/>
        </w:rPr>
        <w:pPrChange w:id="1413" w:author="David Mattie" w:date="2019-08-18T16:04:00Z">
          <w:pPr/>
        </w:pPrChange>
      </w:pPr>
      <w:bookmarkStart w:id="1414" w:name="_Ref17036753"/>
      <w:ins w:id="1415" w:author="David Mattie" w:date="2019-08-18T16:04:00Z">
        <w:r>
          <w:t xml:space="preserve">Table </w:t>
        </w:r>
        <w:r>
          <w:fldChar w:fldCharType="begin"/>
        </w:r>
        <w:r>
          <w:instrText xml:space="preserve"> SEQ Table \* ARABIC </w:instrText>
        </w:r>
      </w:ins>
      <w:r>
        <w:fldChar w:fldCharType="separate"/>
      </w:r>
      <w:ins w:id="1416" w:author="David Mattie" w:date="2019-08-18T16:15:00Z">
        <w:r w:rsidR="00F86D88">
          <w:rPr>
            <w:noProof/>
          </w:rPr>
          <w:t>2</w:t>
        </w:r>
      </w:ins>
      <w:ins w:id="1417" w:author="David Mattie" w:date="2019-08-18T16:04:00Z">
        <w:r>
          <w:fldChar w:fldCharType="end"/>
        </w:r>
        <w:bookmarkEnd w:id="1414"/>
        <w:r>
          <w:t xml:space="preserve"> - Overall effect size by measure</w:t>
        </w:r>
      </w:ins>
    </w:p>
    <w:tbl>
      <w:tblPr>
        <w:tblStyle w:val="PlainTable2"/>
        <w:tblW w:w="0" w:type="auto"/>
        <w:tblLook w:val="04A0" w:firstRow="1" w:lastRow="0" w:firstColumn="1" w:lastColumn="0" w:noHBand="0" w:noVBand="1"/>
        <w:tblPrChange w:id="1418" w:author="David Mattie" w:date="2019-08-18T16:03:00Z">
          <w:tblPr>
            <w:tblW w:w="7066" w:type="dxa"/>
            <w:tblLook w:val="04A0" w:firstRow="1" w:lastRow="0" w:firstColumn="1" w:lastColumn="0" w:noHBand="0" w:noVBand="1"/>
          </w:tblPr>
        </w:tblPrChange>
      </w:tblPr>
      <w:tblGrid>
        <w:gridCol w:w="3495"/>
        <w:gridCol w:w="875"/>
        <w:gridCol w:w="770"/>
        <w:gridCol w:w="989"/>
        <w:gridCol w:w="711"/>
        <w:tblGridChange w:id="1419">
          <w:tblGrid>
            <w:gridCol w:w="3226"/>
            <w:gridCol w:w="960"/>
            <w:gridCol w:w="960"/>
            <w:gridCol w:w="971"/>
            <w:gridCol w:w="960"/>
          </w:tblGrid>
        </w:tblGridChange>
      </w:tblGrid>
      <w:tr w:rsidR="0018354D" w14:paraId="72859EFE" w14:textId="77777777" w:rsidTr="0018354D">
        <w:trPr>
          <w:cnfStyle w:val="100000000000" w:firstRow="1" w:lastRow="0" w:firstColumn="0" w:lastColumn="0" w:oddVBand="0" w:evenVBand="0" w:oddHBand="0" w:evenHBand="0" w:firstRowFirstColumn="0" w:firstRowLastColumn="0" w:lastRowFirstColumn="0" w:lastRowLastColumn="0"/>
          <w:trHeight w:val="288"/>
          <w:ins w:id="1420" w:author="David Mattie" w:date="2019-08-18T16:02:00Z"/>
          <w:trPrChange w:id="142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422" w:author="David Mattie" w:date="2019-08-18T16:03:00Z">
              <w:tcPr>
                <w:tcW w:w="3226" w:type="dxa"/>
                <w:tcBorders>
                  <w:top w:val="nil"/>
                  <w:left w:val="nil"/>
                  <w:bottom w:val="nil"/>
                  <w:right w:val="nil"/>
                </w:tcBorders>
                <w:shd w:val="clear" w:color="auto" w:fill="auto"/>
                <w:noWrap/>
                <w:vAlign w:val="bottom"/>
                <w:hideMark/>
              </w:tcPr>
            </w:tcPrChange>
          </w:tcPr>
          <w:p w14:paraId="3A0295B3" w14:textId="77777777" w:rsidR="0018354D" w:rsidRDefault="0018354D">
            <w:pPr>
              <w:cnfStyle w:val="101000000000" w:firstRow="1" w:lastRow="0" w:firstColumn="1" w:lastColumn="0" w:oddVBand="0" w:evenVBand="0" w:oddHBand="0" w:evenHBand="0" w:firstRowFirstColumn="0" w:firstRowLastColumn="0" w:lastRowFirstColumn="0" w:lastRowLastColumn="0"/>
              <w:rPr>
                <w:ins w:id="1423" w:author="David Mattie" w:date="2019-08-18T16:02:00Z"/>
                <w:sz w:val="20"/>
                <w:szCs w:val="20"/>
              </w:rPr>
            </w:pPr>
          </w:p>
        </w:tc>
        <w:tc>
          <w:tcPr>
            <w:tcW w:w="0" w:type="auto"/>
            <w:noWrap/>
            <w:hideMark/>
            <w:tcPrChange w:id="1424" w:author="David Mattie" w:date="2019-08-18T16:03:00Z">
              <w:tcPr>
                <w:tcW w:w="960" w:type="dxa"/>
                <w:tcBorders>
                  <w:top w:val="nil"/>
                  <w:left w:val="nil"/>
                  <w:bottom w:val="nil"/>
                  <w:right w:val="nil"/>
                </w:tcBorders>
                <w:shd w:val="clear" w:color="auto" w:fill="auto"/>
                <w:noWrap/>
                <w:vAlign w:val="bottom"/>
                <w:hideMark/>
              </w:tcPr>
            </w:tcPrChange>
          </w:tcPr>
          <w:p w14:paraId="1035D4FD"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425" w:author="David Mattie" w:date="2019-08-18T16:02:00Z"/>
                <w:rFonts w:ascii="Calibri" w:hAnsi="Calibri"/>
                <w:color w:val="000000"/>
                <w:sz w:val="22"/>
                <w:szCs w:val="22"/>
              </w:rPr>
            </w:pPr>
            <w:ins w:id="1426" w:author="David Mattie" w:date="2019-08-18T16:02:00Z">
              <w:r>
                <w:rPr>
                  <w:rFonts w:ascii="Calibri" w:hAnsi="Calibri"/>
                  <w:color w:val="000000"/>
                  <w:sz w:val="22"/>
                  <w:szCs w:val="22"/>
                </w:rPr>
                <w:t>None</w:t>
              </w:r>
            </w:ins>
          </w:p>
        </w:tc>
        <w:tc>
          <w:tcPr>
            <w:tcW w:w="0" w:type="auto"/>
            <w:noWrap/>
            <w:hideMark/>
            <w:tcPrChange w:id="1427" w:author="David Mattie" w:date="2019-08-18T16:03:00Z">
              <w:tcPr>
                <w:tcW w:w="960" w:type="dxa"/>
                <w:tcBorders>
                  <w:top w:val="nil"/>
                  <w:left w:val="nil"/>
                  <w:bottom w:val="nil"/>
                  <w:right w:val="nil"/>
                </w:tcBorders>
                <w:shd w:val="clear" w:color="auto" w:fill="auto"/>
                <w:noWrap/>
                <w:vAlign w:val="bottom"/>
                <w:hideMark/>
              </w:tcPr>
            </w:tcPrChange>
          </w:tcPr>
          <w:p w14:paraId="7C38A308"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428" w:author="David Mattie" w:date="2019-08-18T16:02:00Z"/>
                <w:rFonts w:ascii="Calibri" w:hAnsi="Calibri"/>
                <w:color w:val="000000"/>
                <w:sz w:val="22"/>
                <w:szCs w:val="22"/>
              </w:rPr>
            </w:pPr>
            <w:ins w:id="1429" w:author="David Mattie" w:date="2019-08-18T16:02:00Z">
              <w:r>
                <w:rPr>
                  <w:rFonts w:ascii="Calibri" w:hAnsi="Calibri"/>
                  <w:color w:val="000000"/>
                  <w:sz w:val="22"/>
                  <w:szCs w:val="22"/>
                </w:rPr>
                <w:t>Small</w:t>
              </w:r>
            </w:ins>
          </w:p>
        </w:tc>
        <w:tc>
          <w:tcPr>
            <w:tcW w:w="0" w:type="auto"/>
            <w:noWrap/>
            <w:hideMark/>
            <w:tcPrChange w:id="1430" w:author="David Mattie" w:date="2019-08-18T16:03:00Z">
              <w:tcPr>
                <w:tcW w:w="960" w:type="dxa"/>
                <w:tcBorders>
                  <w:top w:val="nil"/>
                  <w:left w:val="nil"/>
                  <w:bottom w:val="nil"/>
                  <w:right w:val="nil"/>
                </w:tcBorders>
                <w:shd w:val="clear" w:color="auto" w:fill="auto"/>
                <w:noWrap/>
                <w:vAlign w:val="bottom"/>
                <w:hideMark/>
              </w:tcPr>
            </w:tcPrChange>
          </w:tcPr>
          <w:p w14:paraId="23D361CB"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431" w:author="David Mattie" w:date="2019-08-18T16:02:00Z"/>
                <w:rFonts w:ascii="Calibri" w:hAnsi="Calibri"/>
                <w:color w:val="000000"/>
                <w:sz w:val="22"/>
                <w:szCs w:val="22"/>
              </w:rPr>
            </w:pPr>
            <w:ins w:id="1432" w:author="David Mattie" w:date="2019-08-18T16:02:00Z">
              <w:r>
                <w:rPr>
                  <w:rFonts w:ascii="Calibri" w:hAnsi="Calibri"/>
                  <w:color w:val="000000"/>
                  <w:sz w:val="22"/>
                  <w:szCs w:val="22"/>
                </w:rPr>
                <w:t>Medium</w:t>
              </w:r>
            </w:ins>
          </w:p>
        </w:tc>
        <w:tc>
          <w:tcPr>
            <w:tcW w:w="0" w:type="auto"/>
            <w:noWrap/>
            <w:hideMark/>
            <w:tcPrChange w:id="1433" w:author="David Mattie" w:date="2019-08-18T16:03:00Z">
              <w:tcPr>
                <w:tcW w:w="960" w:type="dxa"/>
                <w:tcBorders>
                  <w:top w:val="nil"/>
                  <w:left w:val="nil"/>
                  <w:bottom w:val="nil"/>
                  <w:right w:val="nil"/>
                </w:tcBorders>
                <w:shd w:val="clear" w:color="auto" w:fill="auto"/>
                <w:noWrap/>
                <w:vAlign w:val="bottom"/>
                <w:hideMark/>
              </w:tcPr>
            </w:tcPrChange>
          </w:tcPr>
          <w:p w14:paraId="7F5B7432" w14:textId="77777777" w:rsidR="0018354D" w:rsidRDefault="0018354D">
            <w:pPr>
              <w:cnfStyle w:val="100000000000" w:firstRow="1" w:lastRow="0" w:firstColumn="0" w:lastColumn="0" w:oddVBand="0" w:evenVBand="0" w:oddHBand="0" w:evenHBand="0" w:firstRowFirstColumn="0" w:firstRowLastColumn="0" w:lastRowFirstColumn="0" w:lastRowLastColumn="0"/>
              <w:rPr>
                <w:ins w:id="1434" w:author="David Mattie" w:date="2019-08-18T16:02:00Z"/>
                <w:rFonts w:ascii="Calibri" w:hAnsi="Calibri"/>
                <w:color w:val="000000"/>
                <w:sz w:val="22"/>
                <w:szCs w:val="22"/>
              </w:rPr>
            </w:pPr>
            <w:ins w:id="1435" w:author="David Mattie" w:date="2019-08-18T16:02:00Z">
              <w:r>
                <w:rPr>
                  <w:rFonts w:ascii="Calibri" w:hAnsi="Calibri"/>
                  <w:color w:val="000000"/>
                  <w:sz w:val="22"/>
                  <w:szCs w:val="22"/>
                </w:rPr>
                <w:t>Large</w:t>
              </w:r>
            </w:ins>
          </w:p>
        </w:tc>
      </w:tr>
      <w:tr w:rsidR="0018354D" w14:paraId="282765B0" w14:textId="77777777" w:rsidTr="0018354D">
        <w:trPr>
          <w:cnfStyle w:val="000000100000" w:firstRow="0" w:lastRow="0" w:firstColumn="0" w:lastColumn="0" w:oddVBand="0" w:evenVBand="0" w:oddHBand="1" w:evenHBand="0" w:firstRowFirstColumn="0" w:firstRowLastColumn="0" w:lastRowFirstColumn="0" w:lastRowLastColumn="0"/>
          <w:trHeight w:val="288"/>
          <w:ins w:id="1436" w:author="David Mattie" w:date="2019-08-18T16:02:00Z"/>
          <w:trPrChange w:id="1437"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438" w:author="David Mattie" w:date="2019-08-18T16:03:00Z">
              <w:tcPr>
                <w:tcW w:w="3226" w:type="dxa"/>
                <w:tcBorders>
                  <w:top w:val="nil"/>
                  <w:left w:val="nil"/>
                  <w:bottom w:val="nil"/>
                  <w:right w:val="nil"/>
                </w:tcBorders>
                <w:shd w:val="clear" w:color="auto" w:fill="auto"/>
                <w:noWrap/>
                <w:vAlign w:val="bottom"/>
                <w:hideMark/>
              </w:tcPr>
            </w:tcPrChange>
          </w:tcPr>
          <w:p w14:paraId="0B3167CB"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439" w:author="David Mattie" w:date="2019-08-18T16:02:00Z"/>
                <w:rFonts w:ascii="Calibri" w:hAnsi="Calibri"/>
                <w:color w:val="000000"/>
                <w:sz w:val="22"/>
                <w:szCs w:val="22"/>
              </w:rPr>
            </w:pPr>
            <w:ins w:id="1440" w:author="David Mattie" w:date="2019-08-18T16:02:00Z">
              <w:r>
                <w:rPr>
                  <w:rFonts w:ascii="Calibri" w:hAnsi="Calibri"/>
                  <w:color w:val="000000"/>
                  <w:sz w:val="22"/>
                  <w:szCs w:val="22"/>
                </w:rPr>
                <w:t>Lines to render</w:t>
              </w:r>
            </w:ins>
          </w:p>
        </w:tc>
        <w:tc>
          <w:tcPr>
            <w:tcW w:w="0" w:type="auto"/>
            <w:noWrap/>
            <w:hideMark/>
            <w:tcPrChange w:id="1441" w:author="David Mattie" w:date="2019-08-18T16:03:00Z">
              <w:tcPr>
                <w:tcW w:w="960" w:type="dxa"/>
                <w:tcBorders>
                  <w:top w:val="nil"/>
                  <w:left w:val="nil"/>
                  <w:bottom w:val="nil"/>
                  <w:right w:val="nil"/>
                </w:tcBorders>
                <w:shd w:val="clear" w:color="auto" w:fill="auto"/>
                <w:noWrap/>
                <w:vAlign w:val="bottom"/>
                <w:hideMark/>
              </w:tcPr>
            </w:tcPrChange>
          </w:tcPr>
          <w:p w14:paraId="0167916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42" w:author="David Mattie" w:date="2019-08-18T16:02:00Z"/>
                <w:rFonts w:ascii="Calibri" w:hAnsi="Calibri"/>
                <w:color w:val="000000"/>
                <w:sz w:val="22"/>
                <w:szCs w:val="22"/>
              </w:rPr>
            </w:pPr>
            <w:ins w:id="1443" w:author="David Mattie" w:date="2019-08-18T16:02:00Z">
              <w:r>
                <w:rPr>
                  <w:rFonts w:ascii="Calibri" w:hAnsi="Calibri"/>
                  <w:color w:val="000000"/>
                  <w:sz w:val="22"/>
                  <w:szCs w:val="22"/>
                </w:rPr>
                <w:t>91.2%</w:t>
              </w:r>
            </w:ins>
          </w:p>
        </w:tc>
        <w:tc>
          <w:tcPr>
            <w:tcW w:w="0" w:type="auto"/>
            <w:noWrap/>
            <w:hideMark/>
            <w:tcPrChange w:id="1444" w:author="David Mattie" w:date="2019-08-18T16:03:00Z">
              <w:tcPr>
                <w:tcW w:w="960" w:type="dxa"/>
                <w:tcBorders>
                  <w:top w:val="nil"/>
                  <w:left w:val="nil"/>
                  <w:bottom w:val="nil"/>
                  <w:right w:val="nil"/>
                </w:tcBorders>
                <w:shd w:val="clear" w:color="auto" w:fill="auto"/>
                <w:noWrap/>
                <w:vAlign w:val="bottom"/>
                <w:hideMark/>
              </w:tcPr>
            </w:tcPrChange>
          </w:tcPr>
          <w:p w14:paraId="7D4271F6"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45" w:author="David Mattie" w:date="2019-08-18T16:02:00Z"/>
                <w:rFonts w:ascii="Calibri" w:hAnsi="Calibri"/>
                <w:color w:val="000000"/>
                <w:sz w:val="22"/>
                <w:szCs w:val="22"/>
              </w:rPr>
            </w:pPr>
            <w:ins w:id="1446" w:author="David Mattie" w:date="2019-08-18T16:02:00Z">
              <w:r>
                <w:rPr>
                  <w:rFonts w:ascii="Calibri" w:hAnsi="Calibri"/>
                  <w:color w:val="000000"/>
                  <w:sz w:val="22"/>
                  <w:szCs w:val="22"/>
                </w:rPr>
                <w:t>8.8%</w:t>
              </w:r>
            </w:ins>
          </w:p>
        </w:tc>
        <w:tc>
          <w:tcPr>
            <w:tcW w:w="0" w:type="auto"/>
            <w:noWrap/>
            <w:hideMark/>
            <w:tcPrChange w:id="1447" w:author="David Mattie" w:date="2019-08-18T16:03:00Z">
              <w:tcPr>
                <w:tcW w:w="960" w:type="dxa"/>
                <w:tcBorders>
                  <w:top w:val="nil"/>
                  <w:left w:val="nil"/>
                  <w:bottom w:val="nil"/>
                  <w:right w:val="nil"/>
                </w:tcBorders>
                <w:shd w:val="clear" w:color="auto" w:fill="auto"/>
                <w:noWrap/>
                <w:vAlign w:val="bottom"/>
                <w:hideMark/>
              </w:tcPr>
            </w:tcPrChange>
          </w:tcPr>
          <w:p w14:paraId="791ADE21"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48" w:author="David Mattie" w:date="2019-08-18T16:02:00Z"/>
                <w:rFonts w:ascii="Calibri" w:hAnsi="Calibri"/>
                <w:color w:val="000000"/>
                <w:sz w:val="22"/>
                <w:szCs w:val="22"/>
              </w:rPr>
            </w:pPr>
            <w:ins w:id="1449" w:author="David Mattie" w:date="2019-08-18T16:02:00Z">
              <w:r>
                <w:rPr>
                  <w:rFonts w:ascii="Calibri" w:hAnsi="Calibri"/>
                  <w:color w:val="000000"/>
                  <w:sz w:val="22"/>
                  <w:szCs w:val="22"/>
                </w:rPr>
                <w:t>0.0%</w:t>
              </w:r>
            </w:ins>
          </w:p>
        </w:tc>
        <w:tc>
          <w:tcPr>
            <w:tcW w:w="0" w:type="auto"/>
            <w:noWrap/>
            <w:hideMark/>
            <w:tcPrChange w:id="1450" w:author="David Mattie" w:date="2019-08-18T16:03:00Z">
              <w:tcPr>
                <w:tcW w:w="960" w:type="dxa"/>
                <w:tcBorders>
                  <w:top w:val="nil"/>
                  <w:left w:val="nil"/>
                  <w:bottom w:val="nil"/>
                  <w:right w:val="nil"/>
                </w:tcBorders>
                <w:shd w:val="clear" w:color="auto" w:fill="auto"/>
                <w:noWrap/>
                <w:vAlign w:val="bottom"/>
                <w:hideMark/>
              </w:tcPr>
            </w:tcPrChange>
          </w:tcPr>
          <w:p w14:paraId="16C895CC"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51" w:author="David Mattie" w:date="2019-08-18T16:02:00Z"/>
                <w:rFonts w:ascii="Calibri" w:hAnsi="Calibri"/>
                <w:color w:val="000000"/>
                <w:sz w:val="22"/>
                <w:szCs w:val="22"/>
              </w:rPr>
            </w:pPr>
            <w:ins w:id="1452" w:author="David Mattie" w:date="2019-08-18T16:02:00Z">
              <w:r>
                <w:rPr>
                  <w:rFonts w:ascii="Calibri" w:hAnsi="Calibri"/>
                  <w:color w:val="000000"/>
                  <w:sz w:val="22"/>
                  <w:szCs w:val="22"/>
                </w:rPr>
                <w:t>0.0%</w:t>
              </w:r>
            </w:ins>
          </w:p>
        </w:tc>
      </w:tr>
      <w:tr w:rsidR="0018354D" w14:paraId="29FAEB0B" w14:textId="77777777" w:rsidTr="0018354D">
        <w:trPr>
          <w:trHeight w:val="288"/>
          <w:ins w:id="1453" w:author="David Mattie" w:date="2019-08-18T16:02:00Z"/>
          <w:trPrChange w:id="1454"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455" w:author="David Mattie" w:date="2019-08-18T16:03:00Z">
              <w:tcPr>
                <w:tcW w:w="3226" w:type="dxa"/>
                <w:tcBorders>
                  <w:top w:val="nil"/>
                  <w:left w:val="nil"/>
                  <w:bottom w:val="nil"/>
                  <w:right w:val="nil"/>
                </w:tcBorders>
                <w:shd w:val="clear" w:color="auto" w:fill="auto"/>
                <w:noWrap/>
                <w:vAlign w:val="bottom"/>
                <w:hideMark/>
              </w:tcPr>
            </w:tcPrChange>
          </w:tcPr>
          <w:p w14:paraId="0A74DBB8" w14:textId="77777777" w:rsidR="0018354D" w:rsidRDefault="0018354D">
            <w:pPr>
              <w:rPr>
                <w:ins w:id="1456" w:author="David Mattie" w:date="2019-08-18T16:02:00Z"/>
                <w:rFonts w:ascii="Calibri" w:hAnsi="Calibri"/>
                <w:color w:val="000000"/>
                <w:sz w:val="22"/>
                <w:szCs w:val="22"/>
              </w:rPr>
            </w:pPr>
            <w:ins w:id="1457" w:author="David Mattie" w:date="2019-08-18T16:02:00Z">
              <w:r>
                <w:rPr>
                  <w:rFonts w:ascii="Calibri" w:hAnsi="Calibri"/>
                  <w:color w:val="000000"/>
                  <w:sz w:val="22"/>
                  <w:szCs w:val="22"/>
                </w:rPr>
                <w:t>Lines to render asymmetry</w:t>
              </w:r>
            </w:ins>
          </w:p>
        </w:tc>
        <w:tc>
          <w:tcPr>
            <w:tcW w:w="0" w:type="auto"/>
            <w:noWrap/>
            <w:hideMark/>
            <w:tcPrChange w:id="1458" w:author="David Mattie" w:date="2019-08-18T16:03:00Z">
              <w:tcPr>
                <w:tcW w:w="960" w:type="dxa"/>
                <w:tcBorders>
                  <w:top w:val="nil"/>
                  <w:left w:val="nil"/>
                  <w:bottom w:val="nil"/>
                  <w:right w:val="nil"/>
                </w:tcBorders>
                <w:shd w:val="clear" w:color="auto" w:fill="auto"/>
                <w:noWrap/>
                <w:vAlign w:val="bottom"/>
                <w:hideMark/>
              </w:tcPr>
            </w:tcPrChange>
          </w:tcPr>
          <w:p w14:paraId="401DDFF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59" w:author="David Mattie" w:date="2019-08-18T16:02:00Z"/>
                <w:rFonts w:ascii="Calibri" w:hAnsi="Calibri"/>
                <w:color w:val="000000"/>
                <w:sz w:val="22"/>
                <w:szCs w:val="22"/>
              </w:rPr>
            </w:pPr>
            <w:ins w:id="1460" w:author="David Mattie" w:date="2019-08-18T16:02:00Z">
              <w:r>
                <w:rPr>
                  <w:rFonts w:ascii="Calibri" w:hAnsi="Calibri"/>
                  <w:color w:val="000000"/>
                  <w:sz w:val="22"/>
                  <w:szCs w:val="22"/>
                </w:rPr>
                <w:t>97.2%</w:t>
              </w:r>
            </w:ins>
          </w:p>
        </w:tc>
        <w:tc>
          <w:tcPr>
            <w:tcW w:w="0" w:type="auto"/>
            <w:noWrap/>
            <w:hideMark/>
            <w:tcPrChange w:id="1461" w:author="David Mattie" w:date="2019-08-18T16:03:00Z">
              <w:tcPr>
                <w:tcW w:w="960" w:type="dxa"/>
                <w:tcBorders>
                  <w:top w:val="nil"/>
                  <w:left w:val="nil"/>
                  <w:bottom w:val="nil"/>
                  <w:right w:val="nil"/>
                </w:tcBorders>
                <w:shd w:val="clear" w:color="auto" w:fill="auto"/>
                <w:noWrap/>
                <w:vAlign w:val="bottom"/>
                <w:hideMark/>
              </w:tcPr>
            </w:tcPrChange>
          </w:tcPr>
          <w:p w14:paraId="5525AA1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62" w:author="David Mattie" w:date="2019-08-18T16:02:00Z"/>
                <w:rFonts w:ascii="Calibri" w:hAnsi="Calibri"/>
                <w:color w:val="000000"/>
                <w:sz w:val="22"/>
                <w:szCs w:val="22"/>
              </w:rPr>
            </w:pPr>
            <w:ins w:id="1463" w:author="David Mattie" w:date="2019-08-18T16:02:00Z">
              <w:r>
                <w:rPr>
                  <w:rFonts w:ascii="Calibri" w:hAnsi="Calibri"/>
                  <w:color w:val="000000"/>
                  <w:sz w:val="22"/>
                  <w:szCs w:val="22"/>
                </w:rPr>
                <w:t>2.8%</w:t>
              </w:r>
            </w:ins>
          </w:p>
        </w:tc>
        <w:tc>
          <w:tcPr>
            <w:tcW w:w="0" w:type="auto"/>
            <w:noWrap/>
            <w:hideMark/>
            <w:tcPrChange w:id="1464" w:author="David Mattie" w:date="2019-08-18T16:03:00Z">
              <w:tcPr>
                <w:tcW w:w="960" w:type="dxa"/>
                <w:tcBorders>
                  <w:top w:val="nil"/>
                  <w:left w:val="nil"/>
                  <w:bottom w:val="nil"/>
                  <w:right w:val="nil"/>
                </w:tcBorders>
                <w:shd w:val="clear" w:color="auto" w:fill="auto"/>
                <w:noWrap/>
                <w:vAlign w:val="bottom"/>
                <w:hideMark/>
              </w:tcPr>
            </w:tcPrChange>
          </w:tcPr>
          <w:p w14:paraId="20FB50BC"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65" w:author="David Mattie" w:date="2019-08-18T16:02:00Z"/>
                <w:rFonts w:ascii="Calibri" w:hAnsi="Calibri"/>
                <w:color w:val="000000"/>
                <w:sz w:val="22"/>
                <w:szCs w:val="22"/>
              </w:rPr>
            </w:pPr>
            <w:ins w:id="1466" w:author="David Mattie" w:date="2019-08-18T16:02:00Z">
              <w:r>
                <w:rPr>
                  <w:rFonts w:ascii="Calibri" w:hAnsi="Calibri"/>
                  <w:color w:val="000000"/>
                  <w:sz w:val="22"/>
                  <w:szCs w:val="22"/>
                </w:rPr>
                <w:t>0.0%</w:t>
              </w:r>
            </w:ins>
          </w:p>
        </w:tc>
        <w:tc>
          <w:tcPr>
            <w:tcW w:w="0" w:type="auto"/>
            <w:noWrap/>
            <w:hideMark/>
            <w:tcPrChange w:id="1467" w:author="David Mattie" w:date="2019-08-18T16:03:00Z">
              <w:tcPr>
                <w:tcW w:w="960" w:type="dxa"/>
                <w:tcBorders>
                  <w:top w:val="nil"/>
                  <w:left w:val="nil"/>
                  <w:bottom w:val="nil"/>
                  <w:right w:val="nil"/>
                </w:tcBorders>
                <w:shd w:val="clear" w:color="auto" w:fill="auto"/>
                <w:noWrap/>
                <w:vAlign w:val="bottom"/>
                <w:hideMark/>
              </w:tcPr>
            </w:tcPrChange>
          </w:tcPr>
          <w:p w14:paraId="6454F2FE"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68" w:author="David Mattie" w:date="2019-08-18T16:02:00Z"/>
                <w:rFonts w:ascii="Calibri" w:hAnsi="Calibri"/>
                <w:color w:val="000000"/>
                <w:sz w:val="22"/>
                <w:szCs w:val="22"/>
              </w:rPr>
            </w:pPr>
            <w:ins w:id="1469" w:author="David Mattie" w:date="2019-08-18T16:02:00Z">
              <w:r>
                <w:rPr>
                  <w:rFonts w:ascii="Calibri" w:hAnsi="Calibri"/>
                  <w:color w:val="000000"/>
                  <w:sz w:val="22"/>
                  <w:szCs w:val="22"/>
                </w:rPr>
                <w:t>0.0%</w:t>
              </w:r>
            </w:ins>
          </w:p>
        </w:tc>
      </w:tr>
      <w:tr w:rsidR="0018354D" w14:paraId="7F87FE57" w14:textId="77777777" w:rsidTr="0018354D">
        <w:trPr>
          <w:cnfStyle w:val="000000100000" w:firstRow="0" w:lastRow="0" w:firstColumn="0" w:lastColumn="0" w:oddVBand="0" w:evenVBand="0" w:oddHBand="1" w:evenHBand="0" w:firstRowFirstColumn="0" w:firstRowLastColumn="0" w:lastRowFirstColumn="0" w:lastRowLastColumn="0"/>
          <w:trHeight w:val="288"/>
          <w:ins w:id="1470" w:author="David Mattie" w:date="2019-08-18T16:02:00Z"/>
          <w:trPrChange w:id="147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472" w:author="David Mattie" w:date="2019-08-18T16:03:00Z">
              <w:tcPr>
                <w:tcW w:w="3226" w:type="dxa"/>
                <w:tcBorders>
                  <w:top w:val="nil"/>
                  <w:left w:val="nil"/>
                  <w:bottom w:val="nil"/>
                  <w:right w:val="nil"/>
                </w:tcBorders>
                <w:shd w:val="clear" w:color="auto" w:fill="auto"/>
                <w:noWrap/>
                <w:vAlign w:val="bottom"/>
                <w:hideMark/>
              </w:tcPr>
            </w:tcPrChange>
          </w:tcPr>
          <w:p w14:paraId="1A17C6A3"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473" w:author="David Mattie" w:date="2019-08-18T16:02:00Z"/>
                <w:rFonts w:ascii="Calibri" w:hAnsi="Calibri"/>
                <w:color w:val="000000"/>
                <w:sz w:val="22"/>
                <w:szCs w:val="22"/>
              </w:rPr>
            </w:pPr>
            <w:ins w:id="1474" w:author="David Mattie" w:date="2019-08-18T16:02:00Z">
              <w:r>
                <w:rPr>
                  <w:rFonts w:ascii="Calibri" w:hAnsi="Calibri"/>
                  <w:color w:val="000000"/>
                  <w:sz w:val="22"/>
                  <w:szCs w:val="22"/>
                </w:rPr>
                <w:t>Mean ADC</w:t>
              </w:r>
            </w:ins>
          </w:p>
        </w:tc>
        <w:tc>
          <w:tcPr>
            <w:tcW w:w="0" w:type="auto"/>
            <w:noWrap/>
            <w:hideMark/>
            <w:tcPrChange w:id="1475" w:author="David Mattie" w:date="2019-08-18T16:03:00Z">
              <w:tcPr>
                <w:tcW w:w="960" w:type="dxa"/>
                <w:tcBorders>
                  <w:top w:val="nil"/>
                  <w:left w:val="nil"/>
                  <w:bottom w:val="nil"/>
                  <w:right w:val="nil"/>
                </w:tcBorders>
                <w:shd w:val="clear" w:color="auto" w:fill="auto"/>
                <w:noWrap/>
                <w:vAlign w:val="bottom"/>
                <w:hideMark/>
              </w:tcPr>
            </w:tcPrChange>
          </w:tcPr>
          <w:p w14:paraId="1D2C1330"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76" w:author="David Mattie" w:date="2019-08-18T16:02:00Z"/>
                <w:rFonts w:ascii="Calibri" w:hAnsi="Calibri"/>
                <w:color w:val="000000"/>
                <w:sz w:val="22"/>
                <w:szCs w:val="22"/>
              </w:rPr>
            </w:pPr>
            <w:ins w:id="1477" w:author="David Mattie" w:date="2019-08-18T16:02:00Z">
              <w:r>
                <w:rPr>
                  <w:rFonts w:ascii="Calibri" w:hAnsi="Calibri"/>
                  <w:color w:val="000000"/>
                  <w:sz w:val="22"/>
                  <w:szCs w:val="22"/>
                </w:rPr>
                <w:t>79.9%</w:t>
              </w:r>
            </w:ins>
          </w:p>
        </w:tc>
        <w:tc>
          <w:tcPr>
            <w:tcW w:w="0" w:type="auto"/>
            <w:noWrap/>
            <w:hideMark/>
            <w:tcPrChange w:id="1478" w:author="David Mattie" w:date="2019-08-18T16:03:00Z">
              <w:tcPr>
                <w:tcW w:w="960" w:type="dxa"/>
                <w:tcBorders>
                  <w:top w:val="nil"/>
                  <w:left w:val="nil"/>
                  <w:bottom w:val="nil"/>
                  <w:right w:val="nil"/>
                </w:tcBorders>
                <w:shd w:val="clear" w:color="auto" w:fill="auto"/>
                <w:noWrap/>
                <w:vAlign w:val="bottom"/>
                <w:hideMark/>
              </w:tcPr>
            </w:tcPrChange>
          </w:tcPr>
          <w:p w14:paraId="3EE8E637"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479" w:author="David Mattie" w:date="2019-08-18T16:02:00Z"/>
                <w:rFonts w:ascii="Calibri" w:hAnsi="Calibri"/>
                <w:b/>
                <w:color w:val="000000"/>
                <w:sz w:val="22"/>
                <w:szCs w:val="22"/>
                <w:rPrChange w:id="1480" w:author="David Mattie" w:date="2019-08-18T16:10:00Z">
                  <w:rPr>
                    <w:ins w:id="1481" w:author="David Mattie" w:date="2019-08-18T16:02:00Z"/>
                    <w:rFonts w:ascii="Calibri" w:hAnsi="Calibri"/>
                    <w:color w:val="000000"/>
                    <w:sz w:val="22"/>
                    <w:szCs w:val="22"/>
                  </w:rPr>
                </w:rPrChange>
              </w:rPr>
            </w:pPr>
            <w:ins w:id="1482" w:author="David Mattie" w:date="2019-08-18T16:02:00Z">
              <w:r w:rsidRPr="0018354D">
                <w:rPr>
                  <w:rFonts w:ascii="Calibri" w:hAnsi="Calibri"/>
                  <w:b/>
                  <w:color w:val="000000"/>
                  <w:sz w:val="22"/>
                  <w:szCs w:val="22"/>
                  <w:rPrChange w:id="1483" w:author="David Mattie" w:date="2019-08-18T16:10:00Z">
                    <w:rPr>
                      <w:rFonts w:ascii="Calibri" w:hAnsi="Calibri"/>
                      <w:color w:val="000000"/>
                      <w:sz w:val="22"/>
                      <w:szCs w:val="22"/>
                    </w:rPr>
                  </w:rPrChange>
                </w:rPr>
                <w:t>20.1%</w:t>
              </w:r>
            </w:ins>
          </w:p>
        </w:tc>
        <w:tc>
          <w:tcPr>
            <w:tcW w:w="0" w:type="auto"/>
            <w:noWrap/>
            <w:hideMark/>
            <w:tcPrChange w:id="1484" w:author="David Mattie" w:date="2019-08-18T16:03:00Z">
              <w:tcPr>
                <w:tcW w:w="960" w:type="dxa"/>
                <w:tcBorders>
                  <w:top w:val="nil"/>
                  <w:left w:val="nil"/>
                  <w:bottom w:val="nil"/>
                  <w:right w:val="nil"/>
                </w:tcBorders>
                <w:shd w:val="clear" w:color="auto" w:fill="auto"/>
                <w:noWrap/>
                <w:vAlign w:val="bottom"/>
                <w:hideMark/>
              </w:tcPr>
            </w:tcPrChange>
          </w:tcPr>
          <w:p w14:paraId="07D4944A"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85" w:author="David Mattie" w:date="2019-08-18T16:02:00Z"/>
                <w:rFonts w:ascii="Calibri" w:hAnsi="Calibri"/>
                <w:color w:val="000000"/>
                <w:sz w:val="22"/>
                <w:szCs w:val="22"/>
              </w:rPr>
            </w:pPr>
            <w:ins w:id="1486" w:author="David Mattie" w:date="2019-08-18T16:02:00Z">
              <w:r>
                <w:rPr>
                  <w:rFonts w:ascii="Calibri" w:hAnsi="Calibri"/>
                  <w:color w:val="000000"/>
                  <w:sz w:val="22"/>
                  <w:szCs w:val="22"/>
                </w:rPr>
                <w:t>0.0%</w:t>
              </w:r>
            </w:ins>
          </w:p>
        </w:tc>
        <w:tc>
          <w:tcPr>
            <w:tcW w:w="0" w:type="auto"/>
            <w:noWrap/>
            <w:hideMark/>
            <w:tcPrChange w:id="1487" w:author="David Mattie" w:date="2019-08-18T16:03:00Z">
              <w:tcPr>
                <w:tcW w:w="960" w:type="dxa"/>
                <w:tcBorders>
                  <w:top w:val="nil"/>
                  <w:left w:val="nil"/>
                  <w:bottom w:val="nil"/>
                  <w:right w:val="nil"/>
                </w:tcBorders>
                <w:shd w:val="clear" w:color="auto" w:fill="auto"/>
                <w:noWrap/>
                <w:vAlign w:val="bottom"/>
                <w:hideMark/>
              </w:tcPr>
            </w:tcPrChange>
          </w:tcPr>
          <w:p w14:paraId="0149993A"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488" w:author="David Mattie" w:date="2019-08-18T16:02:00Z"/>
                <w:rFonts w:ascii="Calibri" w:hAnsi="Calibri"/>
                <w:color w:val="000000"/>
                <w:sz w:val="22"/>
                <w:szCs w:val="22"/>
              </w:rPr>
            </w:pPr>
            <w:ins w:id="1489" w:author="David Mattie" w:date="2019-08-18T16:02:00Z">
              <w:r>
                <w:rPr>
                  <w:rFonts w:ascii="Calibri" w:hAnsi="Calibri"/>
                  <w:color w:val="000000"/>
                  <w:sz w:val="22"/>
                  <w:szCs w:val="22"/>
                </w:rPr>
                <w:t>0.0%</w:t>
              </w:r>
            </w:ins>
          </w:p>
        </w:tc>
      </w:tr>
      <w:tr w:rsidR="0018354D" w14:paraId="1289BFA2" w14:textId="77777777" w:rsidTr="0018354D">
        <w:trPr>
          <w:trHeight w:val="288"/>
          <w:ins w:id="1490" w:author="David Mattie" w:date="2019-08-18T16:02:00Z"/>
          <w:trPrChange w:id="1491"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492" w:author="David Mattie" w:date="2019-08-18T16:03:00Z">
              <w:tcPr>
                <w:tcW w:w="3226" w:type="dxa"/>
                <w:tcBorders>
                  <w:top w:val="nil"/>
                  <w:left w:val="nil"/>
                  <w:bottom w:val="nil"/>
                  <w:right w:val="nil"/>
                </w:tcBorders>
                <w:shd w:val="clear" w:color="auto" w:fill="auto"/>
                <w:noWrap/>
                <w:vAlign w:val="bottom"/>
                <w:hideMark/>
              </w:tcPr>
            </w:tcPrChange>
          </w:tcPr>
          <w:p w14:paraId="1F353942" w14:textId="77777777" w:rsidR="0018354D" w:rsidRDefault="0018354D">
            <w:pPr>
              <w:rPr>
                <w:ins w:id="1493" w:author="David Mattie" w:date="2019-08-18T16:02:00Z"/>
                <w:rFonts w:ascii="Calibri" w:hAnsi="Calibri"/>
                <w:color w:val="000000"/>
                <w:sz w:val="22"/>
                <w:szCs w:val="22"/>
              </w:rPr>
            </w:pPr>
            <w:ins w:id="1494" w:author="David Mattie" w:date="2019-08-18T16:02:00Z">
              <w:r>
                <w:rPr>
                  <w:rFonts w:ascii="Calibri" w:hAnsi="Calibri"/>
                  <w:color w:val="000000"/>
                  <w:sz w:val="22"/>
                  <w:szCs w:val="22"/>
                </w:rPr>
                <w:t>Mean ADC asymmetry</w:t>
              </w:r>
            </w:ins>
          </w:p>
        </w:tc>
        <w:tc>
          <w:tcPr>
            <w:tcW w:w="0" w:type="auto"/>
            <w:noWrap/>
            <w:hideMark/>
            <w:tcPrChange w:id="1495" w:author="David Mattie" w:date="2019-08-18T16:03:00Z">
              <w:tcPr>
                <w:tcW w:w="960" w:type="dxa"/>
                <w:tcBorders>
                  <w:top w:val="nil"/>
                  <w:left w:val="nil"/>
                  <w:bottom w:val="nil"/>
                  <w:right w:val="nil"/>
                </w:tcBorders>
                <w:shd w:val="clear" w:color="auto" w:fill="auto"/>
                <w:noWrap/>
                <w:vAlign w:val="bottom"/>
                <w:hideMark/>
              </w:tcPr>
            </w:tcPrChange>
          </w:tcPr>
          <w:p w14:paraId="57E25C5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96" w:author="David Mattie" w:date="2019-08-18T16:02:00Z"/>
                <w:rFonts w:ascii="Calibri" w:hAnsi="Calibri"/>
                <w:color w:val="000000"/>
                <w:sz w:val="22"/>
                <w:szCs w:val="22"/>
              </w:rPr>
            </w:pPr>
            <w:ins w:id="1497" w:author="David Mattie" w:date="2019-08-18T16:02:00Z">
              <w:r>
                <w:rPr>
                  <w:rFonts w:ascii="Calibri" w:hAnsi="Calibri"/>
                  <w:color w:val="000000"/>
                  <w:sz w:val="22"/>
                  <w:szCs w:val="22"/>
                </w:rPr>
                <w:t>97.3%</w:t>
              </w:r>
            </w:ins>
          </w:p>
        </w:tc>
        <w:tc>
          <w:tcPr>
            <w:tcW w:w="0" w:type="auto"/>
            <w:noWrap/>
            <w:hideMark/>
            <w:tcPrChange w:id="1498" w:author="David Mattie" w:date="2019-08-18T16:03:00Z">
              <w:tcPr>
                <w:tcW w:w="960" w:type="dxa"/>
                <w:tcBorders>
                  <w:top w:val="nil"/>
                  <w:left w:val="nil"/>
                  <w:bottom w:val="nil"/>
                  <w:right w:val="nil"/>
                </w:tcBorders>
                <w:shd w:val="clear" w:color="auto" w:fill="auto"/>
                <w:noWrap/>
                <w:vAlign w:val="bottom"/>
                <w:hideMark/>
              </w:tcPr>
            </w:tcPrChange>
          </w:tcPr>
          <w:p w14:paraId="21FD346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499" w:author="David Mattie" w:date="2019-08-18T16:02:00Z"/>
                <w:rFonts w:ascii="Calibri" w:hAnsi="Calibri"/>
                <w:color w:val="000000"/>
                <w:sz w:val="22"/>
                <w:szCs w:val="22"/>
              </w:rPr>
            </w:pPr>
            <w:ins w:id="1500" w:author="David Mattie" w:date="2019-08-18T16:02:00Z">
              <w:r>
                <w:rPr>
                  <w:rFonts w:ascii="Calibri" w:hAnsi="Calibri"/>
                  <w:color w:val="000000"/>
                  <w:sz w:val="22"/>
                  <w:szCs w:val="22"/>
                </w:rPr>
                <w:t>2.7%</w:t>
              </w:r>
            </w:ins>
          </w:p>
        </w:tc>
        <w:tc>
          <w:tcPr>
            <w:tcW w:w="0" w:type="auto"/>
            <w:noWrap/>
            <w:hideMark/>
            <w:tcPrChange w:id="1501" w:author="David Mattie" w:date="2019-08-18T16:03:00Z">
              <w:tcPr>
                <w:tcW w:w="960" w:type="dxa"/>
                <w:tcBorders>
                  <w:top w:val="nil"/>
                  <w:left w:val="nil"/>
                  <w:bottom w:val="nil"/>
                  <w:right w:val="nil"/>
                </w:tcBorders>
                <w:shd w:val="clear" w:color="auto" w:fill="auto"/>
                <w:noWrap/>
                <w:vAlign w:val="bottom"/>
                <w:hideMark/>
              </w:tcPr>
            </w:tcPrChange>
          </w:tcPr>
          <w:p w14:paraId="09CFE8C7"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02" w:author="David Mattie" w:date="2019-08-18T16:02:00Z"/>
                <w:rFonts w:ascii="Calibri" w:hAnsi="Calibri"/>
                <w:color w:val="000000"/>
                <w:sz w:val="22"/>
                <w:szCs w:val="22"/>
              </w:rPr>
            </w:pPr>
            <w:ins w:id="1503" w:author="David Mattie" w:date="2019-08-18T16:02:00Z">
              <w:r>
                <w:rPr>
                  <w:rFonts w:ascii="Calibri" w:hAnsi="Calibri"/>
                  <w:color w:val="000000"/>
                  <w:sz w:val="22"/>
                  <w:szCs w:val="22"/>
                </w:rPr>
                <w:t>0.0%</w:t>
              </w:r>
            </w:ins>
          </w:p>
        </w:tc>
        <w:tc>
          <w:tcPr>
            <w:tcW w:w="0" w:type="auto"/>
            <w:noWrap/>
            <w:hideMark/>
            <w:tcPrChange w:id="1504" w:author="David Mattie" w:date="2019-08-18T16:03:00Z">
              <w:tcPr>
                <w:tcW w:w="960" w:type="dxa"/>
                <w:tcBorders>
                  <w:top w:val="nil"/>
                  <w:left w:val="nil"/>
                  <w:bottom w:val="nil"/>
                  <w:right w:val="nil"/>
                </w:tcBorders>
                <w:shd w:val="clear" w:color="auto" w:fill="auto"/>
                <w:noWrap/>
                <w:vAlign w:val="bottom"/>
                <w:hideMark/>
              </w:tcPr>
            </w:tcPrChange>
          </w:tcPr>
          <w:p w14:paraId="0821C4DB"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05" w:author="David Mattie" w:date="2019-08-18T16:02:00Z"/>
                <w:rFonts w:ascii="Calibri" w:hAnsi="Calibri"/>
                <w:color w:val="000000"/>
                <w:sz w:val="22"/>
                <w:szCs w:val="22"/>
              </w:rPr>
            </w:pPr>
            <w:ins w:id="1506" w:author="David Mattie" w:date="2019-08-18T16:02:00Z">
              <w:r>
                <w:rPr>
                  <w:rFonts w:ascii="Calibri" w:hAnsi="Calibri"/>
                  <w:color w:val="000000"/>
                  <w:sz w:val="22"/>
                  <w:szCs w:val="22"/>
                </w:rPr>
                <w:t>0.0%</w:t>
              </w:r>
            </w:ins>
          </w:p>
        </w:tc>
      </w:tr>
      <w:tr w:rsidR="0018354D" w14:paraId="7E6C77DD" w14:textId="77777777" w:rsidTr="0018354D">
        <w:trPr>
          <w:cnfStyle w:val="000000100000" w:firstRow="0" w:lastRow="0" w:firstColumn="0" w:lastColumn="0" w:oddVBand="0" w:evenVBand="0" w:oddHBand="1" w:evenHBand="0" w:firstRowFirstColumn="0" w:firstRowLastColumn="0" w:lastRowFirstColumn="0" w:lastRowLastColumn="0"/>
          <w:trHeight w:val="288"/>
          <w:ins w:id="1507" w:author="David Mattie" w:date="2019-08-18T16:02:00Z"/>
          <w:trPrChange w:id="1508"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09" w:author="David Mattie" w:date="2019-08-18T16:03:00Z">
              <w:tcPr>
                <w:tcW w:w="3226" w:type="dxa"/>
                <w:tcBorders>
                  <w:top w:val="nil"/>
                  <w:left w:val="nil"/>
                  <w:bottom w:val="nil"/>
                  <w:right w:val="nil"/>
                </w:tcBorders>
                <w:shd w:val="clear" w:color="auto" w:fill="auto"/>
                <w:noWrap/>
                <w:vAlign w:val="bottom"/>
                <w:hideMark/>
              </w:tcPr>
            </w:tcPrChange>
          </w:tcPr>
          <w:p w14:paraId="4989548F"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10" w:author="David Mattie" w:date="2019-08-18T16:02:00Z"/>
                <w:rFonts w:ascii="Calibri" w:hAnsi="Calibri"/>
                <w:color w:val="000000"/>
                <w:sz w:val="22"/>
                <w:szCs w:val="22"/>
              </w:rPr>
            </w:pPr>
            <w:ins w:id="1511" w:author="David Mattie" w:date="2019-08-18T16:02:00Z">
              <w:r>
                <w:rPr>
                  <w:rFonts w:ascii="Calibri" w:hAnsi="Calibri"/>
                  <w:color w:val="000000"/>
                  <w:sz w:val="22"/>
                  <w:szCs w:val="22"/>
                </w:rPr>
                <w:t>Mean FA</w:t>
              </w:r>
            </w:ins>
          </w:p>
        </w:tc>
        <w:tc>
          <w:tcPr>
            <w:tcW w:w="0" w:type="auto"/>
            <w:noWrap/>
            <w:hideMark/>
            <w:tcPrChange w:id="1512" w:author="David Mattie" w:date="2019-08-18T16:03:00Z">
              <w:tcPr>
                <w:tcW w:w="960" w:type="dxa"/>
                <w:tcBorders>
                  <w:top w:val="nil"/>
                  <w:left w:val="nil"/>
                  <w:bottom w:val="nil"/>
                  <w:right w:val="nil"/>
                </w:tcBorders>
                <w:shd w:val="clear" w:color="auto" w:fill="auto"/>
                <w:noWrap/>
                <w:vAlign w:val="bottom"/>
                <w:hideMark/>
              </w:tcPr>
            </w:tcPrChange>
          </w:tcPr>
          <w:p w14:paraId="347DE05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13" w:author="David Mattie" w:date="2019-08-18T16:02:00Z"/>
                <w:rFonts w:ascii="Calibri" w:hAnsi="Calibri"/>
                <w:color w:val="000000"/>
                <w:sz w:val="22"/>
                <w:szCs w:val="22"/>
              </w:rPr>
            </w:pPr>
            <w:ins w:id="1514" w:author="David Mattie" w:date="2019-08-18T16:02:00Z">
              <w:r>
                <w:rPr>
                  <w:rFonts w:ascii="Calibri" w:hAnsi="Calibri"/>
                  <w:color w:val="000000"/>
                  <w:sz w:val="22"/>
                  <w:szCs w:val="22"/>
                </w:rPr>
                <w:t>84.5%</w:t>
              </w:r>
            </w:ins>
          </w:p>
        </w:tc>
        <w:tc>
          <w:tcPr>
            <w:tcW w:w="0" w:type="auto"/>
            <w:noWrap/>
            <w:hideMark/>
            <w:tcPrChange w:id="1515" w:author="David Mattie" w:date="2019-08-18T16:03:00Z">
              <w:tcPr>
                <w:tcW w:w="960" w:type="dxa"/>
                <w:tcBorders>
                  <w:top w:val="nil"/>
                  <w:left w:val="nil"/>
                  <w:bottom w:val="nil"/>
                  <w:right w:val="nil"/>
                </w:tcBorders>
                <w:shd w:val="clear" w:color="auto" w:fill="auto"/>
                <w:noWrap/>
                <w:vAlign w:val="bottom"/>
                <w:hideMark/>
              </w:tcPr>
            </w:tcPrChange>
          </w:tcPr>
          <w:p w14:paraId="5C13729E"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516" w:author="David Mattie" w:date="2019-08-18T16:02:00Z"/>
                <w:rFonts w:ascii="Calibri" w:hAnsi="Calibri"/>
                <w:b/>
                <w:color w:val="000000"/>
                <w:sz w:val="22"/>
                <w:szCs w:val="22"/>
                <w:rPrChange w:id="1517" w:author="David Mattie" w:date="2019-08-18T16:10:00Z">
                  <w:rPr>
                    <w:ins w:id="1518" w:author="David Mattie" w:date="2019-08-18T16:02:00Z"/>
                    <w:rFonts w:ascii="Calibri" w:hAnsi="Calibri"/>
                    <w:color w:val="000000"/>
                    <w:sz w:val="22"/>
                    <w:szCs w:val="22"/>
                  </w:rPr>
                </w:rPrChange>
              </w:rPr>
            </w:pPr>
            <w:ins w:id="1519" w:author="David Mattie" w:date="2019-08-18T16:02:00Z">
              <w:r w:rsidRPr="0018354D">
                <w:rPr>
                  <w:rFonts w:ascii="Calibri" w:hAnsi="Calibri"/>
                  <w:b/>
                  <w:color w:val="000000"/>
                  <w:sz w:val="22"/>
                  <w:szCs w:val="22"/>
                  <w:rPrChange w:id="1520" w:author="David Mattie" w:date="2019-08-18T16:10:00Z">
                    <w:rPr>
                      <w:rFonts w:ascii="Calibri" w:hAnsi="Calibri"/>
                      <w:color w:val="000000"/>
                      <w:sz w:val="22"/>
                      <w:szCs w:val="22"/>
                    </w:rPr>
                  </w:rPrChange>
                </w:rPr>
                <w:t>15.5%</w:t>
              </w:r>
            </w:ins>
          </w:p>
        </w:tc>
        <w:tc>
          <w:tcPr>
            <w:tcW w:w="0" w:type="auto"/>
            <w:noWrap/>
            <w:hideMark/>
            <w:tcPrChange w:id="1521" w:author="David Mattie" w:date="2019-08-18T16:03:00Z">
              <w:tcPr>
                <w:tcW w:w="960" w:type="dxa"/>
                <w:tcBorders>
                  <w:top w:val="nil"/>
                  <w:left w:val="nil"/>
                  <w:bottom w:val="nil"/>
                  <w:right w:val="nil"/>
                </w:tcBorders>
                <w:shd w:val="clear" w:color="auto" w:fill="auto"/>
                <w:noWrap/>
                <w:vAlign w:val="bottom"/>
                <w:hideMark/>
              </w:tcPr>
            </w:tcPrChange>
          </w:tcPr>
          <w:p w14:paraId="7121068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22" w:author="David Mattie" w:date="2019-08-18T16:02:00Z"/>
                <w:rFonts w:ascii="Calibri" w:hAnsi="Calibri"/>
                <w:color w:val="000000"/>
                <w:sz w:val="22"/>
                <w:szCs w:val="22"/>
              </w:rPr>
            </w:pPr>
            <w:ins w:id="1523" w:author="David Mattie" w:date="2019-08-18T16:02:00Z">
              <w:r>
                <w:rPr>
                  <w:rFonts w:ascii="Calibri" w:hAnsi="Calibri"/>
                  <w:color w:val="000000"/>
                  <w:sz w:val="22"/>
                  <w:szCs w:val="22"/>
                </w:rPr>
                <w:t>0.0%</w:t>
              </w:r>
            </w:ins>
          </w:p>
        </w:tc>
        <w:tc>
          <w:tcPr>
            <w:tcW w:w="0" w:type="auto"/>
            <w:noWrap/>
            <w:hideMark/>
            <w:tcPrChange w:id="1524" w:author="David Mattie" w:date="2019-08-18T16:03:00Z">
              <w:tcPr>
                <w:tcW w:w="960" w:type="dxa"/>
                <w:tcBorders>
                  <w:top w:val="nil"/>
                  <w:left w:val="nil"/>
                  <w:bottom w:val="nil"/>
                  <w:right w:val="nil"/>
                </w:tcBorders>
                <w:shd w:val="clear" w:color="auto" w:fill="auto"/>
                <w:noWrap/>
                <w:vAlign w:val="bottom"/>
                <w:hideMark/>
              </w:tcPr>
            </w:tcPrChange>
          </w:tcPr>
          <w:p w14:paraId="1B03DE1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25" w:author="David Mattie" w:date="2019-08-18T16:02:00Z"/>
                <w:rFonts w:ascii="Calibri" w:hAnsi="Calibri"/>
                <w:color w:val="000000"/>
                <w:sz w:val="22"/>
                <w:szCs w:val="22"/>
              </w:rPr>
            </w:pPr>
            <w:ins w:id="1526" w:author="David Mattie" w:date="2019-08-18T16:02:00Z">
              <w:r>
                <w:rPr>
                  <w:rFonts w:ascii="Calibri" w:hAnsi="Calibri"/>
                  <w:color w:val="000000"/>
                  <w:sz w:val="22"/>
                  <w:szCs w:val="22"/>
                </w:rPr>
                <w:t>0.0%</w:t>
              </w:r>
            </w:ins>
          </w:p>
        </w:tc>
      </w:tr>
      <w:tr w:rsidR="0018354D" w14:paraId="0789E534" w14:textId="77777777" w:rsidTr="0018354D">
        <w:trPr>
          <w:trHeight w:val="288"/>
          <w:ins w:id="1527" w:author="David Mattie" w:date="2019-08-18T16:02:00Z"/>
          <w:trPrChange w:id="1528"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29" w:author="David Mattie" w:date="2019-08-18T16:03:00Z">
              <w:tcPr>
                <w:tcW w:w="3226" w:type="dxa"/>
                <w:tcBorders>
                  <w:top w:val="nil"/>
                  <w:left w:val="nil"/>
                  <w:bottom w:val="nil"/>
                  <w:right w:val="nil"/>
                </w:tcBorders>
                <w:shd w:val="clear" w:color="auto" w:fill="auto"/>
                <w:noWrap/>
                <w:vAlign w:val="bottom"/>
                <w:hideMark/>
              </w:tcPr>
            </w:tcPrChange>
          </w:tcPr>
          <w:p w14:paraId="223F531F" w14:textId="77777777" w:rsidR="0018354D" w:rsidRDefault="0018354D">
            <w:pPr>
              <w:rPr>
                <w:ins w:id="1530" w:author="David Mattie" w:date="2019-08-18T16:02:00Z"/>
                <w:rFonts w:ascii="Calibri" w:hAnsi="Calibri"/>
                <w:color w:val="000000"/>
                <w:sz w:val="22"/>
                <w:szCs w:val="22"/>
              </w:rPr>
            </w:pPr>
            <w:ins w:id="1531" w:author="David Mattie" w:date="2019-08-18T16:02:00Z">
              <w:r>
                <w:rPr>
                  <w:rFonts w:ascii="Calibri" w:hAnsi="Calibri"/>
                  <w:color w:val="000000"/>
                  <w:sz w:val="22"/>
                  <w:szCs w:val="22"/>
                </w:rPr>
                <w:t>Mean FA asymmetry</w:t>
              </w:r>
            </w:ins>
          </w:p>
        </w:tc>
        <w:tc>
          <w:tcPr>
            <w:tcW w:w="0" w:type="auto"/>
            <w:noWrap/>
            <w:hideMark/>
            <w:tcPrChange w:id="1532" w:author="David Mattie" w:date="2019-08-18T16:03:00Z">
              <w:tcPr>
                <w:tcW w:w="960" w:type="dxa"/>
                <w:tcBorders>
                  <w:top w:val="nil"/>
                  <w:left w:val="nil"/>
                  <w:bottom w:val="nil"/>
                  <w:right w:val="nil"/>
                </w:tcBorders>
                <w:shd w:val="clear" w:color="auto" w:fill="auto"/>
                <w:noWrap/>
                <w:vAlign w:val="bottom"/>
                <w:hideMark/>
              </w:tcPr>
            </w:tcPrChange>
          </w:tcPr>
          <w:p w14:paraId="72648D3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33" w:author="David Mattie" w:date="2019-08-18T16:02:00Z"/>
                <w:rFonts w:ascii="Calibri" w:hAnsi="Calibri"/>
                <w:color w:val="000000"/>
                <w:sz w:val="22"/>
                <w:szCs w:val="22"/>
              </w:rPr>
            </w:pPr>
            <w:ins w:id="1534" w:author="David Mattie" w:date="2019-08-18T16:02:00Z">
              <w:r>
                <w:rPr>
                  <w:rFonts w:ascii="Calibri" w:hAnsi="Calibri"/>
                  <w:color w:val="000000"/>
                  <w:sz w:val="22"/>
                  <w:szCs w:val="22"/>
                </w:rPr>
                <w:t>97.2%</w:t>
              </w:r>
            </w:ins>
          </w:p>
        </w:tc>
        <w:tc>
          <w:tcPr>
            <w:tcW w:w="0" w:type="auto"/>
            <w:noWrap/>
            <w:hideMark/>
            <w:tcPrChange w:id="1535" w:author="David Mattie" w:date="2019-08-18T16:03:00Z">
              <w:tcPr>
                <w:tcW w:w="960" w:type="dxa"/>
                <w:tcBorders>
                  <w:top w:val="nil"/>
                  <w:left w:val="nil"/>
                  <w:bottom w:val="nil"/>
                  <w:right w:val="nil"/>
                </w:tcBorders>
                <w:shd w:val="clear" w:color="auto" w:fill="auto"/>
                <w:noWrap/>
                <w:vAlign w:val="bottom"/>
                <w:hideMark/>
              </w:tcPr>
            </w:tcPrChange>
          </w:tcPr>
          <w:p w14:paraId="168AB00E"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36" w:author="David Mattie" w:date="2019-08-18T16:02:00Z"/>
                <w:rFonts w:ascii="Calibri" w:hAnsi="Calibri"/>
                <w:color w:val="000000"/>
                <w:sz w:val="22"/>
                <w:szCs w:val="22"/>
              </w:rPr>
            </w:pPr>
            <w:ins w:id="1537" w:author="David Mattie" w:date="2019-08-18T16:02:00Z">
              <w:r>
                <w:rPr>
                  <w:rFonts w:ascii="Calibri" w:hAnsi="Calibri"/>
                  <w:color w:val="000000"/>
                  <w:sz w:val="22"/>
                  <w:szCs w:val="22"/>
                </w:rPr>
                <w:t>2.8%</w:t>
              </w:r>
            </w:ins>
          </w:p>
        </w:tc>
        <w:tc>
          <w:tcPr>
            <w:tcW w:w="0" w:type="auto"/>
            <w:noWrap/>
            <w:hideMark/>
            <w:tcPrChange w:id="1538" w:author="David Mattie" w:date="2019-08-18T16:03:00Z">
              <w:tcPr>
                <w:tcW w:w="960" w:type="dxa"/>
                <w:tcBorders>
                  <w:top w:val="nil"/>
                  <w:left w:val="nil"/>
                  <w:bottom w:val="nil"/>
                  <w:right w:val="nil"/>
                </w:tcBorders>
                <w:shd w:val="clear" w:color="auto" w:fill="auto"/>
                <w:noWrap/>
                <w:vAlign w:val="bottom"/>
                <w:hideMark/>
              </w:tcPr>
            </w:tcPrChange>
          </w:tcPr>
          <w:p w14:paraId="6190D5BC"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39" w:author="David Mattie" w:date="2019-08-18T16:02:00Z"/>
                <w:rFonts w:ascii="Calibri" w:hAnsi="Calibri"/>
                <w:color w:val="000000"/>
                <w:sz w:val="22"/>
                <w:szCs w:val="22"/>
              </w:rPr>
            </w:pPr>
            <w:ins w:id="1540" w:author="David Mattie" w:date="2019-08-18T16:02:00Z">
              <w:r>
                <w:rPr>
                  <w:rFonts w:ascii="Calibri" w:hAnsi="Calibri"/>
                  <w:color w:val="000000"/>
                  <w:sz w:val="22"/>
                  <w:szCs w:val="22"/>
                </w:rPr>
                <w:t>0.0%</w:t>
              </w:r>
            </w:ins>
          </w:p>
        </w:tc>
        <w:tc>
          <w:tcPr>
            <w:tcW w:w="0" w:type="auto"/>
            <w:noWrap/>
            <w:hideMark/>
            <w:tcPrChange w:id="1541" w:author="David Mattie" w:date="2019-08-18T16:03:00Z">
              <w:tcPr>
                <w:tcW w:w="960" w:type="dxa"/>
                <w:tcBorders>
                  <w:top w:val="nil"/>
                  <w:left w:val="nil"/>
                  <w:bottom w:val="nil"/>
                  <w:right w:val="nil"/>
                </w:tcBorders>
                <w:shd w:val="clear" w:color="auto" w:fill="auto"/>
                <w:noWrap/>
                <w:vAlign w:val="bottom"/>
                <w:hideMark/>
              </w:tcPr>
            </w:tcPrChange>
          </w:tcPr>
          <w:p w14:paraId="0C64868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42" w:author="David Mattie" w:date="2019-08-18T16:02:00Z"/>
                <w:rFonts w:ascii="Calibri" w:hAnsi="Calibri"/>
                <w:color w:val="000000"/>
                <w:sz w:val="22"/>
                <w:szCs w:val="22"/>
              </w:rPr>
            </w:pPr>
            <w:ins w:id="1543" w:author="David Mattie" w:date="2019-08-18T16:02:00Z">
              <w:r>
                <w:rPr>
                  <w:rFonts w:ascii="Calibri" w:hAnsi="Calibri"/>
                  <w:color w:val="000000"/>
                  <w:sz w:val="22"/>
                  <w:szCs w:val="22"/>
                </w:rPr>
                <w:t>0.0%</w:t>
              </w:r>
            </w:ins>
          </w:p>
        </w:tc>
      </w:tr>
      <w:tr w:rsidR="0018354D" w14:paraId="6128770E" w14:textId="77777777" w:rsidTr="0018354D">
        <w:trPr>
          <w:cnfStyle w:val="000000100000" w:firstRow="0" w:lastRow="0" w:firstColumn="0" w:lastColumn="0" w:oddVBand="0" w:evenVBand="0" w:oddHBand="1" w:evenHBand="0" w:firstRowFirstColumn="0" w:firstRowLastColumn="0" w:lastRowFirstColumn="0" w:lastRowLastColumn="0"/>
          <w:trHeight w:val="288"/>
          <w:ins w:id="1544" w:author="David Mattie" w:date="2019-08-18T16:02:00Z"/>
          <w:trPrChange w:id="1545"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46" w:author="David Mattie" w:date="2019-08-18T16:03:00Z">
              <w:tcPr>
                <w:tcW w:w="3226" w:type="dxa"/>
                <w:tcBorders>
                  <w:top w:val="nil"/>
                  <w:left w:val="nil"/>
                  <w:bottom w:val="nil"/>
                  <w:right w:val="nil"/>
                </w:tcBorders>
                <w:shd w:val="clear" w:color="auto" w:fill="auto"/>
                <w:noWrap/>
                <w:vAlign w:val="bottom"/>
                <w:hideMark/>
              </w:tcPr>
            </w:tcPrChange>
          </w:tcPr>
          <w:p w14:paraId="502AAE8B"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47" w:author="David Mattie" w:date="2019-08-18T16:02:00Z"/>
                <w:rFonts w:ascii="Calibri" w:hAnsi="Calibri"/>
                <w:color w:val="000000"/>
                <w:sz w:val="22"/>
                <w:szCs w:val="22"/>
              </w:rPr>
            </w:pPr>
            <w:ins w:id="1548" w:author="David Mattie" w:date="2019-08-18T16:02:00Z">
              <w:r>
                <w:rPr>
                  <w:rFonts w:ascii="Calibri" w:hAnsi="Calibri"/>
                  <w:color w:val="000000"/>
                  <w:sz w:val="22"/>
                  <w:szCs w:val="22"/>
                </w:rPr>
                <w:t>Number of Tracts</w:t>
              </w:r>
            </w:ins>
          </w:p>
        </w:tc>
        <w:tc>
          <w:tcPr>
            <w:tcW w:w="0" w:type="auto"/>
            <w:noWrap/>
            <w:hideMark/>
            <w:tcPrChange w:id="1549" w:author="David Mattie" w:date="2019-08-18T16:03:00Z">
              <w:tcPr>
                <w:tcW w:w="960" w:type="dxa"/>
                <w:tcBorders>
                  <w:top w:val="nil"/>
                  <w:left w:val="nil"/>
                  <w:bottom w:val="nil"/>
                  <w:right w:val="nil"/>
                </w:tcBorders>
                <w:shd w:val="clear" w:color="auto" w:fill="auto"/>
                <w:noWrap/>
                <w:vAlign w:val="bottom"/>
                <w:hideMark/>
              </w:tcPr>
            </w:tcPrChange>
          </w:tcPr>
          <w:p w14:paraId="1076DC3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50" w:author="David Mattie" w:date="2019-08-18T16:02:00Z"/>
                <w:rFonts w:ascii="Calibri" w:hAnsi="Calibri"/>
                <w:color w:val="000000"/>
                <w:sz w:val="22"/>
                <w:szCs w:val="22"/>
              </w:rPr>
            </w:pPr>
            <w:ins w:id="1551" w:author="David Mattie" w:date="2019-08-18T16:02:00Z">
              <w:r>
                <w:rPr>
                  <w:rFonts w:ascii="Calibri" w:hAnsi="Calibri"/>
                  <w:color w:val="000000"/>
                  <w:sz w:val="22"/>
                  <w:szCs w:val="22"/>
                </w:rPr>
                <w:t>0.2%</w:t>
              </w:r>
            </w:ins>
          </w:p>
        </w:tc>
        <w:tc>
          <w:tcPr>
            <w:tcW w:w="0" w:type="auto"/>
            <w:noWrap/>
            <w:hideMark/>
            <w:tcPrChange w:id="1552" w:author="David Mattie" w:date="2019-08-18T16:03:00Z">
              <w:tcPr>
                <w:tcW w:w="960" w:type="dxa"/>
                <w:tcBorders>
                  <w:top w:val="nil"/>
                  <w:left w:val="nil"/>
                  <w:bottom w:val="nil"/>
                  <w:right w:val="nil"/>
                </w:tcBorders>
                <w:shd w:val="clear" w:color="auto" w:fill="auto"/>
                <w:noWrap/>
                <w:vAlign w:val="bottom"/>
                <w:hideMark/>
              </w:tcPr>
            </w:tcPrChange>
          </w:tcPr>
          <w:p w14:paraId="3AEC16E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53" w:author="David Mattie" w:date="2019-08-18T16:02:00Z"/>
                <w:rFonts w:ascii="Calibri" w:hAnsi="Calibri"/>
                <w:color w:val="000000"/>
                <w:sz w:val="22"/>
                <w:szCs w:val="22"/>
              </w:rPr>
            </w:pPr>
            <w:ins w:id="1554" w:author="David Mattie" w:date="2019-08-18T16:02:00Z">
              <w:r>
                <w:rPr>
                  <w:rFonts w:ascii="Calibri" w:hAnsi="Calibri"/>
                  <w:color w:val="000000"/>
                  <w:sz w:val="22"/>
                  <w:szCs w:val="22"/>
                </w:rPr>
                <w:t>23.3%</w:t>
              </w:r>
            </w:ins>
          </w:p>
        </w:tc>
        <w:tc>
          <w:tcPr>
            <w:tcW w:w="0" w:type="auto"/>
            <w:noWrap/>
            <w:hideMark/>
            <w:tcPrChange w:id="1555" w:author="David Mattie" w:date="2019-08-18T16:03:00Z">
              <w:tcPr>
                <w:tcW w:w="960" w:type="dxa"/>
                <w:tcBorders>
                  <w:top w:val="nil"/>
                  <w:left w:val="nil"/>
                  <w:bottom w:val="nil"/>
                  <w:right w:val="nil"/>
                </w:tcBorders>
                <w:shd w:val="clear" w:color="auto" w:fill="auto"/>
                <w:noWrap/>
                <w:vAlign w:val="bottom"/>
                <w:hideMark/>
              </w:tcPr>
            </w:tcPrChange>
          </w:tcPr>
          <w:p w14:paraId="0E36A636"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56" w:author="David Mattie" w:date="2019-08-18T16:02:00Z"/>
                <w:rFonts w:ascii="Calibri" w:hAnsi="Calibri"/>
                <w:color w:val="000000"/>
                <w:sz w:val="22"/>
                <w:szCs w:val="22"/>
              </w:rPr>
            </w:pPr>
            <w:ins w:id="1557" w:author="David Mattie" w:date="2019-08-18T16:02:00Z">
              <w:r>
                <w:rPr>
                  <w:rFonts w:ascii="Calibri" w:hAnsi="Calibri"/>
                  <w:color w:val="000000"/>
                  <w:sz w:val="22"/>
                  <w:szCs w:val="22"/>
                </w:rPr>
                <w:t>76.5%</w:t>
              </w:r>
            </w:ins>
          </w:p>
        </w:tc>
        <w:tc>
          <w:tcPr>
            <w:tcW w:w="0" w:type="auto"/>
            <w:noWrap/>
            <w:hideMark/>
            <w:tcPrChange w:id="1558" w:author="David Mattie" w:date="2019-08-18T16:03:00Z">
              <w:tcPr>
                <w:tcW w:w="960" w:type="dxa"/>
                <w:tcBorders>
                  <w:top w:val="nil"/>
                  <w:left w:val="nil"/>
                  <w:bottom w:val="nil"/>
                  <w:right w:val="nil"/>
                </w:tcBorders>
                <w:shd w:val="clear" w:color="auto" w:fill="auto"/>
                <w:noWrap/>
                <w:vAlign w:val="bottom"/>
                <w:hideMark/>
              </w:tcPr>
            </w:tcPrChange>
          </w:tcPr>
          <w:p w14:paraId="61930B61"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59" w:author="David Mattie" w:date="2019-08-18T16:02:00Z"/>
                <w:rFonts w:ascii="Calibri" w:hAnsi="Calibri"/>
                <w:color w:val="000000"/>
                <w:sz w:val="22"/>
                <w:szCs w:val="22"/>
              </w:rPr>
            </w:pPr>
            <w:ins w:id="1560" w:author="David Mattie" w:date="2019-08-18T16:02:00Z">
              <w:r>
                <w:rPr>
                  <w:rFonts w:ascii="Calibri" w:hAnsi="Calibri"/>
                  <w:color w:val="000000"/>
                  <w:sz w:val="22"/>
                  <w:szCs w:val="22"/>
                </w:rPr>
                <w:t>0.0%</w:t>
              </w:r>
            </w:ins>
          </w:p>
        </w:tc>
      </w:tr>
      <w:tr w:rsidR="0018354D" w14:paraId="7B8B0772" w14:textId="77777777" w:rsidTr="0018354D">
        <w:trPr>
          <w:trHeight w:val="288"/>
          <w:ins w:id="1561" w:author="David Mattie" w:date="2019-08-18T16:02:00Z"/>
          <w:trPrChange w:id="1562"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63" w:author="David Mattie" w:date="2019-08-18T16:03:00Z">
              <w:tcPr>
                <w:tcW w:w="3226" w:type="dxa"/>
                <w:tcBorders>
                  <w:top w:val="nil"/>
                  <w:left w:val="nil"/>
                  <w:bottom w:val="nil"/>
                  <w:right w:val="nil"/>
                </w:tcBorders>
                <w:shd w:val="clear" w:color="auto" w:fill="auto"/>
                <w:noWrap/>
                <w:vAlign w:val="bottom"/>
                <w:hideMark/>
              </w:tcPr>
            </w:tcPrChange>
          </w:tcPr>
          <w:p w14:paraId="686C46B9" w14:textId="77777777" w:rsidR="0018354D" w:rsidRDefault="0018354D">
            <w:pPr>
              <w:rPr>
                <w:ins w:id="1564" w:author="David Mattie" w:date="2019-08-18T16:02:00Z"/>
                <w:rFonts w:ascii="Calibri" w:hAnsi="Calibri"/>
                <w:color w:val="000000"/>
                <w:sz w:val="22"/>
                <w:szCs w:val="22"/>
              </w:rPr>
            </w:pPr>
            <w:ins w:id="1565" w:author="David Mattie" w:date="2019-08-18T16:02:00Z">
              <w:r>
                <w:rPr>
                  <w:rFonts w:ascii="Calibri" w:hAnsi="Calibri"/>
                  <w:color w:val="000000"/>
                  <w:sz w:val="22"/>
                  <w:szCs w:val="22"/>
                </w:rPr>
                <w:t>Number of Tracts asymmetry</w:t>
              </w:r>
            </w:ins>
          </w:p>
        </w:tc>
        <w:tc>
          <w:tcPr>
            <w:tcW w:w="0" w:type="auto"/>
            <w:noWrap/>
            <w:hideMark/>
            <w:tcPrChange w:id="1566" w:author="David Mattie" w:date="2019-08-18T16:03:00Z">
              <w:tcPr>
                <w:tcW w:w="960" w:type="dxa"/>
                <w:tcBorders>
                  <w:top w:val="nil"/>
                  <w:left w:val="nil"/>
                  <w:bottom w:val="nil"/>
                  <w:right w:val="nil"/>
                </w:tcBorders>
                <w:shd w:val="clear" w:color="auto" w:fill="auto"/>
                <w:noWrap/>
                <w:vAlign w:val="bottom"/>
                <w:hideMark/>
              </w:tcPr>
            </w:tcPrChange>
          </w:tcPr>
          <w:p w14:paraId="1CE223F7"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67" w:author="David Mattie" w:date="2019-08-18T16:02:00Z"/>
                <w:rFonts w:ascii="Calibri" w:hAnsi="Calibri"/>
                <w:color w:val="000000"/>
                <w:sz w:val="22"/>
                <w:szCs w:val="22"/>
              </w:rPr>
            </w:pPr>
            <w:ins w:id="1568" w:author="David Mattie" w:date="2019-08-18T16:02:00Z">
              <w:r>
                <w:rPr>
                  <w:rFonts w:ascii="Calibri" w:hAnsi="Calibri"/>
                  <w:color w:val="000000"/>
                  <w:sz w:val="22"/>
                  <w:szCs w:val="22"/>
                </w:rPr>
                <w:t>100.0%</w:t>
              </w:r>
            </w:ins>
          </w:p>
        </w:tc>
        <w:tc>
          <w:tcPr>
            <w:tcW w:w="0" w:type="auto"/>
            <w:noWrap/>
            <w:hideMark/>
            <w:tcPrChange w:id="1569" w:author="David Mattie" w:date="2019-08-18T16:03:00Z">
              <w:tcPr>
                <w:tcW w:w="960" w:type="dxa"/>
                <w:tcBorders>
                  <w:top w:val="nil"/>
                  <w:left w:val="nil"/>
                  <w:bottom w:val="nil"/>
                  <w:right w:val="nil"/>
                </w:tcBorders>
                <w:shd w:val="clear" w:color="auto" w:fill="auto"/>
                <w:noWrap/>
                <w:vAlign w:val="bottom"/>
                <w:hideMark/>
              </w:tcPr>
            </w:tcPrChange>
          </w:tcPr>
          <w:p w14:paraId="2A8A7EC4"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70" w:author="David Mattie" w:date="2019-08-18T16:02:00Z"/>
                <w:rFonts w:ascii="Calibri" w:hAnsi="Calibri"/>
                <w:color w:val="000000"/>
                <w:sz w:val="22"/>
                <w:szCs w:val="22"/>
              </w:rPr>
            </w:pPr>
            <w:ins w:id="1571" w:author="David Mattie" w:date="2019-08-18T16:02:00Z">
              <w:r>
                <w:rPr>
                  <w:rFonts w:ascii="Calibri" w:hAnsi="Calibri"/>
                  <w:color w:val="000000"/>
                  <w:sz w:val="22"/>
                  <w:szCs w:val="22"/>
                </w:rPr>
                <w:t>0.0%</w:t>
              </w:r>
            </w:ins>
          </w:p>
        </w:tc>
        <w:tc>
          <w:tcPr>
            <w:tcW w:w="0" w:type="auto"/>
            <w:noWrap/>
            <w:hideMark/>
            <w:tcPrChange w:id="1572" w:author="David Mattie" w:date="2019-08-18T16:03:00Z">
              <w:tcPr>
                <w:tcW w:w="960" w:type="dxa"/>
                <w:tcBorders>
                  <w:top w:val="nil"/>
                  <w:left w:val="nil"/>
                  <w:bottom w:val="nil"/>
                  <w:right w:val="nil"/>
                </w:tcBorders>
                <w:shd w:val="clear" w:color="auto" w:fill="auto"/>
                <w:noWrap/>
                <w:vAlign w:val="bottom"/>
                <w:hideMark/>
              </w:tcPr>
            </w:tcPrChange>
          </w:tcPr>
          <w:p w14:paraId="1E2DFC5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73" w:author="David Mattie" w:date="2019-08-18T16:02:00Z"/>
                <w:rFonts w:ascii="Calibri" w:hAnsi="Calibri"/>
                <w:color w:val="000000"/>
                <w:sz w:val="22"/>
                <w:szCs w:val="22"/>
              </w:rPr>
            </w:pPr>
            <w:ins w:id="1574" w:author="David Mattie" w:date="2019-08-18T16:02:00Z">
              <w:r>
                <w:rPr>
                  <w:rFonts w:ascii="Calibri" w:hAnsi="Calibri"/>
                  <w:color w:val="000000"/>
                  <w:sz w:val="22"/>
                  <w:szCs w:val="22"/>
                </w:rPr>
                <w:t>0.0%</w:t>
              </w:r>
            </w:ins>
          </w:p>
        </w:tc>
        <w:tc>
          <w:tcPr>
            <w:tcW w:w="0" w:type="auto"/>
            <w:noWrap/>
            <w:hideMark/>
            <w:tcPrChange w:id="1575" w:author="David Mattie" w:date="2019-08-18T16:03:00Z">
              <w:tcPr>
                <w:tcW w:w="960" w:type="dxa"/>
                <w:tcBorders>
                  <w:top w:val="nil"/>
                  <w:left w:val="nil"/>
                  <w:bottom w:val="nil"/>
                  <w:right w:val="nil"/>
                </w:tcBorders>
                <w:shd w:val="clear" w:color="auto" w:fill="auto"/>
                <w:noWrap/>
                <w:vAlign w:val="bottom"/>
                <w:hideMark/>
              </w:tcPr>
            </w:tcPrChange>
          </w:tcPr>
          <w:p w14:paraId="65369F52"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576" w:author="David Mattie" w:date="2019-08-18T16:02:00Z"/>
                <w:rFonts w:ascii="Calibri" w:hAnsi="Calibri"/>
                <w:color w:val="000000"/>
                <w:sz w:val="22"/>
                <w:szCs w:val="22"/>
              </w:rPr>
            </w:pPr>
            <w:ins w:id="1577" w:author="David Mattie" w:date="2019-08-18T16:02:00Z">
              <w:r>
                <w:rPr>
                  <w:rFonts w:ascii="Calibri" w:hAnsi="Calibri"/>
                  <w:color w:val="000000"/>
                  <w:sz w:val="22"/>
                  <w:szCs w:val="22"/>
                </w:rPr>
                <w:t>0.0%</w:t>
              </w:r>
            </w:ins>
          </w:p>
        </w:tc>
      </w:tr>
      <w:tr w:rsidR="0018354D" w14:paraId="4AEC219F" w14:textId="77777777" w:rsidTr="0018354D">
        <w:trPr>
          <w:cnfStyle w:val="000000100000" w:firstRow="0" w:lastRow="0" w:firstColumn="0" w:lastColumn="0" w:oddVBand="0" w:evenVBand="0" w:oddHBand="1" w:evenHBand="0" w:firstRowFirstColumn="0" w:firstRowLastColumn="0" w:lastRowFirstColumn="0" w:lastRowLastColumn="0"/>
          <w:trHeight w:val="288"/>
          <w:ins w:id="1578" w:author="David Mattie" w:date="2019-08-18T16:02:00Z"/>
          <w:trPrChange w:id="1579"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80" w:author="David Mattie" w:date="2019-08-18T16:03:00Z">
              <w:tcPr>
                <w:tcW w:w="3226" w:type="dxa"/>
                <w:tcBorders>
                  <w:top w:val="nil"/>
                  <w:left w:val="nil"/>
                  <w:bottom w:val="nil"/>
                  <w:right w:val="nil"/>
                </w:tcBorders>
                <w:shd w:val="clear" w:color="auto" w:fill="auto"/>
                <w:noWrap/>
                <w:vAlign w:val="bottom"/>
                <w:hideMark/>
              </w:tcPr>
            </w:tcPrChange>
          </w:tcPr>
          <w:p w14:paraId="1FA98785"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581" w:author="David Mattie" w:date="2019-08-18T16:02:00Z"/>
                <w:rFonts w:ascii="Calibri" w:hAnsi="Calibri"/>
                <w:color w:val="000000"/>
                <w:sz w:val="22"/>
                <w:szCs w:val="22"/>
              </w:rPr>
            </w:pPr>
            <w:ins w:id="1582" w:author="David Mattie" w:date="2019-08-18T16:02:00Z">
              <w:r>
                <w:rPr>
                  <w:rFonts w:ascii="Calibri" w:hAnsi="Calibri"/>
                  <w:color w:val="000000"/>
                  <w:sz w:val="22"/>
                  <w:szCs w:val="22"/>
                </w:rPr>
                <w:t>Standard Deviation ADC</w:t>
              </w:r>
            </w:ins>
          </w:p>
        </w:tc>
        <w:tc>
          <w:tcPr>
            <w:tcW w:w="0" w:type="auto"/>
            <w:noWrap/>
            <w:hideMark/>
            <w:tcPrChange w:id="1583" w:author="David Mattie" w:date="2019-08-18T16:03:00Z">
              <w:tcPr>
                <w:tcW w:w="960" w:type="dxa"/>
                <w:tcBorders>
                  <w:top w:val="nil"/>
                  <w:left w:val="nil"/>
                  <w:bottom w:val="nil"/>
                  <w:right w:val="nil"/>
                </w:tcBorders>
                <w:shd w:val="clear" w:color="auto" w:fill="auto"/>
                <w:noWrap/>
                <w:vAlign w:val="bottom"/>
                <w:hideMark/>
              </w:tcPr>
            </w:tcPrChange>
          </w:tcPr>
          <w:p w14:paraId="45C0AA65"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84" w:author="David Mattie" w:date="2019-08-18T16:02:00Z"/>
                <w:rFonts w:ascii="Calibri" w:hAnsi="Calibri"/>
                <w:color w:val="000000"/>
                <w:sz w:val="22"/>
                <w:szCs w:val="22"/>
              </w:rPr>
            </w:pPr>
            <w:ins w:id="1585" w:author="David Mattie" w:date="2019-08-18T16:02:00Z">
              <w:r>
                <w:rPr>
                  <w:rFonts w:ascii="Calibri" w:hAnsi="Calibri"/>
                  <w:color w:val="000000"/>
                  <w:sz w:val="22"/>
                  <w:szCs w:val="22"/>
                </w:rPr>
                <w:t>92.3%</w:t>
              </w:r>
            </w:ins>
          </w:p>
        </w:tc>
        <w:tc>
          <w:tcPr>
            <w:tcW w:w="0" w:type="auto"/>
            <w:noWrap/>
            <w:hideMark/>
            <w:tcPrChange w:id="1586" w:author="David Mattie" w:date="2019-08-18T16:03:00Z">
              <w:tcPr>
                <w:tcW w:w="960" w:type="dxa"/>
                <w:tcBorders>
                  <w:top w:val="nil"/>
                  <w:left w:val="nil"/>
                  <w:bottom w:val="nil"/>
                  <w:right w:val="nil"/>
                </w:tcBorders>
                <w:shd w:val="clear" w:color="auto" w:fill="auto"/>
                <w:noWrap/>
                <w:vAlign w:val="bottom"/>
                <w:hideMark/>
              </w:tcPr>
            </w:tcPrChange>
          </w:tcPr>
          <w:p w14:paraId="0B55BD8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87" w:author="David Mattie" w:date="2019-08-18T16:02:00Z"/>
                <w:rFonts w:ascii="Calibri" w:hAnsi="Calibri"/>
                <w:color w:val="000000"/>
                <w:sz w:val="22"/>
                <w:szCs w:val="22"/>
              </w:rPr>
            </w:pPr>
            <w:ins w:id="1588" w:author="David Mattie" w:date="2019-08-18T16:02:00Z">
              <w:r>
                <w:rPr>
                  <w:rFonts w:ascii="Calibri" w:hAnsi="Calibri"/>
                  <w:color w:val="000000"/>
                  <w:sz w:val="22"/>
                  <w:szCs w:val="22"/>
                </w:rPr>
                <w:t>7.7%</w:t>
              </w:r>
            </w:ins>
          </w:p>
        </w:tc>
        <w:tc>
          <w:tcPr>
            <w:tcW w:w="0" w:type="auto"/>
            <w:noWrap/>
            <w:hideMark/>
            <w:tcPrChange w:id="1589" w:author="David Mattie" w:date="2019-08-18T16:03:00Z">
              <w:tcPr>
                <w:tcW w:w="960" w:type="dxa"/>
                <w:tcBorders>
                  <w:top w:val="nil"/>
                  <w:left w:val="nil"/>
                  <w:bottom w:val="nil"/>
                  <w:right w:val="nil"/>
                </w:tcBorders>
                <w:shd w:val="clear" w:color="auto" w:fill="auto"/>
                <w:noWrap/>
                <w:vAlign w:val="bottom"/>
                <w:hideMark/>
              </w:tcPr>
            </w:tcPrChange>
          </w:tcPr>
          <w:p w14:paraId="7355DAC2"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90" w:author="David Mattie" w:date="2019-08-18T16:02:00Z"/>
                <w:rFonts w:ascii="Calibri" w:hAnsi="Calibri"/>
                <w:color w:val="000000"/>
                <w:sz w:val="22"/>
                <w:szCs w:val="22"/>
              </w:rPr>
            </w:pPr>
            <w:ins w:id="1591" w:author="David Mattie" w:date="2019-08-18T16:02:00Z">
              <w:r>
                <w:rPr>
                  <w:rFonts w:ascii="Calibri" w:hAnsi="Calibri"/>
                  <w:color w:val="000000"/>
                  <w:sz w:val="22"/>
                  <w:szCs w:val="22"/>
                </w:rPr>
                <w:t>0.0%</w:t>
              </w:r>
            </w:ins>
          </w:p>
        </w:tc>
        <w:tc>
          <w:tcPr>
            <w:tcW w:w="0" w:type="auto"/>
            <w:noWrap/>
            <w:hideMark/>
            <w:tcPrChange w:id="1592" w:author="David Mattie" w:date="2019-08-18T16:03:00Z">
              <w:tcPr>
                <w:tcW w:w="960" w:type="dxa"/>
                <w:tcBorders>
                  <w:top w:val="nil"/>
                  <w:left w:val="nil"/>
                  <w:bottom w:val="nil"/>
                  <w:right w:val="nil"/>
                </w:tcBorders>
                <w:shd w:val="clear" w:color="auto" w:fill="auto"/>
                <w:noWrap/>
                <w:vAlign w:val="bottom"/>
                <w:hideMark/>
              </w:tcPr>
            </w:tcPrChange>
          </w:tcPr>
          <w:p w14:paraId="3FB62D1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593" w:author="David Mattie" w:date="2019-08-18T16:02:00Z"/>
                <w:rFonts w:ascii="Calibri" w:hAnsi="Calibri"/>
                <w:color w:val="000000"/>
                <w:sz w:val="22"/>
                <w:szCs w:val="22"/>
              </w:rPr>
            </w:pPr>
            <w:ins w:id="1594" w:author="David Mattie" w:date="2019-08-18T16:02:00Z">
              <w:r>
                <w:rPr>
                  <w:rFonts w:ascii="Calibri" w:hAnsi="Calibri"/>
                  <w:color w:val="000000"/>
                  <w:sz w:val="22"/>
                  <w:szCs w:val="22"/>
                </w:rPr>
                <w:t>0.0%</w:t>
              </w:r>
            </w:ins>
          </w:p>
        </w:tc>
      </w:tr>
      <w:tr w:rsidR="0018354D" w14:paraId="2BCBBB0E" w14:textId="77777777" w:rsidTr="0018354D">
        <w:trPr>
          <w:trHeight w:val="288"/>
          <w:ins w:id="1595" w:author="David Mattie" w:date="2019-08-18T16:02:00Z"/>
          <w:trPrChange w:id="1596"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597" w:author="David Mattie" w:date="2019-08-18T16:03:00Z">
              <w:tcPr>
                <w:tcW w:w="3226" w:type="dxa"/>
                <w:tcBorders>
                  <w:top w:val="nil"/>
                  <w:left w:val="nil"/>
                  <w:bottom w:val="nil"/>
                  <w:right w:val="nil"/>
                </w:tcBorders>
                <w:shd w:val="clear" w:color="auto" w:fill="auto"/>
                <w:noWrap/>
                <w:vAlign w:val="bottom"/>
                <w:hideMark/>
              </w:tcPr>
            </w:tcPrChange>
          </w:tcPr>
          <w:p w14:paraId="5FD2A3EE" w14:textId="77777777" w:rsidR="0018354D" w:rsidRDefault="0018354D">
            <w:pPr>
              <w:rPr>
                <w:ins w:id="1598" w:author="David Mattie" w:date="2019-08-18T16:02:00Z"/>
                <w:rFonts w:ascii="Calibri" w:hAnsi="Calibri"/>
                <w:color w:val="000000"/>
                <w:sz w:val="22"/>
                <w:szCs w:val="22"/>
              </w:rPr>
            </w:pPr>
            <w:ins w:id="1599" w:author="David Mattie" w:date="2019-08-18T16:02:00Z">
              <w:r>
                <w:rPr>
                  <w:rFonts w:ascii="Calibri" w:hAnsi="Calibri"/>
                  <w:color w:val="000000"/>
                  <w:sz w:val="22"/>
                  <w:szCs w:val="22"/>
                </w:rPr>
                <w:t>Standard Deviation ADC asymmetry</w:t>
              </w:r>
            </w:ins>
          </w:p>
        </w:tc>
        <w:tc>
          <w:tcPr>
            <w:tcW w:w="0" w:type="auto"/>
            <w:noWrap/>
            <w:hideMark/>
            <w:tcPrChange w:id="1600" w:author="David Mattie" w:date="2019-08-18T16:03:00Z">
              <w:tcPr>
                <w:tcW w:w="960" w:type="dxa"/>
                <w:tcBorders>
                  <w:top w:val="nil"/>
                  <w:left w:val="nil"/>
                  <w:bottom w:val="nil"/>
                  <w:right w:val="nil"/>
                </w:tcBorders>
                <w:shd w:val="clear" w:color="auto" w:fill="auto"/>
                <w:noWrap/>
                <w:vAlign w:val="bottom"/>
                <w:hideMark/>
              </w:tcPr>
            </w:tcPrChange>
          </w:tcPr>
          <w:p w14:paraId="2EE7D321"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01" w:author="David Mattie" w:date="2019-08-18T16:02:00Z"/>
                <w:rFonts w:ascii="Calibri" w:hAnsi="Calibri"/>
                <w:color w:val="000000"/>
                <w:sz w:val="22"/>
                <w:szCs w:val="22"/>
              </w:rPr>
            </w:pPr>
            <w:ins w:id="1602" w:author="David Mattie" w:date="2019-08-18T16:02:00Z">
              <w:r>
                <w:rPr>
                  <w:rFonts w:ascii="Calibri" w:hAnsi="Calibri"/>
                  <w:color w:val="000000"/>
                  <w:sz w:val="22"/>
                  <w:szCs w:val="22"/>
                </w:rPr>
                <w:t>97.2%</w:t>
              </w:r>
            </w:ins>
          </w:p>
        </w:tc>
        <w:tc>
          <w:tcPr>
            <w:tcW w:w="0" w:type="auto"/>
            <w:noWrap/>
            <w:hideMark/>
            <w:tcPrChange w:id="1603" w:author="David Mattie" w:date="2019-08-18T16:03:00Z">
              <w:tcPr>
                <w:tcW w:w="960" w:type="dxa"/>
                <w:tcBorders>
                  <w:top w:val="nil"/>
                  <w:left w:val="nil"/>
                  <w:bottom w:val="nil"/>
                  <w:right w:val="nil"/>
                </w:tcBorders>
                <w:shd w:val="clear" w:color="auto" w:fill="auto"/>
                <w:noWrap/>
                <w:vAlign w:val="bottom"/>
                <w:hideMark/>
              </w:tcPr>
            </w:tcPrChange>
          </w:tcPr>
          <w:p w14:paraId="0E9B6186"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04" w:author="David Mattie" w:date="2019-08-18T16:02:00Z"/>
                <w:rFonts w:ascii="Calibri" w:hAnsi="Calibri"/>
                <w:color w:val="000000"/>
                <w:sz w:val="22"/>
                <w:szCs w:val="22"/>
              </w:rPr>
            </w:pPr>
            <w:ins w:id="1605" w:author="David Mattie" w:date="2019-08-18T16:02:00Z">
              <w:r>
                <w:rPr>
                  <w:rFonts w:ascii="Calibri" w:hAnsi="Calibri"/>
                  <w:color w:val="000000"/>
                  <w:sz w:val="22"/>
                  <w:szCs w:val="22"/>
                </w:rPr>
                <w:t>2.8%</w:t>
              </w:r>
            </w:ins>
          </w:p>
        </w:tc>
        <w:tc>
          <w:tcPr>
            <w:tcW w:w="0" w:type="auto"/>
            <w:noWrap/>
            <w:hideMark/>
            <w:tcPrChange w:id="1606" w:author="David Mattie" w:date="2019-08-18T16:03:00Z">
              <w:tcPr>
                <w:tcW w:w="960" w:type="dxa"/>
                <w:tcBorders>
                  <w:top w:val="nil"/>
                  <w:left w:val="nil"/>
                  <w:bottom w:val="nil"/>
                  <w:right w:val="nil"/>
                </w:tcBorders>
                <w:shd w:val="clear" w:color="auto" w:fill="auto"/>
                <w:noWrap/>
                <w:vAlign w:val="bottom"/>
                <w:hideMark/>
              </w:tcPr>
            </w:tcPrChange>
          </w:tcPr>
          <w:p w14:paraId="79F8FE8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07" w:author="David Mattie" w:date="2019-08-18T16:02:00Z"/>
                <w:rFonts w:ascii="Calibri" w:hAnsi="Calibri"/>
                <w:color w:val="000000"/>
                <w:sz w:val="22"/>
                <w:szCs w:val="22"/>
              </w:rPr>
            </w:pPr>
            <w:ins w:id="1608" w:author="David Mattie" w:date="2019-08-18T16:02:00Z">
              <w:r>
                <w:rPr>
                  <w:rFonts w:ascii="Calibri" w:hAnsi="Calibri"/>
                  <w:color w:val="000000"/>
                  <w:sz w:val="22"/>
                  <w:szCs w:val="22"/>
                </w:rPr>
                <w:t>0.0%</w:t>
              </w:r>
            </w:ins>
          </w:p>
        </w:tc>
        <w:tc>
          <w:tcPr>
            <w:tcW w:w="0" w:type="auto"/>
            <w:noWrap/>
            <w:hideMark/>
            <w:tcPrChange w:id="1609" w:author="David Mattie" w:date="2019-08-18T16:03:00Z">
              <w:tcPr>
                <w:tcW w:w="960" w:type="dxa"/>
                <w:tcBorders>
                  <w:top w:val="nil"/>
                  <w:left w:val="nil"/>
                  <w:bottom w:val="nil"/>
                  <w:right w:val="nil"/>
                </w:tcBorders>
                <w:shd w:val="clear" w:color="auto" w:fill="auto"/>
                <w:noWrap/>
                <w:vAlign w:val="bottom"/>
                <w:hideMark/>
              </w:tcPr>
            </w:tcPrChange>
          </w:tcPr>
          <w:p w14:paraId="604AAC95"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10" w:author="David Mattie" w:date="2019-08-18T16:02:00Z"/>
                <w:rFonts w:ascii="Calibri" w:hAnsi="Calibri"/>
                <w:color w:val="000000"/>
                <w:sz w:val="22"/>
                <w:szCs w:val="22"/>
              </w:rPr>
            </w:pPr>
            <w:ins w:id="1611" w:author="David Mattie" w:date="2019-08-18T16:02:00Z">
              <w:r>
                <w:rPr>
                  <w:rFonts w:ascii="Calibri" w:hAnsi="Calibri"/>
                  <w:color w:val="000000"/>
                  <w:sz w:val="22"/>
                  <w:szCs w:val="22"/>
                </w:rPr>
                <w:t>0.0%</w:t>
              </w:r>
            </w:ins>
          </w:p>
        </w:tc>
      </w:tr>
      <w:tr w:rsidR="0018354D" w14:paraId="7926248C" w14:textId="77777777" w:rsidTr="0018354D">
        <w:trPr>
          <w:cnfStyle w:val="000000100000" w:firstRow="0" w:lastRow="0" w:firstColumn="0" w:lastColumn="0" w:oddVBand="0" w:evenVBand="0" w:oddHBand="1" w:evenHBand="0" w:firstRowFirstColumn="0" w:firstRowLastColumn="0" w:lastRowFirstColumn="0" w:lastRowLastColumn="0"/>
          <w:trHeight w:val="288"/>
          <w:ins w:id="1612" w:author="David Mattie" w:date="2019-08-18T16:02:00Z"/>
          <w:trPrChange w:id="1613"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14" w:author="David Mattie" w:date="2019-08-18T16:03:00Z">
              <w:tcPr>
                <w:tcW w:w="3226" w:type="dxa"/>
                <w:tcBorders>
                  <w:top w:val="nil"/>
                  <w:left w:val="nil"/>
                  <w:bottom w:val="nil"/>
                  <w:right w:val="nil"/>
                </w:tcBorders>
                <w:shd w:val="clear" w:color="auto" w:fill="auto"/>
                <w:noWrap/>
                <w:vAlign w:val="bottom"/>
                <w:hideMark/>
              </w:tcPr>
            </w:tcPrChange>
          </w:tcPr>
          <w:p w14:paraId="41D3C348"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615" w:author="David Mattie" w:date="2019-08-18T16:02:00Z"/>
                <w:rFonts w:ascii="Calibri" w:hAnsi="Calibri"/>
                <w:color w:val="000000"/>
                <w:sz w:val="22"/>
                <w:szCs w:val="22"/>
              </w:rPr>
            </w:pPr>
            <w:ins w:id="1616" w:author="David Mattie" w:date="2019-08-18T16:02:00Z">
              <w:r>
                <w:rPr>
                  <w:rFonts w:ascii="Calibri" w:hAnsi="Calibri"/>
                  <w:color w:val="000000"/>
                  <w:sz w:val="22"/>
                  <w:szCs w:val="22"/>
                </w:rPr>
                <w:t>Standard Deviation FA</w:t>
              </w:r>
            </w:ins>
          </w:p>
        </w:tc>
        <w:tc>
          <w:tcPr>
            <w:tcW w:w="0" w:type="auto"/>
            <w:noWrap/>
            <w:hideMark/>
            <w:tcPrChange w:id="1617" w:author="David Mattie" w:date="2019-08-18T16:03:00Z">
              <w:tcPr>
                <w:tcW w:w="960" w:type="dxa"/>
                <w:tcBorders>
                  <w:top w:val="nil"/>
                  <w:left w:val="nil"/>
                  <w:bottom w:val="nil"/>
                  <w:right w:val="nil"/>
                </w:tcBorders>
                <w:shd w:val="clear" w:color="auto" w:fill="auto"/>
                <w:noWrap/>
                <w:vAlign w:val="bottom"/>
                <w:hideMark/>
              </w:tcPr>
            </w:tcPrChange>
          </w:tcPr>
          <w:p w14:paraId="73F767A9"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18" w:author="David Mattie" w:date="2019-08-18T16:02:00Z"/>
                <w:rFonts w:ascii="Calibri" w:hAnsi="Calibri"/>
                <w:color w:val="000000"/>
                <w:sz w:val="22"/>
                <w:szCs w:val="22"/>
              </w:rPr>
            </w:pPr>
            <w:ins w:id="1619" w:author="David Mattie" w:date="2019-08-18T16:02:00Z">
              <w:r>
                <w:rPr>
                  <w:rFonts w:ascii="Calibri" w:hAnsi="Calibri"/>
                  <w:color w:val="000000"/>
                  <w:sz w:val="22"/>
                  <w:szCs w:val="22"/>
                </w:rPr>
                <w:t>68.7%</w:t>
              </w:r>
            </w:ins>
          </w:p>
        </w:tc>
        <w:tc>
          <w:tcPr>
            <w:tcW w:w="0" w:type="auto"/>
            <w:noWrap/>
            <w:hideMark/>
            <w:tcPrChange w:id="1620" w:author="David Mattie" w:date="2019-08-18T16:03:00Z">
              <w:tcPr>
                <w:tcW w:w="960" w:type="dxa"/>
                <w:tcBorders>
                  <w:top w:val="nil"/>
                  <w:left w:val="nil"/>
                  <w:bottom w:val="nil"/>
                  <w:right w:val="nil"/>
                </w:tcBorders>
                <w:shd w:val="clear" w:color="auto" w:fill="auto"/>
                <w:noWrap/>
                <w:vAlign w:val="bottom"/>
                <w:hideMark/>
              </w:tcPr>
            </w:tcPrChange>
          </w:tcPr>
          <w:p w14:paraId="7550BBAC" w14:textId="77777777" w:rsidR="0018354D" w:rsidRPr="0018354D" w:rsidRDefault="0018354D">
            <w:pPr>
              <w:jc w:val="right"/>
              <w:cnfStyle w:val="000000100000" w:firstRow="0" w:lastRow="0" w:firstColumn="0" w:lastColumn="0" w:oddVBand="0" w:evenVBand="0" w:oddHBand="1" w:evenHBand="0" w:firstRowFirstColumn="0" w:firstRowLastColumn="0" w:lastRowFirstColumn="0" w:lastRowLastColumn="0"/>
              <w:rPr>
                <w:ins w:id="1621" w:author="David Mattie" w:date="2019-08-18T16:02:00Z"/>
                <w:rFonts w:ascii="Calibri" w:hAnsi="Calibri"/>
                <w:b/>
                <w:color w:val="000000"/>
                <w:sz w:val="22"/>
                <w:szCs w:val="22"/>
                <w:rPrChange w:id="1622" w:author="David Mattie" w:date="2019-08-18T16:10:00Z">
                  <w:rPr>
                    <w:ins w:id="1623" w:author="David Mattie" w:date="2019-08-18T16:02:00Z"/>
                    <w:rFonts w:ascii="Calibri" w:hAnsi="Calibri"/>
                    <w:color w:val="000000"/>
                    <w:sz w:val="22"/>
                    <w:szCs w:val="22"/>
                  </w:rPr>
                </w:rPrChange>
              </w:rPr>
            </w:pPr>
            <w:ins w:id="1624" w:author="David Mattie" w:date="2019-08-18T16:02:00Z">
              <w:r w:rsidRPr="0018354D">
                <w:rPr>
                  <w:rFonts w:ascii="Calibri" w:hAnsi="Calibri"/>
                  <w:b/>
                  <w:color w:val="000000"/>
                  <w:sz w:val="22"/>
                  <w:szCs w:val="22"/>
                  <w:rPrChange w:id="1625" w:author="David Mattie" w:date="2019-08-18T16:10:00Z">
                    <w:rPr>
                      <w:rFonts w:ascii="Calibri" w:hAnsi="Calibri"/>
                      <w:color w:val="000000"/>
                      <w:sz w:val="22"/>
                      <w:szCs w:val="22"/>
                    </w:rPr>
                  </w:rPrChange>
                </w:rPr>
                <w:t>31.3%</w:t>
              </w:r>
            </w:ins>
          </w:p>
        </w:tc>
        <w:tc>
          <w:tcPr>
            <w:tcW w:w="0" w:type="auto"/>
            <w:noWrap/>
            <w:hideMark/>
            <w:tcPrChange w:id="1626" w:author="David Mattie" w:date="2019-08-18T16:03:00Z">
              <w:tcPr>
                <w:tcW w:w="960" w:type="dxa"/>
                <w:tcBorders>
                  <w:top w:val="nil"/>
                  <w:left w:val="nil"/>
                  <w:bottom w:val="nil"/>
                  <w:right w:val="nil"/>
                </w:tcBorders>
                <w:shd w:val="clear" w:color="auto" w:fill="auto"/>
                <w:noWrap/>
                <w:vAlign w:val="bottom"/>
                <w:hideMark/>
              </w:tcPr>
            </w:tcPrChange>
          </w:tcPr>
          <w:p w14:paraId="353CAA4C"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27" w:author="David Mattie" w:date="2019-08-18T16:02:00Z"/>
                <w:rFonts w:ascii="Calibri" w:hAnsi="Calibri"/>
                <w:color w:val="000000"/>
                <w:sz w:val="22"/>
                <w:szCs w:val="22"/>
              </w:rPr>
            </w:pPr>
            <w:ins w:id="1628" w:author="David Mattie" w:date="2019-08-18T16:02:00Z">
              <w:r>
                <w:rPr>
                  <w:rFonts w:ascii="Calibri" w:hAnsi="Calibri"/>
                  <w:color w:val="000000"/>
                  <w:sz w:val="22"/>
                  <w:szCs w:val="22"/>
                </w:rPr>
                <w:t>0.0%</w:t>
              </w:r>
            </w:ins>
          </w:p>
        </w:tc>
        <w:tc>
          <w:tcPr>
            <w:tcW w:w="0" w:type="auto"/>
            <w:noWrap/>
            <w:hideMark/>
            <w:tcPrChange w:id="1629" w:author="David Mattie" w:date="2019-08-18T16:03:00Z">
              <w:tcPr>
                <w:tcW w:w="960" w:type="dxa"/>
                <w:tcBorders>
                  <w:top w:val="nil"/>
                  <w:left w:val="nil"/>
                  <w:bottom w:val="nil"/>
                  <w:right w:val="nil"/>
                </w:tcBorders>
                <w:shd w:val="clear" w:color="auto" w:fill="auto"/>
                <w:noWrap/>
                <w:vAlign w:val="bottom"/>
                <w:hideMark/>
              </w:tcPr>
            </w:tcPrChange>
          </w:tcPr>
          <w:p w14:paraId="735E0657"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30" w:author="David Mattie" w:date="2019-08-18T16:02:00Z"/>
                <w:rFonts w:ascii="Calibri" w:hAnsi="Calibri"/>
                <w:color w:val="000000"/>
                <w:sz w:val="22"/>
                <w:szCs w:val="22"/>
              </w:rPr>
            </w:pPr>
            <w:ins w:id="1631" w:author="David Mattie" w:date="2019-08-18T16:02:00Z">
              <w:r>
                <w:rPr>
                  <w:rFonts w:ascii="Calibri" w:hAnsi="Calibri"/>
                  <w:color w:val="000000"/>
                  <w:sz w:val="22"/>
                  <w:szCs w:val="22"/>
                </w:rPr>
                <w:t>0.0%</w:t>
              </w:r>
            </w:ins>
          </w:p>
        </w:tc>
      </w:tr>
      <w:tr w:rsidR="0018354D" w14:paraId="080A20F3" w14:textId="77777777" w:rsidTr="0018354D">
        <w:trPr>
          <w:trHeight w:val="288"/>
          <w:ins w:id="1632" w:author="David Mattie" w:date="2019-08-18T16:02:00Z"/>
          <w:trPrChange w:id="1633"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34" w:author="David Mattie" w:date="2019-08-18T16:03:00Z">
              <w:tcPr>
                <w:tcW w:w="3226" w:type="dxa"/>
                <w:tcBorders>
                  <w:top w:val="nil"/>
                  <w:left w:val="nil"/>
                  <w:bottom w:val="nil"/>
                  <w:right w:val="nil"/>
                </w:tcBorders>
                <w:shd w:val="clear" w:color="auto" w:fill="auto"/>
                <w:noWrap/>
                <w:vAlign w:val="bottom"/>
                <w:hideMark/>
              </w:tcPr>
            </w:tcPrChange>
          </w:tcPr>
          <w:p w14:paraId="47551342" w14:textId="77777777" w:rsidR="0018354D" w:rsidRDefault="0018354D">
            <w:pPr>
              <w:rPr>
                <w:ins w:id="1635" w:author="David Mattie" w:date="2019-08-18T16:02:00Z"/>
                <w:rFonts w:ascii="Calibri" w:hAnsi="Calibri"/>
                <w:color w:val="000000"/>
                <w:sz w:val="22"/>
                <w:szCs w:val="22"/>
              </w:rPr>
            </w:pPr>
            <w:ins w:id="1636" w:author="David Mattie" w:date="2019-08-18T16:02:00Z">
              <w:r>
                <w:rPr>
                  <w:rFonts w:ascii="Calibri" w:hAnsi="Calibri"/>
                  <w:color w:val="000000"/>
                  <w:sz w:val="22"/>
                  <w:szCs w:val="22"/>
                </w:rPr>
                <w:t>Standard Deviation FA asymmetry</w:t>
              </w:r>
            </w:ins>
          </w:p>
        </w:tc>
        <w:tc>
          <w:tcPr>
            <w:tcW w:w="0" w:type="auto"/>
            <w:noWrap/>
            <w:hideMark/>
            <w:tcPrChange w:id="1637" w:author="David Mattie" w:date="2019-08-18T16:03:00Z">
              <w:tcPr>
                <w:tcW w:w="960" w:type="dxa"/>
                <w:tcBorders>
                  <w:top w:val="nil"/>
                  <w:left w:val="nil"/>
                  <w:bottom w:val="nil"/>
                  <w:right w:val="nil"/>
                </w:tcBorders>
                <w:shd w:val="clear" w:color="auto" w:fill="auto"/>
                <w:noWrap/>
                <w:vAlign w:val="bottom"/>
                <w:hideMark/>
              </w:tcPr>
            </w:tcPrChange>
          </w:tcPr>
          <w:p w14:paraId="25D0A352"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38" w:author="David Mattie" w:date="2019-08-18T16:02:00Z"/>
                <w:rFonts w:ascii="Calibri" w:hAnsi="Calibri"/>
                <w:color w:val="000000"/>
                <w:sz w:val="22"/>
                <w:szCs w:val="22"/>
              </w:rPr>
            </w:pPr>
            <w:ins w:id="1639" w:author="David Mattie" w:date="2019-08-18T16:02:00Z">
              <w:r>
                <w:rPr>
                  <w:rFonts w:ascii="Calibri" w:hAnsi="Calibri"/>
                  <w:color w:val="000000"/>
                  <w:sz w:val="22"/>
                  <w:szCs w:val="22"/>
                </w:rPr>
                <w:t>96.2%</w:t>
              </w:r>
            </w:ins>
          </w:p>
        </w:tc>
        <w:tc>
          <w:tcPr>
            <w:tcW w:w="0" w:type="auto"/>
            <w:noWrap/>
            <w:hideMark/>
            <w:tcPrChange w:id="1640" w:author="David Mattie" w:date="2019-08-18T16:03:00Z">
              <w:tcPr>
                <w:tcW w:w="960" w:type="dxa"/>
                <w:tcBorders>
                  <w:top w:val="nil"/>
                  <w:left w:val="nil"/>
                  <w:bottom w:val="nil"/>
                  <w:right w:val="nil"/>
                </w:tcBorders>
                <w:shd w:val="clear" w:color="auto" w:fill="auto"/>
                <w:noWrap/>
                <w:vAlign w:val="bottom"/>
                <w:hideMark/>
              </w:tcPr>
            </w:tcPrChange>
          </w:tcPr>
          <w:p w14:paraId="50163A2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41" w:author="David Mattie" w:date="2019-08-18T16:02:00Z"/>
                <w:rFonts w:ascii="Calibri" w:hAnsi="Calibri"/>
                <w:color w:val="000000"/>
                <w:sz w:val="22"/>
                <w:szCs w:val="22"/>
              </w:rPr>
            </w:pPr>
            <w:ins w:id="1642" w:author="David Mattie" w:date="2019-08-18T16:02:00Z">
              <w:r>
                <w:rPr>
                  <w:rFonts w:ascii="Calibri" w:hAnsi="Calibri"/>
                  <w:color w:val="000000"/>
                  <w:sz w:val="22"/>
                  <w:szCs w:val="22"/>
                </w:rPr>
                <w:t>3.8%</w:t>
              </w:r>
            </w:ins>
          </w:p>
        </w:tc>
        <w:tc>
          <w:tcPr>
            <w:tcW w:w="0" w:type="auto"/>
            <w:noWrap/>
            <w:hideMark/>
            <w:tcPrChange w:id="1643" w:author="David Mattie" w:date="2019-08-18T16:03:00Z">
              <w:tcPr>
                <w:tcW w:w="960" w:type="dxa"/>
                <w:tcBorders>
                  <w:top w:val="nil"/>
                  <w:left w:val="nil"/>
                  <w:bottom w:val="nil"/>
                  <w:right w:val="nil"/>
                </w:tcBorders>
                <w:shd w:val="clear" w:color="auto" w:fill="auto"/>
                <w:noWrap/>
                <w:vAlign w:val="bottom"/>
                <w:hideMark/>
              </w:tcPr>
            </w:tcPrChange>
          </w:tcPr>
          <w:p w14:paraId="7FC2FC2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44" w:author="David Mattie" w:date="2019-08-18T16:02:00Z"/>
                <w:rFonts w:ascii="Calibri" w:hAnsi="Calibri"/>
                <w:color w:val="000000"/>
                <w:sz w:val="22"/>
                <w:szCs w:val="22"/>
              </w:rPr>
            </w:pPr>
            <w:ins w:id="1645" w:author="David Mattie" w:date="2019-08-18T16:02:00Z">
              <w:r>
                <w:rPr>
                  <w:rFonts w:ascii="Calibri" w:hAnsi="Calibri"/>
                  <w:color w:val="000000"/>
                  <w:sz w:val="22"/>
                  <w:szCs w:val="22"/>
                </w:rPr>
                <w:t>0.0%</w:t>
              </w:r>
            </w:ins>
          </w:p>
        </w:tc>
        <w:tc>
          <w:tcPr>
            <w:tcW w:w="0" w:type="auto"/>
            <w:noWrap/>
            <w:hideMark/>
            <w:tcPrChange w:id="1646" w:author="David Mattie" w:date="2019-08-18T16:03:00Z">
              <w:tcPr>
                <w:tcW w:w="960" w:type="dxa"/>
                <w:tcBorders>
                  <w:top w:val="nil"/>
                  <w:left w:val="nil"/>
                  <w:bottom w:val="nil"/>
                  <w:right w:val="nil"/>
                </w:tcBorders>
                <w:shd w:val="clear" w:color="auto" w:fill="auto"/>
                <w:noWrap/>
                <w:vAlign w:val="bottom"/>
                <w:hideMark/>
              </w:tcPr>
            </w:tcPrChange>
          </w:tcPr>
          <w:p w14:paraId="765077A0"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47" w:author="David Mattie" w:date="2019-08-18T16:02:00Z"/>
                <w:rFonts w:ascii="Calibri" w:hAnsi="Calibri"/>
                <w:color w:val="000000"/>
                <w:sz w:val="22"/>
                <w:szCs w:val="22"/>
              </w:rPr>
            </w:pPr>
            <w:ins w:id="1648" w:author="David Mattie" w:date="2019-08-18T16:02:00Z">
              <w:r>
                <w:rPr>
                  <w:rFonts w:ascii="Calibri" w:hAnsi="Calibri"/>
                  <w:color w:val="000000"/>
                  <w:sz w:val="22"/>
                  <w:szCs w:val="22"/>
                </w:rPr>
                <w:t>0.0%</w:t>
              </w:r>
            </w:ins>
          </w:p>
        </w:tc>
      </w:tr>
      <w:tr w:rsidR="0018354D" w14:paraId="556B003C" w14:textId="77777777" w:rsidTr="0018354D">
        <w:trPr>
          <w:cnfStyle w:val="000000100000" w:firstRow="0" w:lastRow="0" w:firstColumn="0" w:lastColumn="0" w:oddVBand="0" w:evenVBand="0" w:oddHBand="1" w:evenHBand="0" w:firstRowFirstColumn="0" w:firstRowLastColumn="0" w:lastRowFirstColumn="0" w:lastRowLastColumn="0"/>
          <w:trHeight w:val="288"/>
          <w:ins w:id="1649" w:author="David Mattie" w:date="2019-08-18T16:02:00Z"/>
          <w:trPrChange w:id="1650"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51" w:author="David Mattie" w:date="2019-08-18T16:03:00Z">
              <w:tcPr>
                <w:tcW w:w="3226" w:type="dxa"/>
                <w:tcBorders>
                  <w:top w:val="nil"/>
                  <w:left w:val="nil"/>
                  <w:bottom w:val="nil"/>
                  <w:right w:val="nil"/>
                </w:tcBorders>
                <w:shd w:val="clear" w:color="auto" w:fill="auto"/>
                <w:noWrap/>
                <w:vAlign w:val="bottom"/>
                <w:hideMark/>
              </w:tcPr>
            </w:tcPrChange>
          </w:tcPr>
          <w:p w14:paraId="079ECC71" w14:textId="77777777" w:rsidR="0018354D" w:rsidRDefault="0018354D">
            <w:pPr>
              <w:cnfStyle w:val="001000100000" w:firstRow="0" w:lastRow="0" w:firstColumn="1" w:lastColumn="0" w:oddVBand="0" w:evenVBand="0" w:oddHBand="1" w:evenHBand="0" w:firstRowFirstColumn="0" w:firstRowLastColumn="0" w:lastRowFirstColumn="0" w:lastRowLastColumn="0"/>
              <w:rPr>
                <w:ins w:id="1652" w:author="David Mattie" w:date="2019-08-18T16:02:00Z"/>
                <w:rFonts w:ascii="Calibri" w:hAnsi="Calibri"/>
                <w:color w:val="000000"/>
                <w:sz w:val="22"/>
                <w:szCs w:val="22"/>
              </w:rPr>
            </w:pPr>
            <w:ins w:id="1653" w:author="David Mattie" w:date="2019-08-18T16:02:00Z">
              <w:r>
                <w:rPr>
                  <w:rFonts w:ascii="Calibri" w:hAnsi="Calibri"/>
                  <w:color w:val="000000"/>
                  <w:sz w:val="22"/>
                  <w:szCs w:val="22"/>
                </w:rPr>
                <w:t>Tracts to Render</w:t>
              </w:r>
            </w:ins>
          </w:p>
        </w:tc>
        <w:tc>
          <w:tcPr>
            <w:tcW w:w="0" w:type="auto"/>
            <w:noWrap/>
            <w:hideMark/>
            <w:tcPrChange w:id="1654" w:author="David Mattie" w:date="2019-08-18T16:03:00Z">
              <w:tcPr>
                <w:tcW w:w="960" w:type="dxa"/>
                <w:tcBorders>
                  <w:top w:val="nil"/>
                  <w:left w:val="nil"/>
                  <w:bottom w:val="nil"/>
                  <w:right w:val="nil"/>
                </w:tcBorders>
                <w:shd w:val="clear" w:color="auto" w:fill="auto"/>
                <w:noWrap/>
                <w:vAlign w:val="bottom"/>
                <w:hideMark/>
              </w:tcPr>
            </w:tcPrChange>
          </w:tcPr>
          <w:p w14:paraId="7215CD6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55" w:author="David Mattie" w:date="2019-08-18T16:02:00Z"/>
                <w:rFonts w:ascii="Calibri" w:hAnsi="Calibri"/>
                <w:color w:val="000000"/>
                <w:sz w:val="22"/>
                <w:szCs w:val="22"/>
              </w:rPr>
            </w:pPr>
            <w:ins w:id="1656" w:author="David Mattie" w:date="2019-08-18T16:02:00Z">
              <w:r>
                <w:rPr>
                  <w:rFonts w:ascii="Calibri" w:hAnsi="Calibri"/>
                  <w:color w:val="000000"/>
                  <w:sz w:val="22"/>
                  <w:szCs w:val="22"/>
                </w:rPr>
                <w:t>91.6%</w:t>
              </w:r>
            </w:ins>
          </w:p>
        </w:tc>
        <w:tc>
          <w:tcPr>
            <w:tcW w:w="0" w:type="auto"/>
            <w:noWrap/>
            <w:hideMark/>
            <w:tcPrChange w:id="1657" w:author="David Mattie" w:date="2019-08-18T16:03:00Z">
              <w:tcPr>
                <w:tcW w:w="960" w:type="dxa"/>
                <w:tcBorders>
                  <w:top w:val="nil"/>
                  <w:left w:val="nil"/>
                  <w:bottom w:val="nil"/>
                  <w:right w:val="nil"/>
                </w:tcBorders>
                <w:shd w:val="clear" w:color="auto" w:fill="auto"/>
                <w:noWrap/>
                <w:vAlign w:val="bottom"/>
                <w:hideMark/>
              </w:tcPr>
            </w:tcPrChange>
          </w:tcPr>
          <w:p w14:paraId="497718FB"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58" w:author="David Mattie" w:date="2019-08-18T16:02:00Z"/>
                <w:rFonts w:ascii="Calibri" w:hAnsi="Calibri"/>
                <w:color w:val="000000"/>
                <w:sz w:val="22"/>
                <w:szCs w:val="22"/>
              </w:rPr>
            </w:pPr>
            <w:ins w:id="1659" w:author="David Mattie" w:date="2019-08-18T16:02:00Z">
              <w:r>
                <w:rPr>
                  <w:rFonts w:ascii="Calibri" w:hAnsi="Calibri"/>
                  <w:color w:val="000000"/>
                  <w:sz w:val="22"/>
                  <w:szCs w:val="22"/>
                </w:rPr>
                <w:t>8.2%</w:t>
              </w:r>
            </w:ins>
          </w:p>
        </w:tc>
        <w:tc>
          <w:tcPr>
            <w:tcW w:w="0" w:type="auto"/>
            <w:noWrap/>
            <w:hideMark/>
            <w:tcPrChange w:id="1660" w:author="David Mattie" w:date="2019-08-18T16:03:00Z">
              <w:tcPr>
                <w:tcW w:w="960" w:type="dxa"/>
                <w:tcBorders>
                  <w:top w:val="nil"/>
                  <w:left w:val="nil"/>
                  <w:bottom w:val="nil"/>
                  <w:right w:val="nil"/>
                </w:tcBorders>
                <w:shd w:val="clear" w:color="auto" w:fill="auto"/>
                <w:noWrap/>
                <w:vAlign w:val="bottom"/>
                <w:hideMark/>
              </w:tcPr>
            </w:tcPrChange>
          </w:tcPr>
          <w:p w14:paraId="7906202F"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61" w:author="David Mattie" w:date="2019-08-18T16:02:00Z"/>
                <w:rFonts w:ascii="Calibri" w:hAnsi="Calibri"/>
                <w:color w:val="000000"/>
                <w:sz w:val="22"/>
                <w:szCs w:val="22"/>
              </w:rPr>
            </w:pPr>
            <w:ins w:id="1662" w:author="David Mattie" w:date="2019-08-18T16:02:00Z">
              <w:r>
                <w:rPr>
                  <w:rFonts w:ascii="Calibri" w:hAnsi="Calibri"/>
                  <w:color w:val="000000"/>
                  <w:sz w:val="22"/>
                  <w:szCs w:val="22"/>
                </w:rPr>
                <w:t>0.1%</w:t>
              </w:r>
            </w:ins>
          </w:p>
        </w:tc>
        <w:tc>
          <w:tcPr>
            <w:tcW w:w="0" w:type="auto"/>
            <w:noWrap/>
            <w:hideMark/>
            <w:tcPrChange w:id="1663" w:author="David Mattie" w:date="2019-08-18T16:03:00Z">
              <w:tcPr>
                <w:tcW w:w="960" w:type="dxa"/>
                <w:tcBorders>
                  <w:top w:val="nil"/>
                  <w:left w:val="nil"/>
                  <w:bottom w:val="nil"/>
                  <w:right w:val="nil"/>
                </w:tcBorders>
                <w:shd w:val="clear" w:color="auto" w:fill="auto"/>
                <w:noWrap/>
                <w:vAlign w:val="bottom"/>
                <w:hideMark/>
              </w:tcPr>
            </w:tcPrChange>
          </w:tcPr>
          <w:p w14:paraId="7B0DA474" w14:textId="77777777" w:rsidR="0018354D" w:rsidRDefault="0018354D">
            <w:pPr>
              <w:jc w:val="right"/>
              <w:cnfStyle w:val="000000100000" w:firstRow="0" w:lastRow="0" w:firstColumn="0" w:lastColumn="0" w:oddVBand="0" w:evenVBand="0" w:oddHBand="1" w:evenHBand="0" w:firstRowFirstColumn="0" w:firstRowLastColumn="0" w:lastRowFirstColumn="0" w:lastRowLastColumn="0"/>
              <w:rPr>
                <w:ins w:id="1664" w:author="David Mattie" w:date="2019-08-18T16:02:00Z"/>
                <w:rFonts w:ascii="Calibri" w:hAnsi="Calibri"/>
                <w:color w:val="000000"/>
                <w:sz w:val="22"/>
                <w:szCs w:val="22"/>
              </w:rPr>
            </w:pPr>
            <w:ins w:id="1665" w:author="David Mattie" w:date="2019-08-18T16:02:00Z">
              <w:r>
                <w:rPr>
                  <w:rFonts w:ascii="Calibri" w:hAnsi="Calibri"/>
                  <w:color w:val="000000"/>
                  <w:sz w:val="22"/>
                  <w:szCs w:val="22"/>
                </w:rPr>
                <w:t>0.0%</w:t>
              </w:r>
            </w:ins>
          </w:p>
        </w:tc>
      </w:tr>
      <w:tr w:rsidR="0018354D" w14:paraId="463DEE22" w14:textId="77777777" w:rsidTr="0018354D">
        <w:trPr>
          <w:trHeight w:val="288"/>
          <w:ins w:id="1666" w:author="David Mattie" w:date="2019-08-18T16:02:00Z"/>
          <w:trPrChange w:id="1667" w:author="David Mattie" w:date="2019-08-18T16:03:00Z">
            <w:trPr>
              <w:trHeight w:val="288"/>
            </w:trPr>
          </w:trPrChange>
        </w:trPr>
        <w:tc>
          <w:tcPr>
            <w:cnfStyle w:val="001000000000" w:firstRow="0" w:lastRow="0" w:firstColumn="1" w:lastColumn="0" w:oddVBand="0" w:evenVBand="0" w:oddHBand="0" w:evenHBand="0" w:firstRowFirstColumn="0" w:firstRowLastColumn="0" w:lastRowFirstColumn="0" w:lastRowLastColumn="0"/>
            <w:tcW w:w="0" w:type="auto"/>
            <w:noWrap/>
            <w:hideMark/>
            <w:tcPrChange w:id="1668" w:author="David Mattie" w:date="2019-08-18T16:03:00Z">
              <w:tcPr>
                <w:tcW w:w="3226" w:type="dxa"/>
                <w:tcBorders>
                  <w:top w:val="nil"/>
                  <w:left w:val="nil"/>
                  <w:bottom w:val="nil"/>
                  <w:right w:val="nil"/>
                </w:tcBorders>
                <w:shd w:val="clear" w:color="auto" w:fill="auto"/>
                <w:noWrap/>
                <w:vAlign w:val="bottom"/>
                <w:hideMark/>
              </w:tcPr>
            </w:tcPrChange>
          </w:tcPr>
          <w:p w14:paraId="04F4CEA6" w14:textId="77777777" w:rsidR="0018354D" w:rsidRDefault="0018354D">
            <w:pPr>
              <w:rPr>
                <w:ins w:id="1669" w:author="David Mattie" w:date="2019-08-18T16:02:00Z"/>
                <w:rFonts w:ascii="Calibri" w:hAnsi="Calibri"/>
                <w:color w:val="000000"/>
                <w:sz w:val="22"/>
                <w:szCs w:val="22"/>
              </w:rPr>
            </w:pPr>
            <w:ins w:id="1670" w:author="David Mattie" w:date="2019-08-18T16:02:00Z">
              <w:r>
                <w:rPr>
                  <w:rFonts w:ascii="Calibri" w:hAnsi="Calibri"/>
                  <w:color w:val="000000"/>
                  <w:sz w:val="22"/>
                  <w:szCs w:val="22"/>
                </w:rPr>
                <w:t>Tracts to Render asymmetry</w:t>
              </w:r>
            </w:ins>
          </w:p>
        </w:tc>
        <w:tc>
          <w:tcPr>
            <w:tcW w:w="0" w:type="auto"/>
            <w:noWrap/>
            <w:hideMark/>
            <w:tcPrChange w:id="1671" w:author="David Mattie" w:date="2019-08-18T16:03:00Z">
              <w:tcPr>
                <w:tcW w:w="960" w:type="dxa"/>
                <w:tcBorders>
                  <w:top w:val="nil"/>
                  <w:left w:val="nil"/>
                  <w:bottom w:val="nil"/>
                  <w:right w:val="nil"/>
                </w:tcBorders>
                <w:shd w:val="clear" w:color="auto" w:fill="auto"/>
                <w:noWrap/>
                <w:vAlign w:val="bottom"/>
                <w:hideMark/>
              </w:tcPr>
            </w:tcPrChange>
          </w:tcPr>
          <w:p w14:paraId="3EA86968"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72" w:author="David Mattie" w:date="2019-08-18T16:02:00Z"/>
                <w:rFonts w:ascii="Calibri" w:hAnsi="Calibri"/>
                <w:color w:val="000000"/>
                <w:sz w:val="22"/>
                <w:szCs w:val="22"/>
              </w:rPr>
            </w:pPr>
            <w:ins w:id="1673" w:author="David Mattie" w:date="2019-08-18T16:02:00Z">
              <w:r>
                <w:rPr>
                  <w:rFonts w:ascii="Calibri" w:hAnsi="Calibri"/>
                  <w:color w:val="000000"/>
                  <w:sz w:val="22"/>
                  <w:szCs w:val="22"/>
                </w:rPr>
                <w:t>97.2%</w:t>
              </w:r>
            </w:ins>
          </w:p>
        </w:tc>
        <w:tc>
          <w:tcPr>
            <w:tcW w:w="0" w:type="auto"/>
            <w:noWrap/>
            <w:hideMark/>
            <w:tcPrChange w:id="1674" w:author="David Mattie" w:date="2019-08-18T16:03:00Z">
              <w:tcPr>
                <w:tcW w:w="960" w:type="dxa"/>
                <w:tcBorders>
                  <w:top w:val="nil"/>
                  <w:left w:val="nil"/>
                  <w:bottom w:val="nil"/>
                  <w:right w:val="nil"/>
                </w:tcBorders>
                <w:shd w:val="clear" w:color="auto" w:fill="auto"/>
                <w:noWrap/>
                <w:vAlign w:val="bottom"/>
                <w:hideMark/>
              </w:tcPr>
            </w:tcPrChange>
          </w:tcPr>
          <w:p w14:paraId="5DE08FF9"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75" w:author="David Mattie" w:date="2019-08-18T16:02:00Z"/>
                <w:rFonts w:ascii="Calibri" w:hAnsi="Calibri"/>
                <w:color w:val="000000"/>
                <w:sz w:val="22"/>
                <w:szCs w:val="22"/>
              </w:rPr>
            </w:pPr>
            <w:ins w:id="1676" w:author="David Mattie" w:date="2019-08-18T16:02:00Z">
              <w:r>
                <w:rPr>
                  <w:rFonts w:ascii="Calibri" w:hAnsi="Calibri"/>
                  <w:color w:val="000000"/>
                  <w:sz w:val="22"/>
                  <w:szCs w:val="22"/>
                </w:rPr>
                <w:t>2.8%</w:t>
              </w:r>
            </w:ins>
          </w:p>
        </w:tc>
        <w:tc>
          <w:tcPr>
            <w:tcW w:w="0" w:type="auto"/>
            <w:noWrap/>
            <w:hideMark/>
            <w:tcPrChange w:id="1677" w:author="David Mattie" w:date="2019-08-18T16:03:00Z">
              <w:tcPr>
                <w:tcW w:w="960" w:type="dxa"/>
                <w:tcBorders>
                  <w:top w:val="nil"/>
                  <w:left w:val="nil"/>
                  <w:bottom w:val="nil"/>
                  <w:right w:val="nil"/>
                </w:tcBorders>
                <w:shd w:val="clear" w:color="auto" w:fill="auto"/>
                <w:noWrap/>
                <w:vAlign w:val="bottom"/>
                <w:hideMark/>
              </w:tcPr>
            </w:tcPrChange>
          </w:tcPr>
          <w:p w14:paraId="0B003175"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78" w:author="David Mattie" w:date="2019-08-18T16:02:00Z"/>
                <w:rFonts w:ascii="Calibri" w:hAnsi="Calibri"/>
                <w:color w:val="000000"/>
                <w:sz w:val="22"/>
                <w:szCs w:val="22"/>
              </w:rPr>
            </w:pPr>
            <w:ins w:id="1679" w:author="David Mattie" w:date="2019-08-18T16:02:00Z">
              <w:r>
                <w:rPr>
                  <w:rFonts w:ascii="Calibri" w:hAnsi="Calibri"/>
                  <w:color w:val="000000"/>
                  <w:sz w:val="22"/>
                  <w:szCs w:val="22"/>
                </w:rPr>
                <w:t>0.0%</w:t>
              </w:r>
            </w:ins>
          </w:p>
        </w:tc>
        <w:tc>
          <w:tcPr>
            <w:tcW w:w="0" w:type="auto"/>
            <w:noWrap/>
            <w:hideMark/>
            <w:tcPrChange w:id="1680" w:author="David Mattie" w:date="2019-08-18T16:03:00Z">
              <w:tcPr>
                <w:tcW w:w="960" w:type="dxa"/>
                <w:tcBorders>
                  <w:top w:val="nil"/>
                  <w:left w:val="nil"/>
                  <w:bottom w:val="nil"/>
                  <w:right w:val="nil"/>
                </w:tcBorders>
                <w:shd w:val="clear" w:color="auto" w:fill="auto"/>
                <w:noWrap/>
                <w:vAlign w:val="bottom"/>
                <w:hideMark/>
              </w:tcPr>
            </w:tcPrChange>
          </w:tcPr>
          <w:p w14:paraId="2175FB7F" w14:textId="77777777" w:rsidR="0018354D" w:rsidRDefault="0018354D">
            <w:pPr>
              <w:jc w:val="right"/>
              <w:cnfStyle w:val="000000000000" w:firstRow="0" w:lastRow="0" w:firstColumn="0" w:lastColumn="0" w:oddVBand="0" w:evenVBand="0" w:oddHBand="0" w:evenHBand="0" w:firstRowFirstColumn="0" w:firstRowLastColumn="0" w:lastRowFirstColumn="0" w:lastRowLastColumn="0"/>
              <w:rPr>
                <w:ins w:id="1681" w:author="David Mattie" w:date="2019-08-18T16:02:00Z"/>
                <w:rFonts w:ascii="Calibri" w:hAnsi="Calibri"/>
                <w:color w:val="000000"/>
                <w:sz w:val="22"/>
                <w:szCs w:val="22"/>
              </w:rPr>
            </w:pPr>
            <w:ins w:id="1682" w:author="David Mattie" w:date="2019-08-18T16:02:00Z">
              <w:r>
                <w:rPr>
                  <w:rFonts w:ascii="Calibri" w:hAnsi="Calibri"/>
                  <w:color w:val="000000"/>
                  <w:sz w:val="22"/>
                  <w:szCs w:val="22"/>
                </w:rPr>
                <w:t>0.0%</w:t>
              </w:r>
            </w:ins>
          </w:p>
        </w:tc>
      </w:tr>
    </w:tbl>
    <w:p w14:paraId="33C15C5F" w14:textId="77777777" w:rsidR="0018354D" w:rsidRPr="00E7462C" w:rsidRDefault="0018354D">
      <w:pPr>
        <w:pStyle w:val="Body"/>
        <w:pPrChange w:id="1683" w:author="David Mattie" w:date="2019-08-01T18:24:00Z">
          <w:pPr>
            <w:pStyle w:val="BodyFirst"/>
            <w:ind w:firstLine="720"/>
          </w:pPr>
        </w:pPrChange>
      </w:pPr>
    </w:p>
    <w:p w14:paraId="74299315" w14:textId="77777777" w:rsidR="00932176" w:rsidRDefault="001D37B0">
      <w:pPr>
        <w:pStyle w:val="Heading4"/>
        <w:numPr>
          <w:ilvl w:val="3"/>
          <w:numId w:val="2"/>
        </w:numPr>
      </w:pPr>
      <w:bookmarkStart w:id="1684" w:name="_Toc17056283"/>
      <w:r>
        <w:t>Mean FA</w:t>
      </w:r>
      <w:bookmarkEnd w:id="1684"/>
    </w:p>
    <w:p w14:paraId="79FC7DD8" w14:textId="6368A966"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685" w:author="David Mattie" w:date="2019-08-18T16:15:00Z">
        <w:r w:rsidR="00F86D88">
          <w:rPr>
            <w:noProof/>
          </w:rPr>
          <w:t>3</w:t>
        </w:r>
      </w:ins>
      <w:del w:id="1686"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lastRenderedPageBreak/>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Pr="007C7EB2" w:rsidRDefault="001D37B0" w:rsidP="007C7EB2">
      <w:pPr>
        <w:rPr>
          <w:rStyle w:val="Strong"/>
          <w:b w:val="0"/>
          <w:sz w:val="28"/>
          <w:rPrChange w:id="1687" w:author="David Mattie" w:date="2019-08-18T17:14:00Z">
            <w:rPr>
              <w:rStyle w:val="Strong"/>
              <w:b w:val="0"/>
            </w:rPr>
          </w:rPrChange>
        </w:rPr>
        <w:pPrChange w:id="1688" w:author="David Mattie" w:date="2019-08-18T17:13:00Z">
          <w:pPr>
            <w:pStyle w:val="Heading4"/>
            <w:numPr>
              <w:numId w:val="2"/>
            </w:numPr>
          </w:pPr>
        </w:pPrChange>
      </w:pPr>
      <w:r w:rsidRPr="007C7EB2">
        <w:rPr>
          <w:rStyle w:val="Strong"/>
          <w:b w:val="0"/>
          <w:sz w:val="28"/>
          <w:rPrChange w:id="1689" w:author="David Mattie" w:date="2019-08-18T17:14:00Z">
            <w:rPr>
              <w:rStyle w:val="Strong"/>
              <w:b w:val="0"/>
            </w:rPr>
          </w:rPrChange>
        </w:rPr>
        <w:t>Findings</w:t>
      </w:r>
    </w:p>
    <w:p w14:paraId="71251588" w14:textId="77777777" w:rsidR="007C7EB2" w:rsidRDefault="007C7EB2" w:rsidP="00142ED0">
      <w:pPr>
        <w:spacing w:line="480" w:lineRule="auto"/>
        <w:rPr>
          <w:ins w:id="1690" w:author="David Mattie" w:date="2019-08-18T17:14:00Z"/>
        </w:rPr>
      </w:pPr>
    </w:p>
    <w:p w14:paraId="6567F1BC" w14:textId="6EB6AD59" w:rsidR="00932176" w:rsidRDefault="001D37B0" w:rsidP="007C7EB2">
      <w:pPr>
        <w:spacing w:line="480" w:lineRule="auto"/>
        <w:ind w:firstLine="720"/>
        <w:rPr>
          <w:ins w:id="1691" w:author="David Mattie" w:date="2019-08-01T18:41:00Z"/>
        </w:rPr>
        <w:pPrChange w:id="1692" w:author="David Mattie" w:date="2019-08-18T17:14:00Z">
          <w:pPr>
            <w:spacing w:line="480" w:lineRule="auto"/>
          </w:pPr>
        </w:pPrChange>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1693" w:author="David Mattie" w:date="2019-08-01T18:43:00Z" w:name="move15577438"/>
      <w:moveFrom w:id="1694" w:author="David Mattie" w:date="2019-08-01T18:43:00Z">
        <w:r w:rsidDel="00884C6E">
          <w:t xml:space="preserve">Overall, the majority of effect sizes between genders are small or negligible.  </w:t>
        </w:r>
      </w:moveFrom>
      <w:moveFromRangeEnd w:id="1693"/>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1695" w:author="David Mattie" w:date="2019-08-01T18:43:00Z">
        <w:r w:rsidR="00884C6E">
          <w:t xml:space="preserve">  </w:t>
        </w:r>
      </w:ins>
      <w:moveToRangeStart w:id="1696" w:author="David Mattie" w:date="2019-08-01T18:43:00Z" w:name="move15577438"/>
      <w:moveTo w:id="1697" w:author="David Mattie" w:date="2019-08-01T18:43:00Z">
        <w:r w:rsidR="00884C6E">
          <w:t xml:space="preserve">Overall, the majority of effect sizes between genders are small or negligible.  </w:t>
        </w:r>
      </w:moveTo>
      <w:moveToRangeEnd w:id="1696"/>
    </w:p>
    <w:p w14:paraId="2FE7A601" w14:textId="77777777" w:rsidR="00884C6E" w:rsidRDefault="00884C6E">
      <w:pPr>
        <w:keepNext/>
        <w:spacing w:line="480" w:lineRule="auto"/>
        <w:jc w:val="center"/>
        <w:rPr>
          <w:ins w:id="1698" w:author="David Mattie" w:date="2019-08-01T18:42:00Z"/>
        </w:rPr>
        <w:pPrChange w:id="1699" w:author="David Mattie" w:date="2019-08-01T18:42:00Z">
          <w:pPr>
            <w:spacing w:line="480" w:lineRule="auto"/>
            <w:jc w:val="center"/>
          </w:pPr>
        </w:pPrChange>
      </w:pPr>
      <w:ins w:id="1700"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5665258"/>
                      </a:xfrm>
                      <a:prstGeom prst="rect">
                        <a:avLst/>
                      </a:prstGeom>
                    </pic:spPr>
                  </pic:pic>
                </a:graphicData>
              </a:graphic>
            </wp:inline>
          </w:drawing>
        </w:r>
      </w:ins>
    </w:p>
    <w:p w14:paraId="198ADE05" w14:textId="1A694B78" w:rsidR="00884C6E" w:rsidRDefault="00884C6E">
      <w:pPr>
        <w:pStyle w:val="Caption"/>
        <w:jc w:val="center"/>
        <w:rPr>
          <w:rStyle w:val="Strong"/>
        </w:rPr>
        <w:pPrChange w:id="1701" w:author="David Mattie" w:date="2019-08-01T18:42:00Z">
          <w:pPr>
            <w:spacing w:line="480" w:lineRule="auto"/>
          </w:pPr>
        </w:pPrChange>
      </w:pPr>
      <w:ins w:id="1702" w:author="David Mattie" w:date="2019-08-01T18:42:00Z">
        <w:r>
          <w:t xml:space="preserve">Figure </w:t>
        </w:r>
        <w:r>
          <w:fldChar w:fldCharType="begin"/>
        </w:r>
        <w:r>
          <w:instrText xml:space="preserve"> SEQ Figure \* ARABIC </w:instrText>
        </w:r>
      </w:ins>
      <w:r>
        <w:fldChar w:fldCharType="separate"/>
      </w:r>
      <w:ins w:id="1703" w:author="David Mattie" w:date="2019-08-18T16:54:00Z">
        <w:r w:rsidR="00577C9D">
          <w:rPr>
            <w:noProof/>
          </w:rPr>
          <w:t>12</w:t>
        </w:r>
      </w:ins>
      <w:ins w:id="1704" w:author="David Mattie" w:date="2019-08-01T18:42:00Z">
        <w:r>
          <w:fldChar w:fldCharType="end"/>
        </w:r>
        <w:r>
          <w:t xml:space="preserve"> - Mean FA for each gender for top 16 effect sizes, breakdown by life stage</w:t>
        </w:r>
      </w:ins>
    </w:p>
    <w:p w14:paraId="5FB1983B" w14:textId="77777777" w:rsidR="00932176" w:rsidRDefault="00C7123D">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alt="meanFA-Pairplot-all" style="width:432.9pt;height:432.9pt;mso-width-percent:0;mso-height-percent:0;mso-width-percent:0;mso-height-percent:0">
            <v:imagedata r:id="rId18" o:title="meanFA-Pairplot-all"/>
          </v:shape>
        </w:pict>
      </w:r>
    </w:p>
    <w:p w14:paraId="3B29EE98" w14:textId="7973A44F" w:rsidR="004151FF" w:rsidRDefault="001D37B0">
      <w:pPr>
        <w:pStyle w:val="Caption"/>
        <w:jc w:val="center"/>
      </w:pPr>
      <w:r>
        <w:t xml:space="preserve">Figure </w:t>
      </w:r>
      <w:r>
        <w:fldChar w:fldCharType="begin"/>
      </w:r>
      <w:r>
        <w:instrText>SEQ Figure \* ARABIC</w:instrText>
      </w:r>
      <w:r>
        <w:fldChar w:fldCharType="separate"/>
      </w:r>
      <w:ins w:id="1705" w:author="David Mattie" w:date="2019-08-18T16:54:00Z">
        <w:r w:rsidR="00577C9D">
          <w:rPr>
            <w:noProof/>
          </w:rPr>
          <w:t>13</w:t>
        </w:r>
      </w:ins>
      <w:del w:id="1706"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1707" w:name="_Toc17056284"/>
      <w:r>
        <w:rPr>
          <w:rStyle w:val="Strong"/>
          <w:b w:val="0"/>
          <w:bCs/>
        </w:rPr>
        <w:t>Mean ADC</w:t>
      </w:r>
      <w:bookmarkEnd w:id="1707"/>
    </w:p>
    <w:p w14:paraId="3319B85D" w14:textId="77777777" w:rsidR="00932176" w:rsidRDefault="00932176">
      <w:pPr>
        <w:pStyle w:val="Body"/>
        <w:tabs>
          <w:tab w:val="left" w:pos="900"/>
        </w:tabs>
        <w:spacing w:line="240" w:lineRule="auto"/>
        <w:ind w:left="1710" w:right="720" w:firstLine="0"/>
        <w:rPr>
          <w:rStyle w:val="Strong"/>
        </w:rPr>
      </w:pPr>
    </w:p>
    <w:p w14:paraId="7CC2A60B" w14:textId="2837B132"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708" w:author="David Mattie" w:date="2019-08-18T16:15:00Z">
        <w:r w:rsidR="00F86D88">
          <w:rPr>
            <w:noProof/>
          </w:rPr>
          <w:t>4</w:t>
        </w:r>
      </w:ins>
      <w:del w:id="1709"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Pr="004C602F" w:rsidRDefault="001D37B0">
      <w:pPr>
        <w:pStyle w:val="Heading5"/>
        <w:rPr>
          <w:rStyle w:val="Strong"/>
          <w:rFonts w:ascii="Times New Roman" w:hAnsi="Times New Roman" w:cs="Times New Roman"/>
          <w:b w:val="0"/>
          <w:color w:val="auto"/>
          <w:sz w:val="28"/>
          <w:rPrChange w:id="1710" w:author="David Mattie" w:date="2019-08-18T15:00:00Z">
            <w:rPr>
              <w:rStyle w:val="Strong"/>
              <w:b w:val="0"/>
              <w:bCs w:val="0"/>
            </w:rPr>
          </w:rPrChange>
        </w:rPr>
      </w:pPr>
      <w:r w:rsidRPr="004C602F">
        <w:rPr>
          <w:rStyle w:val="Strong"/>
          <w:rFonts w:ascii="Times New Roman" w:hAnsi="Times New Roman" w:cs="Times New Roman"/>
          <w:b w:val="0"/>
          <w:color w:val="auto"/>
          <w:sz w:val="28"/>
          <w:rPrChange w:id="1711" w:author="David Mattie" w:date="2019-08-18T15:00:00Z">
            <w:rPr>
              <w:rStyle w:val="Strong"/>
              <w:b w:val="0"/>
              <w:bCs w:val="0"/>
            </w:rPr>
          </w:rPrChange>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1712"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9"/>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489E4A47" w:rsidR="00932176" w:rsidRDefault="001D37B0">
      <w:pPr>
        <w:spacing w:line="480" w:lineRule="auto"/>
        <w:ind w:firstLine="720"/>
        <w:rPr>
          <w:ins w:id="1713" w:author="David Mattie" w:date="2019-08-01T18:47:00Z"/>
        </w:rPr>
        <w:pPrChange w:id="1714" w:author="David Mattie" w:date="2019-08-01T18:49:00Z">
          <w:pPr>
            <w:spacing w:line="480" w:lineRule="auto"/>
          </w:pPr>
        </w:pPrChange>
      </w:pPr>
      <w:r>
        <w:t xml:space="preserve">There appears to be differences among each of the </w:t>
      </w:r>
      <w:del w:id="1715" w:author="David Mattie" w:date="2019-08-01T23:28:00Z">
        <w:r w:rsidDel="009561AB">
          <w:delText xml:space="preserve">three </w:delText>
        </w:r>
      </w:del>
      <w:ins w:id="1716" w:author="David Mattie" w:date="2019-08-01T23:28:00Z">
        <w:r w:rsidR="009561AB">
          <w:t xml:space="preserve">six </w:t>
        </w:r>
      </w:ins>
      <w:r>
        <w:t>stages of life</w:t>
      </w:r>
      <w:del w:id="1717" w:author="David Mattie" w:date="2019-08-01T18:49:00Z">
        <w:r w:rsidDel="00884C6E">
          <w:delText xml:space="preserve"> (ages 0-2, 2-20, and older than 20 years of age) </w:delText>
        </w:r>
      </w:del>
      <w:ins w:id="1718" w:author="David Mattie" w:date="2019-08-01T18:49:00Z">
        <w:r w:rsidR="00884C6E">
          <w:t xml:space="preserve"> </w:t>
        </w:r>
      </w:ins>
      <w:r>
        <w:t xml:space="preserve">found within the data, showing a lower impedance of water molecules in </w:t>
      </w:r>
      <w:del w:id="1719" w:author="David Mattie" w:date="2019-08-01T18:50:00Z">
        <w:r w:rsidDel="00884C6E">
          <w:delText xml:space="preserve">early </w:delText>
        </w:r>
      </w:del>
      <w:ins w:id="1720" w:author="David Mattie" w:date="2019-08-01T18:50:00Z">
        <w:r w:rsidR="00884C6E">
          <w:t xml:space="preserve">childhood </w:t>
        </w:r>
      </w:ins>
      <w:r>
        <w:t xml:space="preserve">years, a greater range of ADC in </w:t>
      </w:r>
      <w:del w:id="1721" w:author="David Mattie" w:date="2019-08-01T18:49:00Z">
        <w:r w:rsidDel="00884C6E">
          <w:delText xml:space="preserve">developmental </w:delText>
        </w:r>
      </w:del>
      <w:ins w:id="1722" w:author="David Mattie" w:date="2019-08-01T18:49:00Z">
        <w:r w:rsidR="00884C6E">
          <w:t xml:space="preserve">adolescent </w:t>
        </w:r>
      </w:ins>
      <w:r>
        <w:t>years, and a higher impedance of water molecules in adulthood.</w:t>
      </w:r>
    </w:p>
    <w:p w14:paraId="76A841D5" w14:textId="720EDE1B" w:rsidR="00884C6E" w:rsidRDefault="00884C6E">
      <w:pPr>
        <w:spacing w:line="480" w:lineRule="auto"/>
        <w:rPr>
          <w:ins w:id="1723" w:author="David Mattie" w:date="2019-08-01T18:47:00Z"/>
        </w:rPr>
      </w:pPr>
    </w:p>
    <w:p w14:paraId="55363524" w14:textId="4E15F4D5" w:rsidR="00884C6E" w:rsidRDefault="00884C6E">
      <w:pPr>
        <w:keepNext/>
        <w:spacing w:line="480" w:lineRule="auto"/>
        <w:jc w:val="center"/>
        <w:rPr>
          <w:ins w:id="1724" w:author="David Mattie" w:date="2019-08-01T18:48:00Z"/>
        </w:rPr>
        <w:pPrChange w:id="1725" w:author="David Mattie" w:date="2019-08-01T18:48:00Z">
          <w:pPr>
            <w:spacing w:line="480" w:lineRule="auto"/>
            <w:jc w:val="center"/>
          </w:pPr>
        </w:pPrChange>
      </w:pPr>
      <w:ins w:id="1726"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6590030"/>
                      </a:xfrm>
                      <a:prstGeom prst="rect">
                        <a:avLst/>
                      </a:prstGeom>
                    </pic:spPr>
                  </pic:pic>
                </a:graphicData>
              </a:graphic>
            </wp:inline>
          </w:drawing>
        </w:r>
      </w:ins>
    </w:p>
    <w:p w14:paraId="3F6B94A4" w14:textId="3ACB9F2F" w:rsidR="00884C6E" w:rsidRDefault="00884C6E">
      <w:pPr>
        <w:pStyle w:val="Caption"/>
        <w:jc w:val="center"/>
        <w:pPrChange w:id="1727" w:author="David Mattie" w:date="2019-08-01T18:48:00Z">
          <w:pPr>
            <w:spacing w:line="480" w:lineRule="auto"/>
          </w:pPr>
        </w:pPrChange>
      </w:pPr>
      <w:ins w:id="1728" w:author="David Mattie" w:date="2019-08-01T18:48:00Z">
        <w:r>
          <w:t xml:space="preserve">Figure </w:t>
        </w:r>
        <w:r>
          <w:fldChar w:fldCharType="begin"/>
        </w:r>
        <w:r>
          <w:instrText xml:space="preserve"> SEQ Figure \* ARABIC </w:instrText>
        </w:r>
      </w:ins>
      <w:r>
        <w:fldChar w:fldCharType="separate"/>
      </w:r>
      <w:ins w:id="1729" w:author="David Mattie" w:date="2019-08-18T16:54:00Z">
        <w:r w:rsidR="00577C9D">
          <w:rPr>
            <w:noProof/>
          </w:rPr>
          <w:t>14</w:t>
        </w:r>
      </w:ins>
      <w:ins w:id="1730" w:author="David Mattie" w:date="2019-08-01T18:48:00Z">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7211784D">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7FB96EA2"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731" w:author="David Mattie" w:date="2019-08-18T16:54:00Z">
        <w:r w:rsidR="00577C9D">
          <w:rPr>
            <w:noProof/>
          </w:rPr>
          <w:t>15</w:t>
        </w:r>
      </w:ins>
      <w:del w:id="1732"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1733" w:name="_Toc17056285"/>
      <w:r>
        <w:rPr>
          <w:rStyle w:val="Strong"/>
          <w:b w:val="0"/>
        </w:rPr>
        <w:t>Number of Tracts</w:t>
      </w:r>
      <w:bookmarkEnd w:id="1733"/>
    </w:p>
    <w:p w14:paraId="1B84DD16" w14:textId="77777777" w:rsidR="00932176" w:rsidRDefault="00932176">
      <w:pPr>
        <w:pStyle w:val="Heading4"/>
        <w:numPr>
          <w:ilvl w:val="3"/>
          <w:numId w:val="2"/>
        </w:numPr>
        <w:rPr>
          <w:rStyle w:val="Strong"/>
        </w:rPr>
      </w:pPr>
    </w:p>
    <w:p w14:paraId="5322520F" w14:textId="1576BB7B"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734" w:author="David Mattie" w:date="2019-08-18T16:15:00Z">
        <w:r w:rsidR="00F86D88">
          <w:rPr>
            <w:noProof/>
          </w:rPr>
          <w:t>5</w:t>
        </w:r>
      </w:ins>
      <w:del w:id="1735"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Pr="0009747B" w:rsidRDefault="001D37B0" w:rsidP="0009747B">
      <w:pPr>
        <w:rPr>
          <w:rStyle w:val="Strong"/>
          <w:b w:val="0"/>
          <w:bCs w:val="0"/>
          <w:sz w:val="28"/>
          <w:rPrChange w:id="1736" w:author="David Mattie" w:date="2019-08-18T20:57:00Z">
            <w:rPr>
              <w:rStyle w:val="Strong"/>
              <w:b w:val="0"/>
              <w:bCs w:val="0"/>
            </w:rPr>
          </w:rPrChange>
        </w:rPr>
        <w:pPrChange w:id="1737" w:author="David Mattie" w:date="2019-08-18T20:56:00Z">
          <w:pPr>
            <w:pStyle w:val="Heading5"/>
          </w:pPr>
        </w:pPrChange>
      </w:pPr>
      <w:r w:rsidRPr="0009747B">
        <w:rPr>
          <w:rStyle w:val="Strong"/>
          <w:b w:val="0"/>
          <w:sz w:val="28"/>
          <w:rPrChange w:id="1738" w:author="David Mattie" w:date="2019-08-18T20:57:00Z">
            <w:rPr>
              <w:rStyle w:val="Strong"/>
              <w:b w:val="0"/>
            </w:rPr>
          </w:rPrChange>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1739"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6EE39C65" w:rsidR="007E1E15" w:rsidRPr="004016EB" w:rsidRDefault="007E1E15"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740" w:author="David Mattie" w:date="2019-08-18T16:54:00Z">
                                <w:r>
                                  <w:rPr>
                                    <w:noProof/>
                                  </w:rPr>
                                  <w:t>16</w:t>
                                </w:r>
                              </w:ins>
                              <w:del w:id="1741" w:author="David Mattie" w:date="2019-08-01T18:42:00Z">
                                <w:r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6EE39C65" w:rsidR="007E1E15" w:rsidRPr="004016EB" w:rsidRDefault="007E1E15"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742" w:author="David Mattie" w:date="2019-08-18T16:54:00Z">
                          <w:r>
                            <w:rPr>
                              <w:noProof/>
                            </w:rPr>
                            <w:t>16</w:t>
                          </w:r>
                        </w:ins>
                        <w:del w:id="1743" w:author="David Mattie" w:date="2019-08-01T18:42:00Z">
                          <w:r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2"/>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1744" w:author="David Mattie" w:date="2019-08-01T18:20:00Z">
        <w:r w:rsidR="001D37B0" w:rsidDel="00E7462C">
          <w:delText>In 100% of cases,</w:delText>
        </w:r>
      </w:del>
      <w:ins w:id="1745" w:author="David Mattie" w:date="2019-08-01T18:20:00Z">
        <w:r w:rsidR="00E7462C">
          <w:t>Males appear to have</w:t>
        </w:r>
      </w:ins>
      <w:del w:id="1746" w:author="David Mattie" w:date="2019-08-01T18:20:00Z">
        <w:r w:rsidR="001D37B0" w:rsidDel="00E7462C">
          <w:delText xml:space="preserve"> males had more</w:delText>
        </w:r>
      </w:del>
      <w:r w:rsidR="001D37B0">
        <w:t xml:space="preserve"> </w:t>
      </w:r>
      <w:ins w:id="1747" w:author="David Mattie" w:date="2019-08-01T18:20:00Z">
        <w:r w:rsidR="00E7462C">
          <w:t xml:space="preserve">more </w:t>
        </w:r>
      </w:ins>
      <w:r w:rsidR="001D37B0">
        <w:t>tracts than females</w:t>
      </w:r>
      <w:ins w:id="1748" w:author="David Mattie" w:date="2019-08-01T18:20:00Z">
        <w:r w:rsidR="00E7462C">
          <w:t xml:space="preserve"> at the same life stage</w:t>
        </w:r>
      </w:ins>
      <w:r w:rsidR="001D37B0">
        <w:t xml:space="preserve">, with average effect size of 0.25, and 37% of </w:t>
      </w:r>
      <w:del w:id="1749"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1750" w:author="David Mattie" w:date="2019-08-01T18:19:00Z"/>
        </w:rPr>
      </w:pPr>
      <w:del w:id="1751" w:author="David Mattie" w:date="2019-08-01T18:21:00Z">
        <w:r w:rsidDel="00E7462C">
          <w:delText>A similar pattern is exhibited among genders</w:delText>
        </w:r>
      </w:del>
      <w:ins w:id="1752" w:author="David Mattie" w:date="2019-08-01T18:21:00Z">
        <w:r w:rsidR="00E7462C">
          <w:t xml:space="preserve">For all patient scans, there </w:t>
        </w:r>
      </w:ins>
      <w:del w:id="1753" w:author="David Mattie" w:date="2019-08-01T18:22:00Z">
        <w:r w:rsidDel="00E7462C">
          <w:delText xml:space="preserve">, with </w:delText>
        </w:r>
      </w:del>
      <w:ins w:id="1754" w:author="David Mattie" w:date="2019-08-01T18:22:00Z">
        <w:r w:rsidR="00E7462C">
          <w:t xml:space="preserve">was evidence of </w:t>
        </w:r>
      </w:ins>
      <w:r>
        <w:t>increasing tract count at each</w:t>
      </w:r>
      <w:ins w:id="1755" w:author="David Mattie" w:date="2019-08-01T18:22:00Z">
        <w:r w:rsidR="00E7462C">
          <w:t xml:space="preserve"> progressive</w:t>
        </w:r>
      </w:ins>
      <w:r>
        <w:t xml:space="preserve"> life stage, </w:t>
      </w:r>
      <w:del w:id="1756" w:author="David Mattie" w:date="2019-08-01T18:22:00Z">
        <w:r w:rsidDel="00E7462C">
          <w:delText xml:space="preserve">and </w:delText>
        </w:r>
      </w:del>
      <w:ins w:id="1757" w:author="David Mattie" w:date="2019-08-01T18:22:00Z">
        <w:r w:rsidR="00E7462C">
          <w:t xml:space="preserve">with </w:t>
        </w:r>
      </w:ins>
      <w:r>
        <w:t xml:space="preserve">the widest variability in the </w:t>
      </w:r>
      <w:ins w:id="1758" w:author="David Mattie" w:date="2019-08-01T18:23:00Z">
        <w:r w:rsidR="00E7462C">
          <w:t>early adolescent</w:t>
        </w:r>
      </w:ins>
      <w:del w:id="1759" w:author="David Mattie" w:date="2019-08-01T18:23:00Z">
        <w:r w:rsidDel="00E7462C">
          <w:delText>developmental stages 2-20 years of age</w:delText>
        </w:r>
      </w:del>
      <w:ins w:id="1760" w:author="David Mattie" w:date="2019-08-01T18:23:00Z">
        <w:r w:rsidR="00E7462C">
          <w:t xml:space="preserve"> stage</w:t>
        </w:r>
      </w:ins>
      <w:r>
        <w:t>.</w:t>
      </w:r>
    </w:p>
    <w:p w14:paraId="3D3B05A0" w14:textId="7E8D676B" w:rsidR="00E7462C" w:rsidRDefault="00E7462C">
      <w:pPr>
        <w:pStyle w:val="Body"/>
        <w:jc w:val="left"/>
        <w:rPr>
          <w:ins w:id="1761" w:author="David Mattie" w:date="2019-08-01T18:19:00Z"/>
        </w:rPr>
      </w:pPr>
    </w:p>
    <w:p w14:paraId="407F6626" w14:textId="77777777" w:rsidR="00E7462C" w:rsidRDefault="00E7462C">
      <w:pPr>
        <w:pStyle w:val="Body"/>
        <w:keepNext/>
        <w:jc w:val="center"/>
        <w:rPr>
          <w:ins w:id="1762" w:author="David Mattie" w:date="2019-08-01T18:20:00Z"/>
        </w:rPr>
        <w:pPrChange w:id="1763" w:author="David Mattie" w:date="2019-08-01T18:20:00Z">
          <w:pPr>
            <w:pStyle w:val="Body"/>
            <w:jc w:val="center"/>
          </w:pPr>
        </w:pPrChange>
      </w:pPr>
      <w:ins w:id="1764"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5572654"/>
                      </a:xfrm>
                      <a:prstGeom prst="rect">
                        <a:avLst/>
                      </a:prstGeom>
                    </pic:spPr>
                  </pic:pic>
                </a:graphicData>
              </a:graphic>
            </wp:inline>
          </w:drawing>
        </w:r>
      </w:ins>
    </w:p>
    <w:p w14:paraId="11C5720E" w14:textId="1FCD8C93" w:rsidR="00E7462C" w:rsidRDefault="00E7462C">
      <w:pPr>
        <w:pStyle w:val="Caption"/>
        <w:jc w:val="center"/>
        <w:rPr>
          <w:b w:val="0"/>
          <w:bCs w:val="0"/>
        </w:rPr>
        <w:sectPr w:rsidR="00E7462C" w:rsidSect="00FA2E1E">
          <w:headerReference w:type="default" r:id="rId24"/>
          <w:footerReference w:type="default" r:id="rId25"/>
          <w:pgSz w:w="12240" w:h="15840"/>
          <w:pgMar w:top="777" w:right="1440" w:bottom="777" w:left="2160" w:header="720" w:footer="720" w:gutter="0"/>
          <w:pgNumType w:start="1"/>
          <w:cols w:space="720"/>
          <w:formProt w:val="0"/>
          <w:docGrid w:linePitch="360"/>
        </w:sectPr>
        <w:pPrChange w:id="1765" w:author="David Mattie" w:date="2019-08-01T18:20:00Z">
          <w:pPr>
            <w:pStyle w:val="Body"/>
            <w:jc w:val="left"/>
          </w:pPr>
        </w:pPrChange>
      </w:pPr>
      <w:ins w:id="1766" w:author="David Mattie" w:date="2019-08-01T18:20:00Z">
        <w:r>
          <w:t xml:space="preserve">Figure </w:t>
        </w:r>
        <w:r>
          <w:fldChar w:fldCharType="begin"/>
        </w:r>
        <w:r>
          <w:instrText xml:space="preserve"> SEQ Figure \* ARABIC </w:instrText>
        </w:r>
      </w:ins>
      <w:r>
        <w:fldChar w:fldCharType="separate"/>
      </w:r>
      <w:ins w:id="1767" w:author="David Mattie" w:date="2019-08-18T16:54:00Z">
        <w:r w:rsidR="00577C9D">
          <w:rPr>
            <w:noProof/>
          </w:rPr>
          <w:t>17</w:t>
        </w:r>
      </w:ins>
      <w:ins w:id="1768"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224303CE" w:rsidR="004151FF" w:rsidRDefault="001D37B0" w:rsidP="004151FF">
      <w:pPr>
        <w:pStyle w:val="Caption"/>
        <w:jc w:val="center"/>
      </w:pPr>
      <w:bookmarkStart w:id="1769" w:name="_Ref14736413"/>
      <w:bookmarkStart w:id="1770" w:name="_Ref14736400"/>
      <w:r>
        <w:t xml:space="preserve">Figure </w:t>
      </w:r>
      <w:r>
        <w:fldChar w:fldCharType="begin"/>
      </w:r>
      <w:r>
        <w:instrText>SEQ Figure \* ARABIC</w:instrText>
      </w:r>
      <w:r>
        <w:fldChar w:fldCharType="separate"/>
      </w:r>
      <w:ins w:id="1771" w:author="David Mattie" w:date="2019-08-18T16:54:00Z">
        <w:r w:rsidR="00577C9D">
          <w:rPr>
            <w:noProof/>
          </w:rPr>
          <w:t>18</w:t>
        </w:r>
      </w:ins>
      <w:del w:id="1772" w:author="David Mattie" w:date="2019-08-01T18:20:00Z">
        <w:r w:rsidR="00A72CEF" w:rsidDel="00E7462C">
          <w:rPr>
            <w:noProof/>
          </w:rPr>
          <w:delText>14</w:delText>
        </w:r>
      </w:del>
      <w:r>
        <w:fldChar w:fldCharType="end"/>
      </w:r>
      <w:bookmarkEnd w:id="1769"/>
      <w:r>
        <w:t xml:space="preserve"> - NumTracts effect size per measure</w:t>
      </w:r>
      <w:bookmarkEnd w:id="1770"/>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1773" w:name="_Toc17056286"/>
      <w:r>
        <w:rPr>
          <w:rStyle w:val="Strong"/>
          <w:b w:val="0"/>
        </w:rPr>
        <w:t>Lines to Render</w:t>
      </w:r>
      <w:bookmarkEnd w:id="1773"/>
    </w:p>
    <w:p w14:paraId="325A28EA" w14:textId="11D663E9"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774" w:author="David Mattie" w:date="2019-08-18T16:15:00Z">
        <w:r w:rsidR="00F86D88">
          <w:rPr>
            <w:noProof/>
          </w:rPr>
          <w:t>6</w:t>
        </w:r>
      </w:ins>
      <w:del w:id="1775"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09747B" w:rsidRDefault="001D37B0" w:rsidP="0009747B">
      <w:pPr>
        <w:rPr>
          <w:sz w:val="28"/>
          <w:rPrChange w:id="1776" w:author="David Mattie" w:date="2019-08-18T20:57:00Z">
            <w:rPr>
              <w:highlight w:val="yellow"/>
            </w:rPr>
          </w:rPrChange>
        </w:rPr>
        <w:pPrChange w:id="1777" w:author="David Mattie" w:date="2019-08-18T20:57:00Z">
          <w:pPr>
            <w:pStyle w:val="Heading5"/>
          </w:pPr>
        </w:pPrChange>
      </w:pPr>
      <w:r w:rsidRPr="0009747B">
        <w:rPr>
          <w:sz w:val="28"/>
          <w:rPrChange w:id="1778" w:author="David Mattie" w:date="2019-08-18T20:57:00Z">
            <w:rPr>
              <w:highlight w:val="yellow"/>
            </w:rPr>
          </w:rPrChange>
        </w:rPr>
        <w:t>Findings</w:t>
      </w:r>
    </w:p>
    <w:p w14:paraId="466993CB" w14:textId="77777777" w:rsidR="006170A0" w:rsidRPr="002154F0" w:rsidRDefault="006170A0" w:rsidP="006170A0">
      <w:pPr>
        <w:rPr>
          <w:rPrChange w:id="1779" w:author="David Mattie" w:date="2019-08-01T19:20:00Z">
            <w:rPr>
              <w:highlight w:val="yellow"/>
            </w:rPr>
          </w:rPrChange>
        </w:rPr>
      </w:pPr>
    </w:p>
    <w:p w14:paraId="5B57BBDF" w14:textId="75E59163" w:rsidR="004151FF" w:rsidRDefault="001D37B0">
      <w:pPr>
        <w:pStyle w:val="Body"/>
        <w:jc w:val="left"/>
      </w:pPr>
      <w:del w:id="1780" w:author="David Mattie" w:date="2019-08-01T19:15:00Z">
        <w:r w:rsidRPr="002154F0" w:rsidDel="002154F0">
          <w:rPr>
            <w:rPrChange w:id="1781" w:author="David Mattie" w:date="2019-08-01T19:20:00Z">
              <w:rPr>
                <w:highlight w:val="yellow"/>
              </w:rPr>
            </w:rPrChange>
          </w:rPr>
          <w:delText>[TODO] I’m not sure of the value of this measur</w:delText>
        </w:r>
        <w:r w:rsidR="00E928BD" w:rsidRPr="002154F0" w:rsidDel="002154F0">
          <w:rPr>
            <w:rPrChange w:id="1782" w:author="David Mattie" w:date="2019-08-01T19:20:00Z">
              <w:rPr>
                <w:highlight w:val="yellow"/>
              </w:rPr>
            </w:rPrChange>
          </w:rPr>
          <w:delText xml:space="preserve">e.  </w:delText>
        </w:r>
      </w:del>
      <w:r w:rsidR="00E928BD" w:rsidRPr="002154F0">
        <w:rPr>
          <w:rPrChange w:id="1783" w:author="David Mattie" w:date="2019-08-01T19:20:00Z">
            <w:rPr>
              <w:highlight w:val="yellow"/>
            </w:rPr>
          </w:rPrChange>
        </w:rPr>
        <w:t xml:space="preserve">This </w:t>
      </w:r>
      <w:ins w:id="1784" w:author="David Mattie" w:date="2019-08-01T19:17:00Z">
        <w:r w:rsidR="002154F0">
          <w:t>is a</w:t>
        </w:r>
        <w:r w:rsidR="002154F0" w:rsidRPr="002154F0">
          <w:rPr>
            <w:rPrChange w:id="1785" w:author="David Mattie" w:date="2019-08-01T19:20:00Z">
              <w:rPr>
                <w:highlight w:val="yellow"/>
              </w:rPr>
            </w:rPrChange>
          </w:rPr>
          <w:t xml:space="preserve"> 3</w:t>
        </w:r>
      </w:ins>
      <w:ins w:id="1786" w:author="David Mattie" w:date="2019-08-01T19:20:00Z">
        <w:r w:rsidR="002154F0">
          <w:t>D</w:t>
        </w:r>
      </w:ins>
      <w:ins w:id="1787" w:author="David Mattie" w:date="2019-08-01T19:17:00Z">
        <w:r w:rsidR="002154F0" w:rsidRPr="002154F0">
          <w:rPr>
            <w:rPrChange w:id="1788" w:author="David Mattie" w:date="2019-08-01T19:20:00Z">
              <w:rPr>
                <w:highlight w:val="yellow"/>
              </w:rPr>
            </w:rPrChange>
          </w:rPr>
          <w:t xml:space="preserve"> image rendering </w:t>
        </w:r>
      </w:ins>
      <w:ins w:id="1789" w:author="David Mattie" w:date="2019-08-01T19:15:00Z">
        <w:r w:rsidR="002154F0" w:rsidRPr="002154F0">
          <w:rPr>
            <w:rPrChange w:id="1790" w:author="David Mattie" w:date="2019-08-01T19:20:00Z">
              <w:rPr>
                <w:highlight w:val="yellow"/>
              </w:rPr>
            </w:rPrChange>
          </w:rPr>
          <w:t xml:space="preserve">measure </w:t>
        </w:r>
      </w:ins>
      <w:r w:rsidR="00E928BD" w:rsidRPr="002154F0">
        <w:rPr>
          <w:rPrChange w:id="1791" w:author="David Mattie" w:date="2019-08-01T19:20:00Z">
            <w:rPr>
              <w:highlight w:val="yellow"/>
            </w:rPr>
          </w:rPrChange>
        </w:rPr>
        <w:t>represent</w:t>
      </w:r>
      <w:ins w:id="1792" w:author="David Mattie" w:date="2019-08-01T19:17:00Z">
        <w:r w:rsidR="002154F0" w:rsidRPr="002154F0">
          <w:rPr>
            <w:rPrChange w:id="1793" w:author="David Mattie" w:date="2019-08-01T19:20:00Z">
              <w:rPr>
                <w:highlight w:val="yellow"/>
              </w:rPr>
            </w:rPrChange>
          </w:rPr>
          <w:t>ing</w:t>
        </w:r>
      </w:ins>
      <w:del w:id="1794" w:author="David Mattie" w:date="2019-08-01T19:17:00Z">
        <w:r w:rsidR="00E928BD" w:rsidRPr="002154F0" w:rsidDel="002154F0">
          <w:rPr>
            <w:rPrChange w:id="1795" w:author="David Mattie" w:date="2019-08-01T19:20:00Z">
              <w:rPr>
                <w:highlight w:val="yellow"/>
              </w:rPr>
            </w:rPrChange>
          </w:rPr>
          <w:delText>s</w:delText>
        </w:r>
      </w:del>
      <w:r w:rsidR="00E928BD" w:rsidRPr="002154F0">
        <w:rPr>
          <w:rPrChange w:id="1796" w:author="David Mattie" w:date="2019-08-01T19:20:00Z">
            <w:rPr>
              <w:highlight w:val="yellow"/>
            </w:rPr>
          </w:rPrChange>
        </w:rPr>
        <w:t xml:space="preserve"> the glyphs </w:t>
      </w:r>
      <w:r w:rsidRPr="002154F0">
        <w:rPr>
          <w:rPrChange w:id="1797" w:author="David Mattie" w:date="2019-08-01T19:20:00Z">
            <w:rPr>
              <w:highlight w:val="yellow"/>
            </w:rPr>
          </w:rPrChange>
        </w:rPr>
        <w:t>o</w:t>
      </w:r>
      <w:r w:rsidR="00E928BD" w:rsidRPr="002154F0">
        <w:rPr>
          <w:rPrChange w:id="1798" w:author="David Mattie" w:date="2019-08-01T19:20:00Z">
            <w:rPr>
              <w:highlight w:val="yellow"/>
            </w:rPr>
          </w:rPrChange>
        </w:rPr>
        <w:t>r</w:t>
      </w:r>
      <w:r w:rsidRPr="002154F0">
        <w:rPr>
          <w:rPrChange w:id="1799" w:author="David Mattie" w:date="2019-08-01T19:20:00Z">
            <w:rPr>
              <w:highlight w:val="yellow"/>
            </w:rPr>
          </w:rPrChange>
        </w:rPr>
        <w:t xml:space="preserve"> strokes used to </w:t>
      </w:r>
      <w:del w:id="1800" w:author="David Mattie" w:date="2019-08-01T19:18:00Z">
        <w:r w:rsidRPr="002154F0" w:rsidDel="002154F0">
          <w:rPr>
            <w:rPrChange w:id="1801" w:author="David Mattie" w:date="2019-08-01T19:20:00Z">
              <w:rPr>
                <w:highlight w:val="yellow"/>
              </w:rPr>
            </w:rPrChange>
          </w:rPr>
          <w:delText xml:space="preserve">represent </w:delText>
        </w:r>
      </w:del>
      <w:ins w:id="1802" w:author="David Mattie" w:date="2019-08-01T19:18:00Z">
        <w:r w:rsidR="002154F0" w:rsidRPr="002154F0">
          <w:rPr>
            <w:rPrChange w:id="1803" w:author="David Mattie" w:date="2019-08-01T19:20:00Z">
              <w:rPr>
                <w:highlight w:val="yellow"/>
              </w:rPr>
            </w:rPrChange>
          </w:rPr>
          <w:t xml:space="preserve">draw </w:t>
        </w:r>
      </w:ins>
      <w:r w:rsidRPr="002154F0">
        <w:rPr>
          <w:rPrChange w:id="1804" w:author="David Mattie" w:date="2019-08-01T19:20:00Z">
            <w:rPr>
              <w:highlight w:val="yellow"/>
            </w:rPr>
          </w:rPrChange>
        </w:rPr>
        <w:t>the fiber tract visually.  Th</w:t>
      </w:r>
      <w:ins w:id="1805" w:author="David Mattie" w:date="2019-08-01T19:15:00Z">
        <w:r w:rsidR="002154F0" w:rsidRPr="002154F0">
          <w:rPr>
            <w:rPrChange w:id="1806" w:author="David Mattie" w:date="2019-08-01T19:20:00Z">
              <w:rPr>
                <w:highlight w:val="yellow"/>
              </w:rPr>
            </w:rPrChange>
          </w:rPr>
          <w:t>is measure will vary with</w:t>
        </w:r>
      </w:ins>
      <w:del w:id="1807" w:author="David Mattie" w:date="2019-08-01T19:15:00Z">
        <w:r w:rsidRPr="002154F0" w:rsidDel="002154F0">
          <w:rPr>
            <w:rPrChange w:id="1808" w:author="David Mattie" w:date="2019-08-01T19:20:00Z">
              <w:rPr>
                <w:highlight w:val="yellow"/>
              </w:rPr>
            </w:rPrChange>
          </w:rPr>
          <w:delText>e</w:delText>
        </w:r>
      </w:del>
      <w:r w:rsidRPr="002154F0">
        <w:rPr>
          <w:rPrChange w:id="1809" w:author="David Mattie" w:date="2019-08-01T19:20:00Z">
            <w:rPr>
              <w:highlight w:val="yellow"/>
            </w:rPr>
          </w:rPrChange>
        </w:rPr>
        <w:t xml:space="preserve"> more twists and turns</w:t>
      </w:r>
      <w:ins w:id="1810" w:author="David Mattie" w:date="2019-08-01T19:15:00Z">
        <w:r w:rsidR="002154F0" w:rsidRPr="002154F0">
          <w:rPr>
            <w:rPrChange w:id="1811" w:author="David Mattie" w:date="2019-08-01T19:20:00Z">
              <w:rPr>
                <w:highlight w:val="yellow"/>
              </w:rPr>
            </w:rPrChange>
          </w:rPr>
          <w:t xml:space="preserve">, </w:t>
        </w:r>
      </w:ins>
      <w:ins w:id="1812" w:author="David Mattie" w:date="2019-08-01T19:18:00Z">
        <w:r w:rsidR="002154F0" w:rsidRPr="002154F0">
          <w:rPr>
            <w:rPrChange w:id="1813" w:author="David Mattie" w:date="2019-08-01T19:20:00Z">
              <w:rPr>
                <w:highlight w:val="yellow"/>
              </w:rPr>
            </w:rPrChange>
          </w:rPr>
          <w:t>tract length and total number of tracts.  This measure is included to support future assessment</w:t>
        </w:r>
      </w:ins>
      <w:ins w:id="1814" w:author="David Mattie" w:date="2019-08-01T19:20:00Z">
        <w:r w:rsidR="002154F0" w:rsidRPr="002154F0">
          <w:rPr>
            <w:rPrChange w:id="1815" w:author="David Mattie" w:date="2019-08-01T19:20:00Z">
              <w:rPr>
                <w:highlight w:val="yellow"/>
              </w:rPr>
            </w:rPrChange>
          </w:rPr>
          <w:t>.</w:t>
        </w:r>
      </w:ins>
      <w:del w:id="1816" w:author="David Mattie" w:date="2019-08-01T19:16:00Z">
        <w:r w:rsidRPr="002154F0" w:rsidDel="002154F0">
          <w:rPr>
            <w:rPrChange w:id="1817" w:author="David Mattie" w:date="2019-08-01T19:20:00Z">
              <w:rPr>
                <w:highlight w:val="yellow"/>
              </w:rPr>
            </w:rPrChange>
          </w:rPr>
          <w:delText xml:space="preserve"> + t</w:delText>
        </w:r>
      </w:del>
      <w:del w:id="1818" w:author="David Mattie" w:date="2019-08-01T19:19:00Z">
        <w:r w:rsidRPr="002154F0" w:rsidDel="002154F0">
          <w:rPr>
            <w:rPrChange w:id="1819"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795D286D" w:rsidR="00932176" w:rsidRDefault="001D37B0">
      <w:pPr>
        <w:pStyle w:val="Caption"/>
        <w:jc w:val="center"/>
      </w:pPr>
      <w:r>
        <w:t xml:space="preserve">Figure </w:t>
      </w:r>
      <w:r>
        <w:fldChar w:fldCharType="begin"/>
      </w:r>
      <w:r>
        <w:instrText>SEQ Figure \* ARABIC</w:instrText>
      </w:r>
      <w:r>
        <w:fldChar w:fldCharType="separate"/>
      </w:r>
      <w:ins w:id="1820" w:author="David Mattie" w:date="2019-08-18T16:54:00Z">
        <w:r w:rsidR="00577C9D">
          <w:rPr>
            <w:noProof/>
          </w:rPr>
          <w:t>19</w:t>
        </w:r>
      </w:ins>
      <w:del w:id="1821"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1822" w:name="_Toc17056287"/>
      <w:r>
        <w:rPr>
          <w:rStyle w:val="Strong"/>
          <w:b w:val="0"/>
        </w:rPr>
        <w:t>Tracts to Render</w:t>
      </w:r>
      <w:bookmarkEnd w:id="1822"/>
    </w:p>
    <w:p w14:paraId="65B634C9" w14:textId="707EA2EB"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23" w:author="David Mattie" w:date="2019-08-18T16:15:00Z">
        <w:r w:rsidR="00F86D88">
          <w:rPr>
            <w:noProof/>
          </w:rPr>
          <w:t>7</w:t>
        </w:r>
      </w:ins>
      <w:del w:id="1824"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Pr="0009747B" w:rsidRDefault="001D37B0" w:rsidP="0009747B">
      <w:pPr>
        <w:rPr>
          <w:rStyle w:val="Strong"/>
          <w:b w:val="0"/>
          <w:bCs w:val="0"/>
          <w:sz w:val="28"/>
          <w:rPrChange w:id="1825" w:author="David Mattie" w:date="2019-08-18T20:57:00Z">
            <w:rPr>
              <w:rStyle w:val="Strong"/>
              <w:b w:val="0"/>
              <w:bCs w:val="0"/>
            </w:rPr>
          </w:rPrChange>
        </w:rPr>
        <w:pPrChange w:id="1826" w:author="David Mattie" w:date="2019-08-18T20:57:00Z">
          <w:pPr>
            <w:pStyle w:val="Heading5"/>
          </w:pPr>
        </w:pPrChange>
      </w:pPr>
      <w:r w:rsidRPr="0009747B">
        <w:rPr>
          <w:rStyle w:val="Strong"/>
          <w:b w:val="0"/>
          <w:sz w:val="28"/>
          <w:rPrChange w:id="1827" w:author="David Mattie" w:date="2019-08-18T20:57:00Z">
            <w:rPr>
              <w:rStyle w:val="Strong"/>
              <w:b w:val="0"/>
            </w:rPr>
          </w:rPrChange>
        </w:rPr>
        <w:t>Findings</w:t>
      </w:r>
    </w:p>
    <w:p w14:paraId="141965BB" w14:textId="77777777" w:rsidR="0009747B" w:rsidRDefault="0009747B">
      <w:pPr>
        <w:spacing w:line="480" w:lineRule="auto"/>
        <w:ind w:firstLine="720"/>
        <w:rPr>
          <w:ins w:id="1828" w:author="David Mattie" w:date="2019-08-18T20:57:00Z"/>
        </w:rPr>
        <w:pPrChange w:id="1829" w:author="David Mattie" w:date="2019-08-02T09:01:00Z">
          <w:pPr>
            <w:pStyle w:val="Caption"/>
            <w:jc w:val="center"/>
          </w:pPr>
        </w:pPrChange>
      </w:pPr>
    </w:p>
    <w:p w14:paraId="2E2D1673" w14:textId="50C797DA" w:rsidR="004F4ED2" w:rsidRDefault="001D37B0">
      <w:pPr>
        <w:spacing w:line="480" w:lineRule="auto"/>
        <w:ind w:firstLine="720"/>
        <w:rPr>
          <w:ins w:id="1830" w:author="David Mattie" w:date="2019-08-02T09:01:00Z"/>
        </w:rPr>
        <w:pPrChange w:id="1831" w:author="David Mattie" w:date="2019-08-02T09:01:00Z">
          <w:pPr>
            <w:pStyle w:val="Caption"/>
            <w:jc w:val="center"/>
          </w:pPr>
        </w:pPrChange>
      </w:pPr>
      <w:del w:id="1832" w:author="David Mattie" w:date="2019-08-02T00:46:00Z">
        <w:r w:rsidDel="00EB7F26">
          <w:delText>White matter volume</w:delText>
        </w:r>
      </w:del>
      <w:ins w:id="1833" w:author="David Mattie" w:date="2019-08-02T00:46:00Z">
        <w:r w:rsidR="00EB7F26">
          <w:t xml:space="preserve">The number of fibers within a tract </w:t>
        </w:r>
      </w:ins>
      <w:del w:id="1834" w:author="David Mattie" w:date="2019-08-02T00:47:00Z">
        <w:r w:rsidDel="00EB7F26">
          <w:delText xml:space="preserve"> </w:delText>
        </w:r>
      </w:del>
      <w:r>
        <w:t>appears to increase faster</w:t>
      </w:r>
      <w:ins w:id="1835" w:author="David Mattie" w:date="2019-08-02T00:48:00Z">
        <w:r w:rsidR="00EB7F26">
          <w:t xml:space="preserve"> </w:t>
        </w:r>
      </w:ins>
      <w:del w:id="1836" w:author="David Mattie" w:date="2019-08-02T00:50:00Z">
        <w:r w:rsidDel="00EB7F26">
          <w:delText xml:space="preserve"> </w:delText>
        </w:r>
      </w:del>
      <w:r>
        <w:t xml:space="preserve">in boys </w:t>
      </w:r>
      <w:ins w:id="1837" w:author="David Mattie" w:date="2019-08-02T00:49:00Z">
        <w:r w:rsidR="00EB7F26">
          <w:t xml:space="preserve">as they age </w:t>
        </w:r>
      </w:ins>
      <w:r>
        <w:t>than</w:t>
      </w:r>
      <w:ins w:id="1838" w:author="David Mattie" w:date="2019-08-02T00:50:00Z">
        <w:r w:rsidR="00EB7F26">
          <w:t xml:space="preserve"> found</w:t>
        </w:r>
      </w:ins>
      <w:r>
        <w:t xml:space="preserve"> in girls</w:t>
      </w:r>
      <w:ins w:id="1839" w:author="David Mattie" w:date="2019-08-02T00:49:00Z">
        <w:r w:rsidR="00EB7F26">
          <w:t>.  This appears</w:t>
        </w:r>
      </w:ins>
      <w:r>
        <w:t xml:space="preserve"> consistently across each of the measure shown in </w:t>
      </w:r>
      <w:r>
        <w:fldChar w:fldCharType="begin"/>
      </w:r>
      <w:r>
        <w:instrText>REF _Ref14738572 \h</w:instrText>
      </w:r>
      <w:r w:rsidR="00EB7F26">
        <w:instrText xml:space="preserve"> \* MERGEFORMAT </w:instrText>
      </w:r>
      <w:r>
        <w:fldChar w:fldCharType="separate"/>
      </w:r>
    </w:p>
    <w:p w14:paraId="67F5F024" w14:textId="24301DD6" w:rsidR="00932176" w:rsidRDefault="004F4ED2">
      <w:pPr>
        <w:spacing w:line="480" w:lineRule="auto"/>
        <w:rPr>
          <w:ins w:id="1840" w:author="David Mattie" w:date="2019-08-02T00:57:00Z"/>
        </w:rPr>
        <w:pPrChange w:id="1841" w:author="David Mattie" w:date="2019-08-02T00:50:00Z">
          <w:pPr>
            <w:spacing w:line="480" w:lineRule="auto"/>
            <w:ind w:firstLine="720"/>
          </w:pPr>
        </w:pPrChange>
      </w:pPr>
      <w:ins w:id="1842" w:author="David Mattie" w:date="2019-08-02T09:01:00Z">
        <w:r>
          <w:t xml:space="preserve">Figure </w:t>
        </w:r>
        <w:r>
          <w:rPr>
            <w:noProof/>
          </w:rPr>
          <w:t>20</w:t>
        </w:r>
      </w:ins>
      <w:del w:id="1843" w:author="David Mattie" w:date="2019-08-02T00:49:00Z">
        <w:r w:rsidR="00D8000B" w:rsidDel="00EB7F26">
          <w:delText xml:space="preserve">Figure </w:delText>
        </w:r>
        <w:r w:rsidR="00D8000B" w:rsidDel="00EB7F26">
          <w:rPr>
            <w:noProof/>
          </w:rPr>
          <w:delText>11</w:delText>
        </w:r>
      </w:del>
      <w:r w:rsidR="001D37B0">
        <w:fldChar w:fldCharType="end"/>
      </w:r>
      <w:r w:rsidR="001D37B0">
        <w:t xml:space="preserve">.  The largest increase </w:t>
      </w:r>
      <w:del w:id="1844" w:author="David Mattie" w:date="2019-08-02T00:48:00Z">
        <w:r w:rsidR="001D37B0" w:rsidDel="00EB7F26">
          <w:delText xml:space="preserve">in </w:delText>
        </w:r>
      </w:del>
      <w:del w:id="1845" w:author="David Mattie" w:date="2019-08-02T00:46:00Z">
        <w:r w:rsidR="001D37B0" w:rsidDel="00EB7F26">
          <w:delText xml:space="preserve">volume </w:delText>
        </w:r>
      </w:del>
      <w:r w:rsidR="001D37B0">
        <w:t>in boys appears in the left superior frontal, right fusiform, and left superior temporal.  Girls showed more growth in the left accumbens area and left lingual gyrus (not shown).</w:t>
      </w:r>
    </w:p>
    <w:p w14:paraId="3C719EA0" w14:textId="77777777" w:rsidR="00EB7F26" w:rsidRDefault="00EB7F26">
      <w:pPr>
        <w:keepNext/>
        <w:spacing w:line="480" w:lineRule="auto"/>
        <w:jc w:val="center"/>
        <w:rPr>
          <w:ins w:id="1846" w:author="David Mattie" w:date="2019-08-02T00:58:00Z"/>
        </w:rPr>
        <w:pPrChange w:id="1847" w:author="David Mattie" w:date="2019-08-02T00:58:00Z">
          <w:pPr>
            <w:spacing w:line="480" w:lineRule="auto"/>
            <w:jc w:val="center"/>
          </w:pPr>
        </w:pPrChange>
      </w:pPr>
      <w:ins w:id="1848" w:author="David Mattie" w:date="2019-08-02T00:57:00Z">
        <w:r>
          <w:rPr>
            <w:noProof/>
          </w:rPr>
          <w:lastRenderedPageBreak/>
          <w:drawing>
            <wp:inline distT="0" distB="0" distL="0" distR="0" wp14:anchorId="1FB53FF7" wp14:editId="12CCB724">
              <wp:extent cx="4572000"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5699125"/>
                      </a:xfrm>
                      <a:prstGeom prst="rect">
                        <a:avLst/>
                      </a:prstGeom>
                    </pic:spPr>
                  </pic:pic>
                </a:graphicData>
              </a:graphic>
            </wp:inline>
          </w:drawing>
        </w:r>
      </w:ins>
    </w:p>
    <w:p w14:paraId="4C77873B" w14:textId="285C634F" w:rsidR="00EB7F26" w:rsidRDefault="00EB7F26">
      <w:pPr>
        <w:pStyle w:val="Caption"/>
        <w:jc w:val="center"/>
        <w:pPrChange w:id="1849" w:author="David Mattie" w:date="2019-08-02T00:58:00Z">
          <w:pPr>
            <w:spacing w:line="480" w:lineRule="auto"/>
            <w:ind w:firstLine="720"/>
          </w:pPr>
        </w:pPrChange>
      </w:pPr>
      <w:ins w:id="1850" w:author="David Mattie" w:date="2019-08-02T00:58:00Z">
        <w:r>
          <w:t xml:space="preserve">Figure </w:t>
        </w:r>
        <w:r>
          <w:fldChar w:fldCharType="begin"/>
        </w:r>
        <w:r>
          <w:instrText xml:space="preserve"> SEQ Figure \* ARABIC </w:instrText>
        </w:r>
      </w:ins>
      <w:r>
        <w:fldChar w:fldCharType="separate"/>
      </w:r>
      <w:ins w:id="1851" w:author="David Mattie" w:date="2019-08-18T16:54:00Z">
        <w:r w:rsidR="00577C9D">
          <w:rPr>
            <w:noProof/>
          </w:rPr>
          <w:t>20</w:t>
        </w:r>
      </w:ins>
      <w:ins w:id="1852" w:author="David Mattie" w:date="2019-08-02T00:58:00Z">
        <w:r>
          <w:fldChar w:fldCharType="end"/>
        </w:r>
        <w:r>
          <w:t xml:space="preserve"> - </w:t>
        </w:r>
        <w:r w:rsidRPr="00272AAC">
          <w:t xml:space="preserve">Average of </w:t>
        </w:r>
        <w:r>
          <w:t>TractsToRender</w:t>
        </w:r>
        <w:r w:rsidRPr="00272AAC">
          <w:t xml:space="preserve"> for each gender for top 16 effect sizes, breakdown by life stage</w:t>
        </w:r>
      </w:ins>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1853" w:name="_Ref14738572"/>
    </w:p>
    <w:p w14:paraId="43E26DF2" w14:textId="58FEF5F0" w:rsidR="004151FF" w:rsidRDefault="001D37B0" w:rsidP="006170A0">
      <w:pPr>
        <w:pStyle w:val="Caption"/>
        <w:jc w:val="center"/>
      </w:pPr>
      <w:r>
        <w:t xml:space="preserve">Figure </w:t>
      </w:r>
      <w:r>
        <w:fldChar w:fldCharType="begin"/>
      </w:r>
      <w:r>
        <w:instrText>SEQ Figure \* ARABIC</w:instrText>
      </w:r>
      <w:r>
        <w:fldChar w:fldCharType="separate"/>
      </w:r>
      <w:ins w:id="1854" w:author="David Mattie" w:date="2019-08-18T16:54:00Z">
        <w:r w:rsidR="00577C9D">
          <w:rPr>
            <w:noProof/>
          </w:rPr>
          <w:t>21</w:t>
        </w:r>
      </w:ins>
      <w:del w:id="1855" w:author="David Mattie" w:date="2019-08-01T18:20:00Z">
        <w:r w:rsidR="00A72CEF" w:rsidDel="00E7462C">
          <w:rPr>
            <w:noProof/>
          </w:rPr>
          <w:delText>16</w:delText>
        </w:r>
      </w:del>
      <w:r>
        <w:fldChar w:fldCharType="end"/>
      </w:r>
      <w:bookmarkEnd w:id="1853"/>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1856" w:name="_Toc17056288"/>
      <w:r>
        <w:rPr>
          <w:rStyle w:val="Strong"/>
          <w:b w:val="0"/>
          <w:bCs/>
        </w:rPr>
        <w:t>Standard Deviation ADC</w:t>
      </w:r>
      <w:bookmarkEnd w:id="1856"/>
    </w:p>
    <w:p w14:paraId="02078C19" w14:textId="77777777" w:rsidR="004151FF" w:rsidRPr="004151FF" w:rsidRDefault="004151FF" w:rsidP="004151FF"/>
    <w:p w14:paraId="76963DD9" w14:textId="51C2A7F1"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57" w:author="David Mattie" w:date="2019-08-18T16:15:00Z">
        <w:r w:rsidR="00F86D88">
          <w:rPr>
            <w:noProof/>
          </w:rPr>
          <w:t>8</w:t>
        </w:r>
      </w:ins>
      <w:del w:id="1858"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Pr="0009747B" w:rsidRDefault="001D37B0" w:rsidP="0009747B">
      <w:pPr>
        <w:rPr>
          <w:rStyle w:val="Strong"/>
          <w:b w:val="0"/>
          <w:sz w:val="28"/>
          <w:rPrChange w:id="1859" w:author="David Mattie" w:date="2019-08-18T20:57:00Z">
            <w:rPr>
              <w:rStyle w:val="Strong"/>
              <w:b w:val="0"/>
            </w:rPr>
          </w:rPrChange>
        </w:rPr>
        <w:pPrChange w:id="1860" w:author="David Mattie" w:date="2019-08-18T20:57:00Z">
          <w:pPr>
            <w:pStyle w:val="Heading5"/>
          </w:pPr>
        </w:pPrChange>
      </w:pPr>
      <w:r w:rsidRPr="0009747B">
        <w:rPr>
          <w:rStyle w:val="Strong"/>
          <w:b w:val="0"/>
          <w:sz w:val="28"/>
          <w:rPrChange w:id="1861" w:author="David Mattie" w:date="2019-08-18T20:57:00Z">
            <w:rPr>
              <w:rStyle w:val="Strong"/>
              <w:b w:val="0"/>
            </w:rPr>
          </w:rPrChange>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5B3A92D3">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585ACA91" w:rsidR="004151FF" w:rsidRDefault="001D37B0" w:rsidP="004151FF">
      <w:pPr>
        <w:pStyle w:val="Caption"/>
        <w:jc w:val="center"/>
      </w:pPr>
      <w:r>
        <w:t xml:space="preserve">Figure </w:t>
      </w:r>
      <w:r>
        <w:fldChar w:fldCharType="begin"/>
      </w:r>
      <w:r>
        <w:instrText>SEQ Figure \* ARABIC</w:instrText>
      </w:r>
      <w:r>
        <w:fldChar w:fldCharType="separate"/>
      </w:r>
      <w:ins w:id="1862" w:author="David Mattie" w:date="2019-08-18T16:54:00Z">
        <w:r w:rsidR="00577C9D">
          <w:rPr>
            <w:noProof/>
          </w:rPr>
          <w:t>22</w:t>
        </w:r>
      </w:ins>
      <w:del w:id="1863"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11620751" w:rsidR="00932176" w:rsidRDefault="001D37B0" w:rsidP="004151FF">
      <w:pPr>
        <w:pStyle w:val="Heading4"/>
      </w:pPr>
      <w:del w:id="1864" w:author="David Mattie" w:date="2019-08-02T01:09:00Z">
        <w:r w:rsidDel="00930DC3">
          <w:delText xml:space="preserve">Mean </w:delText>
        </w:r>
      </w:del>
      <w:bookmarkStart w:id="1865" w:name="_Toc17056289"/>
      <w:r>
        <w:t>Standard Deviation FA</w:t>
      </w:r>
      <w:bookmarkEnd w:id="1865"/>
    </w:p>
    <w:p w14:paraId="3E09CF2F" w14:textId="77777777" w:rsidR="004151FF" w:rsidRPr="004151FF" w:rsidRDefault="004151FF" w:rsidP="004151FF"/>
    <w:p w14:paraId="195E1C1D" w14:textId="023C6CD9"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66" w:author="David Mattie" w:date="2019-08-18T16:15:00Z">
        <w:r w:rsidR="00F86D88">
          <w:rPr>
            <w:noProof/>
          </w:rPr>
          <w:t>9</w:t>
        </w:r>
      </w:ins>
      <w:del w:id="1867"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Pr="0009747B" w:rsidRDefault="001D37B0" w:rsidP="0009747B">
      <w:pPr>
        <w:rPr>
          <w:sz w:val="28"/>
          <w:rPrChange w:id="1868" w:author="David Mattie" w:date="2019-08-18T20:57:00Z">
            <w:rPr/>
          </w:rPrChange>
        </w:rPr>
        <w:pPrChange w:id="1869" w:author="David Mattie" w:date="2019-08-18T20:57:00Z">
          <w:pPr>
            <w:pStyle w:val="Heading5"/>
          </w:pPr>
        </w:pPrChange>
      </w:pPr>
      <w:r w:rsidRPr="0009747B">
        <w:rPr>
          <w:sz w:val="28"/>
          <w:rPrChange w:id="1870" w:author="David Mattie" w:date="2019-08-18T20:57:00Z">
            <w:rPr/>
          </w:rPrChange>
        </w:rPr>
        <w:t>Findings</w:t>
      </w:r>
    </w:p>
    <w:p w14:paraId="186D6150" w14:textId="77777777" w:rsidR="004151FF" w:rsidRDefault="004151FF" w:rsidP="004151FF">
      <w:pPr>
        <w:spacing w:line="480" w:lineRule="auto"/>
      </w:pPr>
    </w:p>
    <w:p w14:paraId="373AF7E1" w14:textId="1D4C508D" w:rsidR="004151FF" w:rsidRDefault="001D37B0" w:rsidP="00726F47">
      <w:pPr>
        <w:spacing w:line="480" w:lineRule="auto"/>
        <w:ind w:firstLine="720"/>
        <w:rPr>
          <w:ins w:id="1871" w:author="David Mattie" w:date="2019-08-02T01:15:00Z"/>
        </w:rPr>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ins w:id="1872" w:author="David Mattie" w:date="2019-08-02T01:25:00Z">
        <w:r w:rsidR="00A821C1">
          <w:t xml:space="preserve">  The standard deviation of FA might be a biomarker of pruning which </w:t>
        </w:r>
      </w:ins>
      <w:ins w:id="1873" w:author="David Mattie" w:date="2019-08-02T01:26:00Z">
        <w:r w:rsidR="00A821C1">
          <w:t>may</w:t>
        </w:r>
      </w:ins>
      <w:ins w:id="1874" w:author="David Mattie" w:date="2019-08-02T01:25:00Z">
        <w:r w:rsidR="00A821C1">
          <w:t xml:space="preserve"> imply that females exhibit more rapid pruning in these connections in the brain.</w:t>
        </w:r>
      </w:ins>
    </w:p>
    <w:p w14:paraId="5A033363" w14:textId="1704A135" w:rsidR="00930DC3" w:rsidRDefault="00930DC3">
      <w:pPr>
        <w:spacing w:line="480" w:lineRule="auto"/>
        <w:ind w:firstLine="720"/>
        <w:jc w:val="center"/>
        <w:pPrChange w:id="1875" w:author="David Mattie" w:date="2019-08-02T01:15:00Z">
          <w:pPr>
            <w:spacing w:line="480" w:lineRule="auto"/>
            <w:ind w:firstLine="720"/>
          </w:pPr>
        </w:pPrChange>
      </w:pPr>
    </w:p>
    <w:p w14:paraId="6C4446F5" w14:textId="77777777" w:rsidR="00932176" w:rsidRDefault="001D37B0">
      <w:pPr>
        <w:spacing w:line="480" w:lineRule="auto"/>
        <w:jc w:val="center"/>
        <w:pPrChange w:id="1876" w:author="David Mattie" w:date="2019-08-02T01:42:00Z">
          <w:pPr>
            <w:spacing w:line="480" w:lineRule="auto"/>
          </w:pPr>
        </w:pPrChange>
      </w:pPr>
      <w:r>
        <w:rPr>
          <w:noProof/>
        </w:rPr>
        <w:lastRenderedPageBreak/>
        <w:drawing>
          <wp:inline distT="0" distB="0" distL="0" distR="0" wp14:anchorId="67336CBA" wp14:editId="77F786F3">
            <wp:extent cx="5486400" cy="54864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pic:spPr>
                </pic:pic>
              </a:graphicData>
            </a:graphic>
          </wp:inline>
        </w:drawing>
      </w:r>
    </w:p>
    <w:p w14:paraId="12630524" w14:textId="026135EA" w:rsidR="004151FF" w:rsidRDefault="001D37B0" w:rsidP="004151FF">
      <w:pPr>
        <w:pStyle w:val="Caption"/>
        <w:jc w:val="center"/>
      </w:pPr>
      <w:r>
        <w:t xml:space="preserve">Figure </w:t>
      </w:r>
      <w:r>
        <w:fldChar w:fldCharType="begin"/>
      </w:r>
      <w:r>
        <w:instrText>SEQ Figure \* ARABIC</w:instrText>
      </w:r>
      <w:r>
        <w:fldChar w:fldCharType="separate"/>
      </w:r>
      <w:ins w:id="1877" w:author="David Mattie" w:date="2019-08-18T16:54:00Z">
        <w:r w:rsidR="00577C9D">
          <w:rPr>
            <w:noProof/>
          </w:rPr>
          <w:t>23</w:t>
        </w:r>
      </w:ins>
      <w:del w:id="1878"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1879" w:name="_Toc17056290"/>
      <w:r>
        <w:t>Mean FA – Asymmetry Index</w:t>
      </w:r>
      <w:bookmarkEnd w:id="1879"/>
    </w:p>
    <w:p w14:paraId="388DB0E4" w14:textId="6B7FC0D4"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80" w:author="David Mattie" w:date="2019-08-18T16:15:00Z">
        <w:r w:rsidR="00F86D88">
          <w:rPr>
            <w:noProof/>
          </w:rPr>
          <w:t>10</w:t>
        </w:r>
      </w:ins>
      <w:del w:id="1881"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lastRenderedPageBreak/>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732A92E5" w14:textId="77777777" w:rsidR="0009747B" w:rsidRDefault="0009747B">
      <w:pPr>
        <w:pStyle w:val="Heading5"/>
        <w:rPr>
          <w:ins w:id="1882" w:author="David Mattie" w:date="2019-08-18T20:57:00Z"/>
        </w:rPr>
      </w:pPr>
    </w:p>
    <w:p w14:paraId="6AF2A796" w14:textId="525F4180" w:rsidR="00932176" w:rsidRPr="0009747B" w:rsidRDefault="001D37B0" w:rsidP="0009747B">
      <w:pPr>
        <w:rPr>
          <w:ins w:id="1883" w:author="David Mattie" w:date="2019-08-18T20:57:00Z"/>
          <w:sz w:val="28"/>
          <w:rPrChange w:id="1884" w:author="David Mattie" w:date="2019-08-18T20:58:00Z">
            <w:rPr>
              <w:ins w:id="1885" w:author="David Mattie" w:date="2019-08-18T20:57:00Z"/>
            </w:rPr>
          </w:rPrChange>
        </w:rPr>
        <w:pPrChange w:id="1886" w:author="David Mattie" w:date="2019-08-18T20:57:00Z">
          <w:pPr>
            <w:pStyle w:val="Heading5"/>
          </w:pPr>
        </w:pPrChange>
      </w:pPr>
      <w:r w:rsidRPr="0009747B">
        <w:rPr>
          <w:sz w:val="28"/>
          <w:rPrChange w:id="1887" w:author="David Mattie" w:date="2019-08-18T20:58:00Z">
            <w:rPr/>
          </w:rPrChange>
        </w:rPr>
        <w:t>Findings</w:t>
      </w:r>
    </w:p>
    <w:p w14:paraId="2B609C33" w14:textId="77777777" w:rsidR="0009747B" w:rsidRPr="0009747B" w:rsidRDefault="0009747B" w:rsidP="0009747B">
      <w:pPr>
        <w:pPrChange w:id="1888" w:author="David Mattie" w:date="2019-08-18T20:57:00Z">
          <w:pPr>
            <w:pStyle w:val="Heading5"/>
          </w:pPr>
        </w:pPrChange>
      </w:pPr>
    </w:p>
    <w:p w14:paraId="7A142325" w14:textId="398A080F" w:rsidR="00932176" w:rsidRDefault="001D37B0">
      <w:pPr>
        <w:spacing w:line="480" w:lineRule="auto"/>
        <w:ind w:firstLine="720"/>
        <w:pPrChange w:id="1889" w:author="David Mattie" w:date="2019-08-02T02:00:00Z">
          <w:pPr/>
        </w:pPrChange>
      </w:pPr>
      <w:del w:id="1890" w:author="David Mattie" w:date="2019-08-02T01:54:00Z">
        <w:r w:rsidDel="00DB3A69">
          <w:delText>Lorem  Ipsum</w:delText>
        </w:r>
      </w:del>
      <w:ins w:id="1891" w:author="David Mattie" w:date="2019-08-02T01:54:00Z">
        <w:r w:rsidR="00DB3A69">
          <w:t>The size</w:t>
        </w:r>
      </w:ins>
      <w:ins w:id="1892" w:author="David Mattie" w:date="2019-08-02T01:57:00Z">
        <w:r w:rsidR="00DB3A69">
          <w:t xml:space="preserve"> of the difference between male and femal in terms of hemispheric asymmetry is generally small</w:t>
        </w:r>
      </w:ins>
      <w:ins w:id="1893" w:author="David Mattie" w:date="2019-08-02T08:56:00Z">
        <w:r w:rsidR="00EF45C8">
          <w:t xml:space="preserve"> with mean effect size of </w:t>
        </w:r>
      </w:ins>
      <w:ins w:id="1894" w:author="David Mattie" w:date="2019-08-02T08:57:00Z">
        <w:r w:rsidR="00EF45C8">
          <w:t>-</w:t>
        </w:r>
      </w:ins>
      <w:ins w:id="1895" w:author="David Mattie" w:date="2019-08-02T08:56:00Z">
        <w:r w:rsidR="00EF45C8">
          <w:t>0.002</w:t>
        </w:r>
      </w:ins>
      <w:ins w:id="1896" w:author="David Mattie" w:date="2019-08-02T08:58:00Z">
        <w:r w:rsidR="00EF45C8">
          <w:t xml:space="preserve"> and standard deviation 0f 0.095</w:t>
        </w:r>
      </w:ins>
      <w:ins w:id="1897" w:author="David Mattie" w:date="2019-08-02T08:56:00Z">
        <w:r w:rsidR="00EF45C8">
          <w:t xml:space="preserve"> for</w:t>
        </w:r>
      </w:ins>
      <w:ins w:id="1898" w:author="David Mattie" w:date="2019-08-02T08:57:00Z">
        <w:r w:rsidR="00EF45C8">
          <w:t xml:space="preserve"> tracts</w:t>
        </w:r>
      </w:ins>
      <w:ins w:id="1899" w:author="David Mattie" w:date="2019-08-02T08:56:00Z">
        <w:r w:rsidR="00EF45C8">
          <w:t xml:space="preserve"> where 80% or more patient </w:t>
        </w:r>
      </w:ins>
      <w:ins w:id="1900" w:author="David Mattie" w:date="2019-08-02T08:57:00Z">
        <w:r w:rsidR="00EF45C8">
          <w:t>visits</w:t>
        </w:r>
      </w:ins>
      <w:ins w:id="1901" w:author="David Mattie" w:date="2019-08-02T08:56:00Z">
        <w:r w:rsidR="00EF45C8">
          <w:t xml:space="preserve"> had measur</w:t>
        </w:r>
      </w:ins>
      <w:ins w:id="1902" w:author="David Mattie" w:date="2019-08-02T08:57:00Z">
        <w:r w:rsidR="00EF45C8">
          <w:t>able data</w:t>
        </w:r>
      </w:ins>
      <w:ins w:id="1903" w:author="David Mattie" w:date="2019-08-02T01:54:00Z">
        <w:r w:rsidR="00DB3A69">
          <w:t xml:space="preserve">.  </w:t>
        </w:r>
      </w:ins>
      <w:ins w:id="1904" w:author="David Mattie" w:date="2019-08-02T01:58:00Z">
        <w:r w:rsidR="00DB3A69">
          <w:t xml:space="preserve">Most notably, males had </w:t>
        </w:r>
      </w:ins>
      <w:ins w:id="1905" w:author="David Mattie" w:date="2019-08-02T02:00:00Z">
        <w:r w:rsidR="00DB3A69">
          <w:t>larger differences of</w:t>
        </w:r>
      </w:ins>
      <w:ins w:id="1906" w:author="David Mattie" w:date="2019-08-02T01:58:00Z">
        <w:r w:rsidR="00DB3A69">
          <w:t xml:space="preserve"> fractional anisotrpohy on the right side of Caudal Anterior Cingulate</w:t>
        </w:r>
      </w:ins>
      <w:ins w:id="1907" w:author="David Mattie" w:date="2019-08-02T02:00:00Z">
        <w:r w:rsidR="00DB3A69">
          <w:t xml:space="preserve"> as opposed to the left</w:t>
        </w:r>
      </w:ins>
      <w:ins w:id="1908" w:author="David Mattie" w:date="2019-08-02T01:54:00Z">
        <w:r w:rsidR="00DB3A69">
          <w:t>, whereas girls had higher FA on the left of the same tract as opposed to the right.</w:t>
        </w:r>
      </w:ins>
    </w:p>
    <w:p w14:paraId="1463D881" w14:textId="77777777" w:rsidR="004F4ED2" w:rsidRDefault="001D37B0">
      <w:pPr>
        <w:keepNext/>
        <w:rPr>
          <w:ins w:id="1909" w:author="David Mattie" w:date="2019-08-02T09:04:00Z"/>
        </w:rPr>
        <w:pPrChange w:id="1910" w:author="David Mattie" w:date="2019-08-02T09:04:00Z">
          <w:pPr/>
        </w:pPrChange>
      </w:pPr>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2"/>
                    <a:stretch>
                      <a:fillRect/>
                    </a:stretch>
                  </pic:blipFill>
                  <pic:spPr bwMode="auto">
                    <a:xfrm>
                      <a:off x="0" y="0"/>
                      <a:ext cx="5486400" cy="5483860"/>
                    </a:xfrm>
                    <a:prstGeom prst="rect">
                      <a:avLst/>
                    </a:prstGeom>
                  </pic:spPr>
                </pic:pic>
              </a:graphicData>
            </a:graphic>
          </wp:inline>
        </w:drawing>
      </w:r>
    </w:p>
    <w:p w14:paraId="719533CE" w14:textId="218706D8" w:rsidR="00932176" w:rsidRDefault="004F4ED2">
      <w:pPr>
        <w:pStyle w:val="Caption"/>
        <w:jc w:val="center"/>
        <w:pPrChange w:id="1911" w:author="David Mattie" w:date="2019-08-02T09:04:00Z">
          <w:pPr/>
        </w:pPrChange>
      </w:pPr>
      <w:ins w:id="1912" w:author="David Mattie" w:date="2019-08-02T09:04:00Z">
        <w:r>
          <w:t xml:space="preserve">Figure </w:t>
        </w:r>
        <w:r>
          <w:fldChar w:fldCharType="begin"/>
        </w:r>
        <w:r>
          <w:instrText xml:space="preserve"> SEQ Figure \* ARABIC </w:instrText>
        </w:r>
      </w:ins>
      <w:r>
        <w:fldChar w:fldCharType="separate"/>
      </w:r>
      <w:ins w:id="1913" w:author="David Mattie" w:date="2019-08-18T16:54:00Z">
        <w:r w:rsidR="00577C9D">
          <w:rPr>
            <w:noProof/>
          </w:rPr>
          <w:t>24</w:t>
        </w:r>
      </w:ins>
      <w:ins w:id="1914" w:author="David Mattie" w:date="2019-08-02T09:04:00Z">
        <w:r>
          <w:fldChar w:fldCharType="end"/>
        </w:r>
        <w:r>
          <w:t xml:space="preserve"> - Mean FA Asymmetry Index effect size per measure</w:t>
        </w:r>
      </w:ins>
    </w:p>
    <w:p w14:paraId="03F15F4C" w14:textId="77777777" w:rsidR="00932176" w:rsidRDefault="00932176">
      <w:pPr>
        <w:pStyle w:val="BodyFirst"/>
      </w:pPr>
    </w:p>
    <w:p w14:paraId="5DE1AB04" w14:textId="77777777" w:rsidR="00932176" w:rsidRDefault="001D37B0">
      <w:pPr>
        <w:pStyle w:val="Heading4"/>
        <w:numPr>
          <w:ilvl w:val="3"/>
          <w:numId w:val="2"/>
        </w:numPr>
      </w:pPr>
      <w:bookmarkStart w:id="1915" w:name="_Toc17056291"/>
      <w:r>
        <w:t>Mean ADC – Asymmetry Index</w:t>
      </w:r>
      <w:bookmarkEnd w:id="1915"/>
    </w:p>
    <w:p w14:paraId="356AB270" w14:textId="265FB849"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916" w:author="David Mattie" w:date="2019-08-18T16:15:00Z">
        <w:r w:rsidR="00F86D88">
          <w:rPr>
            <w:noProof/>
          </w:rPr>
          <w:t>11</w:t>
        </w:r>
      </w:ins>
      <w:del w:id="1917"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Pr="0009747B" w:rsidRDefault="001D37B0" w:rsidP="0009747B">
      <w:pPr>
        <w:rPr>
          <w:rStyle w:val="Strong"/>
          <w:b w:val="0"/>
          <w:bCs w:val="0"/>
          <w:sz w:val="28"/>
          <w:rPrChange w:id="1918" w:author="David Mattie" w:date="2019-08-18T20:58:00Z">
            <w:rPr>
              <w:rStyle w:val="Strong"/>
              <w:b w:val="0"/>
              <w:bCs w:val="0"/>
            </w:rPr>
          </w:rPrChange>
        </w:rPr>
        <w:pPrChange w:id="1919" w:author="David Mattie" w:date="2019-08-18T20:58:00Z">
          <w:pPr>
            <w:pStyle w:val="Heading5"/>
          </w:pPr>
        </w:pPrChange>
      </w:pPr>
      <w:r w:rsidRPr="0009747B">
        <w:rPr>
          <w:rStyle w:val="Strong"/>
          <w:b w:val="0"/>
          <w:sz w:val="28"/>
          <w:rPrChange w:id="1920" w:author="David Mattie" w:date="2019-08-18T20:58:00Z">
            <w:rPr>
              <w:rStyle w:val="Strong"/>
              <w:b w:val="0"/>
            </w:rPr>
          </w:rPrChange>
        </w:rPr>
        <w:t>Findings</w:t>
      </w:r>
    </w:p>
    <w:p w14:paraId="064FC02E" w14:textId="77777777" w:rsidR="00A72CEF" w:rsidRDefault="00A72CEF" w:rsidP="00A72CEF">
      <w:pPr>
        <w:pStyle w:val="BodyFirst"/>
        <w:jc w:val="left"/>
      </w:pPr>
    </w:p>
    <w:p w14:paraId="2CC7FB05" w14:textId="723AD039" w:rsidR="004F4ED2" w:rsidRDefault="004F4ED2" w:rsidP="004F4ED2">
      <w:pPr>
        <w:spacing w:line="480" w:lineRule="auto"/>
        <w:ind w:firstLine="720"/>
        <w:rPr>
          <w:ins w:id="1921" w:author="David Mattie" w:date="2019-08-02T09:05:00Z"/>
        </w:rPr>
      </w:pPr>
      <w:ins w:id="1922" w:author="David Mattie" w:date="2019-08-02T09:05:00Z">
        <w:r>
          <w:t xml:space="preserve">The size of the difference between male and femal in terms of hemispheric asymmetry is generally small with mean effect size of -0.001 and standard deviation 0f 0.093 for tracts where 80% or more patient visits had measurable data.  </w:t>
        </w:r>
      </w:ins>
      <w:ins w:id="1923" w:author="David Mattie" w:date="2019-08-02T09:06:00Z">
        <w:r>
          <w:t xml:space="preserve">As with FA asymmetry, gender differences </w:t>
        </w:r>
      </w:ins>
      <w:ins w:id="1924" w:author="David Mattie" w:date="2019-08-02T09:07:00Z">
        <w:r>
          <w:t>appear</w:t>
        </w:r>
      </w:ins>
      <w:ins w:id="1925" w:author="David Mattie" w:date="2019-08-02T09:06:00Z">
        <w:r>
          <w:t xml:space="preserve"> </w:t>
        </w:r>
      </w:ins>
      <w:ins w:id="1926" w:author="David Mattie" w:date="2019-08-02T09:07:00Z">
        <w:r>
          <w:t xml:space="preserve">in the </w:t>
        </w:r>
      </w:ins>
      <w:ins w:id="1927" w:author="David Mattie" w:date="2019-08-02T09:05:00Z">
        <w:r>
          <w:t xml:space="preserve">Caudal Anterior Cingulate </w:t>
        </w:r>
      </w:ins>
      <w:ins w:id="1928" w:author="David Mattie" w:date="2019-08-02T09:07:00Z">
        <w:r>
          <w:t>and Rostral Anterior Cingulate.  Males had a dominant asymmetry on the left side in terms of ADC, wehre girls had a dominant asymmetry on the right.</w:t>
        </w:r>
      </w:ins>
      <w:ins w:id="1929" w:author="David Mattie" w:date="2019-08-02T09:08:00Z">
        <w:r>
          <w:t xml:space="preserve">  </w:t>
        </w:r>
      </w:ins>
    </w:p>
    <w:p w14:paraId="3C8C5650" w14:textId="5AC759AC" w:rsidR="00A72CEF" w:rsidDel="004F4ED2" w:rsidRDefault="00A72CEF" w:rsidP="00A72CEF">
      <w:pPr>
        <w:pStyle w:val="BodyFirst"/>
        <w:jc w:val="left"/>
        <w:rPr>
          <w:del w:id="1930" w:author="David Mattie" w:date="2019-08-02T09:05:00Z"/>
        </w:rPr>
      </w:pPr>
      <w:del w:id="1931" w:author="David Mattie" w:date="2019-08-02T09:05:00Z">
        <w:r w:rsidDel="004F4ED2">
          <w:lastRenderedPageBreak/>
          <w:delText>Lorem ipsum</w:delText>
        </w:r>
        <w:r w:rsidR="001D37B0" w:rsidDel="004F4ED2">
          <w:delText xml:space="preserve"> ... </w:delText>
        </w:r>
      </w:del>
    </w:p>
    <w:p w14:paraId="6ED81E57" w14:textId="77777777" w:rsidR="00932176" w:rsidRDefault="00A72CEF" w:rsidP="00A72CEF">
      <w:pPr>
        <w:pStyle w:val="BodyFirst"/>
        <w:jc w:val="left"/>
      </w:pPr>
      <w:r>
        <w:rPr>
          <w:noProof/>
        </w:rPr>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33147BF0" w:rsidR="00932176" w:rsidRDefault="001D37B0">
      <w:pPr>
        <w:pStyle w:val="Caption"/>
        <w:jc w:val="center"/>
      </w:pPr>
      <w:r>
        <w:t xml:space="preserve">Figure </w:t>
      </w:r>
      <w:r>
        <w:fldChar w:fldCharType="begin"/>
      </w:r>
      <w:r>
        <w:instrText>SEQ Figure \* ARABIC</w:instrText>
      </w:r>
      <w:r>
        <w:fldChar w:fldCharType="separate"/>
      </w:r>
      <w:ins w:id="1932" w:author="David Mattie" w:date="2019-08-18T16:54:00Z">
        <w:r w:rsidR="00577C9D">
          <w:rPr>
            <w:noProof/>
          </w:rPr>
          <w:t>25</w:t>
        </w:r>
      </w:ins>
      <w:del w:id="1933"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3B1FC4F" w:rsidR="00932176" w:rsidDel="00D30961" w:rsidRDefault="001D37B0">
      <w:pPr>
        <w:pStyle w:val="Heading4"/>
        <w:numPr>
          <w:ilvl w:val="3"/>
          <w:numId w:val="2"/>
        </w:numPr>
        <w:rPr>
          <w:del w:id="1934" w:author="David Mattie" w:date="2019-08-02T09:32:00Z"/>
        </w:rPr>
      </w:pPr>
      <w:del w:id="1935" w:author="David Mattie" w:date="2019-08-02T09:32:00Z">
        <w:r w:rsidDel="00D30961">
          <w:delText>Number of Tracts – Asymmetry Index</w:delText>
        </w:r>
      </w:del>
    </w:p>
    <w:p w14:paraId="0AB330A8" w14:textId="156E87BD" w:rsidR="000B63D7" w:rsidDel="00D30961" w:rsidRDefault="000B63D7" w:rsidP="000B63D7">
      <w:pPr>
        <w:pStyle w:val="Caption"/>
        <w:keepNext/>
        <w:rPr>
          <w:del w:id="1936" w:author="David Mattie" w:date="2019-08-02T09:32:00Z"/>
        </w:rPr>
      </w:pPr>
      <w:del w:id="1937" w:author="David Mattie" w:date="2019-08-02T09:32:00Z">
        <w:r w:rsidDel="00D30961">
          <w:delText xml:space="preserve">Table </w:delText>
        </w:r>
        <w:r w:rsidR="00E32EA6" w:rsidDel="00D30961">
          <w:rPr>
            <w:noProof/>
          </w:rPr>
          <w:fldChar w:fldCharType="begin"/>
        </w:r>
        <w:r w:rsidR="00E32EA6" w:rsidDel="00D30961">
          <w:rPr>
            <w:noProof/>
          </w:rPr>
          <w:delInstrText xml:space="preserve"> SEQ Table \* ARABIC </w:delInstrText>
        </w:r>
        <w:r w:rsidR="00E32EA6" w:rsidDel="00D30961">
          <w:rPr>
            <w:noProof/>
          </w:rPr>
          <w:fldChar w:fldCharType="separate"/>
        </w:r>
      </w:del>
      <w:del w:id="1938" w:author="David Mattie" w:date="2019-08-01T18:27:00Z">
        <w:r w:rsidR="00F34881" w:rsidDel="00E7462C">
          <w:rPr>
            <w:noProof/>
          </w:rPr>
          <w:delText>10</w:delText>
        </w:r>
      </w:del>
      <w:del w:id="1939" w:author="David Mattie" w:date="2019-08-02T09:32:00Z">
        <w:r w:rsidR="00E32EA6" w:rsidDel="00D30961">
          <w:rPr>
            <w:noProof/>
          </w:rPr>
          <w:fldChar w:fldCharType="end"/>
        </w:r>
        <w:r w:rsidDel="00D30961">
          <w:delText xml:space="preserve"> - </w:delText>
        </w:r>
        <w:r w:rsidRPr="007353E7" w:rsidDel="00D30961">
          <w:delText xml:space="preserve">Largest effect size for gender when measuring </w:delText>
        </w:r>
        <w:r w:rsidDel="00D30961">
          <w:delText>Number of Tracts Asymmetry</w:delText>
        </w:r>
      </w:del>
    </w:p>
    <w:tbl>
      <w:tblPr>
        <w:tblStyle w:val="PlainTable2"/>
        <w:tblW w:w="8524" w:type="dxa"/>
        <w:tblLook w:val="04A0" w:firstRow="1" w:lastRow="0" w:firstColumn="1" w:lastColumn="0" w:noHBand="0" w:noVBand="1"/>
      </w:tblPr>
      <w:tblGrid>
        <w:gridCol w:w="2335"/>
        <w:gridCol w:w="2455"/>
        <w:gridCol w:w="816"/>
        <w:gridCol w:w="1221"/>
        <w:gridCol w:w="1697"/>
      </w:tblGrid>
      <w:tr w:rsidR="00932176" w:rsidDel="00D30961" w14:paraId="2065242B" w14:textId="3A675B53" w:rsidTr="00A72CEF">
        <w:trPr>
          <w:cnfStyle w:val="100000000000" w:firstRow="1" w:lastRow="0" w:firstColumn="0" w:lastColumn="0" w:oddVBand="0" w:evenVBand="0" w:oddHBand="0" w:evenHBand="0" w:firstRowFirstColumn="0" w:firstRowLastColumn="0" w:lastRowFirstColumn="0" w:lastRowLastColumn="0"/>
          <w:trHeight w:val="288"/>
          <w:del w:id="194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5E4B1D" w14:textId="36617C9D" w:rsidR="00932176" w:rsidRPr="00A72CEF" w:rsidDel="00D30961" w:rsidRDefault="001D37B0">
            <w:pPr>
              <w:rPr>
                <w:del w:id="1941" w:author="David Mattie" w:date="2019-08-02T09:32:00Z"/>
                <w:bCs w:val="0"/>
                <w:color w:val="000000"/>
                <w:sz w:val="18"/>
                <w:szCs w:val="18"/>
              </w:rPr>
            </w:pPr>
            <w:del w:id="1942" w:author="David Mattie" w:date="2019-08-02T09:32:00Z">
              <w:r w:rsidRPr="00A72CEF" w:rsidDel="00D30961">
                <w:rPr>
                  <w:bCs w:val="0"/>
                  <w:color w:val="000000"/>
                  <w:sz w:val="18"/>
                  <w:szCs w:val="18"/>
                </w:rPr>
                <w:delText>ROI Start</w:delText>
              </w:r>
            </w:del>
          </w:p>
        </w:tc>
        <w:tc>
          <w:tcPr>
            <w:tcW w:w="2455" w:type="dxa"/>
          </w:tcPr>
          <w:p w14:paraId="17746636" w14:textId="08F5CA81"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1943" w:author="David Mattie" w:date="2019-08-02T09:32:00Z"/>
                <w:bCs w:val="0"/>
                <w:color w:val="000000"/>
                <w:sz w:val="18"/>
                <w:szCs w:val="18"/>
              </w:rPr>
            </w:pPr>
            <w:del w:id="1944" w:author="David Mattie" w:date="2019-08-02T09:32:00Z">
              <w:r w:rsidRPr="00A72CEF" w:rsidDel="00D30961">
                <w:rPr>
                  <w:bCs w:val="0"/>
                  <w:color w:val="000000"/>
                  <w:sz w:val="18"/>
                  <w:szCs w:val="18"/>
                </w:rPr>
                <w:delText>ROI End</w:delText>
              </w:r>
            </w:del>
          </w:p>
        </w:tc>
        <w:tc>
          <w:tcPr>
            <w:tcW w:w="816" w:type="dxa"/>
          </w:tcPr>
          <w:p w14:paraId="6781F4D0" w14:textId="6C8317D8"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1945" w:author="David Mattie" w:date="2019-08-02T09:32:00Z"/>
                <w:bCs w:val="0"/>
                <w:color w:val="000000"/>
                <w:sz w:val="18"/>
                <w:szCs w:val="18"/>
              </w:rPr>
            </w:pPr>
            <w:del w:id="1946" w:author="David Mattie" w:date="2019-08-02T09:32:00Z">
              <w:r w:rsidRPr="00A72CEF" w:rsidDel="00D30961">
                <w:rPr>
                  <w:bCs w:val="0"/>
                  <w:color w:val="000000"/>
                  <w:sz w:val="18"/>
                  <w:szCs w:val="18"/>
                </w:rPr>
                <w:delText>Method</w:delText>
              </w:r>
            </w:del>
          </w:p>
        </w:tc>
        <w:tc>
          <w:tcPr>
            <w:tcW w:w="1221" w:type="dxa"/>
          </w:tcPr>
          <w:p w14:paraId="7F99CF89" w14:textId="577B6FE4"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1947" w:author="David Mattie" w:date="2019-08-02T09:32:00Z"/>
                <w:bCs w:val="0"/>
                <w:color w:val="000000"/>
                <w:sz w:val="18"/>
                <w:szCs w:val="18"/>
              </w:rPr>
            </w:pPr>
            <w:del w:id="1948" w:author="David Mattie" w:date="2019-08-02T09:32:00Z">
              <w:r w:rsidRPr="00A72CEF" w:rsidDel="00D30961">
                <w:rPr>
                  <w:bCs w:val="0"/>
                  <w:color w:val="000000"/>
                  <w:sz w:val="18"/>
                  <w:szCs w:val="18"/>
                </w:rPr>
                <w:delText>Effect Size</w:delText>
              </w:r>
            </w:del>
          </w:p>
        </w:tc>
        <w:tc>
          <w:tcPr>
            <w:tcW w:w="1697" w:type="dxa"/>
          </w:tcPr>
          <w:p w14:paraId="4ABBC443" w14:textId="17768F62"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1949" w:author="David Mattie" w:date="2019-08-02T09:32:00Z"/>
                <w:bCs w:val="0"/>
                <w:color w:val="000000"/>
                <w:sz w:val="18"/>
                <w:szCs w:val="18"/>
              </w:rPr>
            </w:pPr>
            <w:del w:id="1950" w:author="David Mattie" w:date="2019-08-02T09:32:00Z">
              <w:r w:rsidRPr="00A72CEF" w:rsidDel="00D30961">
                <w:rPr>
                  <w:bCs w:val="0"/>
                  <w:color w:val="000000"/>
                  <w:sz w:val="18"/>
                  <w:szCs w:val="18"/>
                </w:rPr>
                <w:delText>Non Null Measures</w:delText>
              </w:r>
            </w:del>
          </w:p>
        </w:tc>
      </w:tr>
      <w:tr w:rsidR="00932176" w:rsidDel="00D30961" w14:paraId="1E35DD74" w14:textId="57FEFC9A" w:rsidTr="00A72CEF">
        <w:trPr>
          <w:cnfStyle w:val="000000100000" w:firstRow="0" w:lastRow="0" w:firstColumn="0" w:lastColumn="0" w:oddVBand="0" w:evenVBand="0" w:oddHBand="1" w:evenHBand="0" w:firstRowFirstColumn="0" w:firstRowLastColumn="0" w:lastRowFirstColumn="0" w:lastRowLastColumn="0"/>
          <w:trHeight w:val="288"/>
          <w:del w:id="195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32959B0" w14:textId="3FB0DAEC" w:rsidR="00932176" w:rsidRPr="00A72CEF" w:rsidDel="00D30961" w:rsidRDefault="001D37B0">
            <w:pPr>
              <w:rPr>
                <w:del w:id="1952" w:author="David Mattie" w:date="2019-08-02T09:32:00Z"/>
                <w:b w:val="0"/>
                <w:color w:val="000000"/>
                <w:sz w:val="18"/>
                <w:szCs w:val="18"/>
              </w:rPr>
            </w:pPr>
            <w:del w:id="1953" w:author="David Mattie" w:date="2019-08-02T09:32:00Z">
              <w:r w:rsidRPr="00A72CEF" w:rsidDel="00D30961">
                <w:rPr>
                  <w:b w:val="0"/>
                  <w:color w:val="000000"/>
                  <w:sz w:val="18"/>
                  <w:szCs w:val="18"/>
                </w:rPr>
                <w:delText>Right-Cerebral-White-Matter</w:delText>
              </w:r>
            </w:del>
          </w:p>
        </w:tc>
        <w:tc>
          <w:tcPr>
            <w:tcW w:w="2455" w:type="dxa"/>
          </w:tcPr>
          <w:p w14:paraId="4462AD7F" w14:textId="5ECE84DB" w:rsidR="00932176" w:rsidDel="00D30961" w:rsidRDefault="001D37B0">
            <w:pPr>
              <w:cnfStyle w:val="000000100000" w:firstRow="0" w:lastRow="0" w:firstColumn="0" w:lastColumn="0" w:oddVBand="0" w:evenVBand="0" w:oddHBand="1" w:evenHBand="0" w:firstRowFirstColumn="0" w:firstRowLastColumn="0" w:lastRowFirstColumn="0" w:lastRowLastColumn="0"/>
              <w:rPr>
                <w:del w:id="1954" w:author="David Mattie" w:date="2019-08-02T09:32:00Z"/>
                <w:color w:val="000000"/>
                <w:sz w:val="18"/>
                <w:szCs w:val="18"/>
              </w:rPr>
            </w:pPr>
            <w:del w:id="1955" w:author="David Mattie" w:date="2019-08-02T09:32:00Z">
              <w:r w:rsidDel="00D30961">
                <w:rPr>
                  <w:color w:val="000000"/>
                  <w:sz w:val="18"/>
                  <w:szCs w:val="18"/>
                </w:rPr>
                <w:delText>Right-VentralDC</w:delText>
              </w:r>
            </w:del>
          </w:p>
        </w:tc>
        <w:tc>
          <w:tcPr>
            <w:tcW w:w="816" w:type="dxa"/>
          </w:tcPr>
          <w:p w14:paraId="18A6C4F2" w14:textId="25EE1AE2" w:rsidR="00932176" w:rsidDel="00D30961" w:rsidRDefault="001D37B0">
            <w:pPr>
              <w:cnfStyle w:val="000000100000" w:firstRow="0" w:lastRow="0" w:firstColumn="0" w:lastColumn="0" w:oddVBand="0" w:evenVBand="0" w:oddHBand="1" w:evenHBand="0" w:firstRowFirstColumn="0" w:firstRowLastColumn="0" w:lastRowFirstColumn="0" w:lastRowLastColumn="0"/>
              <w:rPr>
                <w:del w:id="1956" w:author="David Mattie" w:date="2019-08-02T09:32:00Z"/>
                <w:color w:val="000000"/>
                <w:sz w:val="18"/>
                <w:szCs w:val="18"/>
              </w:rPr>
            </w:pPr>
            <w:del w:id="1957" w:author="David Mattie" w:date="2019-08-02T09:32:00Z">
              <w:r w:rsidDel="00D30961">
                <w:rPr>
                  <w:color w:val="000000"/>
                  <w:sz w:val="18"/>
                  <w:szCs w:val="18"/>
                </w:rPr>
                <w:delText>roi</w:delText>
              </w:r>
            </w:del>
          </w:p>
        </w:tc>
        <w:tc>
          <w:tcPr>
            <w:tcW w:w="1221" w:type="dxa"/>
          </w:tcPr>
          <w:p w14:paraId="50DE294B" w14:textId="5F4FED0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1958" w:author="David Mattie" w:date="2019-08-02T09:32:00Z"/>
                <w:color w:val="000000"/>
                <w:sz w:val="18"/>
                <w:szCs w:val="18"/>
              </w:rPr>
            </w:pPr>
            <w:del w:id="1959" w:author="David Mattie" w:date="2019-08-02T09:32:00Z">
              <w:r w:rsidDel="00D30961">
                <w:rPr>
                  <w:color w:val="000000"/>
                  <w:sz w:val="18"/>
                  <w:szCs w:val="18"/>
                </w:rPr>
                <w:delText>0.279673634</w:delText>
              </w:r>
            </w:del>
          </w:p>
        </w:tc>
        <w:tc>
          <w:tcPr>
            <w:tcW w:w="1697" w:type="dxa"/>
          </w:tcPr>
          <w:p w14:paraId="75E2F09E" w14:textId="500B2E6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1960" w:author="David Mattie" w:date="2019-08-02T09:32:00Z"/>
                <w:color w:val="000000"/>
                <w:sz w:val="18"/>
                <w:szCs w:val="18"/>
              </w:rPr>
            </w:pPr>
            <w:del w:id="1961" w:author="David Mattie" w:date="2019-08-02T09:32:00Z">
              <w:r w:rsidDel="00D30961">
                <w:rPr>
                  <w:color w:val="000000"/>
                  <w:sz w:val="18"/>
                  <w:szCs w:val="18"/>
                </w:rPr>
                <w:delText>513</w:delText>
              </w:r>
            </w:del>
          </w:p>
        </w:tc>
      </w:tr>
      <w:tr w:rsidR="00932176" w:rsidDel="00D30961" w14:paraId="0E618EE3" w14:textId="5C05E07A" w:rsidTr="00A72CEF">
        <w:trPr>
          <w:trHeight w:val="288"/>
          <w:del w:id="196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37D6EF4" w14:textId="2C09D320" w:rsidR="00932176" w:rsidRPr="00A72CEF" w:rsidDel="00D30961" w:rsidRDefault="001D37B0">
            <w:pPr>
              <w:rPr>
                <w:del w:id="1963" w:author="David Mattie" w:date="2019-08-02T09:32:00Z"/>
                <w:b w:val="0"/>
                <w:color w:val="000000"/>
                <w:sz w:val="18"/>
                <w:szCs w:val="18"/>
              </w:rPr>
            </w:pPr>
            <w:del w:id="1964" w:author="David Mattie" w:date="2019-08-02T09:32:00Z">
              <w:r w:rsidRPr="00A72CEF" w:rsidDel="00D30961">
                <w:rPr>
                  <w:b w:val="0"/>
                  <w:color w:val="000000"/>
                  <w:sz w:val="18"/>
                  <w:szCs w:val="18"/>
                </w:rPr>
                <w:delText>Left-Cerebral-White-Matter</w:delText>
              </w:r>
            </w:del>
          </w:p>
        </w:tc>
        <w:tc>
          <w:tcPr>
            <w:tcW w:w="2455" w:type="dxa"/>
          </w:tcPr>
          <w:p w14:paraId="4E1648E0" w14:textId="507203AD" w:rsidR="00932176" w:rsidDel="00D30961" w:rsidRDefault="001D37B0">
            <w:pPr>
              <w:cnfStyle w:val="000000000000" w:firstRow="0" w:lastRow="0" w:firstColumn="0" w:lastColumn="0" w:oddVBand="0" w:evenVBand="0" w:oddHBand="0" w:evenHBand="0" w:firstRowFirstColumn="0" w:firstRowLastColumn="0" w:lastRowFirstColumn="0" w:lastRowLastColumn="0"/>
              <w:rPr>
                <w:del w:id="1965" w:author="David Mattie" w:date="2019-08-02T09:32:00Z"/>
                <w:color w:val="000000"/>
                <w:sz w:val="18"/>
                <w:szCs w:val="18"/>
              </w:rPr>
            </w:pPr>
            <w:del w:id="1966" w:author="David Mattie" w:date="2019-08-02T09:32:00Z">
              <w:r w:rsidDel="00D30961">
                <w:rPr>
                  <w:color w:val="000000"/>
                  <w:sz w:val="18"/>
                  <w:szCs w:val="18"/>
                </w:rPr>
                <w:delText>Left-Pallidum</w:delText>
              </w:r>
            </w:del>
          </w:p>
        </w:tc>
        <w:tc>
          <w:tcPr>
            <w:tcW w:w="816" w:type="dxa"/>
          </w:tcPr>
          <w:p w14:paraId="47F6A918" w14:textId="4FFFD0B5" w:rsidR="00932176" w:rsidDel="00D30961" w:rsidRDefault="001D37B0">
            <w:pPr>
              <w:cnfStyle w:val="000000000000" w:firstRow="0" w:lastRow="0" w:firstColumn="0" w:lastColumn="0" w:oddVBand="0" w:evenVBand="0" w:oddHBand="0" w:evenHBand="0" w:firstRowFirstColumn="0" w:firstRowLastColumn="0" w:lastRowFirstColumn="0" w:lastRowLastColumn="0"/>
              <w:rPr>
                <w:del w:id="1967" w:author="David Mattie" w:date="2019-08-02T09:32:00Z"/>
                <w:color w:val="000000"/>
                <w:sz w:val="18"/>
                <w:szCs w:val="18"/>
              </w:rPr>
            </w:pPr>
            <w:del w:id="1968" w:author="David Mattie" w:date="2019-08-02T09:32:00Z">
              <w:r w:rsidDel="00D30961">
                <w:rPr>
                  <w:color w:val="000000"/>
                  <w:sz w:val="18"/>
                  <w:szCs w:val="18"/>
                </w:rPr>
                <w:delText>roi</w:delText>
              </w:r>
            </w:del>
          </w:p>
        </w:tc>
        <w:tc>
          <w:tcPr>
            <w:tcW w:w="1221" w:type="dxa"/>
          </w:tcPr>
          <w:p w14:paraId="5CC1D0E3" w14:textId="451791BC"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1969" w:author="David Mattie" w:date="2019-08-02T09:32:00Z"/>
                <w:color w:val="000000"/>
                <w:sz w:val="18"/>
                <w:szCs w:val="18"/>
              </w:rPr>
            </w:pPr>
            <w:del w:id="1970" w:author="David Mattie" w:date="2019-08-02T09:32:00Z">
              <w:r w:rsidDel="00D30961">
                <w:rPr>
                  <w:color w:val="000000"/>
                  <w:sz w:val="18"/>
                  <w:szCs w:val="18"/>
                </w:rPr>
                <w:delText>-0.229593396</w:delText>
              </w:r>
            </w:del>
          </w:p>
        </w:tc>
        <w:tc>
          <w:tcPr>
            <w:tcW w:w="1697" w:type="dxa"/>
          </w:tcPr>
          <w:p w14:paraId="12778622" w14:textId="63CA1EA1"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1971" w:author="David Mattie" w:date="2019-08-02T09:32:00Z"/>
                <w:color w:val="000000"/>
                <w:sz w:val="18"/>
                <w:szCs w:val="18"/>
              </w:rPr>
            </w:pPr>
            <w:del w:id="1972" w:author="David Mattie" w:date="2019-08-02T09:32:00Z">
              <w:r w:rsidDel="00D30961">
                <w:rPr>
                  <w:color w:val="000000"/>
                  <w:sz w:val="18"/>
                  <w:szCs w:val="18"/>
                </w:rPr>
                <w:delText>538</w:delText>
              </w:r>
            </w:del>
          </w:p>
        </w:tc>
      </w:tr>
      <w:tr w:rsidR="00932176" w:rsidDel="00D30961" w14:paraId="1B3F195B" w14:textId="672C23E8" w:rsidTr="00A72CEF">
        <w:trPr>
          <w:cnfStyle w:val="000000100000" w:firstRow="0" w:lastRow="0" w:firstColumn="0" w:lastColumn="0" w:oddVBand="0" w:evenVBand="0" w:oddHBand="1" w:evenHBand="0" w:firstRowFirstColumn="0" w:firstRowLastColumn="0" w:lastRowFirstColumn="0" w:lastRowLastColumn="0"/>
          <w:trHeight w:val="288"/>
          <w:del w:id="197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4FB34759" w14:textId="1560DDA6" w:rsidR="00932176" w:rsidRPr="00A72CEF" w:rsidDel="00D30961" w:rsidRDefault="001D37B0">
            <w:pPr>
              <w:rPr>
                <w:del w:id="1974" w:author="David Mattie" w:date="2019-08-02T09:32:00Z"/>
                <w:b w:val="0"/>
                <w:color w:val="000000"/>
                <w:sz w:val="18"/>
                <w:szCs w:val="18"/>
              </w:rPr>
            </w:pPr>
            <w:del w:id="1975" w:author="David Mattie" w:date="2019-08-02T09:32:00Z">
              <w:r w:rsidRPr="00A72CEF" w:rsidDel="00D30961">
                <w:rPr>
                  <w:b w:val="0"/>
                  <w:color w:val="000000"/>
                  <w:sz w:val="18"/>
                  <w:szCs w:val="18"/>
                </w:rPr>
                <w:delText>Right-Cerebral-White-Matter</w:delText>
              </w:r>
            </w:del>
          </w:p>
        </w:tc>
        <w:tc>
          <w:tcPr>
            <w:tcW w:w="2455" w:type="dxa"/>
          </w:tcPr>
          <w:p w14:paraId="2BC4F39B" w14:textId="3D6ED895" w:rsidR="00932176" w:rsidDel="00D30961" w:rsidRDefault="001D37B0">
            <w:pPr>
              <w:cnfStyle w:val="000000100000" w:firstRow="0" w:lastRow="0" w:firstColumn="0" w:lastColumn="0" w:oddVBand="0" w:evenVBand="0" w:oddHBand="1" w:evenHBand="0" w:firstRowFirstColumn="0" w:firstRowLastColumn="0" w:lastRowFirstColumn="0" w:lastRowLastColumn="0"/>
              <w:rPr>
                <w:del w:id="1976" w:author="David Mattie" w:date="2019-08-02T09:32:00Z"/>
                <w:color w:val="000000"/>
                <w:sz w:val="18"/>
                <w:szCs w:val="18"/>
              </w:rPr>
            </w:pPr>
            <w:del w:id="1977" w:author="David Mattie" w:date="2019-08-02T09:32:00Z">
              <w:r w:rsidDel="00D30961">
                <w:rPr>
                  <w:color w:val="000000"/>
                  <w:sz w:val="18"/>
                  <w:szCs w:val="18"/>
                </w:rPr>
                <w:delText>Right-Cerebellum-Cortex</w:delText>
              </w:r>
            </w:del>
          </w:p>
        </w:tc>
        <w:tc>
          <w:tcPr>
            <w:tcW w:w="816" w:type="dxa"/>
          </w:tcPr>
          <w:p w14:paraId="3DC245B8" w14:textId="6AC4DA24" w:rsidR="00932176" w:rsidDel="00D30961" w:rsidRDefault="001D37B0">
            <w:pPr>
              <w:cnfStyle w:val="000000100000" w:firstRow="0" w:lastRow="0" w:firstColumn="0" w:lastColumn="0" w:oddVBand="0" w:evenVBand="0" w:oddHBand="1" w:evenHBand="0" w:firstRowFirstColumn="0" w:firstRowLastColumn="0" w:lastRowFirstColumn="0" w:lastRowLastColumn="0"/>
              <w:rPr>
                <w:del w:id="1978" w:author="David Mattie" w:date="2019-08-02T09:32:00Z"/>
                <w:color w:val="000000"/>
                <w:sz w:val="18"/>
                <w:szCs w:val="18"/>
              </w:rPr>
            </w:pPr>
            <w:del w:id="1979" w:author="David Mattie" w:date="2019-08-02T09:32:00Z">
              <w:r w:rsidDel="00D30961">
                <w:rPr>
                  <w:color w:val="000000"/>
                  <w:sz w:val="18"/>
                  <w:szCs w:val="18"/>
                </w:rPr>
                <w:delText>roi_end</w:delText>
              </w:r>
            </w:del>
          </w:p>
        </w:tc>
        <w:tc>
          <w:tcPr>
            <w:tcW w:w="1221" w:type="dxa"/>
          </w:tcPr>
          <w:p w14:paraId="60F97776" w14:textId="788256B7"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1980" w:author="David Mattie" w:date="2019-08-02T09:32:00Z"/>
                <w:color w:val="000000"/>
                <w:sz w:val="18"/>
                <w:szCs w:val="18"/>
              </w:rPr>
            </w:pPr>
            <w:del w:id="1981" w:author="David Mattie" w:date="2019-08-02T09:32:00Z">
              <w:r w:rsidDel="00D30961">
                <w:rPr>
                  <w:color w:val="000000"/>
                  <w:sz w:val="18"/>
                  <w:szCs w:val="18"/>
                </w:rPr>
                <w:delText>0.203619897</w:delText>
              </w:r>
            </w:del>
          </w:p>
        </w:tc>
        <w:tc>
          <w:tcPr>
            <w:tcW w:w="1697" w:type="dxa"/>
          </w:tcPr>
          <w:p w14:paraId="5D68DEFB" w14:textId="785EC80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1982" w:author="David Mattie" w:date="2019-08-02T09:32:00Z"/>
                <w:color w:val="000000"/>
                <w:sz w:val="18"/>
                <w:szCs w:val="18"/>
              </w:rPr>
            </w:pPr>
            <w:del w:id="1983" w:author="David Mattie" w:date="2019-08-02T09:32:00Z">
              <w:r w:rsidDel="00D30961">
                <w:rPr>
                  <w:color w:val="000000"/>
                  <w:sz w:val="18"/>
                  <w:szCs w:val="18"/>
                </w:rPr>
                <w:delText>508</w:delText>
              </w:r>
            </w:del>
          </w:p>
        </w:tc>
      </w:tr>
      <w:tr w:rsidR="00932176" w:rsidDel="00D30961" w14:paraId="57FD6027" w14:textId="5C834E6D" w:rsidTr="00A72CEF">
        <w:trPr>
          <w:trHeight w:val="288"/>
          <w:del w:id="198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BC6730" w14:textId="4538AAEE" w:rsidR="00932176" w:rsidRPr="00A72CEF" w:rsidDel="00D30961" w:rsidRDefault="001D37B0">
            <w:pPr>
              <w:rPr>
                <w:del w:id="1985" w:author="David Mattie" w:date="2019-08-02T09:32:00Z"/>
                <w:b w:val="0"/>
                <w:color w:val="000000"/>
                <w:sz w:val="18"/>
                <w:szCs w:val="18"/>
              </w:rPr>
            </w:pPr>
            <w:del w:id="1986" w:author="David Mattie" w:date="2019-08-02T09:32:00Z">
              <w:r w:rsidRPr="00A72CEF" w:rsidDel="00D30961">
                <w:rPr>
                  <w:b w:val="0"/>
                  <w:color w:val="000000"/>
                  <w:sz w:val="18"/>
                  <w:szCs w:val="18"/>
                </w:rPr>
                <w:delText>Left-Cerebral-White-Matter</w:delText>
              </w:r>
            </w:del>
          </w:p>
        </w:tc>
        <w:tc>
          <w:tcPr>
            <w:tcW w:w="2455" w:type="dxa"/>
          </w:tcPr>
          <w:p w14:paraId="7CCF7FF0" w14:textId="320B23C5" w:rsidR="00932176" w:rsidDel="00D30961" w:rsidRDefault="001D37B0">
            <w:pPr>
              <w:cnfStyle w:val="000000000000" w:firstRow="0" w:lastRow="0" w:firstColumn="0" w:lastColumn="0" w:oddVBand="0" w:evenVBand="0" w:oddHBand="0" w:evenHBand="0" w:firstRowFirstColumn="0" w:firstRowLastColumn="0" w:lastRowFirstColumn="0" w:lastRowLastColumn="0"/>
              <w:rPr>
                <w:del w:id="1987" w:author="David Mattie" w:date="2019-08-02T09:32:00Z"/>
                <w:color w:val="000000"/>
                <w:sz w:val="18"/>
                <w:szCs w:val="18"/>
              </w:rPr>
            </w:pPr>
            <w:del w:id="1988" w:author="David Mattie" w:date="2019-08-02T09:32:00Z">
              <w:r w:rsidDel="00D30961">
                <w:rPr>
                  <w:color w:val="000000"/>
                  <w:sz w:val="18"/>
                  <w:szCs w:val="18"/>
                </w:rPr>
                <w:delText>Left-Cerebellum-White-Matter</w:delText>
              </w:r>
            </w:del>
          </w:p>
        </w:tc>
        <w:tc>
          <w:tcPr>
            <w:tcW w:w="816" w:type="dxa"/>
          </w:tcPr>
          <w:p w14:paraId="3F6C22C8" w14:textId="62647A25" w:rsidR="00932176" w:rsidDel="00D30961" w:rsidRDefault="001D37B0">
            <w:pPr>
              <w:cnfStyle w:val="000000000000" w:firstRow="0" w:lastRow="0" w:firstColumn="0" w:lastColumn="0" w:oddVBand="0" w:evenVBand="0" w:oddHBand="0" w:evenHBand="0" w:firstRowFirstColumn="0" w:firstRowLastColumn="0" w:lastRowFirstColumn="0" w:lastRowLastColumn="0"/>
              <w:rPr>
                <w:del w:id="1989" w:author="David Mattie" w:date="2019-08-02T09:32:00Z"/>
                <w:color w:val="000000"/>
                <w:sz w:val="18"/>
                <w:szCs w:val="18"/>
              </w:rPr>
            </w:pPr>
            <w:del w:id="1990" w:author="David Mattie" w:date="2019-08-02T09:32:00Z">
              <w:r w:rsidDel="00D30961">
                <w:rPr>
                  <w:color w:val="000000"/>
                  <w:sz w:val="18"/>
                  <w:szCs w:val="18"/>
                </w:rPr>
                <w:delText>roi</w:delText>
              </w:r>
            </w:del>
          </w:p>
        </w:tc>
        <w:tc>
          <w:tcPr>
            <w:tcW w:w="1221" w:type="dxa"/>
          </w:tcPr>
          <w:p w14:paraId="327F3197" w14:textId="21C28AEF"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1991" w:author="David Mattie" w:date="2019-08-02T09:32:00Z"/>
                <w:color w:val="000000"/>
                <w:sz w:val="18"/>
                <w:szCs w:val="18"/>
              </w:rPr>
            </w:pPr>
            <w:del w:id="1992" w:author="David Mattie" w:date="2019-08-02T09:32:00Z">
              <w:r w:rsidDel="00D30961">
                <w:rPr>
                  <w:color w:val="000000"/>
                  <w:sz w:val="18"/>
                  <w:szCs w:val="18"/>
                </w:rPr>
                <w:delText>-0.198771344</w:delText>
              </w:r>
            </w:del>
          </w:p>
        </w:tc>
        <w:tc>
          <w:tcPr>
            <w:tcW w:w="1697" w:type="dxa"/>
          </w:tcPr>
          <w:p w14:paraId="549E4D03" w14:textId="478BE2A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1993" w:author="David Mattie" w:date="2019-08-02T09:32:00Z"/>
                <w:color w:val="000000"/>
                <w:sz w:val="18"/>
                <w:szCs w:val="18"/>
              </w:rPr>
            </w:pPr>
            <w:del w:id="1994" w:author="David Mattie" w:date="2019-08-02T09:32:00Z">
              <w:r w:rsidDel="00D30961">
                <w:rPr>
                  <w:color w:val="000000"/>
                  <w:sz w:val="18"/>
                  <w:szCs w:val="18"/>
                </w:rPr>
                <w:delText>538</w:delText>
              </w:r>
            </w:del>
          </w:p>
        </w:tc>
      </w:tr>
      <w:tr w:rsidR="00932176" w:rsidDel="00D30961" w14:paraId="2BF1C67B" w14:textId="262D11A3" w:rsidTr="00A72CEF">
        <w:trPr>
          <w:cnfStyle w:val="000000100000" w:firstRow="0" w:lastRow="0" w:firstColumn="0" w:lastColumn="0" w:oddVBand="0" w:evenVBand="0" w:oddHBand="1" w:evenHBand="0" w:firstRowFirstColumn="0" w:firstRowLastColumn="0" w:lastRowFirstColumn="0" w:lastRowLastColumn="0"/>
          <w:trHeight w:val="288"/>
          <w:del w:id="199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2E5E9FDF" w14:textId="10AA7C7D" w:rsidR="00932176" w:rsidRPr="00A72CEF" w:rsidDel="00D30961" w:rsidRDefault="001D37B0">
            <w:pPr>
              <w:rPr>
                <w:del w:id="1996" w:author="David Mattie" w:date="2019-08-02T09:32:00Z"/>
                <w:b w:val="0"/>
                <w:color w:val="000000"/>
                <w:sz w:val="18"/>
                <w:szCs w:val="18"/>
              </w:rPr>
            </w:pPr>
            <w:del w:id="1997" w:author="David Mattie" w:date="2019-08-02T09:32:00Z">
              <w:r w:rsidRPr="00A72CEF" w:rsidDel="00D30961">
                <w:rPr>
                  <w:b w:val="0"/>
                  <w:color w:val="000000"/>
                  <w:sz w:val="18"/>
                  <w:szCs w:val="18"/>
                </w:rPr>
                <w:delText>Right-Cerebral-White-Matter</w:delText>
              </w:r>
            </w:del>
          </w:p>
        </w:tc>
        <w:tc>
          <w:tcPr>
            <w:tcW w:w="2455" w:type="dxa"/>
          </w:tcPr>
          <w:p w14:paraId="7F27F078" w14:textId="1AFB5E1C" w:rsidR="00932176" w:rsidDel="00D30961" w:rsidRDefault="001D37B0">
            <w:pPr>
              <w:cnfStyle w:val="000000100000" w:firstRow="0" w:lastRow="0" w:firstColumn="0" w:lastColumn="0" w:oddVBand="0" w:evenVBand="0" w:oddHBand="1" w:evenHBand="0" w:firstRowFirstColumn="0" w:firstRowLastColumn="0" w:lastRowFirstColumn="0" w:lastRowLastColumn="0"/>
              <w:rPr>
                <w:del w:id="1998" w:author="David Mattie" w:date="2019-08-02T09:32:00Z"/>
                <w:color w:val="000000"/>
                <w:sz w:val="18"/>
                <w:szCs w:val="18"/>
              </w:rPr>
            </w:pPr>
            <w:del w:id="1999" w:author="David Mattie" w:date="2019-08-02T09:32:00Z">
              <w:r w:rsidDel="00D30961">
                <w:rPr>
                  <w:color w:val="000000"/>
                  <w:sz w:val="18"/>
                  <w:szCs w:val="18"/>
                </w:rPr>
                <w:delText>ctx-rh-caudalanteriorcingulate</w:delText>
              </w:r>
            </w:del>
          </w:p>
        </w:tc>
        <w:tc>
          <w:tcPr>
            <w:tcW w:w="816" w:type="dxa"/>
          </w:tcPr>
          <w:p w14:paraId="3A413038" w14:textId="587CABCD"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00" w:author="David Mattie" w:date="2019-08-02T09:32:00Z"/>
                <w:color w:val="000000"/>
                <w:sz w:val="18"/>
                <w:szCs w:val="18"/>
              </w:rPr>
            </w:pPr>
            <w:del w:id="2001" w:author="David Mattie" w:date="2019-08-02T09:32:00Z">
              <w:r w:rsidDel="00D30961">
                <w:rPr>
                  <w:color w:val="000000"/>
                  <w:sz w:val="18"/>
                  <w:szCs w:val="18"/>
                </w:rPr>
                <w:delText>roi_end</w:delText>
              </w:r>
            </w:del>
          </w:p>
        </w:tc>
        <w:tc>
          <w:tcPr>
            <w:tcW w:w="1221" w:type="dxa"/>
          </w:tcPr>
          <w:p w14:paraId="71E39B4C" w14:textId="0EB3ADF5"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02" w:author="David Mattie" w:date="2019-08-02T09:32:00Z"/>
                <w:color w:val="000000"/>
                <w:sz w:val="18"/>
                <w:szCs w:val="18"/>
              </w:rPr>
            </w:pPr>
            <w:del w:id="2003" w:author="David Mattie" w:date="2019-08-02T09:32:00Z">
              <w:r w:rsidDel="00D30961">
                <w:rPr>
                  <w:color w:val="000000"/>
                  <w:sz w:val="18"/>
                  <w:szCs w:val="18"/>
                </w:rPr>
                <w:delText>0.198667112</w:delText>
              </w:r>
            </w:del>
          </w:p>
        </w:tc>
        <w:tc>
          <w:tcPr>
            <w:tcW w:w="1697" w:type="dxa"/>
          </w:tcPr>
          <w:p w14:paraId="43C9B356" w14:textId="166119F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04" w:author="David Mattie" w:date="2019-08-02T09:32:00Z"/>
                <w:color w:val="000000"/>
                <w:sz w:val="18"/>
                <w:szCs w:val="18"/>
              </w:rPr>
            </w:pPr>
            <w:del w:id="2005" w:author="David Mattie" w:date="2019-08-02T09:32:00Z">
              <w:r w:rsidDel="00D30961">
                <w:rPr>
                  <w:color w:val="000000"/>
                  <w:sz w:val="18"/>
                  <w:szCs w:val="18"/>
                </w:rPr>
                <w:delText>526</w:delText>
              </w:r>
            </w:del>
          </w:p>
        </w:tc>
      </w:tr>
      <w:tr w:rsidR="00932176" w:rsidDel="00D30961" w14:paraId="668D9371" w14:textId="281BCF11" w:rsidTr="00A72CEF">
        <w:trPr>
          <w:trHeight w:val="288"/>
          <w:del w:id="200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5582729" w14:textId="6B360FBC" w:rsidR="00932176" w:rsidRPr="00A72CEF" w:rsidDel="00D30961" w:rsidRDefault="001D37B0">
            <w:pPr>
              <w:rPr>
                <w:del w:id="2007" w:author="David Mattie" w:date="2019-08-02T09:32:00Z"/>
                <w:b w:val="0"/>
                <w:color w:val="000000"/>
                <w:sz w:val="18"/>
                <w:szCs w:val="18"/>
              </w:rPr>
            </w:pPr>
            <w:del w:id="2008" w:author="David Mattie" w:date="2019-08-02T09:32:00Z">
              <w:r w:rsidRPr="00A72CEF" w:rsidDel="00D30961">
                <w:rPr>
                  <w:b w:val="0"/>
                  <w:color w:val="000000"/>
                  <w:sz w:val="18"/>
                  <w:szCs w:val="18"/>
                </w:rPr>
                <w:delText>Left-Cerebral-White-Matter</w:delText>
              </w:r>
            </w:del>
          </w:p>
        </w:tc>
        <w:tc>
          <w:tcPr>
            <w:tcW w:w="2455" w:type="dxa"/>
          </w:tcPr>
          <w:p w14:paraId="51E33EDD" w14:textId="661DE8C6"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09" w:author="David Mattie" w:date="2019-08-02T09:32:00Z"/>
                <w:color w:val="000000"/>
                <w:sz w:val="18"/>
                <w:szCs w:val="18"/>
              </w:rPr>
            </w:pPr>
            <w:del w:id="2010" w:author="David Mattie" w:date="2019-08-02T09:32:00Z">
              <w:r w:rsidDel="00D30961">
                <w:rPr>
                  <w:color w:val="000000"/>
                  <w:sz w:val="18"/>
                  <w:szCs w:val="18"/>
                </w:rPr>
                <w:delText>Left-Putamen</w:delText>
              </w:r>
            </w:del>
          </w:p>
        </w:tc>
        <w:tc>
          <w:tcPr>
            <w:tcW w:w="816" w:type="dxa"/>
          </w:tcPr>
          <w:p w14:paraId="15EF7E94" w14:textId="2556F6A2"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11" w:author="David Mattie" w:date="2019-08-02T09:32:00Z"/>
                <w:color w:val="000000"/>
                <w:sz w:val="18"/>
                <w:szCs w:val="18"/>
              </w:rPr>
            </w:pPr>
            <w:del w:id="2012" w:author="David Mattie" w:date="2019-08-02T09:32:00Z">
              <w:r w:rsidDel="00D30961">
                <w:rPr>
                  <w:color w:val="000000"/>
                  <w:sz w:val="18"/>
                  <w:szCs w:val="18"/>
                </w:rPr>
                <w:delText>roi</w:delText>
              </w:r>
            </w:del>
          </w:p>
        </w:tc>
        <w:tc>
          <w:tcPr>
            <w:tcW w:w="1221" w:type="dxa"/>
          </w:tcPr>
          <w:p w14:paraId="1FD7A286" w14:textId="07AB309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13" w:author="David Mattie" w:date="2019-08-02T09:32:00Z"/>
                <w:color w:val="000000"/>
                <w:sz w:val="18"/>
                <w:szCs w:val="18"/>
              </w:rPr>
            </w:pPr>
            <w:del w:id="2014" w:author="David Mattie" w:date="2019-08-02T09:32:00Z">
              <w:r w:rsidDel="00D30961">
                <w:rPr>
                  <w:color w:val="000000"/>
                  <w:sz w:val="18"/>
                  <w:szCs w:val="18"/>
                </w:rPr>
                <w:delText>-0.197616528</w:delText>
              </w:r>
            </w:del>
          </w:p>
        </w:tc>
        <w:tc>
          <w:tcPr>
            <w:tcW w:w="1697" w:type="dxa"/>
          </w:tcPr>
          <w:p w14:paraId="2E82AF58" w14:textId="7B5FDFDB"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15" w:author="David Mattie" w:date="2019-08-02T09:32:00Z"/>
                <w:color w:val="000000"/>
                <w:sz w:val="18"/>
                <w:szCs w:val="18"/>
              </w:rPr>
            </w:pPr>
            <w:del w:id="2016" w:author="David Mattie" w:date="2019-08-02T09:32:00Z">
              <w:r w:rsidDel="00D30961">
                <w:rPr>
                  <w:color w:val="000000"/>
                  <w:sz w:val="18"/>
                  <w:szCs w:val="18"/>
                </w:rPr>
                <w:delText>538</w:delText>
              </w:r>
            </w:del>
          </w:p>
        </w:tc>
      </w:tr>
      <w:tr w:rsidR="00932176" w:rsidDel="00D30961" w14:paraId="1178B528" w14:textId="5601116D" w:rsidTr="00A72CEF">
        <w:trPr>
          <w:cnfStyle w:val="000000100000" w:firstRow="0" w:lastRow="0" w:firstColumn="0" w:lastColumn="0" w:oddVBand="0" w:evenVBand="0" w:oddHBand="1" w:evenHBand="0" w:firstRowFirstColumn="0" w:firstRowLastColumn="0" w:lastRowFirstColumn="0" w:lastRowLastColumn="0"/>
          <w:trHeight w:val="288"/>
          <w:del w:id="201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05E3309" w14:textId="2F5B0129" w:rsidR="00932176" w:rsidRPr="00A72CEF" w:rsidDel="00D30961" w:rsidRDefault="001D37B0">
            <w:pPr>
              <w:rPr>
                <w:del w:id="2018" w:author="David Mattie" w:date="2019-08-02T09:32:00Z"/>
                <w:b w:val="0"/>
                <w:color w:val="000000"/>
                <w:sz w:val="18"/>
                <w:szCs w:val="18"/>
              </w:rPr>
            </w:pPr>
            <w:del w:id="2019" w:author="David Mattie" w:date="2019-08-02T09:32:00Z">
              <w:r w:rsidRPr="00A72CEF" w:rsidDel="00D30961">
                <w:rPr>
                  <w:b w:val="0"/>
                  <w:color w:val="000000"/>
                  <w:sz w:val="18"/>
                  <w:szCs w:val="18"/>
                </w:rPr>
                <w:delText>Left-Cerebral-White-Matter</w:delText>
              </w:r>
            </w:del>
          </w:p>
        </w:tc>
        <w:tc>
          <w:tcPr>
            <w:tcW w:w="2455" w:type="dxa"/>
          </w:tcPr>
          <w:p w14:paraId="18D8CA12" w14:textId="5F13D70E"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20" w:author="David Mattie" w:date="2019-08-02T09:32:00Z"/>
                <w:color w:val="000000"/>
                <w:sz w:val="18"/>
                <w:szCs w:val="18"/>
              </w:rPr>
            </w:pPr>
            <w:del w:id="2021" w:author="David Mattie" w:date="2019-08-02T09:32:00Z">
              <w:r w:rsidDel="00D30961">
                <w:rPr>
                  <w:color w:val="000000"/>
                  <w:sz w:val="18"/>
                  <w:szCs w:val="18"/>
                </w:rPr>
                <w:delText>Left-VentralDC</w:delText>
              </w:r>
            </w:del>
          </w:p>
        </w:tc>
        <w:tc>
          <w:tcPr>
            <w:tcW w:w="816" w:type="dxa"/>
          </w:tcPr>
          <w:p w14:paraId="4FCCDA4C" w14:textId="5EF57674"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22" w:author="David Mattie" w:date="2019-08-02T09:32:00Z"/>
                <w:color w:val="000000"/>
                <w:sz w:val="18"/>
                <w:szCs w:val="18"/>
              </w:rPr>
            </w:pPr>
            <w:del w:id="2023" w:author="David Mattie" w:date="2019-08-02T09:32:00Z">
              <w:r w:rsidDel="00D30961">
                <w:rPr>
                  <w:color w:val="000000"/>
                  <w:sz w:val="18"/>
                  <w:szCs w:val="18"/>
                </w:rPr>
                <w:delText>roi</w:delText>
              </w:r>
            </w:del>
          </w:p>
        </w:tc>
        <w:tc>
          <w:tcPr>
            <w:tcW w:w="1221" w:type="dxa"/>
          </w:tcPr>
          <w:p w14:paraId="00DF7393" w14:textId="47568F59"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24" w:author="David Mattie" w:date="2019-08-02T09:32:00Z"/>
                <w:color w:val="000000"/>
                <w:sz w:val="18"/>
                <w:szCs w:val="18"/>
              </w:rPr>
            </w:pPr>
            <w:del w:id="2025" w:author="David Mattie" w:date="2019-08-02T09:32:00Z">
              <w:r w:rsidDel="00D30961">
                <w:rPr>
                  <w:color w:val="000000"/>
                  <w:sz w:val="18"/>
                  <w:szCs w:val="18"/>
                </w:rPr>
                <w:delText>-0.194508012</w:delText>
              </w:r>
            </w:del>
          </w:p>
        </w:tc>
        <w:tc>
          <w:tcPr>
            <w:tcW w:w="1697" w:type="dxa"/>
          </w:tcPr>
          <w:p w14:paraId="17617957" w14:textId="746807D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26" w:author="David Mattie" w:date="2019-08-02T09:32:00Z"/>
                <w:color w:val="000000"/>
                <w:sz w:val="18"/>
                <w:szCs w:val="18"/>
              </w:rPr>
            </w:pPr>
            <w:del w:id="2027" w:author="David Mattie" w:date="2019-08-02T09:32:00Z">
              <w:r w:rsidDel="00D30961">
                <w:rPr>
                  <w:color w:val="000000"/>
                  <w:sz w:val="18"/>
                  <w:szCs w:val="18"/>
                </w:rPr>
                <w:delText>537</w:delText>
              </w:r>
            </w:del>
          </w:p>
        </w:tc>
      </w:tr>
      <w:tr w:rsidR="00932176" w:rsidDel="00D30961" w14:paraId="103438AC" w14:textId="3156DC21" w:rsidTr="00A72CEF">
        <w:trPr>
          <w:trHeight w:val="288"/>
          <w:del w:id="202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CA8780" w14:textId="4C622056" w:rsidR="00932176" w:rsidRPr="00A72CEF" w:rsidDel="00D30961" w:rsidRDefault="001D37B0">
            <w:pPr>
              <w:rPr>
                <w:del w:id="2029" w:author="David Mattie" w:date="2019-08-02T09:32:00Z"/>
                <w:b w:val="0"/>
                <w:color w:val="000000"/>
                <w:sz w:val="18"/>
                <w:szCs w:val="18"/>
              </w:rPr>
            </w:pPr>
            <w:del w:id="2030" w:author="David Mattie" w:date="2019-08-02T09:32:00Z">
              <w:r w:rsidRPr="00A72CEF" w:rsidDel="00D30961">
                <w:rPr>
                  <w:b w:val="0"/>
                  <w:color w:val="000000"/>
                  <w:sz w:val="18"/>
                  <w:szCs w:val="18"/>
                </w:rPr>
                <w:delText>Left-Cerebral-White-Matter</w:delText>
              </w:r>
            </w:del>
          </w:p>
        </w:tc>
        <w:tc>
          <w:tcPr>
            <w:tcW w:w="2455" w:type="dxa"/>
          </w:tcPr>
          <w:p w14:paraId="1ABD1208" w14:textId="1278BC68"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31" w:author="David Mattie" w:date="2019-08-02T09:32:00Z"/>
                <w:color w:val="000000"/>
                <w:sz w:val="18"/>
                <w:szCs w:val="18"/>
              </w:rPr>
            </w:pPr>
            <w:del w:id="2032" w:author="David Mattie" w:date="2019-08-02T09:32:00Z">
              <w:r w:rsidDel="00D30961">
                <w:rPr>
                  <w:color w:val="000000"/>
                  <w:sz w:val="18"/>
                  <w:szCs w:val="18"/>
                </w:rPr>
                <w:delText>Left-Cerebellum-Cortex</w:delText>
              </w:r>
            </w:del>
          </w:p>
        </w:tc>
        <w:tc>
          <w:tcPr>
            <w:tcW w:w="816" w:type="dxa"/>
          </w:tcPr>
          <w:p w14:paraId="62697480" w14:textId="11267B7E"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33" w:author="David Mattie" w:date="2019-08-02T09:32:00Z"/>
                <w:color w:val="000000"/>
                <w:sz w:val="18"/>
                <w:szCs w:val="18"/>
              </w:rPr>
            </w:pPr>
            <w:del w:id="2034" w:author="David Mattie" w:date="2019-08-02T09:32:00Z">
              <w:r w:rsidDel="00D30961">
                <w:rPr>
                  <w:color w:val="000000"/>
                  <w:sz w:val="18"/>
                  <w:szCs w:val="18"/>
                </w:rPr>
                <w:delText>roi_end</w:delText>
              </w:r>
            </w:del>
          </w:p>
        </w:tc>
        <w:tc>
          <w:tcPr>
            <w:tcW w:w="1221" w:type="dxa"/>
          </w:tcPr>
          <w:p w14:paraId="02A74A2A" w14:textId="4D2B8078"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35" w:author="David Mattie" w:date="2019-08-02T09:32:00Z"/>
                <w:color w:val="000000"/>
                <w:sz w:val="18"/>
                <w:szCs w:val="18"/>
              </w:rPr>
            </w:pPr>
            <w:del w:id="2036" w:author="David Mattie" w:date="2019-08-02T09:32:00Z">
              <w:r w:rsidDel="00D30961">
                <w:rPr>
                  <w:color w:val="000000"/>
                  <w:sz w:val="18"/>
                  <w:szCs w:val="18"/>
                </w:rPr>
                <w:delText>-0.179564247</w:delText>
              </w:r>
            </w:del>
          </w:p>
        </w:tc>
        <w:tc>
          <w:tcPr>
            <w:tcW w:w="1697" w:type="dxa"/>
          </w:tcPr>
          <w:p w14:paraId="66D4E3CE" w14:textId="3FA17D7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37" w:author="David Mattie" w:date="2019-08-02T09:32:00Z"/>
                <w:color w:val="000000"/>
                <w:sz w:val="18"/>
                <w:szCs w:val="18"/>
              </w:rPr>
            </w:pPr>
            <w:del w:id="2038" w:author="David Mattie" w:date="2019-08-02T09:32:00Z">
              <w:r w:rsidDel="00D30961">
                <w:rPr>
                  <w:color w:val="000000"/>
                  <w:sz w:val="18"/>
                  <w:szCs w:val="18"/>
                </w:rPr>
                <w:delText>537</w:delText>
              </w:r>
            </w:del>
          </w:p>
        </w:tc>
      </w:tr>
      <w:tr w:rsidR="00932176" w:rsidDel="00D30961" w14:paraId="4CE58F07" w14:textId="41D32F3F" w:rsidTr="00A72CEF">
        <w:trPr>
          <w:cnfStyle w:val="000000100000" w:firstRow="0" w:lastRow="0" w:firstColumn="0" w:lastColumn="0" w:oddVBand="0" w:evenVBand="0" w:oddHBand="1" w:evenHBand="0" w:firstRowFirstColumn="0" w:firstRowLastColumn="0" w:lastRowFirstColumn="0" w:lastRowLastColumn="0"/>
          <w:trHeight w:val="288"/>
          <w:del w:id="203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E6ED901" w14:textId="135ED47B" w:rsidR="00932176" w:rsidRPr="00A72CEF" w:rsidDel="00D30961" w:rsidRDefault="001D37B0">
            <w:pPr>
              <w:rPr>
                <w:del w:id="2040" w:author="David Mattie" w:date="2019-08-02T09:32:00Z"/>
                <w:b w:val="0"/>
                <w:color w:val="000000"/>
                <w:sz w:val="18"/>
                <w:szCs w:val="18"/>
              </w:rPr>
            </w:pPr>
            <w:del w:id="2041" w:author="David Mattie" w:date="2019-08-02T09:32:00Z">
              <w:r w:rsidRPr="00A72CEF" w:rsidDel="00D30961">
                <w:rPr>
                  <w:b w:val="0"/>
                  <w:color w:val="000000"/>
                  <w:sz w:val="18"/>
                  <w:szCs w:val="18"/>
                </w:rPr>
                <w:delText>Right-Cerebral-White-Matter</w:delText>
              </w:r>
            </w:del>
          </w:p>
        </w:tc>
        <w:tc>
          <w:tcPr>
            <w:tcW w:w="2455" w:type="dxa"/>
          </w:tcPr>
          <w:p w14:paraId="3D87CFE2" w14:textId="77C00C10"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42" w:author="David Mattie" w:date="2019-08-02T09:32:00Z"/>
                <w:color w:val="000000"/>
                <w:sz w:val="18"/>
                <w:szCs w:val="18"/>
              </w:rPr>
            </w:pPr>
            <w:del w:id="2043" w:author="David Mattie" w:date="2019-08-02T09:32:00Z">
              <w:r w:rsidDel="00D30961">
                <w:rPr>
                  <w:color w:val="000000"/>
                  <w:sz w:val="18"/>
                  <w:szCs w:val="18"/>
                </w:rPr>
                <w:delText>Right-Accumbens-area</w:delText>
              </w:r>
            </w:del>
          </w:p>
        </w:tc>
        <w:tc>
          <w:tcPr>
            <w:tcW w:w="816" w:type="dxa"/>
          </w:tcPr>
          <w:p w14:paraId="1E3EE6BF" w14:textId="7CB0D6B6"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44" w:author="David Mattie" w:date="2019-08-02T09:32:00Z"/>
                <w:color w:val="000000"/>
                <w:sz w:val="18"/>
                <w:szCs w:val="18"/>
              </w:rPr>
            </w:pPr>
            <w:del w:id="2045" w:author="David Mattie" w:date="2019-08-02T09:32:00Z">
              <w:r w:rsidDel="00D30961">
                <w:rPr>
                  <w:color w:val="000000"/>
                  <w:sz w:val="18"/>
                  <w:szCs w:val="18"/>
                </w:rPr>
                <w:delText>roi</w:delText>
              </w:r>
            </w:del>
          </w:p>
        </w:tc>
        <w:tc>
          <w:tcPr>
            <w:tcW w:w="1221" w:type="dxa"/>
          </w:tcPr>
          <w:p w14:paraId="6E26F876" w14:textId="12C0A66F"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46" w:author="David Mattie" w:date="2019-08-02T09:32:00Z"/>
                <w:color w:val="000000"/>
                <w:sz w:val="18"/>
                <w:szCs w:val="18"/>
              </w:rPr>
            </w:pPr>
            <w:del w:id="2047" w:author="David Mattie" w:date="2019-08-02T09:32:00Z">
              <w:r w:rsidDel="00D30961">
                <w:rPr>
                  <w:color w:val="000000"/>
                  <w:sz w:val="18"/>
                  <w:szCs w:val="18"/>
                </w:rPr>
                <w:delText>0.176198293</w:delText>
              </w:r>
            </w:del>
          </w:p>
        </w:tc>
        <w:tc>
          <w:tcPr>
            <w:tcW w:w="1697" w:type="dxa"/>
          </w:tcPr>
          <w:p w14:paraId="6816C738" w14:textId="1BAC736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48" w:author="David Mattie" w:date="2019-08-02T09:32:00Z"/>
                <w:color w:val="000000"/>
                <w:sz w:val="18"/>
                <w:szCs w:val="18"/>
              </w:rPr>
            </w:pPr>
            <w:del w:id="2049" w:author="David Mattie" w:date="2019-08-02T09:32:00Z">
              <w:r w:rsidDel="00D30961">
                <w:rPr>
                  <w:color w:val="000000"/>
                  <w:sz w:val="18"/>
                  <w:szCs w:val="18"/>
                </w:rPr>
                <w:delText>512</w:delText>
              </w:r>
            </w:del>
          </w:p>
        </w:tc>
      </w:tr>
      <w:tr w:rsidR="00932176" w:rsidDel="00D30961" w14:paraId="677409D4" w14:textId="442E6AEF" w:rsidTr="00A72CEF">
        <w:trPr>
          <w:trHeight w:val="288"/>
          <w:del w:id="205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DACD7A9" w14:textId="1A3A4BFC" w:rsidR="00932176" w:rsidRPr="00A72CEF" w:rsidDel="00D30961" w:rsidRDefault="001D37B0">
            <w:pPr>
              <w:rPr>
                <w:del w:id="2051" w:author="David Mattie" w:date="2019-08-02T09:32:00Z"/>
                <w:b w:val="0"/>
                <w:color w:val="000000"/>
                <w:sz w:val="18"/>
                <w:szCs w:val="18"/>
              </w:rPr>
            </w:pPr>
            <w:del w:id="2052" w:author="David Mattie" w:date="2019-08-02T09:32:00Z">
              <w:r w:rsidRPr="00A72CEF" w:rsidDel="00D30961">
                <w:rPr>
                  <w:b w:val="0"/>
                  <w:color w:val="000000"/>
                  <w:sz w:val="18"/>
                  <w:szCs w:val="18"/>
                </w:rPr>
                <w:delText>Left-Cerebral-White-Matter</w:delText>
              </w:r>
            </w:del>
          </w:p>
        </w:tc>
        <w:tc>
          <w:tcPr>
            <w:tcW w:w="2455" w:type="dxa"/>
          </w:tcPr>
          <w:p w14:paraId="0ADA3940" w14:textId="11EB81F0"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53" w:author="David Mattie" w:date="2019-08-02T09:32:00Z"/>
                <w:color w:val="000000"/>
                <w:sz w:val="18"/>
                <w:szCs w:val="18"/>
              </w:rPr>
            </w:pPr>
            <w:del w:id="2054" w:author="David Mattie" w:date="2019-08-02T09:32:00Z">
              <w:r w:rsidDel="00D30961">
                <w:rPr>
                  <w:color w:val="000000"/>
                  <w:sz w:val="18"/>
                  <w:szCs w:val="18"/>
                </w:rPr>
                <w:delText>Left-Hippocampus</w:delText>
              </w:r>
            </w:del>
          </w:p>
        </w:tc>
        <w:tc>
          <w:tcPr>
            <w:tcW w:w="816" w:type="dxa"/>
          </w:tcPr>
          <w:p w14:paraId="70D31155" w14:textId="66C4B8F1"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55" w:author="David Mattie" w:date="2019-08-02T09:32:00Z"/>
                <w:color w:val="000000"/>
                <w:sz w:val="18"/>
                <w:szCs w:val="18"/>
              </w:rPr>
            </w:pPr>
            <w:del w:id="2056" w:author="David Mattie" w:date="2019-08-02T09:32:00Z">
              <w:r w:rsidDel="00D30961">
                <w:rPr>
                  <w:color w:val="000000"/>
                  <w:sz w:val="18"/>
                  <w:szCs w:val="18"/>
                </w:rPr>
                <w:delText>roi</w:delText>
              </w:r>
            </w:del>
          </w:p>
        </w:tc>
        <w:tc>
          <w:tcPr>
            <w:tcW w:w="1221" w:type="dxa"/>
          </w:tcPr>
          <w:p w14:paraId="6C4CD5D9" w14:textId="77B6202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57" w:author="David Mattie" w:date="2019-08-02T09:32:00Z"/>
                <w:color w:val="000000"/>
                <w:sz w:val="18"/>
                <w:szCs w:val="18"/>
              </w:rPr>
            </w:pPr>
            <w:del w:id="2058" w:author="David Mattie" w:date="2019-08-02T09:32:00Z">
              <w:r w:rsidDel="00D30961">
                <w:rPr>
                  <w:color w:val="000000"/>
                  <w:sz w:val="18"/>
                  <w:szCs w:val="18"/>
                </w:rPr>
                <w:delText>-0.16897932</w:delText>
              </w:r>
            </w:del>
          </w:p>
        </w:tc>
        <w:tc>
          <w:tcPr>
            <w:tcW w:w="1697" w:type="dxa"/>
          </w:tcPr>
          <w:p w14:paraId="5AB4DC4B" w14:textId="092DFC22"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59" w:author="David Mattie" w:date="2019-08-02T09:32:00Z"/>
                <w:color w:val="000000"/>
                <w:sz w:val="18"/>
                <w:szCs w:val="18"/>
              </w:rPr>
            </w:pPr>
            <w:del w:id="2060" w:author="David Mattie" w:date="2019-08-02T09:32:00Z">
              <w:r w:rsidDel="00D30961">
                <w:rPr>
                  <w:color w:val="000000"/>
                  <w:sz w:val="18"/>
                  <w:szCs w:val="18"/>
                </w:rPr>
                <w:delText>539</w:delText>
              </w:r>
            </w:del>
          </w:p>
        </w:tc>
      </w:tr>
      <w:tr w:rsidR="00932176" w:rsidDel="00D30961" w14:paraId="7062C34B" w14:textId="657A4134" w:rsidTr="00A72CEF">
        <w:trPr>
          <w:cnfStyle w:val="000000100000" w:firstRow="0" w:lastRow="0" w:firstColumn="0" w:lastColumn="0" w:oddVBand="0" w:evenVBand="0" w:oddHBand="1" w:evenHBand="0" w:firstRowFirstColumn="0" w:firstRowLastColumn="0" w:lastRowFirstColumn="0" w:lastRowLastColumn="0"/>
          <w:trHeight w:val="288"/>
          <w:del w:id="206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9A9E906" w14:textId="185E8073" w:rsidR="00932176" w:rsidRPr="00A72CEF" w:rsidDel="00D30961" w:rsidRDefault="001D37B0">
            <w:pPr>
              <w:rPr>
                <w:del w:id="2062" w:author="David Mattie" w:date="2019-08-02T09:32:00Z"/>
                <w:b w:val="0"/>
                <w:color w:val="000000"/>
                <w:sz w:val="18"/>
                <w:szCs w:val="18"/>
              </w:rPr>
            </w:pPr>
            <w:del w:id="2063" w:author="David Mattie" w:date="2019-08-02T09:32:00Z">
              <w:r w:rsidRPr="00A72CEF" w:rsidDel="00D30961">
                <w:rPr>
                  <w:b w:val="0"/>
                  <w:color w:val="000000"/>
                  <w:sz w:val="18"/>
                  <w:szCs w:val="18"/>
                </w:rPr>
                <w:delText>Left-Cerebral-White-Matter</w:delText>
              </w:r>
            </w:del>
          </w:p>
        </w:tc>
        <w:tc>
          <w:tcPr>
            <w:tcW w:w="2455" w:type="dxa"/>
          </w:tcPr>
          <w:p w14:paraId="365D714F" w14:textId="4E36D5DF"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64" w:author="David Mattie" w:date="2019-08-02T09:32:00Z"/>
                <w:color w:val="000000"/>
                <w:sz w:val="18"/>
                <w:szCs w:val="18"/>
              </w:rPr>
            </w:pPr>
            <w:del w:id="2065" w:author="David Mattie" w:date="2019-08-02T09:32:00Z">
              <w:r w:rsidDel="00D30961">
                <w:rPr>
                  <w:color w:val="000000"/>
                  <w:sz w:val="18"/>
                  <w:szCs w:val="18"/>
                </w:rPr>
                <w:delText>Left-Accumbens-area</w:delText>
              </w:r>
            </w:del>
          </w:p>
        </w:tc>
        <w:tc>
          <w:tcPr>
            <w:tcW w:w="816" w:type="dxa"/>
          </w:tcPr>
          <w:p w14:paraId="39D0AD48" w14:textId="268B0314"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66" w:author="David Mattie" w:date="2019-08-02T09:32:00Z"/>
                <w:color w:val="000000"/>
                <w:sz w:val="18"/>
                <w:szCs w:val="18"/>
              </w:rPr>
            </w:pPr>
            <w:del w:id="2067" w:author="David Mattie" w:date="2019-08-02T09:32:00Z">
              <w:r w:rsidDel="00D30961">
                <w:rPr>
                  <w:color w:val="000000"/>
                  <w:sz w:val="18"/>
                  <w:szCs w:val="18"/>
                </w:rPr>
                <w:delText>roi</w:delText>
              </w:r>
            </w:del>
          </w:p>
        </w:tc>
        <w:tc>
          <w:tcPr>
            <w:tcW w:w="1221" w:type="dxa"/>
          </w:tcPr>
          <w:p w14:paraId="159464DF" w14:textId="6920679A"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68" w:author="David Mattie" w:date="2019-08-02T09:32:00Z"/>
                <w:color w:val="000000"/>
                <w:sz w:val="18"/>
                <w:szCs w:val="18"/>
              </w:rPr>
            </w:pPr>
            <w:del w:id="2069" w:author="David Mattie" w:date="2019-08-02T09:32:00Z">
              <w:r w:rsidDel="00D30961">
                <w:rPr>
                  <w:color w:val="000000"/>
                  <w:sz w:val="18"/>
                  <w:szCs w:val="18"/>
                </w:rPr>
                <w:delText>-0.168913862</w:delText>
              </w:r>
            </w:del>
          </w:p>
        </w:tc>
        <w:tc>
          <w:tcPr>
            <w:tcW w:w="1697" w:type="dxa"/>
          </w:tcPr>
          <w:p w14:paraId="78EE7DF3" w14:textId="1FD5BB2C"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70" w:author="David Mattie" w:date="2019-08-02T09:32:00Z"/>
                <w:color w:val="000000"/>
                <w:sz w:val="18"/>
                <w:szCs w:val="18"/>
              </w:rPr>
            </w:pPr>
            <w:del w:id="2071" w:author="David Mattie" w:date="2019-08-02T09:32:00Z">
              <w:r w:rsidDel="00D30961">
                <w:rPr>
                  <w:color w:val="000000"/>
                  <w:sz w:val="18"/>
                  <w:szCs w:val="18"/>
                </w:rPr>
                <w:delText>539</w:delText>
              </w:r>
            </w:del>
          </w:p>
        </w:tc>
      </w:tr>
      <w:tr w:rsidR="00932176" w:rsidDel="00D30961" w14:paraId="49BC780A" w14:textId="6D2B82B2" w:rsidTr="00A72CEF">
        <w:trPr>
          <w:trHeight w:val="288"/>
          <w:del w:id="207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0C0CBAE" w:rsidR="00932176" w:rsidRPr="00A72CEF" w:rsidDel="00D30961" w:rsidRDefault="001D37B0">
            <w:pPr>
              <w:rPr>
                <w:del w:id="2073" w:author="David Mattie" w:date="2019-08-02T09:32:00Z"/>
                <w:b w:val="0"/>
                <w:color w:val="000000"/>
                <w:sz w:val="18"/>
                <w:szCs w:val="18"/>
              </w:rPr>
            </w:pPr>
            <w:del w:id="2074" w:author="David Mattie" w:date="2019-08-02T09:32:00Z">
              <w:r w:rsidRPr="00A72CEF" w:rsidDel="00D30961">
                <w:rPr>
                  <w:b w:val="0"/>
                  <w:color w:val="000000"/>
                  <w:sz w:val="18"/>
                  <w:szCs w:val="18"/>
                </w:rPr>
                <w:delText>Left-Inf-Lat-Vent</w:delText>
              </w:r>
            </w:del>
          </w:p>
        </w:tc>
        <w:tc>
          <w:tcPr>
            <w:tcW w:w="2455" w:type="dxa"/>
          </w:tcPr>
          <w:p w14:paraId="2DECEF03" w14:textId="14EF3A65"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75" w:author="David Mattie" w:date="2019-08-02T09:32:00Z"/>
                <w:color w:val="000000"/>
                <w:sz w:val="18"/>
                <w:szCs w:val="18"/>
              </w:rPr>
            </w:pPr>
            <w:del w:id="2076" w:author="David Mattie" w:date="2019-08-02T09:32:00Z">
              <w:r w:rsidDel="00D30961">
                <w:rPr>
                  <w:color w:val="000000"/>
                  <w:sz w:val="18"/>
                  <w:szCs w:val="18"/>
                </w:rPr>
                <w:delText>Left-Hippocampus</w:delText>
              </w:r>
            </w:del>
          </w:p>
        </w:tc>
        <w:tc>
          <w:tcPr>
            <w:tcW w:w="816" w:type="dxa"/>
          </w:tcPr>
          <w:p w14:paraId="759A12F7" w14:textId="6D68FF73"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77" w:author="David Mattie" w:date="2019-08-02T09:32:00Z"/>
                <w:color w:val="000000"/>
                <w:sz w:val="18"/>
                <w:szCs w:val="18"/>
              </w:rPr>
            </w:pPr>
            <w:del w:id="2078" w:author="David Mattie" w:date="2019-08-02T09:32:00Z">
              <w:r w:rsidDel="00D30961">
                <w:rPr>
                  <w:color w:val="000000"/>
                  <w:sz w:val="18"/>
                  <w:szCs w:val="18"/>
                </w:rPr>
                <w:delText>roi</w:delText>
              </w:r>
            </w:del>
          </w:p>
        </w:tc>
        <w:tc>
          <w:tcPr>
            <w:tcW w:w="1221" w:type="dxa"/>
          </w:tcPr>
          <w:p w14:paraId="32D67582" w14:textId="1C2D912E"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79" w:author="David Mattie" w:date="2019-08-02T09:32:00Z"/>
                <w:color w:val="000000"/>
                <w:sz w:val="18"/>
                <w:szCs w:val="18"/>
              </w:rPr>
            </w:pPr>
            <w:del w:id="2080" w:author="David Mattie" w:date="2019-08-02T09:32:00Z">
              <w:r w:rsidDel="00D30961">
                <w:rPr>
                  <w:color w:val="000000"/>
                  <w:sz w:val="18"/>
                  <w:szCs w:val="18"/>
                </w:rPr>
                <w:delText>-0.16269043</w:delText>
              </w:r>
            </w:del>
          </w:p>
        </w:tc>
        <w:tc>
          <w:tcPr>
            <w:tcW w:w="1697" w:type="dxa"/>
          </w:tcPr>
          <w:p w14:paraId="6866C5BB" w14:textId="4F8CF1F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081" w:author="David Mattie" w:date="2019-08-02T09:32:00Z"/>
                <w:color w:val="000000"/>
                <w:sz w:val="18"/>
                <w:szCs w:val="18"/>
              </w:rPr>
            </w:pPr>
            <w:del w:id="2082" w:author="David Mattie" w:date="2019-08-02T09:32:00Z">
              <w:r w:rsidDel="00D30961">
                <w:rPr>
                  <w:color w:val="000000"/>
                  <w:sz w:val="18"/>
                  <w:szCs w:val="18"/>
                </w:rPr>
                <w:delText>539</w:delText>
              </w:r>
            </w:del>
          </w:p>
        </w:tc>
      </w:tr>
      <w:tr w:rsidR="00932176" w:rsidDel="00D30961" w14:paraId="7C95BA8F" w14:textId="5D35B89C" w:rsidTr="00A72CEF">
        <w:trPr>
          <w:cnfStyle w:val="000000100000" w:firstRow="0" w:lastRow="0" w:firstColumn="0" w:lastColumn="0" w:oddVBand="0" w:evenVBand="0" w:oddHBand="1" w:evenHBand="0" w:firstRowFirstColumn="0" w:firstRowLastColumn="0" w:lastRowFirstColumn="0" w:lastRowLastColumn="0"/>
          <w:trHeight w:val="288"/>
          <w:del w:id="208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56010E" w14:textId="2C18344D" w:rsidR="00932176" w:rsidRPr="00A72CEF" w:rsidDel="00D30961" w:rsidRDefault="001D37B0">
            <w:pPr>
              <w:rPr>
                <w:del w:id="2084" w:author="David Mattie" w:date="2019-08-02T09:32:00Z"/>
                <w:b w:val="0"/>
                <w:color w:val="000000"/>
                <w:sz w:val="18"/>
                <w:szCs w:val="18"/>
              </w:rPr>
            </w:pPr>
            <w:del w:id="2085" w:author="David Mattie" w:date="2019-08-02T09:32:00Z">
              <w:r w:rsidRPr="00A72CEF" w:rsidDel="00D30961">
                <w:rPr>
                  <w:b w:val="0"/>
                  <w:color w:val="000000"/>
                  <w:sz w:val="18"/>
                  <w:szCs w:val="18"/>
                </w:rPr>
                <w:delText>Left-Inf-Lat-Vent</w:delText>
              </w:r>
            </w:del>
          </w:p>
        </w:tc>
        <w:tc>
          <w:tcPr>
            <w:tcW w:w="2455" w:type="dxa"/>
          </w:tcPr>
          <w:p w14:paraId="247365BB" w14:textId="5A35F2B5"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86" w:author="David Mattie" w:date="2019-08-02T09:32:00Z"/>
                <w:color w:val="000000"/>
                <w:sz w:val="18"/>
                <w:szCs w:val="18"/>
              </w:rPr>
            </w:pPr>
            <w:del w:id="2087" w:author="David Mattie" w:date="2019-08-02T09:32:00Z">
              <w:r w:rsidDel="00D30961">
                <w:rPr>
                  <w:color w:val="000000"/>
                  <w:sz w:val="18"/>
                  <w:szCs w:val="18"/>
                </w:rPr>
                <w:delText>Left-Cerebellum-Cortex</w:delText>
              </w:r>
            </w:del>
          </w:p>
        </w:tc>
        <w:tc>
          <w:tcPr>
            <w:tcW w:w="816" w:type="dxa"/>
          </w:tcPr>
          <w:p w14:paraId="7A128322" w14:textId="219AC23E" w:rsidR="00932176" w:rsidDel="00D30961" w:rsidRDefault="001D37B0">
            <w:pPr>
              <w:cnfStyle w:val="000000100000" w:firstRow="0" w:lastRow="0" w:firstColumn="0" w:lastColumn="0" w:oddVBand="0" w:evenVBand="0" w:oddHBand="1" w:evenHBand="0" w:firstRowFirstColumn="0" w:firstRowLastColumn="0" w:lastRowFirstColumn="0" w:lastRowLastColumn="0"/>
              <w:rPr>
                <w:del w:id="2088" w:author="David Mattie" w:date="2019-08-02T09:32:00Z"/>
                <w:color w:val="000000"/>
                <w:sz w:val="18"/>
                <w:szCs w:val="18"/>
              </w:rPr>
            </w:pPr>
            <w:del w:id="2089" w:author="David Mattie" w:date="2019-08-02T09:32:00Z">
              <w:r w:rsidDel="00D30961">
                <w:rPr>
                  <w:color w:val="000000"/>
                  <w:sz w:val="18"/>
                  <w:szCs w:val="18"/>
                </w:rPr>
                <w:delText>roi</w:delText>
              </w:r>
            </w:del>
          </w:p>
        </w:tc>
        <w:tc>
          <w:tcPr>
            <w:tcW w:w="1221" w:type="dxa"/>
          </w:tcPr>
          <w:p w14:paraId="333DA524" w14:textId="17DF0526"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90" w:author="David Mattie" w:date="2019-08-02T09:32:00Z"/>
                <w:color w:val="000000"/>
                <w:sz w:val="18"/>
                <w:szCs w:val="18"/>
              </w:rPr>
            </w:pPr>
            <w:del w:id="2091" w:author="David Mattie" w:date="2019-08-02T09:32:00Z">
              <w:r w:rsidDel="00D30961">
                <w:rPr>
                  <w:color w:val="000000"/>
                  <w:sz w:val="18"/>
                  <w:szCs w:val="18"/>
                </w:rPr>
                <w:delText>-0.16269043</w:delText>
              </w:r>
            </w:del>
          </w:p>
        </w:tc>
        <w:tc>
          <w:tcPr>
            <w:tcW w:w="1697" w:type="dxa"/>
          </w:tcPr>
          <w:p w14:paraId="5EF51E3C" w14:textId="4CE08AB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092" w:author="David Mattie" w:date="2019-08-02T09:32:00Z"/>
                <w:color w:val="000000"/>
                <w:sz w:val="18"/>
                <w:szCs w:val="18"/>
              </w:rPr>
            </w:pPr>
            <w:del w:id="2093" w:author="David Mattie" w:date="2019-08-02T09:32:00Z">
              <w:r w:rsidDel="00D30961">
                <w:rPr>
                  <w:color w:val="000000"/>
                  <w:sz w:val="18"/>
                  <w:szCs w:val="18"/>
                </w:rPr>
                <w:delText>539</w:delText>
              </w:r>
            </w:del>
          </w:p>
        </w:tc>
      </w:tr>
      <w:tr w:rsidR="00932176" w:rsidDel="00D30961" w14:paraId="3A840E33" w14:textId="054505B8" w:rsidTr="00A72CEF">
        <w:trPr>
          <w:trHeight w:val="288"/>
          <w:del w:id="209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230D31" w14:textId="4748A9B7" w:rsidR="00932176" w:rsidRPr="00A72CEF" w:rsidDel="00D30961" w:rsidRDefault="001D37B0">
            <w:pPr>
              <w:rPr>
                <w:del w:id="2095" w:author="David Mattie" w:date="2019-08-02T09:32:00Z"/>
                <w:b w:val="0"/>
                <w:color w:val="000000"/>
                <w:sz w:val="18"/>
                <w:szCs w:val="18"/>
              </w:rPr>
            </w:pPr>
            <w:del w:id="2096" w:author="David Mattie" w:date="2019-08-02T09:32:00Z">
              <w:r w:rsidRPr="00A72CEF" w:rsidDel="00D30961">
                <w:rPr>
                  <w:b w:val="0"/>
                  <w:color w:val="000000"/>
                  <w:sz w:val="18"/>
                  <w:szCs w:val="18"/>
                </w:rPr>
                <w:delText>Left-Lateral-Ventricle</w:delText>
              </w:r>
            </w:del>
          </w:p>
        </w:tc>
        <w:tc>
          <w:tcPr>
            <w:tcW w:w="2455" w:type="dxa"/>
          </w:tcPr>
          <w:p w14:paraId="36BDD36A" w14:textId="265AC130"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97" w:author="David Mattie" w:date="2019-08-02T09:32:00Z"/>
                <w:color w:val="000000"/>
                <w:sz w:val="18"/>
                <w:szCs w:val="18"/>
              </w:rPr>
            </w:pPr>
            <w:del w:id="2098" w:author="David Mattie" w:date="2019-08-02T09:32:00Z">
              <w:r w:rsidDel="00D30961">
                <w:rPr>
                  <w:color w:val="000000"/>
                  <w:sz w:val="18"/>
                  <w:szCs w:val="18"/>
                </w:rPr>
                <w:delText>wm-rh-insula</w:delText>
              </w:r>
            </w:del>
          </w:p>
        </w:tc>
        <w:tc>
          <w:tcPr>
            <w:tcW w:w="816" w:type="dxa"/>
          </w:tcPr>
          <w:p w14:paraId="2B644F58" w14:textId="054D59A9" w:rsidR="00932176" w:rsidDel="00D30961" w:rsidRDefault="001D37B0">
            <w:pPr>
              <w:cnfStyle w:val="000000000000" w:firstRow="0" w:lastRow="0" w:firstColumn="0" w:lastColumn="0" w:oddVBand="0" w:evenVBand="0" w:oddHBand="0" w:evenHBand="0" w:firstRowFirstColumn="0" w:firstRowLastColumn="0" w:lastRowFirstColumn="0" w:lastRowLastColumn="0"/>
              <w:rPr>
                <w:del w:id="2099" w:author="David Mattie" w:date="2019-08-02T09:32:00Z"/>
                <w:color w:val="000000"/>
                <w:sz w:val="18"/>
                <w:szCs w:val="18"/>
              </w:rPr>
            </w:pPr>
            <w:del w:id="2100" w:author="David Mattie" w:date="2019-08-02T09:32:00Z">
              <w:r w:rsidDel="00D30961">
                <w:rPr>
                  <w:color w:val="000000"/>
                  <w:sz w:val="18"/>
                  <w:szCs w:val="18"/>
                </w:rPr>
                <w:delText>roi</w:delText>
              </w:r>
            </w:del>
          </w:p>
        </w:tc>
        <w:tc>
          <w:tcPr>
            <w:tcW w:w="1221" w:type="dxa"/>
          </w:tcPr>
          <w:p w14:paraId="4244A189" w14:textId="4AA847C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01" w:author="David Mattie" w:date="2019-08-02T09:32:00Z"/>
                <w:color w:val="000000"/>
                <w:sz w:val="18"/>
                <w:szCs w:val="18"/>
              </w:rPr>
            </w:pPr>
            <w:del w:id="2102" w:author="David Mattie" w:date="2019-08-02T09:32:00Z">
              <w:r w:rsidDel="00D30961">
                <w:rPr>
                  <w:color w:val="000000"/>
                  <w:sz w:val="18"/>
                  <w:szCs w:val="18"/>
                </w:rPr>
                <w:delText>-0.16269043</w:delText>
              </w:r>
            </w:del>
          </w:p>
        </w:tc>
        <w:tc>
          <w:tcPr>
            <w:tcW w:w="1697" w:type="dxa"/>
          </w:tcPr>
          <w:p w14:paraId="5DF5D1F2" w14:textId="22B4985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03" w:author="David Mattie" w:date="2019-08-02T09:32:00Z"/>
                <w:color w:val="000000"/>
                <w:sz w:val="18"/>
                <w:szCs w:val="18"/>
              </w:rPr>
            </w:pPr>
            <w:del w:id="2104" w:author="David Mattie" w:date="2019-08-02T09:32:00Z">
              <w:r w:rsidDel="00D30961">
                <w:rPr>
                  <w:color w:val="000000"/>
                  <w:sz w:val="18"/>
                  <w:szCs w:val="18"/>
                </w:rPr>
                <w:delText>539</w:delText>
              </w:r>
            </w:del>
          </w:p>
        </w:tc>
      </w:tr>
      <w:tr w:rsidR="00932176" w:rsidDel="00D30961" w14:paraId="2EC0BC67" w14:textId="1E807F41" w:rsidTr="00A72CEF">
        <w:trPr>
          <w:cnfStyle w:val="000000100000" w:firstRow="0" w:lastRow="0" w:firstColumn="0" w:lastColumn="0" w:oddVBand="0" w:evenVBand="0" w:oddHBand="1" w:evenHBand="0" w:firstRowFirstColumn="0" w:firstRowLastColumn="0" w:lastRowFirstColumn="0" w:lastRowLastColumn="0"/>
          <w:trHeight w:val="288"/>
          <w:del w:id="210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72199D5" w14:textId="46A44F17" w:rsidR="00932176" w:rsidRPr="00A72CEF" w:rsidDel="00D30961" w:rsidRDefault="001D37B0">
            <w:pPr>
              <w:rPr>
                <w:del w:id="2106" w:author="David Mattie" w:date="2019-08-02T09:32:00Z"/>
                <w:b w:val="0"/>
                <w:color w:val="000000"/>
                <w:sz w:val="18"/>
                <w:szCs w:val="18"/>
              </w:rPr>
            </w:pPr>
            <w:del w:id="2107" w:author="David Mattie" w:date="2019-08-02T09:32:00Z">
              <w:r w:rsidRPr="00A72CEF" w:rsidDel="00D30961">
                <w:rPr>
                  <w:b w:val="0"/>
                  <w:color w:val="000000"/>
                  <w:sz w:val="18"/>
                  <w:szCs w:val="18"/>
                </w:rPr>
                <w:delText>Left-Lateral-Ventricle</w:delText>
              </w:r>
            </w:del>
          </w:p>
        </w:tc>
        <w:tc>
          <w:tcPr>
            <w:tcW w:w="2455" w:type="dxa"/>
          </w:tcPr>
          <w:p w14:paraId="5F178261" w14:textId="10D69BC3"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08" w:author="David Mattie" w:date="2019-08-02T09:32:00Z"/>
                <w:color w:val="000000"/>
                <w:sz w:val="18"/>
                <w:szCs w:val="18"/>
              </w:rPr>
            </w:pPr>
            <w:del w:id="2109" w:author="David Mattie" w:date="2019-08-02T09:32:00Z">
              <w:r w:rsidDel="00D30961">
                <w:rPr>
                  <w:color w:val="000000"/>
                  <w:sz w:val="18"/>
                  <w:szCs w:val="18"/>
                </w:rPr>
                <w:delText>wm-rh-pericalcarine</w:delText>
              </w:r>
            </w:del>
          </w:p>
        </w:tc>
        <w:tc>
          <w:tcPr>
            <w:tcW w:w="816" w:type="dxa"/>
          </w:tcPr>
          <w:p w14:paraId="23F1A2C6" w14:textId="0297A997" w:rsidR="00932176" w:rsidDel="00D30961" w:rsidRDefault="001D37B0">
            <w:pPr>
              <w:cnfStyle w:val="000000100000" w:firstRow="0" w:lastRow="0" w:firstColumn="0" w:lastColumn="0" w:oddVBand="0" w:evenVBand="0" w:oddHBand="1" w:evenHBand="0" w:firstRowFirstColumn="0" w:firstRowLastColumn="0" w:lastRowFirstColumn="0" w:lastRowLastColumn="0"/>
              <w:rPr>
                <w:del w:id="2110" w:author="David Mattie" w:date="2019-08-02T09:32:00Z"/>
                <w:color w:val="000000"/>
                <w:sz w:val="18"/>
                <w:szCs w:val="18"/>
              </w:rPr>
            </w:pPr>
            <w:del w:id="2111" w:author="David Mattie" w:date="2019-08-02T09:32:00Z">
              <w:r w:rsidDel="00D30961">
                <w:rPr>
                  <w:color w:val="000000"/>
                  <w:sz w:val="18"/>
                  <w:szCs w:val="18"/>
                </w:rPr>
                <w:delText>roi</w:delText>
              </w:r>
            </w:del>
          </w:p>
        </w:tc>
        <w:tc>
          <w:tcPr>
            <w:tcW w:w="1221" w:type="dxa"/>
          </w:tcPr>
          <w:p w14:paraId="07FE501D" w14:textId="4D0EE5C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12" w:author="David Mattie" w:date="2019-08-02T09:32:00Z"/>
                <w:color w:val="000000"/>
                <w:sz w:val="18"/>
                <w:szCs w:val="18"/>
              </w:rPr>
            </w:pPr>
            <w:del w:id="2113" w:author="David Mattie" w:date="2019-08-02T09:32:00Z">
              <w:r w:rsidDel="00D30961">
                <w:rPr>
                  <w:color w:val="000000"/>
                  <w:sz w:val="18"/>
                  <w:szCs w:val="18"/>
                </w:rPr>
                <w:delText>-0.16269043</w:delText>
              </w:r>
            </w:del>
          </w:p>
        </w:tc>
        <w:tc>
          <w:tcPr>
            <w:tcW w:w="1697" w:type="dxa"/>
          </w:tcPr>
          <w:p w14:paraId="42541544" w14:textId="0400671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2114" w:author="David Mattie" w:date="2019-08-02T09:32:00Z"/>
                <w:color w:val="000000"/>
                <w:sz w:val="18"/>
                <w:szCs w:val="18"/>
              </w:rPr>
            </w:pPr>
            <w:del w:id="2115" w:author="David Mattie" w:date="2019-08-02T09:32:00Z">
              <w:r w:rsidDel="00D30961">
                <w:rPr>
                  <w:color w:val="000000"/>
                  <w:sz w:val="18"/>
                  <w:szCs w:val="18"/>
                </w:rPr>
                <w:delText>539</w:delText>
              </w:r>
            </w:del>
          </w:p>
        </w:tc>
      </w:tr>
      <w:tr w:rsidR="00932176" w:rsidDel="00D30961" w14:paraId="58789B92" w14:textId="3DD040D7" w:rsidTr="00A72CEF">
        <w:trPr>
          <w:trHeight w:val="288"/>
          <w:del w:id="211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3088812" w14:textId="5D0DB533" w:rsidR="00932176" w:rsidRPr="00A72CEF" w:rsidDel="00D30961" w:rsidRDefault="001D37B0">
            <w:pPr>
              <w:rPr>
                <w:del w:id="2117" w:author="David Mattie" w:date="2019-08-02T09:32:00Z"/>
                <w:b w:val="0"/>
                <w:color w:val="000000"/>
                <w:sz w:val="18"/>
                <w:szCs w:val="18"/>
              </w:rPr>
            </w:pPr>
            <w:del w:id="2118" w:author="David Mattie" w:date="2019-08-02T09:32:00Z">
              <w:r w:rsidRPr="00A72CEF" w:rsidDel="00D30961">
                <w:rPr>
                  <w:b w:val="0"/>
                  <w:color w:val="000000"/>
                  <w:sz w:val="18"/>
                  <w:szCs w:val="18"/>
                </w:rPr>
                <w:delText>Left-Inf-Lat-Vent</w:delText>
              </w:r>
            </w:del>
          </w:p>
        </w:tc>
        <w:tc>
          <w:tcPr>
            <w:tcW w:w="2455" w:type="dxa"/>
          </w:tcPr>
          <w:p w14:paraId="6958ED68" w14:textId="3A1437BD"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19" w:author="David Mattie" w:date="2019-08-02T09:32:00Z"/>
                <w:color w:val="000000"/>
                <w:sz w:val="18"/>
                <w:szCs w:val="18"/>
              </w:rPr>
            </w:pPr>
            <w:del w:id="2120" w:author="David Mattie" w:date="2019-08-02T09:32:00Z">
              <w:r w:rsidDel="00D30961">
                <w:rPr>
                  <w:color w:val="000000"/>
                  <w:sz w:val="18"/>
                  <w:szCs w:val="18"/>
                </w:rPr>
                <w:delText>Left-Caudate</w:delText>
              </w:r>
            </w:del>
          </w:p>
        </w:tc>
        <w:tc>
          <w:tcPr>
            <w:tcW w:w="816" w:type="dxa"/>
          </w:tcPr>
          <w:p w14:paraId="1398AAF1" w14:textId="228D8867" w:rsidR="00932176" w:rsidDel="00D30961" w:rsidRDefault="001D37B0">
            <w:pPr>
              <w:cnfStyle w:val="000000000000" w:firstRow="0" w:lastRow="0" w:firstColumn="0" w:lastColumn="0" w:oddVBand="0" w:evenVBand="0" w:oddHBand="0" w:evenHBand="0" w:firstRowFirstColumn="0" w:firstRowLastColumn="0" w:lastRowFirstColumn="0" w:lastRowLastColumn="0"/>
              <w:rPr>
                <w:del w:id="2121" w:author="David Mattie" w:date="2019-08-02T09:32:00Z"/>
                <w:color w:val="000000"/>
                <w:sz w:val="18"/>
                <w:szCs w:val="18"/>
              </w:rPr>
            </w:pPr>
            <w:del w:id="2122" w:author="David Mattie" w:date="2019-08-02T09:32:00Z">
              <w:r w:rsidDel="00D30961">
                <w:rPr>
                  <w:color w:val="000000"/>
                  <w:sz w:val="18"/>
                  <w:szCs w:val="18"/>
                </w:rPr>
                <w:delText>roi</w:delText>
              </w:r>
            </w:del>
          </w:p>
        </w:tc>
        <w:tc>
          <w:tcPr>
            <w:tcW w:w="1221" w:type="dxa"/>
          </w:tcPr>
          <w:p w14:paraId="62E29233" w14:textId="3982334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23" w:author="David Mattie" w:date="2019-08-02T09:32:00Z"/>
                <w:color w:val="000000"/>
                <w:sz w:val="18"/>
                <w:szCs w:val="18"/>
              </w:rPr>
            </w:pPr>
            <w:del w:id="2124" w:author="David Mattie" w:date="2019-08-02T09:32:00Z">
              <w:r w:rsidDel="00D30961">
                <w:rPr>
                  <w:color w:val="000000"/>
                  <w:sz w:val="18"/>
                  <w:szCs w:val="18"/>
                </w:rPr>
                <w:delText>-0.16269043</w:delText>
              </w:r>
            </w:del>
          </w:p>
        </w:tc>
        <w:tc>
          <w:tcPr>
            <w:tcW w:w="1697" w:type="dxa"/>
          </w:tcPr>
          <w:p w14:paraId="290FA6A4" w14:textId="3F8A75A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2125" w:author="David Mattie" w:date="2019-08-02T09:32:00Z"/>
                <w:color w:val="000000"/>
                <w:sz w:val="18"/>
                <w:szCs w:val="18"/>
              </w:rPr>
            </w:pPr>
            <w:del w:id="2126" w:author="David Mattie" w:date="2019-08-02T09:32:00Z">
              <w:r w:rsidDel="00D30961">
                <w:rPr>
                  <w:color w:val="000000"/>
                  <w:sz w:val="18"/>
                  <w:szCs w:val="18"/>
                </w:rPr>
                <w:delText>539</w:delText>
              </w:r>
            </w:del>
          </w:p>
        </w:tc>
      </w:tr>
    </w:tbl>
    <w:p w14:paraId="25F52082" w14:textId="79544248" w:rsidR="00932176" w:rsidDel="00D30961" w:rsidRDefault="00932176">
      <w:pPr>
        <w:pStyle w:val="BodyFirst"/>
        <w:rPr>
          <w:del w:id="2127" w:author="David Mattie" w:date="2019-08-02T09:32:00Z"/>
        </w:rPr>
      </w:pPr>
    </w:p>
    <w:p w14:paraId="47ECE75B" w14:textId="307FBD9E" w:rsidR="00A72CEF" w:rsidDel="00D30961" w:rsidRDefault="00A72CEF" w:rsidP="00A72CEF">
      <w:pPr>
        <w:pStyle w:val="Heading5"/>
        <w:rPr>
          <w:del w:id="2128" w:author="David Mattie" w:date="2019-08-02T09:32:00Z"/>
        </w:rPr>
      </w:pPr>
      <w:del w:id="2129" w:author="David Mattie" w:date="2019-08-02T09:32:00Z">
        <w:r w:rsidDel="00D30961">
          <w:delText>Findings</w:delText>
        </w:r>
      </w:del>
    </w:p>
    <w:p w14:paraId="66745683" w14:textId="2F9A1ACF" w:rsidR="00A72CEF" w:rsidDel="00D30961" w:rsidRDefault="00A72CEF">
      <w:pPr>
        <w:pStyle w:val="BodyFirst"/>
        <w:rPr>
          <w:del w:id="2130" w:author="David Mattie" w:date="2019-08-02T09:32:00Z"/>
        </w:rPr>
      </w:pPr>
    </w:p>
    <w:p w14:paraId="1827D23C" w14:textId="7D0D9FF6" w:rsidR="00932176" w:rsidDel="00D30961" w:rsidRDefault="00A72CEF">
      <w:pPr>
        <w:pStyle w:val="BodyFirst"/>
        <w:rPr>
          <w:del w:id="2131" w:author="David Mattie" w:date="2019-08-02T09:32:00Z"/>
        </w:rPr>
      </w:pPr>
      <w:del w:id="2132" w:author="David Mattie" w:date="2019-08-02T09:32:00Z">
        <w:r w:rsidRPr="00A72CEF" w:rsidDel="00D30961">
          <w:rPr>
            <w:highlight w:val="yellow"/>
          </w:rPr>
          <w:delText xml:space="preserve">[[TODO There is a bug </w:delText>
        </w:r>
        <w:r w:rsidDel="00D30961">
          <w:rPr>
            <w:highlight w:val="yellow"/>
          </w:rPr>
          <w:delText>in this viz</w:delText>
        </w:r>
        <w:r w:rsidRPr="00A72CEF" w:rsidDel="00D30961">
          <w:rPr>
            <w:highlight w:val="yellow"/>
          </w:rPr>
          <w:delText>]</w:delText>
        </w:r>
      </w:del>
    </w:p>
    <w:p w14:paraId="4AB8F7D3" w14:textId="1ED3B2BF" w:rsidR="00A72CEF" w:rsidDel="00655ED4" w:rsidRDefault="00A72CEF">
      <w:pPr>
        <w:pStyle w:val="Body"/>
        <w:keepNext/>
        <w:ind w:firstLine="0"/>
        <w:rPr>
          <w:del w:id="2133" w:author="David Mattie" w:date="2019-08-02T09:32:00Z"/>
        </w:rPr>
      </w:pPr>
      <w:del w:id="2134" w:author="David Mattie" w:date="2019-08-02T09:32:00Z">
        <w:r w:rsidDel="00655ED4">
          <w:rPr>
            <w:noProof/>
          </w:rPr>
          <w:drawing>
            <wp:inline distT="0" distB="0" distL="0" distR="0" wp14:anchorId="30E0B060" wp14:editId="4D8A420B">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del>
    </w:p>
    <w:p w14:paraId="3508440D" w14:textId="3221AA33" w:rsidR="00A72CEF" w:rsidRPr="00A72CEF" w:rsidDel="00D30961" w:rsidRDefault="00A72CEF">
      <w:pPr>
        <w:pStyle w:val="Body"/>
        <w:keepNext/>
        <w:ind w:firstLine="0"/>
        <w:rPr>
          <w:del w:id="2135" w:author="David Mattie" w:date="2019-08-02T09:32:00Z"/>
        </w:rPr>
        <w:pPrChange w:id="2136" w:author="David Mattie" w:date="2019-08-02T09:32:00Z">
          <w:pPr>
            <w:pStyle w:val="Caption"/>
            <w:jc w:val="both"/>
          </w:pPr>
        </w:pPrChange>
      </w:pPr>
      <w:del w:id="2137" w:author="David Mattie" w:date="2019-08-02T09:32:00Z">
        <w:r w:rsidDel="00655ED4">
          <w:delText xml:space="preserve">Figure </w:delText>
        </w:r>
        <w:r w:rsidR="00E32EA6" w:rsidDel="00655ED4">
          <w:rPr>
            <w:noProof/>
          </w:rPr>
          <w:fldChar w:fldCharType="begin"/>
        </w:r>
        <w:r w:rsidR="00E32EA6" w:rsidDel="00655ED4">
          <w:rPr>
            <w:noProof/>
          </w:rPr>
          <w:delInstrText xml:space="preserve"> SEQ Figure \* ARABIC </w:delInstrText>
        </w:r>
        <w:r w:rsidR="00E32EA6" w:rsidDel="00655ED4">
          <w:rPr>
            <w:noProof/>
          </w:rPr>
          <w:fldChar w:fldCharType="separate"/>
        </w:r>
      </w:del>
      <w:del w:id="2138" w:author="David Mattie" w:date="2019-08-01T18:20:00Z">
        <w:r w:rsidDel="00E7462C">
          <w:rPr>
            <w:noProof/>
          </w:rPr>
          <w:delText>20</w:delText>
        </w:r>
      </w:del>
      <w:del w:id="2139" w:author="David Mattie" w:date="2019-08-02T09:32:00Z">
        <w:r w:rsidR="00E32EA6" w:rsidDel="00655ED4">
          <w:rPr>
            <w:noProof/>
          </w:rPr>
          <w:fldChar w:fldCharType="end"/>
        </w:r>
        <w:r w:rsidDel="00655ED4">
          <w:delText xml:space="preserve"> - NumTracts </w:delText>
        </w:r>
        <w:r w:rsidRPr="00515FFA" w:rsidDel="00655ED4">
          <w:delText>Asymmetry Index effect size per measure</w:delText>
        </w:r>
      </w:del>
    </w:p>
    <w:p w14:paraId="19277DDE" w14:textId="7A0ACEC5" w:rsidR="00932176" w:rsidDel="00D30961" w:rsidRDefault="00932176">
      <w:pPr>
        <w:pStyle w:val="Body"/>
        <w:keepNext/>
        <w:ind w:firstLine="0"/>
        <w:rPr>
          <w:del w:id="2140" w:author="David Mattie" w:date="2019-08-02T09:32:00Z"/>
        </w:rPr>
        <w:pPrChange w:id="2141" w:author="David Mattie" w:date="2019-08-02T09:32:00Z">
          <w:pPr>
            <w:pStyle w:val="Body"/>
          </w:pPr>
        </w:pPrChange>
      </w:pPr>
    </w:p>
    <w:p w14:paraId="1B146AA5" w14:textId="77777777" w:rsidR="00932176" w:rsidRPr="00A72CEF" w:rsidRDefault="001D37B0" w:rsidP="00A72CEF">
      <w:pPr>
        <w:pStyle w:val="Heading4"/>
        <w:numPr>
          <w:ilvl w:val="3"/>
          <w:numId w:val="2"/>
        </w:numPr>
        <w:rPr>
          <w:rStyle w:val="Strong"/>
          <w:b w:val="0"/>
          <w:bCs/>
        </w:rPr>
      </w:pPr>
      <w:bookmarkStart w:id="2142" w:name="_Toc17056292"/>
      <w:r>
        <w:t>Lines to Render – Asymmetry Index</w:t>
      </w:r>
      <w:bookmarkEnd w:id="2142"/>
    </w:p>
    <w:p w14:paraId="794BE9DF" w14:textId="2DA7FABD"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143" w:author="David Mattie" w:date="2019-08-02T09:01:00Z">
        <w:r w:rsidR="004F4ED2">
          <w:rPr>
            <w:noProof/>
          </w:rPr>
          <w:t>12</w:t>
        </w:r>
      </w:ins>
      <w:del w:id="2144"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Pr="0009747B" w:rsidRDefault="00A72CEF" w:rsidP="0009747B">
      <w:pPr>
        <w:rPr>
          <w:rStyle w:val="Strong"/>
          <w:b w:val="0"/>
          <w:sz w:val="28"/>
          <w:rPrChange w:id="2145" w:author="David Mattie" w:date="2019-08-18T20:58:00Z">
            <w:rPr>
              <w:rStyle w:val="Strong"/>
              <w:b w:val="0"/>
            </w:rPr>
          </w:rPrChange>
        </w:rPr>
        <w:pPrChange w:id="2146" w:author="David Mattie" w:date="2019-08-18T20:58:00Z">
          <w:pPr>
            <w:pStyle w:val="Heading5"/>
          </w:pPr>
        </w:pPrChange>
      </w:pPr>
      <w:r w:rsidRPr="0009747B">
        <w:rPr>
          <w:rStyle w:val="Strong"/>
          <w:b w:val="0"/>
          <w:sz w:val="28"/>
          <w:rPrChange w:id="2147" w:author="David Mattie" w:date="2019-08-18T20:58:00Z">
            <w:rPr>
              <w:rStyle w:val="Strong"/>
              <w:b w:val="0"/>
            </w:rPr>
          </w:rPrChange>
        </w:rPr>
        <w:t>F</w:t>
      </w:r>
      <w:r w:rsidR="001D37B0" w:rsidRPr="0009747B">
        <w:rPr>
          <w:rStyle w:val="Strong"/>
          <w:b w:val="0"/>
          <w:sz w:val="28"/>
          <w:rPrChange w:id="2148" w:author="David Mattie" w:date="2019-08-18T20:58:00Z">
            <w:rPr>
              <w:rStyle w:val="Strong"/>
              <w:b w:val="0"/>
            </w:rPr>
          </w:rPrChange>
        </w:rPr>
        <w:t>indings</w:t>
      </w:r>
    </w:p>
    <w:p w14:paraId="1D7FDABA" w14:textId="77777777" w:rsidR="00A72CEF" w:rsidRDefault="00A72CEF" w:rsidP="00A72CEF"/>
    <w:p w14:paraId="4CF6CBB7" w14:textId="06CC6CBA" w:rsidR="00A72CEF" w:rsidDel="00D30961" w:rsidRDefault="00D30961">
      <w:pPr>
        <w:spacing w:line="480" w:lineRule="auto"/>
        <w:rPr>
          <w:del w:id="2149" w:author="David Mattie" w:date="2019-08-02T09:33:00Z"/>
        </w:rPr>
        <w:pPrChange w:id="2150" w:author="David Mattie" w:date="2019-08-02T09:34:00Z">
          <w:pPr/>
        </w:pPrChange>
      </w:pPr>
      <w:ins w:id="2151" w:author="David Mattie" w:date="2019-08-02T09:33:00Z">
        <w:r w:rsidRPr="00821082">
          <w:t xml:space="preserve">This </w:t>
        </w:r>
        <w:r>
          <w:t>is a</w:t>
        </w:r>
        <w:r w:rsidRPr="00821082">
          <w:t xml:space="preserve"> 3</w:t>
        </w:r>
        <w:r>
          <w:t>D</w:t>
        </w:r>
        <w:r w:rsidRPr="00821082">
          <w:t xml:space="preserve"> image rendering measure representing the</w:t>
        </w:r>
        <w:r>
          <w:t xml:space="preserve"> hemispheric asymmetry in the</w:t>
        </w:r>
        <w:r w:rsidRPr="00821082">
          <w:t xml:space="preserve"> glyphs or strokes used to draw the fiber tract visually.  This measure is included to support future assessment.</w:t>
        </w:r>
      </w:ins>
      <w:del w:id="2152" w:author="David Mattie" w:date="2019-08-02T09:33:00Z">
        <w:r w:rsidR="00A72CEF" w:rsidDel="00D30961">
          <w:delText>Lorem ipsum</w:delText>
        </w:r>
      </w:del>
    </w:p>
    <w:p w14:paraId="32F20386" w14:textId="77777777" w:rsidR="00A72CEF" w:rsidRPr="00A72CEF" w:rsidRDefault="00A72CEF">
      <w:pPr>
        <w:spacing w:line="480" w:lineRule="auto"/>
        <w:pPrChange w:id="2153" w:author="David Mattie" w:date="2019-08-02T09:34:00Z">
          <w:pPr/>
        </w:pPrChange>
      </w:pPr>
    </w:p>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2F5A5C91" w:rsidR="00932176" w:rsidRDefault="001D37B0" w:rsidP="00A72CEF">
      <w:pPr>
        <w:pStyle w:val="Caption"/>
        <w:jc w:val="center"/>
      </w:pPr>
      <w:r>
        <w:t xml:space="preserve">Figure </w:t>
      </w:r>
      <w:r>
        <w:fldChar w:fldCharType="begin"/>
      </w:r>
      <w:r>
        <w:instrText>SEQ Figure \* ARABIC</w:instrText>
      </w:r>
      <w:r>
        <w:fldChar w:fldCharType="separate"/>
      </w:r>
      <w:ins w:id="2154" w:author="David Mattie" w:date="2019-08-02T09:04:00Z">
        <w:r w:rsidR="004F4ED2">
          <w:rPr>
            <w:noProof/>
          </w:rPr>
          <w:t>26</w:t>
        </w:r>
      </w:ins>
      <w:del w:id="2155"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2156" w:name="_Toc17056293"/>
      <w:r>
        <w:rPr>
          <w:rStyle w:val="Strong"/>
          <w:b w:val="0"/>
        </w:rPr>
        <w:t>Tracts to Render – Asymmetry Index</w:t>
      </w:r>
      <w:bookmarkEnd w:id="2156"/>
    </w:p>
    <w:p w14:paraId="6978D429" w14:textId="5853D8D6"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157" w:author="David Mattie" w:date="2019-08-02T09:01:00Z">
        <w:r w:rsidR="004F4ED2">
          <w:rPr>
            <w:noProof/>
          </w:rPr>
          <w:t>13</w:t>
        </w:r>
      </w:ins>
      <w:del w:id="2158"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Pr="0009747B" w:rsidRDefault="00A72CEF" w:rsidP="0009747B">
      <w:pPr>
        <w:rPr>
          <w:rStyle w:val="Strong"/>
          <w:b w:val="0"/>
          <w:sz w:val="28"/>
          <w:rPrChange w:id="2159" w:author="David Mattie" w:date="2019-08-18T20:58:00Z">
            <w:rPr>
              <w:rStyle w:val="Strong"/>
            </w:rPr>
          </w:rPrChange>
        </w:rPr>
        <w:pPrChange w:id="2160" w:author="David Mattie" w:date="2019-08-18T20:58:00Z">
          <w:pPr>
            <w:pStyle w:val="Heading5"/>
          </w:pPr>
        </w:pPrChange>
      </w:pPr>
      <w:r w:rsidRPr="0009747B">
        <w:rPr>
          <w:rStyle w:val="Strong"/>
          <w:b w:val="0"/>
          <w:sz w:val="28"/>
          <w:rPrChange w:id="2161" w:author="David Mattie" w:date="2019-08-18T20:58:00Z">
            <w:rPr>
              <w:rStyle w:val="Strong"/>
            </w:rPr>
          </w:rPrChange>
        </w:rPr>
        <w:t>Findings</w:t>
      </w:r>
    </w:p>
    <w:p w14:paraId="0D00FC8A" w14:textId="77777777" w:rsidR="0009747B" w:rsidRDefault="0009747B">
      <w:pPr>
        <w:spacing w:line="480" w:lineRule="auto"/>
        <w:ind w:firstLine="720"/>
        <w:rPr>
          <w:ins w:id="2162" w:author="David Mattie" w:date="2019-08-18T20:58:00Z"/>
          <w:rStyle w:val="Strong"/>
          <w:b w:val="0"/>
        </w:rPr>
        <w:pPrChange w:id="2163" w:author="David Mattie" w:date="2019-08-02T09:39:00Z">
          <w:pPr/>
        </w:pPrChange>
      </w:pPr>
    </w:p>
    <w:p w14:paraId="32CDE413" w14:textId="56DA3A72" w:rsidR="00A72CEF" w:rsidRDefault="00A72CEF">
      <w:pPr>
        <w:spacing w:line="480" w:lineRule="auto"/>
        <w:ind w:firstLine="720"/>
        <w:rPr>
          <w:ins w:id="2164" w:author="David Mattie" w:date="2019-08-02T09:39:00Z"/>
          <w:rStyle w:val="Strong"/>
          <w:rFonts w:asciiTheme="majorHAnsi" w:eastAsiaTheme="majorEastAsia" w:hAnsiTheme="majorHAnsi" w:cstheme="majorBidi"/>
          <w:b w:val="0"/>
          <w:color w:val="2F5496" w:themeColor="accent1" w:themeShade="BF"/>
        </w:rPr>
        <w:pPrChange w:id="2165" w:author="David Mattie" w:date="2019-08-02T09:39:00Z">
          <w:pPr/>
        </w:pPrChange>
      </w:pPr>
      <w:del w:id="2166" w:author="David Mattie" w:date="2019-08-02T09:38:00Z">
        <w:r w:rsidRPr="00A72CEF" w:rsidDel="00D30961">
          <w:rPr>
            <w:rStyle w:val="Strong"/>
            <w:b w:val="0"/>
          </w:rPr>
          <w:delText>Lorem ipsum</w:delText>
        </w:r>
      </w:del>
      <w:ins w:id="2167" w:author="David Mattie" w:date="2019-08-02T09:38:00Z">
        <w:r w:rsidR="00D30961">
          <w:rPr>
            <w:rStyle w:val="Strong"/>
            <w:b w:val="0"/>
          </w:rPr>
          <w:t xml:space="preserve">Overall, there is </w:t>
        </w:r>
      </w:ins>
      <w:ins w:id="2168" w:author="David Mattie" w:date="2019-08-02T09:39:00Z">
        <w:r w:rsidR="00D30961">
          <w:rPr>
            <w:rStyle w:val="Strong"/>
            <w:b w:val="0"/>
          </w:rPr>
          <w:t>negligible</w:t>
        </w:r>
      </w:ins>
      <w:ins w:id="2169" w:author="David Mattie" w:date="2019-08-02T09:38:00Z">
        <w:r w:rsidR="00D30961">
          <w:rPr>
            <w:rStyle w:val="Strong"/>
            <w:b w:val="0"/>
          </w:rPr>
          <w:t xml:space="preserve"> gender difference in hemispheric asymmetry </w:t>
        </w:r>
      </w:ins>
      <w:ins w:id="2170" w:author="David Mattie" w:date="2019-08-02T09:39:00Z">
        <w:r w:rsidR="00D30961">
          <w:rPr>
            <w:rStyle w:val="Strong"/>
            <w:b w:val="0"/>
          </w:rPr>
          <w:t>for tracts found in patient visits where more than 80% of patients had measurable data.  The mean effect size was 0.002</w:t>
        </w:r>
      </w:ins>
      <w:ins w:id="2171" w:author="David Mattie" w:date="2019-08-02T09:40:00Z">
        <w:r w:rsidR="00D30961">
          <w:rPr>
            <w:rStyle w:val="Strong"/>
            <w:b w:val="0"/>
          </w:rPr>
          <w:t xml:space="preserve"> with standard deviation of 0.095.  The largest difference was found  in boys</w:t>
        </w:r>
      </w:ins>
      <w:ins w:id="2172" w:author="David Mattie" w:date="2019-08-02T09:42:00Z">
        <w:r w:rsidR="00D85FBA">
          <w:rPr>
            <w:rStyle w:val="Strong"/>
            <w:b w:val="0"/>
          </w:rPr>
          <w:t xml:space="preserve"> </w:t>
        </w:r>
      </w:ins>
      <w:ins w:id="2173" w:author="David Mattie" w:date="2019-08-02T09:43:00Z">
        <w:r w:rsidR="00D85FBA">
          <w:rPr>
            <w:rStyle w:val="Strong"/>
            <w:b w:val="0"/>
          </w:rPr>
          <w:t>in</w:t>
        </w:r>
      </w:ins>
      <w:ins w:id="2174" w:author="David Mattie" w:date="2019-08-02T09:42:00Z">
        <w:r w:rsidR="00D85FBA">
          <w:rPr>
            <w:rStyle w:val="Strong"/>
            <w:b w:val="0"/>
          </w:rPr>
          <w:t xml:space="preserve"> the tracts between the right caudate and</w:t>
        </w:r>
      </w:ins>
      <w:ins w:id="2175" w:author="David Mattie" w:date="2019-08-02T09:43:00Z">
        <w:r w:rsidR="00D85FBA">
          <w:rPr>
            <w:rStyle w:val="Strong"/>
            <w:b w:val="0"/>
          </w:rPr>
          <w:t xml:space="preserve"> the right lateral orbitofrontal cortex.</w:t>
        </w:r>
      </w:ins>
    </w:p>
    <w:p w14:paraId="4054A00D" w14:textId="77777777" w:rsidR="00D30961" w:rsidRDefault="00D30961">
      <w:pPr>
        <w:spacing w:line="480" w:lineRule="auto"/>
        <w:ind w:firstLine="720"/>
        <w:rPr>
          <w:rStyle w:val="Strong"/>
          <w:b w:val="0"/>
        </w:rPr>
        <w:pPrChange w:id="2176" w:author="David Mattie" w:date="2019-08-02T09:39:00Z">
          <w:pPr/>
        </w:pPrChange>
      </w:pP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lastRenderedPageBreak/>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50F67D0B"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177" w:author="David Mattie" w:date="2019-08-02T09:04:00Z">
        <w:r w:rsidR="004F4ED2">
          <w:rPr>
            <w:b w:val="0"/>
            <w:noProof/>
          </w:rPr>
          <w:t>27</w:t>
        </w:r>
      </w:ins>
      <w:del w:id="2178"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w:t>
      </w:r>
      <w:del w:id="2179" w:author="David Mattie" w:date="2019-08-02T09:44:00Z">
        <w:r w:rsidRPr="00A72CEF" w:rsidDel="00D85FBA">
          <w:rPr>
            <w:b w:val="0"/>
            <w:noProof/>
          </w:rPr>
          <w:delText>E</w:delText>
        </w:r>
      </w:del>
      <w:ins w:id="2180" w:author="David Mattie" w:date="2019-08-02T09:44:00Z">
        <w:r w:rsidR="00D85FBA">
          <w:rPr>
            <w:b w:val="0"/>
            <w:noProof/>
          </w:rPr>
          <w:t>e</w:t>
        </w:r>
      </w:ins>
      <w:r w:rsidRPr="00A72CEF">
        <w:rPr>
          <w:b w:val="0"/>
          <w:noProof/>
        </w:rPr>
        <w:t xml:space="preserve">ffect </w:t>
      </w:r>
      <w:ins w:id="2181" w:author="David Mattie" w:date="2019-08-02T09:44:00Z">
        <w:r w:rsidR="00D85FBA">
          <w:rPr>
            <w:b w:val="0"/>
            <w:noProof/>
          </w:rPr>
          <w:t>s</w:t>
        </w:r>
      </w:ins>
      <w:del w:id="2182" w:author="David Mattie" w:date="2019-08-02T09:44:00Z">
        <w:r w:rsidRPr="00A72CEF" w:rsidDel="00D85FBA">
          <w:rPr>
            <w:b w:val="0"/>
            <w:noProof/>
          </w:rPr>
          <w:delText>S</w:delText>
        </w:r>
      </w:del>
      <w:r w:rsidRPr="00A72CEF">
        <w:rPr>
          <w:b w:val="0"/>
          <w:noProof/>
        </w:rPr>
        <w:t xml:space="preserve">ize </w:t>
      </w:r>
      <w:del w:id="2183" w:author="David Mattie" w:date="2019-08-02T09:44:00Z">
        <w:r w:rsidRPr="00A72CEF" w:rsidDel="00D85FBA">
          <w:rPr>
            <w:b w:val="0"/>
            <w:noProof/>
          </w:rPr>
          <w:delText>P</w:delText>
        </w:r>
      </w:del>
      <w:ins w:id="2184" w:author="David Mattie" w:date="2019-08-02T09:44:00Z">
        <w:r w:rsidR="00D85FBA">
          <w:rPr>
            <w:b w:val="0"/>
            <w:noProof/>
          </w:rPr>
          <w:t>p</w:t>
        </w:r>
      </w:ins>
      <w:r w:rsidRPr="00A72CEF">
        <w:rPr>
          <w:b w:val="0"/>
          <w:noProof/>
        </w:rPr>
        <w:t xml:space="preserve">er </w:t>
      </w:r>
      <w:del w:id="2185" w:author="David Mattie" w:date="2019-08-02T09:44:00Z">
        <w:r w:rsidRPr="00A72CEF" w:rsidDel="00D85FBA">
          <w:rPr>
            <w:b w:val="0"/>
            <w:noProof/>
          </w:rPr>
          <w:delText>M</w:delText>
        </w:r>
      </w:del>
      <w:ins w:id="2186" w:author="David Mattie" w:date="2019-08-02T09:44:00Z">
        <w:r w:rsidR="00D85FBA">
          <w:rPr>
            <w:b w:val="0"/>
            <w:noProof/>
          </w:rPr>
          <w:t>m</w:t>
        </w:r>
      </w:ins>
      <w:r w:rsidRPr="00A72CEF">
        <w:rPr>
          <w:b w:val="0"/>
          <w:noProof/>
        </w:rPr>
        <w:t>easure</w:t>
      </w:r>
    </w:p>
    <w:p w14:paraId="7ED361EB" w14:textId="77777777" w:rsidR="00D85FBA" w:rsidRDefault="00D85FBA">
      <w:pPr>
        <w:pStyle w:val="Heading4"/>
        <w:numPr>
          <w:ilvl w:val="3"/>
          <w:numId w:val="2"/>
        </w:numPr>
        <w:rPr>
          <w:ins w:id="2187" w:author="David Mattie" w:date="2019-08-02T09:44:00Z"/>
          <w:rStyle w:val="Strong"/>
          <w:b w:val="0"/>
        </w:rPr>
      </w:pPr>
    </w:p>
    <w:p w14:paraId="2694E4D1" w14:textId="6FB7F232" w:rsidR="00932176" w:rsidRDefault="001D37B0">
      <w:pPr>
        <w:pStyle w:val="Heading4"/>
        <w:numPr>
          <w:ilvl w:val="3"/>
          <w:numId w:val="2"/>
        </w:numPr>
        <w:rPr>
          <w:rStyle w:val="Strong"/>
          <w:b w:val="0"/>
        </w:rPr>
      </w:pPr>
      <w:bookmarkStart w:id="2188" w:name="_Toc17056294"/>
      <w:r>
        <w:rPr>
          <w:rStyle w:val="Strong"/>
          <w:b w:val="0"/>
        </w:rPr>
        <w:t>Standard Deviation ADC – Asymmetry Index</w:t>
      </w:r>
      <w:bookmarkEnd w:id="2188"/>
    </w:p>
    <w:p w14:paraId="391AE28B" w14:textId="48DA6D85"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189" w:author="David Mattie" w:date="2019-08-02T09:01:00Z">
        <w:r w:rsidR="004F4ED2">
          <w:rPr>
            <w:noProof/>
          </w:rPr>
          <w:t>14</w:t>
        </w:r>
      </w:ins>
      <w:del w:id="2190"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Pr="0009747B" w:rsidRDefault="00A72CEF" w:rsidP="0009747B">
      <w:pPr>
        <w:rPr>
          <w:sz w:val="28"/>
          <w:rPrChange w:id="2191" w:author="David Mattie" w:date="2019-08-18T20:58:00Z">
            <w:rPr/>
          </w:rPrChange>
        </w:rPr>
        <w:pPrChange w:id="2192" w:author="David Mattie" w:date="2019-08-18T20:58:00Z">
          <w:pPr>
            <w:pStyle w:val="Heading5"/>
          </w:pPr>
        </w:pPrChange>
      </w:pPr>
      <w:r w:rsidRPr="0009747B">
        <w:rPr>
          <w:sz w:val="28"/>
          <w:rPrChange w:id="2193" w:author="David Mattie" w:date="2019-08-18T20:58:00Z">
            <w:rPr/>
          </w:rPrChange>
        </w:rPr>
        <w:t>Findings</w:t>
      </w:r>
    </w:p>
    <w:p w14:paraId="6AB7EEE8" w14:textId="77777777" w:rsidR="0009747B" w:rsidRDefault="0009747B">
      <w:pPr>
        <w:spacing w:line="480" w:lineRule="auto"/>
        <w:rPr>
          <w:ins w:id="2194" w:author="David Mattie" w:date="2019-08-18T20:58:00Z"/>
        </w:rPr>
        <w:pPrChange w:id="2195" w:author="David Mattie" w:date="2019-08-02T09:52:00Z">
          <w:pPr/>
        </w:pPrChange>
      </w:pPr>
    </w:p>
    <w:p w14:paraId="470F046B" w14:textId="4EFD6927" w:rsidR="00A72CEF" w:rsidRDefault="00A72CEF" w:rsidP="0009747B">
      <w:pPr>
        <w:spacing w:line="480" w:lineRule="auto"/>
        <w:ind w:firstLine="720"/>
        <w:rPr>
          <w:ins w:id="2196" w:author="David Mattie" w:date="2019-08-02T09:51:00Z"/>
        </w:rPr>
        <w:pPrChange w:id="2197" w:author="David Mattie" w:date="2019-08-18T20:58:00Z">
          <w:pPr/>
        </w:pPrChange>
      </w:pPr>
      <w:del w:id="2198" w:author="David Mattie" w:date="2019-08-02T09:45:00Z">
        <w:r w:rsidDel="00D85FBA">
          <w:delText>Lorem Ipsum</w:delText>
        </w:r>
      </w:del>
      <w:ins w:id="2199" w:author="David Mattie" w:date="2019-08-02T09:45:00Z">
        <w:r w:rsidR="00D85FBA">
          <w:t xml:space="preserve">There was a medium effect size found in the variability of the hemispheric asymmetry found in boys </w:t>
        </w:r>
      </w:ins>
      <w:ins w:id="2200" w:author="David Mattie" w:date="2019-08-02T09:46:00Z">
        <w:r w:rsidR="00D85FBA">
          <w:t>within</w:t>
        </w:r>
      </w:ins>
      <w:ins w:id="2201" w:author="David Mattie" w:date="2019-08-02T09:45:00Z">
        <w:r w:rsidR="00D85FBA">
          <w:t xml:space="preserve"> </w:t>
        </w:r>
      </w:ins>
      <w:ins w:id="2202" w:author="David Mattie" w:date="2019-08-02T09:46:00Z">
        <w:r w:rsidR="00D85FBA">
          <w:t xml:space="preserve">the tracts between the right cerebellum and right fusiform as well as the right parsopercularis and the right poscentral.  Girls demonstrated greater </w:t>
        </w:r>
      </w:ins>
      <w:ins w:id="2203" w:author="David Mattie" w:date="2019-08-02T09:47:00Z">
        <w:r w:rsidR="00D85FBA">
          <w:t>variability</w:t>
        </w:r>
      </w:ins>
      <w:ins w:id="2204" w:author="David Mattie" w:date="2019-08-02T09:46:00Z">
        <w:r w:rsidR="00D85FBA">
          <w:t xml:space="preserve"> </w:t>
        </w:r>
      </w:ins>
      <w:ins w:id="2205" w:author="David Mattie" w:date="2019-08-02T09:47:00Z">
        <w:r w:rsidR="00D85FBA">
          <w:t>in the hemispheric asymmetry of the left cerebellum and left fusiform as well as right caudate and right ventral DC.</w:t>
        </w:r>
      </w:ins>
    </w:p>
    <w:p w14:paraId="39621A6B" w14:textId="145E2514" w:rsidR="00D85FBA" w:rsidRDefault="00D85FBA">
      <w:pPr>
        <w:jc w:val="center"/>
        <w:pPrChange w:id="2206" w:author="David Mattie" w:date="2019-08-02T09:51:00Z">
          <w:pPr/>
        </w:pPrChange>
      </w:pP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7F92D1B6">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556C9884"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207" w:author="David Mattie" w:date="2019-08-02T09:04:00Z">
        <w:r w:rsidR="004F4ED2">
          <w:rPr>
            <w:b w:val="0"/>
            <w:noProof/>
          </w:rPr>
          <w:t>28</w:t>
        </w:r>
      </w:ins>
      <w:del w:id="2208" w:author="David Mattie" w:date="2019-08-01T18:20:00Z">
        <w:r w:rsidRPr="00A72CEF" w:rsidDel="00E7462C">
          <w:rPr>
            <w:b w:val="0"/>
            <w:noProof/>
          </w:rPr>
          <w:delText>23</w:delText>
        </w:r>
      </w:del>
      <w:r w:rsidRPr="00A72CEF">
        <w:rPr>
          <w:b w:val="0"/>
        </w:rPr>
        <w:fldChar w:fldCharType="end"/>
      </w:r>
      <w:r w:rsidRPr="00A72CEF">
        <w:rPr>
          <w:b w:val="0"/>
        </w:rPr>
        <w:t xml:space="preserve"> </w:t>
      </w:r>
      <w:ins w:id="2209" w:author="David Mattie" w:date="2019-08-02T10:16:00Z">
        <w:r w:rsidR="00DA1620">
          <w:rPr>
            <w:b w:val="0"/>
          </w:rPr>
          <w:t xml:space="preserve">- </w:t>
        </w:r>
      </w:ins>
      <w:r w:rsidRPr="00A72CEF">
        <w:rPr>
          <w:b w:val="0"/>
        </w:rPr>
        <w:t>StdDev ADC Asymmetry Index Effect Size per Measure</w:t>
      </w:r>
    </w:p>
    <w:p w14:paraId="7CFF467F" w14:textId="77777777" w:rsidR="00A72CEF" w:rsidRPr="00A72CEF" w:rsidRDefault="00A72CEF" w:rsidP="00A72CEF"/>
    <w:p w14:paraId="68407C68" w14:textId="4454C004" w:rsidR="00932176" w:rsidRDefault="001D37B0">
      <w:pPr>
        <w:pStyle w:val="Heading4"/>
        <w:numPr>
          <w:ilvl w:val="3"/>
          <w:numId w:val="2"/>
        </w:numPr>
      </w:pPr>
      <w:del w:id="2210" w:author="David Mattie" w:date="2019-08-02T09:52:00Z">
        <w:r w:rsidDel="00D85FBA">
          <w:delText xml:space="preserve">Mean </w:delText>
        </w:r>
      </w:del>
      <w:bookmarkStart w:id="2211" w:name="_Toc17056295"/>
      <w:r>
        <w:t>Standard Deviation FA – Asymmetry Index</w:t>
      </w:r>
      <w:bookmarkEnd w:id="2211"/>
    </w:p>
    <w:p w14:paraId="0CF18ECE" w14:textId="72FE8742" w:rsidR="000B63D7" w:rsidDel="00775EE2" w:rsidRDefault="000B63D7" w:rsidP="000B63D7">
      <w:pPr>
        <w:pStyle w:val="Caption"/>
        <w:keepNext/>
        <w:rPr>
          <w:del w:id="2212" w:author="David Mattie" w:date="2019-08-04T14:27:00Z"/>
        </w:rPr>
      </w:pPr>
      <w:del w:id="2213" w:author="David Mattie" w:date="2019-08-04T14:27:00Z">
        <w:r w:rsidDel="00775EE2">
          <w:delText xml:space="preserve">Table </w:delText>
        </w:r>
        <w:r w:rsidR="00E32EA6" w:rsidDel="00775EE2">
          <w:rPr>
            <w:b w:val="0"/>
            <w:bCs w:val="0"/>
            <w:noProof/>
          </w:rPr>
          <w:fldChar w:fldCharType="begin"/>
        </w:r>
        <w:r w:rsidR="00E32EA6" w:rsidDel="00775EE2">
          <w:rPr>
            <w:noProof/>
          </w:rPr>
          <w:delInstrText xml:space="preserve"> SEQ Table \* ARABIC </w:delInstrText>
        </w:r>
        <w:r w:rsidR="00E32EA6" w:rsidDel="00775EE2">
          <w:rPr>
            <w:b w:val="0"/>
            <w:bCs w:val="0"/>
            <w:noProof/>
          </w:rPr>
          <w:fldChar w:fldCharType="separate"/>
        </w:r>
      </w:del>
      <w:del w:id="2214" w:author="David Mattie" w:date="2019-08-01T18:27:00Z">
        <w:r w:rsidR="00F34881" w:rsidDel="00E7462C">
          <w:rPr>
            <w:noProof/>
          </w:rPr>
          <w:delText>14</w:delText>
        </w:r>
      </w:del>
      <w:del w:id="2215" w:author="David Mattie" w:date="2019-08-04T14:27:00Z">
        <w:r w:rsidR="00E32EA6" w:rsidDel="00775EE2">
          <w:rPr>
            <w:b w:val="0"/>
            <w:bCs w:val="0"/>
            <w:noProof/>
          </w:rPr>
          <w:fldChar w:fldCharType="end"/>
        </w:r>
        <w:r w:rsidDel="00775EE2">
          <w:delText xml:space="preserve"> - </w:delText>
        </w:r>
        <w:r w:rsidRPr="003547BE" w:rsidDel="00775EE2">
          <w:delText xml:space="preserve">Largest effect size for gender when measuring </w:delText>
        </w:r>
        <w:r w:rsidDel="00775EE2">
          <w:delText>StdDev FA Asymmetry</w:delText>
        </w:r>
      </w:del>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rsidDel="00775EE2" w14:paraId="26347251" w14:textId="34CE0EA5" w:rsidTr="000B63D7">
        <w:trPr>
          <w:cnfStyle w:val="100000000000" w:firstRow="1" w:lastRow="0" w:firstColumn="0" w:lastColumn="0" w:oddVBand="0" w:evenVBand="0" w:oddHBand="0" w:evenHBand="0" w:firstRowFirstColumn="0" w:firstRowLastColumn="0" w:lastRowFirstColumn="0" w:lastRowLastColumn="0"/>
          <w:trHeight w:val="288"/>
          <w:del w:id="221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21D931A" w:rsidR="00932176" w:rsidRPr="000B63D7" w:rsidDel="00775EE2" w:rsidRDefault="001D37B0">
            <w:pPr>
              <w:rPr>
                <w:del w:id="2217" w:author="David Mattie" w:date="2019-08-04T14:27:00Z"/>
                <w:bCs w:val="0"/>
                <w:color w:val="000000"/>
                <w:sz w:val="18"/>
                <w:szCs w:val="18"/>
              </w:rPr>
            </w:pPr>
            <w:del w:id="2218" w:author="David Mattie" w:date="2019-08-04T14:27:00Z">
              <w:r w:rsidRPr="000B63D7" w:rsidDel="00775EE2">
                <w:rPr>
                  <w:bCs w:val="0"/>
                  <w:color w:val="000000"/>
                  <w:sz w:val="18"/>
                  <w:szCs w:val="18"/>
                </w:rPr>
                <w:delText>ROI Start</w:delText>
              </w:r>
            </w:del>
          </w:p>
        </w:tc>
        <w:tc>
          <w:tcPr>
            <w:tcW w:w="2125" w:type="dxa"/>
          </w:tcPr>
          <w:p w14:paraId="64BDE3B9" w14:textId="0DEC6F4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19" w:author="David Mattie" w:date="2019-08-04T14:27:00Z"/>
                <w:bCs w:val="0"/>
                <w:color w:val="000000"/>
                <w:sz w:val="18"/>
                <w:szCs w:val="18"/>
              </w:rPr>
            </w:pPr>
            <w:del w:id="2220" w:author="David Mattie" w:date="2019-08-04T14:27:00Z">
              <w:r w:rsidRPr="000B63D7" w:rsidDel="00775EE2">
                <w:rPr>
                  <w:bCs w:val="0"/>
                  <w:color w:val="000000"/>
                  <w:sz w:val="18"/>
                  <w:szCs w:val="18"/>
                </w:rPr>
                <w:delText>ROI End</w:delText>
              </w:r>
            </w:del>
          </w:p>
        </w:tc>
        <w:tc>
          <w:tcPr>
            <w:tcW w:w="817" w:type="dxa"/>
          </w:tcPr>
          <w:p w14:paraId="63D6119D" w14:textId="4FE84CA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21" w:author="David Mattie" w:date="2019-08-04T14:27:00Z"/>
                <w:bCs w:val="0"/>
                <w:color w:val="000000"/>
                <w:sz w:val="18"/>
                <w:szCs w:val="18"/>
              </w:rPr>
            </w:pPr>
            <w:del w:id="2222" w:author="David Mattie" w:date="2019-08-04T14:27:00Z">
              <w:r w:rsidRPr="000B63D7" w:rsidDel="00775EE2">
                <w:rPr>
                  <w:bCs w:val="0"/>
                  <w:color w:val="000000"/>
                  <w:sz w:val="18"/>
                  <w:szCs w:val="18"/>
                </w:rPr>
                <w:delText>Method</w:delText>
              </w:r>
            </w:del>
          </w:p>
        </w:tc>
        <w:tc>
          <w:tcPr>
            <w:tcW w:w="1221" w:type="dxa"/>
          </w:tcPr>
          <w:p w14:paraId="266E92F9" w14:textId="21C37778"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23" w:author="David Mattie" w:date="2019-08-04T14:27:00Z"/>
                <w:bCs w:val="0"/>
                <w:color w:val="000000"/>
                <w:sz w:val="18"/>
                <w:szCs w:val="18"/>
              </w:rPr>
            </w:pPr>
            <w:del w:id="2224" w:author="David Mattie" w:date="2019-08-04T14:27:00Z">
              <w:r w:rsidRPr="000B63D7" w:rsidDel="00775EE2">
                <w:rPr>
                  <w:bCs w:val="0"/>
                  <w:color w:val="000000"/>
                  <w:sz w:val="18"/>
                  <w:szCs w:val="18"/>
                </w:rPr>
                <w:delText>Effect Size</w:delText>
              </w:r>
            </w:del>
          </w:p>
        </w:tc>
        <w:tc>
          <w:tcPr>
            <w:tcW w:w="1696" w:type="dxa"/>
          </w:tcPr>
          <w:p w14:paraId="7B091340" w14:textId="20D55FEF"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2225" w:author="David Mattie" w:date="2019-08-04T14:27:00Z"/>
                <w:bCs w:val="0"/>
                <w:color w:val="000000"/>
                <w:sz w:val="18"/>
                <w:szCs w:val="18"/>
              </w:rPr>
            </w:pPr>
            <w:del w:id="2226" w:author="David Mattie" w:date="2019-08-04T14:27:00Z">
              <w:r w:rsidRPr="000B63D7" w:rsidDel="00775EE2">
                <w:rPr>
                  <w:bCs w:val="0"/>
                  <w:color w:val="000000"/>
                  <w:sz w:val="18"/>
                  <w:szCs w:val="18"/>
                </w:rPr>
                <w:delText>Non Null Measures</w:delText>
              </w:r>
            </w:del>
          </w:p>
        </w:tc>
      </w:tr>
      <w:tr w:rsidR="00932176" w:rsidRPr="000B63D7" w:rsidDel="00775EE2" w14:paraId="153A4B76" w14:textId="7ED2DDE6" w:rsidTr="000B63D7">
        <w:trPr>
          <w:cnfStyle w:val="000000100000" w:firstRow="0" w:lastRow="0" w:firstColumn="0" w:lastColumn="0" w:oddVBand="0" w:evenVBand="0" w:oddHBand="1" w:evenHBand="0" w:firstRowFirstColumn="0" w:firstRowLastColumn="0" w:lastRowFirstColumn="0" w:lastRowLastColumn="0"/>
          <w:trHeight w:val="288"/>
          <w:del w:id="222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124ED7" w14:textId="601499F8" w:rsidR="00932176" w:rsidRPr="000B63D7" w:rsidDel="00775EE2" w:rsidRDefault="001D37B0">
            <w:pPr>
              <w:rPr>
                <w:del w:id="2228" w:author="David Mattie" w:date="2019-08-04T14:27:00Z"/>
                <w:b w:val="0"/>
                <w:color w:val="000000"/>
                <w:sz w:val="18"/>
                <w:szCs w:val="18"/>
              </w:rPr>
            </w:pPr>
            <w:del w:id="2229" w:author="David Mattie" w:date="2019-08-04T14:24:00Z">
              <w:r w:rsidRPr="000B63D7" w:rsidDel="0028774D">
                <w:rPr>
                  <w:b w:val="0"/>
                  <w:color w:val="000000"/>
                  <w:sz w:val="18"/>
                  <w:szCs w:val="18"/>
                </w:rPr>
                <w:delText>ctx-lh-inferiorparietal</w:delText>
              </w:r>
            </w:del>
          </w:p>
        </w:tc>
        <w:tc>
          <w:tcPr>
            <w:tcW w:w="2125" w:type="dxa"/>
          </w:tcPr>
          <w:p w14:paraId="6A675788" w14:textId="1163AA9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30" w:author="David Mattie" w:date="2019-08-04T14:27:00Z"/>
                <w:color w:val="000000"/>
                <w:sz w:val="18"/>
                <w:szCs w:val="18"/>
              </w:rPr>
            </w:pPr>
            <w:del w:id="2231" w:author="David Mattie" w:date="2019-08-04T14:24:00Z">
              <w:r w:rsidRPr="000B63D7" w:rsidDel="0028774D">
                <w:rPr>
                  <w:color w:val="000000"/>
                  <w:sz w:val="18"/>
                  <w:szCs w:val="18"/>
                </w:rPr>
                <w:delText>wm-lh-precentral</w:delText>
              </w:r>
            </w:del>
          </w:p>
        </w:tc>
        <w:tc>
          <w:tcPr>
            <w:tcW w:w="817" w:type="dxa"/>
          </w:tcPr>
          <w:p w14:paraId="1995FCE9" w14:textId="37953BFA"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32" w:author="David Mattie" w:date="2019-08-04T14:27:00Z"/>
                <w:color w:val="000000"/>
                <w:sz w:val="18"/>
                <w:szCs w:val="18"/>
              </w:rPr>
            </w:pPr>
            <w:del w:id="2233" w:author="David Mattie" w:date="2019-08-04T14:24:00Z">
              <w:r w:rsidRPr="000B63D7" w:rsidDel="0028774D">
                <w:rPr>
                  <w:color w:val="000000"/>
                  <w:sz w:val="18"/>
                  <w:szCs w:val="18"/>
                </w:rPr>
                <w:delText>roi</w:delText>
              </w:r>
            </w:del>
          </w:p>
        </w:tc>
        <w:tc>
          <w:tcPr>
            <w:tcW w:w="1221" w:type="dxa"/>
          </w:tcPr>
          <w:p w14:paraId="2A143DD4" w14:textId="732AB1B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34" w:author="David Mattie" w:date="2019-08-04T14:27:00Z"/>
                <w:color w:val="000000"/>
                <w:sz w:val="18"/>
                <w:szCs w:val="18"/>
              </w:rPr>
            </w:pPr>
            <w:del w:id="2235" w:author="David Mattie" w:date="2019-08-04T14:24:00Z">
              <w:r w:rsidRPr="000B63D7" w:rsidDel="0028774D">
                <w:rPr>
                  <w:color w:val="000000"/>
                  <w:sz w:val="18"/>
                  <w:szCs w:val="18"/>
                </w:rPr>
                <w:delText>1.080233447</w:delText>
              </w:r>
            </w:del>
          </w:p>
        </w:tc>
        <w:tc>
          <w:tcPr>
            <w:tcW w:w="1696" w:type="dxa"/>
          </w:tcPr>
          <w:p w14:paraId="6594B6EB" w14:textId="47F0E0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36" w:author="David Mattie" w:date="2019-08-04T14:27:00Z"/>
                <w:color w:val="000000"/>
                <w:sz w:val="18"/>
                <w:szCs w:val="18"/>
              </w:rPr>
            </w:pPr>
            <w:del w:id="2237" w:author="David Mattie" w:date="2019-08-04T14:24:00Z">
              <w:r w:rsidRPr="000B63D7" w:rsidDel="0028774D">
                <w:rPr>
                  <w:color w:val="000000"/>
                  <w:sz w:val="18"/>
                  <w:szCs w:val="18"/>
                </w:rPr>
                <w:delText>496</w:delText>
              </w:r>
            </w:del>
          </w:p>
        </w:tc>
      </w:tr>
      <w:tr w:rsidR="00932176" w:rsidRPr="000B63D7" w:rsidDel="00775EE2" w14:paraId="5C133628" w14:textId="6379ADFE" w:rsidTr="000B63D7">
        <w:trPr>
          <w:trHeight w:val="288"/>
          <w:del w:id="223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A97BC2F" w:rsidR="00932176" w:rsidRPr="000B63D7" w:rsidDel="00775EE2" w:rsidRDefault="001D37B0">
            <w:pPr>
              <w:rPr>
                <w:del w:id="2239" w:author="David Mattie" w:date="2019-08-04T14:27:00Z"/>
                <w:b w:val="0"/>
                <w:color w:val="000000"/>
                <w:sz w:val="18"/>
                <w:szCs w:val="18"/>
              </w:rPr>
            </w:pPr>
            <w:del w:id="2240" w:author="David Mattie" w:date="2019-08-04T14:24:00Z">
              <w:r w:rsidRPr="000B63D7" w:rsidDel="0028774D">
                <w:rPr>
                  <w:b w:val="0"/>
                  <w:color w:val="000000"/>
                  <w:sz w:val="18"/>
                  <w:szCs w:val="18"/>
                </w:rPr>
                <w:delText>ctx-lh-precentral</w:delText>
              </w:r>
            </w:del>
          </w:p>
        </w:tc>
        <w:tc>
          <w:tcPr>
            <w:tcW w:w="2125" w:type="dxa"/>
          </w:tcPr>
          <w:p w14:paraId="225A6D0E" w14:textId="2A1B4C30"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41" w:author="David Mattie" w:date="2019-08-04T14:27:00Z"/>
                <w:color w:val="000000"/>
                <w:sz w:val="18"/>
                <w:szCs w:val="18"/>
              </w:rPr>
            </w:pPr>
            <w:del w:id="2242" w:author="David Mattie" w:date="2019-08-04T14:24:00Z">
              <w:r w:rsidRPr="000B63D7" w:rsidDel="0028774D">
                <w:rPr>
                  <w:color w:val="000000"/>
                  <w:sz w:val="18"/>
                  <w:szCs w:val="18"/>
                </w:rPr>
                <w:delText>wm-lh-inferiorparietal</w:delText>
              </w:r>
            </w:del>
          </w:p>
        </w:tc>
        <w:tc>
          <w:tcPr>
            <w:tcW w:w="817" w:type="dxa"/>
          </w:tcPr>
          <w:p w14:paraId="02167440" w14:textId="7446A3A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43" w:author="David Mattie" w:date="2019-08-04T14:27:00Z"/>
                <w:color w:val="000000"/>
                <w:sz w:val="18"/>
                <w:szCs w:val="18"/>
              </w:rPr>
            </w:pPr>
            <w:del w:id="2244" w:author="David Mattie" w:date="2019-08-04T14:24:00Z">
              <w:r w:rsidRPr="000B63D7" w:rsidDel="0028774D">
                <w:rPr>
                  <w:color w:val="000000"/>
                  <w:sz w:val="18"/>
                  <w:szCs w:val="18"/>
                </w:rPr>
                <w:delText>roi</w:delText>
              </w:r>
            </w:del>
          </w:p>
        </w:tc>
        <w:tc>
          <w:tcPr>
            <w:tcW w:w="1221" w:type="dxa"/>
          </w:tcPr>
          <w:p w14:paraId="32767DA3" w14:textId="550226A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45" w:author="David Mattie" w:date="2019-08-04T14:27:00Z"/>
                <w:color w:val="000000"/>
                <w:sz w:val="18"/>
                <w:szCs w:val="18"/>
              </w:rPr>
            </w:pPr>
            <w:del w:id="2246" w:author="David Mattie" w:date="2019-08-04T14:24:00Z">
              <w:r w:rsidRPr="000B63D7" w:rsidDel="0028774D">
                <w:rPr>
                  <w:color w:val="000000"/>
                  <w:sz w:val="18"/>
                  <w:szCs w:val="18"/>
                </w:rPr>
                <w:delText>0.909896885</w:delText>
              </w:r>
            </w:del>
          </w:p>
        </w:tc>
        <w:tc>
          <w:tcPr>
            <w:tcW w:w="1696" w:type="dxa"/>
          </w:tcPr>
          <w:p w14:paraId="06BEAD83" w14:textId="4E927404"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47" w:author="David Mattie" w:date="2019-08-04T14:27:00Z"/>
                <w:color w:val="000000"/>
                <w:sz w:val="18"/>
                <w:szCs w:val="18"/>
              </w:rPr>
            </w:pPr>
            <w:del w:id="2248" w:author="David Mattie" w:date="2019-08-04T14:24:00Z">
              <w:r w:rsidRPr="000B63D7" w:rsidDel="0028774D">
                <w:rPr>
                  <w:color w:val="000000"/>
                  <w:sz w:val="18"/>
                  <w:szCs w:val="18"/>
                </w:rPr>
                <w:delText>530</w:delText>
              </w:r>
            </w:del>
          </w:p>
        </w:tc>
      </w:tr>
      <w:tr w:rsidR="00932176" w:rsidRPr="000B63D7" w:rsidDel="00775EE2" w14:paraId="2A28E0E3" w14:textId="39262D5F" w:rsidTr="000B63D7">
        <w:trPr>
          <w:cnfStyle w:val="000000100000" w:firstRow="0" w:lastRow="0" w:firstColumn="0" w:lastColumn="0" w:oddVBand="0" w:evenVBand="0" w:oddHBand="1" w:evenHBand="0" w:firstRowFirstColumn="0" w:firstRowLastColumn="0" w:lastRowFirstColumn="0" w:lastRowLastColumn="0"/>
          <w:trHeight w:val="288"/>
          <w:del w:id="224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81185E1" w14:textId="4E14E2BB" w:rsidR="00932176" w:rsidRPr="000B63D7" w:rsidDel="00775EE2" w:rsidRDefault="001D37B0">
            <w:pPr>
              <w:rPr>
                <w:del w:id="2250" w:author="David Mattie" w:date="2019-08-04T14:27:00Z"/>
                <w:b w:val="0"/>
                <w:color w:val="000000"/>
                <w:sz w:val="18"/>
                <w:szCs w:val="18"/>
              </w:rPr>
            </w:pPr>
            <w:del w:id="2251" w:author="David Mattie" w:date="2019-08-04T14:24:00Z">
              <w:r w:rsidRPr="000B63D7" w:rsidDel="0028774D">
                <w:rPr>
                  <w:b w:val="0"/>
                  <w:color w:val="000000"/>
                  <w:sz w:val="18"/>
                  <w:szCs w:val="18"/>
                </w:rPr>
                <w:delText>ctx-rh-inferiorparietal</w:delText>
              </w:r>
            </w:del>
          </w:p>
        </w:tc>
        <w:tc>
          <w:tcPr>
            <w:tcW w:w="2125" w:type="dxa"/>
          </w:tcPr>
          <w:p w14:paraId="0349F16B" w14:textId="124B0AA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52" w:author="David Mattie" w:date="2019-08-04T14:27:00Z"/>
                <w:color w:val="000000"/>
                <w:sz w:val="18"/>
                <w:szCs w:val="18"/>
              </w:rPr>
            </w:pPr>
            <w:del w:id="2253" w:author="David Mattie" w:date="2019-08-04T14:24:00Z">
              <w:r w:rsidRPr="000B63D7" w:rsidDel="0028774D">
                <w:rPr>
                  <w:color w:val="000000"/>
                  <w:sz w:val="18"/>
                  <w:szCs w:val="18"/>
                </w:rPr>
                <w:delText>wm-rh-precentral</w:delText>
              </w:r>
            </w:del>
          </w:p>
        </w:tc>
        <w:tc>
          <w:tcPr>
            <w:tcW w:w="817" w:type="dxa"/>
          </w:tcPr>
          <w:p w14:paraId="46BF3FD5" w14:textId="63E3B580"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54" w:author="David Mattie" w:date="2019-08-04T14:27:00Z"/>
                <w:color w:val="000000"/>
                <w:sz w:val="18"/>
                <w:szCs w:val="18"/>
              </w:rPr>
            </w:pPr>
            <w:del w:id="2255" w:author="David Mattie" w:date="2019-08-04T14:24:00Z">
              <w:r w:rsidRPr="000B63D7" w:rsidDel="0028774D">
                <w:rPr>
                  <w:color w:val="000000"/>
                  <w:sz w:val="18"/>
                  <w:szCs w:val="18"/>
                </w:rPr>
                <w:delText>roi</w:delText>
              </w:r>
            </w:del>
          </w:p>
        </w:tc>
        <w:tc>
          <w:tcPr>
            <w:tcW w:w="1221" w:type="dxa"/>
          </w:tcPr>
          <w:p w14:paraId="32009D6F" w14:textId="31B6E8BC"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56" w:author="David Mattie" w:date="2019-08-04T14:27:00Z"/>
                <w:color w:val="000000"/>
                <w:sz w:val="18"/>
                <w:szCs w:val="18"/>
              </w:rPr>
            </w:pPr>
            <w:del w:id="2257" w:author="David Mattie" w:date="2019-08-04T14:24:00Z">
              <w:r w:rsidRPr="000B63D7" w:rsidDel="0028774D">
                <w:rPr>
                  <w:color w:val="000000"/>
                  <w:sz w:val="18"/>
                  <w:szCs w:val="18"/>
                </w:rPr>
                <w:delText>-0.879608229</w:delText>
              </w:r>
            </w:del>
          </w:p>
        </w:tc>
        <w:tc>
          <w:tcPr>
            <w:tcW w:w="1696" w:type="dxa"/>
          </w:tcPr>
          <w:p w14:paraId="5CA467A4" w14:textId="510B4A17"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58" w:author="David Mattie" w:date="2019-08-04T14:27:00Z"/>
                <w:color w:val="000000"/>
                <w:sz w:val="18"/>
                <w:szCs w:val="18"/>
              </w:rPr>
            </w:pPr>
            <w:del w:id="2259" w:author="David Mattie" w:date="2019-08-04T14:24:00Z">
              <w:r w:rsidRPr="000B63D7" w:rsidDel="0028774D">
                <w:rPr>
                  <w:color w:val="000000"/>
                  <w:sz w:val="18"/>
                  <w:szCs w:val="18"/>
                </w:rPr>
                <w:delText>496</w:delText>
              </w:r>
            </w:del>
          </w:p>
        </w:tc>
      </w:tr>
      <w:tr w:rsidR="00932176" w:rsidRPr="000B63D7" w:rsidDel="00775EE2" w14:paraId="08054C4D" w14:textId="542BE981" w:rsidTr="000B63D7">
        <w:trPr>
          <w:trHeight w:val="288"/>
          <w:del w:id="226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D4823ED" w14:textId="08A76743" w:rsidR="00932176" w:rsidRPr="000B63D7" w:rsidDel="00775EE2" w:rsidRDefault="001D37B0">
            <w:pPr>
              <w:rPr>
                <w:del w:id="2261" w:author="David Mattie" w:date="2019-08-04T14:27:00Z"/>
                <w:b w:val="0"/>
                <w:color w:val="000000"/>
                <w:sz w:val="18"/>
                <w:szCs w:val="18"/>
              </w:rPr>
            </w:pPr>
            <w:del w:id="2262" w:author="David Mattie" w:date="2019-08-04T14:24:00Z">
              <w:r w:rsidRPr="000B63D7" w:rsidDel="0028774D">
                <w:rPr>
                  <w:b w:val="0"/>
                  <w:color w:val="000000"/>
                  <w:sz w:val="18"/>
                  <w:szCs w:val="18"/>
                </w:rPr>
                <w:delText>wm-lh-inferiorparietal</w:delText>
              </w:r>
            </w:del>
          </w:p>
        </w:tc>
        <w:tc>
          <w:tcPr>
            <w:tcW w:w="2125" w:type="dxa"/>
          </w:tcPr>
          <w:p w14:paraId="53973588" w14:textId="19312F5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63" w:author="David Mattie" w:date="2019-08-04T14:27:00Z"/>
                <w:color w:val="000000"/>
                <w:sz w:val="18"/>
                <w:szCs w:val="18"/>
              </w:rPr>
            </w:pPr>
            <w:del w:id="2264" w:author="David Mattie" w:date="2019-08-04T14:24:00Z">
              <w:r w:rsidRPr="000B63D7" w:rsidDel="0028774D">
                <w:rPr>
                  <w:color w:val="000000"/>
                  <w:sz w:val="18"/>
                  <w:szCs w:val="18"/>
                </w:rPr>
                <w:delText>wm-lh-precentral</w:delText>
              </w:r>
            </w:del>
          </w:p>
        </w:tc>
        <w:tc>
          <w:tcPr>
            <w:tcW w:w="817" w:type="dxa"/>
          </w:tcPr>
          <w:p w14:paraId="6AED74C0" w14:textId="0EF1C059"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65" w:author="David Mattie" w:date="2019-08-04T14:27:00Z"/>
                <w:color w:val="000000"/>
                <w:sz w:val="18"/>
                <w:szCs w:val="18"/>
              </w:rPr>
            </w:pPr>
            <w:del w:id="2266" w:author="David Mattie" w:date="2019-08-04T14:24:00Z">
              <w:r w:rsidRPr="000B63D7" w:rsidDel="0028774D">
                <w:rPr>
                  <w:color w:val="000000"/>
                  <w:sz w:val="18"/>
                  <w:szCs w:val="18"/>
                </w:rPr>
                <w:delText>roi</w:delText>
              </w:r>
            </w:del>
          </w:p>
        </w:tc>
        <w:tc>
          <w:tcPr>
            <w:tcW w:w="1221" w:type="dxa"/>
          </w:tcPr>
          <w:p w14:paraId="32A4DB7E" w14:textId="6B6CE27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67" w:author="David Mattie" w:date="2019-08-04T14:27:00Z"/>
                <w:color w:val="000000"/>
                <w:sz w:val="18"/>
                <w:szCs w:val="18"/>
              </w:rPr>
            </w:pPr>
            <w:del w:id="2268" w:author="David Mattie" w:date="2019-08-04T14:24:00Z">
              <w:r w:rsidRPr="000B63D7" w:rsidDel="0028774D">
                <w:rPr>
                  <w:color w:val="000000"/>
                  <w:sz w:val="18"/>
                  <w:szCs w:val="18"/>
                </w:rPr>
                <w:delText>0.850937118</w:delText>
              </w:r>
            </w:del>
          </w:p>
        </w:tc>
        <w:tc>
          <w:tcPr>
            <w:tcW w:w="1696" w:type="dxa"/>
          </w:tcPr>
          <w:p w14:paraId="7985406B" w14:textId="4B38915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69" w:author="David Mattie" w:date="2019-08-04T14:27:00Z"/>
                <w:color w:val="000000"/>
                <w:sz w:val="18"/>
                <w:szCs w:val="18"/>
              </w:rPr>
            </w:pPr>
            <w:del w:id="2270" w:author="David Mattie" w:date="2019-08-04T14:24:00Z">
              <w:r w:rsidRPr="000B63D7" w:rsidDel="0028774D">
                <w:rPr>
                  <w:color w:val="000000"/>
                  <w:sz w:val="18"/>
                  <w:szCs w:val="18"/>
                </w:rPr>
                <w:delText>538</w:delText>
              </w:r>
            </w:del>
          </w:p>
        </w:tc>
      </w:tr>
      <w:tr w:rsidR="00932176" w:rsidRPr="000B63D7" w:rsidDel="00775EE2" w14:paraId="0624D173" w14:textId="4C2E4B1E" w:rsidTr="000B63D7">
        <w:trPr>
          <w:cnfStyle w:val="000000100000" w:firstRow="0" w:lastRow="0" w:firstColumn="0" w:lastColumn="0" w:oddVBand="0" w:evenVBand="0" w:oddHBand="1" w:evenHBand="0" w:firstRowFirstColumn="0" w:firstRowLastColumn="0" w:lastRowFirstColumn="0" w:lastRowLastColumn="0"/>
          <w:trHeight w:val="288"/>
          <w:del w:id="227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E4CCA2A" w14:textId="33A9D73A" w:rsidR="00932176" w:rsidRPr="000B63D7" w:rsidDel="00775EE2" w:rsidRDefault="001D37B0">
            <w:pPr>
              <w:rPr>
                <w:del w:id="2272" w:author="David Mattie" w:date="2019-08-04T14:27:00Z"/>
                <w:b w:val="0"/>
                <w:color w:val="000000"/>
                <w:sz w:val="18"/>
                <w:szCs w:val="18"/>
              </w:rPr>
            </w:pPr>
            <w:del w:id="2273" w:author="David Mattie" w:date="2019-08-04T14:24:00Z">
              <w:r w:rsidRPr="000B63D7" w:rsidDel="0028774D">
                <w:rPr>
                  <w:b w:val="0"/>
                  <w:color w:val="000000"/>
                  <w:sz w:val="18"/>
                  <w:szCs w:val="18"/>
                </w:rPr>
                <w:delText>ctx-rh-inferiortemporal</w:delText>
              </w:r>
            </w:del>
          </w:p>
        </w:tc>
        <w:tc>
          <w:tcPr>
            <w:tcW w:w="2125" w:type="dxa"/>
          </w:tcPr>
          <w:p w14:paraId="72F47CD4" w14:textId="15B28BF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74" w:author="David Mattie" w:date="2019-08-04T14:27:00Z"/>
                <w:color w:val="000000"/>
                <w:sz w:val="18"/>
                <w:szCs w:val="18"/>
              </w:rPr>
            </w:pPr>
            <w:del w:id="2275" w:author="David Mattie" w:date="2019-08-04T14:24:00Z">
              <w:r w:rsidRPr="000B63D7" w:rsidDel="0028774D">
                <w:rPr>
                  <w:color w:val="000000"/>
                  <w:sz w:val="18"/>
                  <w:szCs w:val="18"/>
                </w:rPr>
                <w:delText>wm-rh-bankssts</w:delText>
              </w:r>
            </w:del>
          </w:p>
        </w:tc>
        <w:tc>
          <w:tcPr>
            <w:tcW w:w="817" w:type="dxa"/>
          </w:tcPr>
          <w:p w14:paraId="2865CD79" w14:textId="7DB11A0F"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76" w:author="David Mattie" w:date="2019-08-04T14:27:00Z"/>
                <w:color w:val="000000"/>
                <w:sz w:val="18"/>
                <w:szCs w:val="18"/>
              </w:rPr>
            </w:pPr>
            <w:del w:id="2277" w:author="David Mattie" w:date="2019-08-04T14:24:00Z">
              <w:r w:rsidRPr="000B63D7" w:rsidDel="0028774D">
                <w:rPr>
                  <w:color w:val="000000"/>
                  <w:sz w:val="18"/>
                  <w:szCs w:val="18"/>
                </w:rPr>
                <w:delText>roi</w:delText>
              </w:r>
            </w:del>
          </w:p>
        </w:tc>
        <w:tc>
          <w:tcPr>
            <w:tcW w:w="1221" w:type="dxa"/>
          </w:tcPr>
          <w:p w14:paraId="6488698E" w14:textId="0E41B7A6"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78" w:author="David Mattie" w:date="2019-08-04T14:27:00Z"/>
                <w:color w:val="000000"/>
                <w:sz w:val="18"/>
                <w:szCs w:val="18"/>
              </w:rPr>
            </w:pPr>
            <w:del w:id="2279" w:author="David Mattie" w:date="2019-08-04T14:24:00Z">
              <w:r w:rsidRPr="000B63D7" w:rsidDel="0028774D">
                <w:rPr>
                  <w:color w:val="000000"/>
                  <w:sz w:val="18"/>
                  <w:szCs w:val="18"/>
                </w:rPr>
                <w:delText>0.83131755</w:delText>
              </w:r>
            </w:del>
          </w:p>
        </w:tc>
        <w:tc>
          <w:tcPr>
            <w:tcW w:w="1696" w:type="dxa"/>
          </w:tcPr>
          <w:p w14:paraId="60465B2E" w14:textId="0A2F1B13"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280" w:author="David Mattie" w:date="2019-08-04T14:27:00Z"/>
                <w:color w:val="000000"/>
                <w:sz w:val="18"/>
                <w:szCs w:val="18"/>
              </w:rPr>
            </w:pPr>
            <w:del w:id="2281" w:author="David Mattie" w:date="2019-08-04T14:24:00Z">
              <w:r w:rsidRPr="000B63D7" w:rsidDel="0028774D">
                <w:rPr>
                  <w:color w:val="000000"/>
                  <w:sz w:val="18"/>
                  <w:szCs w:val="18"/>
                </w:rPr>
                <w:delText>533</w:delText>
              </w:r>
            </w:del>
          </w:p>
        </w:tc>
      </w:tr>
      <w:tr w:rsidR="00932176" w:rsidRPr="000B63D7" w:rsidDel="00775EE2" w14:paraId="52E5B332" w14:textId="25AD4D18" w:rsidTr="000B63D7">
        <w:trPr>
          <w:trHeight w:val="288"/>
          <w:del w:id="228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D83E52B" w14:textId="2704A5FA" w:rsidR="00932176" w:rsidRPr="000B63D7" w:rsidDel="00775EE2" w:rsidRDefault="001D37B0">
            <w:pPr>
              <w:rPr>
                <w:del w:id="2283" w:author="David Mattie" w:date="2019-08-04T14:27:00Z"/>
                <w:b w:val="0"/>
                <w:color w:val="000000"/>
                <w:sz w:val="18"/>
                <w:szCs w:val="18"/>
              </w:rPr>
            </w:pPr>
            <w:del w:id="2284" w:author="David Mattie" w:date="2019-08-04T14:24:00Z">
              <w:r w:rsidRPr="000B63D7" w:rsidDel="0028774D">
                <w:rPr>
                  <w:b w:val="0"/>
                  <w:color w:val="000000"/>
                  <w:sz w:val="18"/>
                  <w:szCs w:val="18"/>
                </w:rPr>
                <w:delText>ctx-rh-precentral</w:delText>
              </w:r>
            </w:del>
          </w:p>
        </w:tc>
        <w:tc>
          <w:tcPr>
            <w:tcW w:w="2125" w:type="dxa"/>
          </w:tcPr>
          <w:p w14:paraId="57FB8BE5" w14:textId="786026C2"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85" w:author="David Mattie" w:date="2019-08-04T14:27:00Z"/>
                <w:color w:val="000000"/>
                <w:sz w:val="18"/>
                <w:szCs w:val="18"/>
              </w:rPr>
            </w:pPr>
            <w:del w:id="2286" w:author="David Mattie" w:date="2019-08-04T14:24:00Z">
              <w:r w:rsidRPr="000B63D7" w:rsidDel="0028774D">
                <w:rPr>
                  <w:color w:val="000000"/>
                  <w:sz w:val="18"/>
                  <w:szCs w:val="18"/>
                </w:rPr>
                <w:delText>wm-rh-inferiorparietal</w:delText>
              </w:r>
            </w:del>
          </w:p>
        </w:tc>
        <w:tc>
          <w:tcPr>
            <w:tcW w:w="817" w:type="dxa"/>
          </w:tcPr>
          <w:p w14:paraId="6832B1E5" w14:textId="1BBBD07F"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287" w:author="David Mattie" w:date="2019-08-04T14:27:00Z"/>
                <w:color w:val="000000"/>
                <w:sz w:val="18"/>
                <w:szCs w:val="18"/>
              </w:rPr>
            </w:pPr>
            <w:del w:id="2288" w:author="David Mattie" w:date="2019-08-04T14:24:00Z">
              <w:r w:rsidRPr="000B63D7" w:rsidDel="0028774D">
                <w:rPr>
                  <w:color w:val="000000"/>
                  <w:sz w:val="18"/>
                  <w:szCs w:val="18"/>
                </w:rPr>
                <w:delText>roi</w:delText>
              </w:r>
            </w:del>
          </w:p>
        </w:tc>
        <w:tc>
          <w:tcPr>
            <w:tcW w:w="1221" w:type="dxa"/>
          </w:tcPr>
          <w:p w14:paraId="7BDF98FF" w14:textId="0F3A60E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89" w:author="David Mattie" w:date="2019-08-04T14:27:00Z"/>
                <w:color w:val="000000"/>
                <w:sz w:val="18"/>
                <w:szCs w:val="18"/>
              </w:rPr>
            </w:pPr>
            <w:del w:id="2290" w:author="David Mattie" w:date="2019-08-04T14:24:00Z">
              <w:r w:rsidRPr="000B63D7" w:rsidDel="0028774D">
                <w:rPr>
                  <w:color w:val="000000"/>
                  <w:sz w:val="18"/>
                  <w:szCs w:val="18"/>
                </w:rPr>
                <w:delText>-0.829078014</w:delText>
              </w:r>
            </w:del>
          </w:p>
        </w:tc>
        <w:tc>
          <w:tcPr>
            <w:tcW w:w="1696" w:type="dxa"/>
          </w:tcPr>
          <w:p w14:paraId="4BFD63AD" w14:textId="4DA3F2F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291" w:author="David Mattie" w:date="2019-08-04T14:27:00Z"/>
                <w:color w:val="000000"/>
                <w:sz w:val="18"/>
                <w:szCs w:val="18"/>
              </w:rPr>
            </w:pPr>
            <w:del w:id="2292" w:author="David Mattie" w:date="2019-08-04T14:24:00Z">
              <w:r w:rsidRPr="000B63D7" w:rsidDel="0028774D">
                <w:rPr>
                  <w:color w:val="000000"/>
                  <w:sz w:val="18"/>
                  <w:szCs w:val="18"/>
                </w:rPr>
                <w:delText>530</w:delText>
              </w:r>
            </w:del>
          </w:p>
        </w:tc>
      </w:tr>
      <w:tr w:rsidR="00932176" w:rsidRPr="000B63D7" w:rsidDel="00775EE2" w14:paraId="6B7878CF" w14:textId="0524B8C0" w:rsidTr="000B63D7">
        <w:trPr>
          <w:cnfStyle w:val="000000100000" w:firstRow="0" w:lastRow="0" w:firstColumn="0" w:lastColumn="0" w:oddVBand="0" w:evenVBand="0" w:oddHBand="1" w:evenHBand="0" w:firstRowFirstColumn="0" w:firstRowLastColumn="0" w:lastRowFirstColumn="0" w:lastRowLastColumn="0"/>
          <w:trHeight w:val="288"/>
          <w:del w:id="229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51186CB7" w14:textId="04735742" w:rsidR="00932176" w:rsidRPr="000B63D7" w:rsidDel="00775EE2" w:rsidRDefault="001D37B0">
            <w:pPr>
              <w:rPr>
                <w:del w:id="2294" w:author="David Mattie" w:date="2019-08-04T14:27:00Z"/>
                <w:b w:val="0"/>
                <w:color w:val="000000"/>
                <w:sz w:val="18"/>
                <w:szCs w:val="18"/>
              </w:rPr>
            </w:pPr>
            <w:del w:id="2295" w:author="David Mattie" w:date="2019-08-04T14:24:00Z">
              <w:r w:rsidRPr="000B63D7" w:rsidDel="0028774D">
                <w:rPr>
                  <w:b w:val="0"/>
                  <w:color w:val="000000"/>
                  <w:sz w:val="18"/>
                  <w:szCs w:val="18"/>
                </w:rPr>
                <w:delText>wm-rh-inferiortemporal</w:delText>
              </w:r>
            </w:del>
          </w:p>
        </w:tc>
        <w:tc>
          <w:tcPr>
            <w:tcW w:w="2125" w:type="dxa"/>
          </w:tcPr>
          <w:p w14:paraId="310F835F" w14:textId="57E721AB"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96" w:author="David Mattie" w:date="2019-08-04T14:27:00Z"/>
                <w:color w:val="000000"/>
                <w:sz w:val="18"/>
                <w:szCs w:val="18"/>
              </w:rPr>
            </w:pPr>
            <w:del w:id="2297" w:author="David Mattie" w:date="2019-08-04T14:24:00Z">
              <w:r w:rsidRPr="000B63D7" w:rsidDel="0028774D">
                <w:rPr>
                  <w:color w:val="000000"/>
                  <w:sz w:val="18"/>
                  <w:szCs w:val="18"/>
                </w:rPr>
                <w:delText>wm-rh-supramarginal</w:delText>
              </w:r>
            </w:del>
          </w:p>
        </w:tc>
        <w:tc>
          <w:tcPr>
            <w:tcW w:w="817" w:type="dxa"/>
          </w:tcPr>
          <w:p w14:paraId="3B2F93A7" w14:textId="59037AC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298" w:author="David Mattie" w:date="2019-08-04T14:27:00Z"/>
                <w:color w:val="000000"/>
                <w:sz w:val="18"/>
                <w:szCs w:val="18"/>
              </w:rPr>
            </w:pPr>
            <w:del w:id="2299" w:author="David Mattie" w:date="2019-08-04T14:24:00Z">
              <w:r w:rsidRPr="000B63D7" w:rsidDel="0028774D">
                <w:rPr>
                  <w:color w:val="000000"/>
                  <w:sz w:val="18"/>
                  <w:szCs w:val="18"/>
                </w:rPr>
                <w:delText>roi</w:delText>
              </w:r>
            </w:del>
          </w:p>
        </w:tc>
        <w:tc>
          <w:tcPr>
            <w:tcW w:w="1221" w:type="dxa"/>
          </w:tcPr>
          <w:p w14:paraId="2B4033BA" w14:textId="758A2671"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00" w:author="David Mattie" w:date="2019-08-04T14:27:00Z"/>
                <w:color w:val="000000"/>
                <w:sz w:val="18"/>
                <w:szCs w:val="18"/>
              </w:rPr>
            </w:pPr>
            <w:del w:id="2301" w:author="David Mattie" w:date="2019-08-04T14:24:00Z">
              <w:r w:rsidRPr="000B63D7" w:rsidDel="0028774D">
                <w:rPr>
                  <w:color w:val="000000"/>
                  <w:sz w:val="18"/>
                  <w:szCs w:val="18"/>
                </w:rPr>
                <w:delText>0.825370366</w:delText>
              </w:r>
            </w:del>
          </w:p>
        </w:tc>
        <w:tc>
          <w:tcPr>
            <w:tcW w:w="1696" w:type="dxa"/>
          </w:tcPr>
          <w:p w14:paraId="590D3A0A" w14:textId="4FF1AA7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02" w:author="David Mattie" w:date="2019-08-04T14:27:00Z"/>
                <w:color w:val="000000"/>
                <w:sz w:val="18"/>
                <w:szCs w:val="18"/>
              </w:rPr>
            </w:pPr>
            <w:del w:id="2303" w:author="David Mattie" w:date="2019-08-04T14:24:00Z">
              <w:r w:rsidRPr="000B63D7" w:rsidDel="0028774D">
                <w:rPr>
                  <w:color w:val="000000"/>
                  <w:sz w:val="18"/>
                  <w:szCs w:val="18"/>
                </w:rPr>
                <w:delText>530</w:delText>
              </w:r>
            </w:del>
          </w:p>
        </w:tc>
      </w:tr>
      <w:tr w:rsidR="00932176" w:rsidRPr="000B63D7" w:rsidDel="00775EE2" w14:paraId="5832728E" w14:textId="7699873D" w:rsidTr="000B63D7">
        <w:trPr>
          <w:trHeight w:val="288"/>
          <w:del w:id="2304"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7BF7B9D" w14:textId="6CD04F5A" w:rsidR="00932176" w:rsidRPr="000B63D7" w:rsidDel="00775EE2" w:rsidRDefault="001D37B0">
            <w:pPr>
              <w:rPr>
                <w:del w:id="2305" w:author="David Mattie" w:date="2019-08-04T14:27:00Z"/>
                <w:b w:val="0"/>
                <w:color w:val="000000"/>
                <w:sz w:val="18"/>
                <w:szCs w:val="18"/>
              </w:rPr>
            </w:pPr>
            <w:del w:id="2306" w:author="David Mattie" w:date="2019-08-04T14:24:00Z">
              <w:r w:rsidRPr="000B63D7" w:rsidDel="0028774D">
                <w:rPr>
                  <w:b w:val="0"/>
                  <w:color w:val="000000"/>
                  <w:sz w:val="18"/>
                  <w:szCs w:val="18"/>
                </w:rPr>
                <w:delText>ctx-rh-superiorparietal</w:delText>
              </w:r>
            </w:del>
          </w:p>
        </w:tc>
        <w:tc>
          <w:tcPr>
            <w:tcW w:w="2125" w:type="dxa"/>
          </w:tcPr>
          <w:p w14:paraId="57F5E46A" w14:textId="0E8112FB"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07" w:author="David Mattie" w:date="2019-08-04T14:27:00Z"/>
                <w:color w:val="000000"/>
                <w:sz w:val="18"/>
                <w:szCs w:val="18"/>
              </w:rPr>
            </w:pPr>
            <w:del w:id="2308" w:author="David Mattie" w:date="2019-08-04T14:24:00Z">
              <w:r w:rsidRPr="000B63D7" w:rsidDel="0028774D">
                <w:rPr>
                  <w:color w:val="000000"/>
                  <w:sz w:val="18"/>
                  <w:szCs w:val="18"/>
                </w:rPr>
                <w:delText>wm-rh-supramarginal</w:delText>
              </w:r>
            </w:del>
          </w:p>
        </w:tc>
        <w:tc>
          <w:tcPr>
            <w:tcW w:w="817" w:type="dxa"/>
          </w:tcPr>
          <w:p w14:paraId="0F48A10F" w14:textId="08C1C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09" w:author="David Mattie" w:date="2019-08-04T14:27:00Z"/>
                <w:color w:val="000000"/>
                <w:sz w:val="18"/>
                <w:szCs w:val="18"/>
              </w:rPr>
            </w:pPr>
            <w:del w:id="2310" w:author="David Mattie" w:date="2019-08-04T14:24:00Z">
              <w:r w:rsidRPr="000B63D7" w:rsidDel="0028774D">
                <w:rPr>
                  <w:color w:val="000000"/>
                  <w:sz w:val="18"/>
                  <w:szCs w:val="18"/>
                </w:rPr>
                <w:delText>roi</w:delText>
              </w:r>
            </w:del>
          </w:p>
        </w:tc>
        <w:tc>
          <w:tcPr>
            <w:tcW w:w="1221" w:type="dxa"/>
          </w:tcPr>
          <w:p w14:paraId="70577B29" w14:textId="0E112C8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11" w:author="David Mattie" w:date="2019-08-04T14:27:00Z"/>
                <w:color w:val="000000"/>
                <w:sz w:val="18"/>
                <w:szCs w:val="18"/>
              </w:rPr>
            </w:pPr>
            <w:del w:id="2312" w:author="David Mattie" w:date="2019-08-04T14:24:00Z">
              <w:r w:rsidRPr="000B63D7" w:rsidDel="0028774D">
                <w:rPr>
                  <w:color w:val="000000"/>
                  <w:sz w:val="18"/>
                  <w:szCs w:val="18"/>
                </w:rPr>
                <w:delText>0.796100677</w:delText>
              </w:r>
            </w:del>
          </w:p>
        </w:tc>
        <w:tc>
          <w:tcPr>
            <w:tcW w:w="1696" w:type="dxa"/>
          </w:tcPr>
          <w:p w14:paraId="671CD55E" w14:textId="43E656B7"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13" w:author="David Mattie" w:date="2019-08-04T14:27:00Z"/>
                <w:color w:val="000000"/>
                <w:sz w:val="18"/>
                <w:szCs w:val="18"/>
              </w:rPr>
            </w:pPr>
            <w:del w:id="2314" w:author="David Mattie" w:date="2019-08-04T14:24:00Z">
              <w:r w:rsidRPr="000B63D7" w:rsidDel="0028774D">
                <w:rPr>
                  <w:color w:val="000000"/>
                  <w:sz w:val="18"/>
                  <w:szCs w:val="18"/>
                </w:rPr>
                <w:delText>539</w:delText>
              </w:r>
            </w:del>
          </w:p>
        </w:tc>
      </w:tr>
      <w:tr w:rsidR="00932176" w:rsidRPr="000B63D7" w:rsidDel="00775EE2" w14:paraId="3E4BC626" w14:textId="4B4D4B9C" w:rsidTr="000B63D7">
        <w:trPr>
          <w:cnfStyle w:val="000000100000" w:firstRow="0" w:lastRow="0" w:firstColumn="0" w:lastColumn="0" w:oddVBand="0" w:evenVBand="0" w:oddHBand="1" w:evenHBand="0" w:firstRowFirstColumn="0" w:firstRowLastColumn="0" w:lastRowFirstColumn="0" w:lastRowLastColumn="0"/>
          <w:trHeight w:val="288"/>
          <w:del w:id="2315"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AE62A6A" w:rsidR="00932176" w:rsidRPr="000B63D7" w:rsidDel="00775EE2" w:rsidRDefault="001D37B0">
            <w:pPr>
              <w:rPr>
                <w:del w:id="2316" w:author="David Mattie" w:date="2019-08-04T14:27:00Z"/>
                <w:b w:val="0"/>
                <w:color w:val="000000"/>
                <w:sz w:val="18"/>
                <w:szCs w:val="18"/>
              </w:rPr>
            </w:pPr>
            <w:del w:id="2317" w:author="David Mattie" w:date="2019-08-04T14:24:00Z">
              <w:r w:rsidRPr="000B63D7" w:rsidDel="0028774D">
                <w:rPr>
                  <w:b w:val="0"/>
                  <w:color w:val="000000"/>
                  <w:sz w:val="18"/>
                  <w:szCs w:val="18"/>
                </w:rPr>
                <w:delText>ctx-lh-inferiorparietal</w:delText>
              </w:r>
            </w:del>
          </w:p>
        </w:tc>
        <w:tc>
          <w:tcPr>
            <w:tcW w:w="2125" w:type="dxa"/>
          </w:tcPr>
          <w:p w14:paraId="141D3B8A" w14:textId="6AF61D11"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18" w:author="David Mattie" w:date="2019-08-04T14:27:00Z"/>
                <w:color w:val="000000"/>
                <w:sz w:val="18"/>
                <w:szCs w:val="18"/>
              </w:rPr>
            </w:pPr>
            <w:del w:id="2319" w:author="David Mattie" w:date="2019-08-04T14:24:00Z">
              <w:r w:rsidRPr="000B63D7" w:rsidDel="0028774D">
                <w:rPr>
                  <w:color w:val="000000"/>
                  <w:sz w:val="18"/>
                  <w:szCs w:val="18"/>
                </w:rPr>
                <w:delText>ctx-lh-postcentral</w:delText>
              </w:r>
            </w:del>
          </w:p>
        </w:tc>
        <w:tc>
          <w:tcPr>
            <w:tcW w:w="817" w:type="dxa"/>
          </w:tcPr>
          <w:p w14:paraId="4081D362" w14:textId="7EC5F90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20" w:author="David Mattie" w:date="2019-08-04T14:27:00Z"/>
                <w:color w:val="000000"/>
                <w:sz w:val="18"/>
                <w:szCs w:val="18"/>
              </w:rPr>
            </w:pPr>
            <w:del w:id="2321" w:author="David Mattie" w:date="2019-08-04T14:24:00Z">
              <w:r w:rsidRPr="000B63D7" w:rsidDel="0028774D">
                <w:rPr>
                  <w:color w:val="000000"/>
                  <w:sz w:val="18"/>
                  <w:szCs w:val="18"/>
                </w:rPr>
                <w:delText>roi</w:delText>
              </w:r>
            </w:del>
          </w:p>
        </w:tc>
        <w:tc>
          <w:tcPr>
            <w:tcW w:w="1221" w:type="dxa"/>
          </w:tcPr>
          <w:p w14:paraId="4F971D8F" w14:textId="0BF06CE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22" w:author="David Mattie" w:date="2019-08-04T14:27:00Z"/>
                <w:color w:val="000000"/>
                <w:sz w:val="18"/>
                <w:szCs w:val="18"/>
              </w:rPr>
            </w:pPr>
            <w:del w:id="2323" w:author="David Mattie" w:date="2019-08-04T14:24:00Z">
              <w:r w:rsidRPr="000B63D7" w:rsidDel="0028774D">
                <w:rPr>
                  <w:color w:val="000000"/>
                  <w:sz w:val="18"/>
                  <w:szCs w:val="18"/>
                </w:rPr>
                <w:delText>0.786141863</w:delText>
              </w:r>
            </w:del>
          </w:p>
        </w:tc>
        <w:tc>
          <w:tcPr>
            <w:tcW w:w="1696" w:type="dxa"/>
          </w:tcPr>
          <w:p w14:paraId="7355D14F" w14:textId="218D785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24" w:author="David Mattie" w:date="2019-08-04T14:27:00Z"/>
                <w:color w:val="000000"/>
                <w:sz w:val="18"/>
                <w:szCs w:val="18"/>
              </w:rPr>
            </w:pPr>
            <w:del w:id="2325" w:author="David Mattie" w:date="2019-08-04T14:24:00Z">
              <w:r w:rsidRPr="000B63D7" w:rsidDel="0028774D">
                <w:rPr>
                  <w:color w:val="000000"/>
                  <w:sz w:val="18"/>
                  <w:szCs w:val="18"/>
                </w:rPr>
                <w:delText>501</w:delText>
              </w:r>
            </w:del>
          </w:p>
        </w:tc>
      </w:tr>
      <w:tr w:rsidR="00932176" w:rsidRPr="000B63D7" w:rsidDel="00775EE2" w14:paraId="603CA158" w14:textId="2435EE39" w:rsidTr="000B63D7">
        <w:trPr>
          <w:trHeight w:val="288"/>
          <w:del w:id="232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BFD82C8" w14:textId="6F5A8280" w:rsidR="00932176" w:rsidRPr="000B63D7" w:rsidDel="00775EE2" w:rsidRDefault="001D37B0">
            <w:pPr>
              <w:rPr>
                <w:del w:id="2327" w:author="David Mattie" w:date="2019-08-04T14:27:00Z"/>
                <w:b w:val="0"/>
                <w:color w:val="000000"/>
                <w:sz w:val="18"/>
                <w:szCs w:val="18"/>
              </w:rPr>
            </w:pPr>
            <w:del w:id="2328" w:author="David Mattie" w:date="2019-08-04T14:24:00Z">
              <w:r w:rsidRPr="000B63D7" w:rsidDel="0028774D">
                <w:rPr>
                  <w:b w:val="0"/>
                  <w:color w:val="000000"/>
                  <w:sz w:val="18"/>
                  <w:szCs w:val="18"/>
                </w:rPr>
                <w:delText>wm-rh-bankssts</w:delText>
              </w:r>
            </w:del>
          </w:p>
        </w:tc>
        <w:tc>
          <w:tcPr>
            <w:tcW w:w="2125" w:type="dxa"/>
          </w:tcPr>
          <w:p w14:paraId="478F30D6" w14:textId="7E4D58B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29" w:author="David Mattie" w:date="2019-08-04T14:27:00Z"/>
                <w:color w:val="000000"/>
                <w:sz w:val="18"/>
                <w:szCs w:val="18"/>
              </w:rPr>
            </w:pPr>
            <w:del w:id="2330" w:author="David Mattie" w:date="2019-08-04T14:24:00Z">
              <w:r w:rsidRPr="000B63D7" w:rsidDel="0028774D">
                <w:rPr>
                  <w:color w:val="000000"/>
                  <w:sz w:val="18"/>
                  <w:szCs w:val="18"/>
                </w:rPr>
                <w:delText>wm-rh-inferiortemporal</w:delText>
              </w:r>
            </w:del>
          </w:p>
        </w:tc>
        <w:tc>
          <w:tcPr>
            <w:tcW w:w="817" w:type="dxa"/>
          </w:tcPr>
          <w:p w14:paraId="5B515716" w14:textId="78524EC1"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31" w:author="David Mattie" w:date="2019-08-04T14:27:00Z"/>
                <w:color w:val="000000"/>
                <w:sz w:val="18"/>
                <w:szCs w:val="18"/>
              </w:rPr>
            </w:pPr>
            <w:del w:id="2332" w:author="David Mattie" w:date="2019-08-04T14:24:00Z">
              <w:r w:rsidRPr="000B63D7" w:rsidDel="0028774D">
                <w:rPr>
                  <w:color w:val="000000"/>
                  <w:sz w:val="18"/>
                  <w:szCs w:val="18"/>
                </w:rPr>
                <w:delText>roi</w:delText>
              </w:r>
            </w:del>
          </w:p>
        </w:tc>
        <w:tc>
          <w:tcPr>
            <w:tcW w:w="1221" w:type="dxa"/>
          </w:tcPr>
          <w:p w14:paraId="5A86BC8F" w14:textId="08A44B5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33" w:author="David Mattie" w:date="2019-08-04T14:27:00Z"/>
                <w:color w:val="000000"/>
                <w:sz w:val="18"/>
                <w:szCs w:val="18"/>
              </w:rPr>
            </w:pPr>
            <w:del w:id="2334" w:author="David Mattie" w:date="2019-08-04T14:24:00Z">
              <w:r w:rsidRPr="000B63D7" w:rsidDel="0028774D">
                <w:rPr>
                  <w:color w:val="000000"/>
                  <w:sz w:val="18"/>
                  <w:szCs w:val="18"/>
                </w:rPr>
                <w:delText>0.774215731</w:delText>
              </w:r>
            </w:del>
          </w:p>
        </w:tc>
        <w:tc>
          <w:tcPr>
            <w:tcW w:w="1696" w:type="dxa"/>
          </w:tcPr>
          <w:p w14:paraId="7DFCA46B" w14:textId="21E9DFA8"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35" w:author="David Mattie" w:date="2019-08-04T14:27:00Z"/>
                <w:color w:val="000000"/>
                <w:sz w:val="18"/>
                <w:szCs w:val="18"/>
              </w:rPr>
            </w:pPr>
            <w:del w:id="2336" w:author="David Mattie" w:date="2019-08-04T14:24:00Z">
              <w:r w:rsidRPr="000B63D7" w:rsidDel="0028774D">
                <w:rPr>
                  <w:color w:val="000000"/>
                  <w:sz w:val="18"/>
                  <w:szCs w:val="18"/>
                </w:rPr>
                <w:delText>539</w:delText>
              </w:r>
            </w:del>
          </w:p>
        </w:tc>
      </w:tr>
      <w:tr w:rsidR="00932176" w:rsidRPr="000B63D7" w:rsidDel="00775EE2" w14:paraId="77DB97E8" w14:textId="7757A011" w:rsidTr="000B63D7">
        <w:trPr>
          <w:cnfStyle w:val="000000100000" w:firstRow="0" w:lastRow="0" w:firstColumn="0" w:lastColumn="0" w:oddVBand="0" w:evenVBand="0" w:oddHBand="1" w:evenHBand="0" w:firstRowFirstColumn="0" w:firstRowLastColumn="0" w:lastRowFirstColumn="0" w:lastRowLastColumn="0"/>
          <w:trHeight w:val="288"/>
          <w:del w:id="233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11068C35" w14:textId="4400D168" w:rsidR="00932176" w:rsidRPr="000B63D7" w:rsidDel="00775EE2" w:rsidRDefault="001D37B0">
            <w:pPr>
              <w:rPr>
                <w:del w:id="2338" w:author="David Mattie" w:date="2019-08-04T14:27:00Z"/>
                <w:b w:val="0"/>
                <w:color w:val="000000"/>
                <w:sz w:val="18"/>
                <w:szCs w:val="18"/>
              </w:rPr>
            </w:pPr>
            <w:del w:id="2339" w:author="David Mattie" w:date="2019-08-04T14:24:00Z">
              <w:r w:rsidRPr="000B63D7" w:rsidDel="0028774D">
                <w:rPr>
                  <w:b w:val="0"/>
                  <w:color w:val="000000"/>
                  <w:sz w:val="18"/>
                  <w:szCs w:val="18"/>
                </w:rPr>
                <w:delText>wm-rh-inferiorparietal</w:delText>
              </w:r>
            </w:del>
          </w:p>
        </w:tc>
        <w:tc>
          <w:tcPr>
            <w:tcW w:w="2125" w:type="dxa"/>
          </w:tcPr>
          <w:p w14:paraId="433D7B8F" w14:textId="6E6E4E4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40" w:author="David Mattie" w:date="2019-08-04T14:27:00Z"/>
                <w:color w:val="000000"/>
                <w:sz w:val="18"/>
                <w:szCs w:val="18"/>
              </w:rPr>
            </w:pPr>
            <w:del w:id="2341" w:author="David Mattie" w:date="2019-08-04T14:24:00Z">
              <w:r w:rsidRPr="000B63D7" w:rsidDel="0028774D">
                <w:rPr>
                  <w:color w:val="000000"/>
                  <w:sz w:val="18"/>
                  <w:szCs w:val="18"/>
                </w:rPr>
                <w:delText>wm-rh-precentral</w:delText>
              </w:r>
            </w:del>
          </w:p>
        </w:tc>
        <w:tc>
          <w:tcPr>
            <w:tcW w:w="817" w:type="dxa"/>
          </w:tcPr>
          <w:p w14:paraId="28BA0088" w14:textId="18BF0A23"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42" w:author="David Mattie" w:date="2019-08-04T14:27:00Z"/>
                <w:color w:val="000000"/>
                <w:sz w:val="18"/>
                <w:szCs w:val="18"/>
              </w:rPr>
            </w:pPr>
            <w:del w:id="2343" w:author="David Mattie" w:date="2019-08-04T14:24:00Z">
              <w:r w:rsidRPr="000B63D7" w:rsidDel="0028774D">
                <w:rPr>
                  <w:color w:val="000000"/>
                  <w:sz w:val="18"/>
                  <w:szCs w:val="18"/>
                </w:rPr>
                <w:delText>roi</w:delText>
              </w:r>
            </w:del>
          </w:p>
        </w:tc>
        <w:tc>
          <w:tcPr>
            <w:tcW w:w="1221" w:type="dxa"/>
          </w:tcPr>
          <w:p w14:paraId="02B3243F" w14:textId="73F4A7AB"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44" w:author="David Mattie" w:date="2019-08-04T14:27:00Z"/>
                <w:color w:val="000000"/>
                <w:sz w:val="18"/>
                <w:szCs w:val="18"/>
              </w:rPr>
            </w:pPr>
            <w:del w:id="2345" w:author="David Mattie" w:date="2019-08-04T14:24:00Z">
              <w:r w:rsidRPr="000B63D7" w:rsidDel="0028774D">
                <w:rPr>
                  <w:color w:val="000000"/>
                  <w:sz w:val="18"/>
                  <w:szCs w:val="18"/>
                </w:rPr>
                <w:delText>-0.770096342</w:delText>
              </w:r>
            </w:del>
          </w:p>
        </w:tc>
        <w:tc>
          <w:tcPr>
            <w:tcW w:w="1696" w:type="dxa"/>
          </w:tcPr>
          <w:p w14:paraId="2D823943" w14:textId="0BD14BD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46" w:author="David Mattie" w:date="2019-08-04T14:27:00Z"/>
                <w:color w:val="000000"/>
                <w:sz w:val="18"/>
                <w:szCs w:val="18"/>
              </w:rPr>
            </w:pPr>
            <w:del w:id="2347" w:author="David Mattie" w:date="2019-08-04T14:24:00Z">
              <w:r w:rsidRPr="000B63D7" w:rsidDel="0028774D">
                <w:rPr>
                  <w:color w:val="000000"/>
                  <w:sz w:val="18"/>
                  <w:szCs w:val="18"/>
                </w:rPr>
                <w:delText>538</w:delText>
              </w:r>
            </w:del>
          </w:p>
        </w:tc>
      </w:tr>
      <w:tr w:rsidR="00932176" w:rsidRPr="000B63D7" w:rsidDel="00775EE2" w14:paraId="0C6EAB2D" w14:textId="72B86E12" w:rsidTr="000B63D7">
        <w:trPr>
          <w:trHeight w:val="288"/>
          <w:del w:id="234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A49D04" w:rsidR="00932176" w:rsidRPr="000B63D7" w:rsidDel="00775EE2" w:rsidRDefault="001D37B0">
            <w:pPr>
              <w:rPr>
                <w:del w:id="2349" w:author="David Mattie" w:date="2019-08-04T14:27:00Z"/>
                <w:b w:val="0"/>
                <w:color w:val="000000"/>
                <w:sz w:val="18"/>
                <w:szCs w:val="18"/>
              </w:rPr>
            </w:pPr>
            <w:del w:id="2350" w:author="David Mattie" w:date="2019-08-04T14:24:00Z">
              <w:r w:rsidRPr="000B63D7" w:rsidDel="0028774D">
                <w:rPr>
                  <w:b w:val="0"/>
                  <w:color w:val="000000"/>
                  <w:sz w:val="18"/>
                  <w:szCs w:val="18"/>
                </w:rPr>
                <w:delText>Right-Putamen</w:delText>
              </w:r>
            </w:del>
          </w:p>
        </w:tc>
        <w:tc>
          <w:tcPr>
            <w:tcW w:w="2125" w:type="dxa"/>
          </w:tcPr>
          <w:p w14:paraId="716E3825" w14:textId="012891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51" w:author="David Mattie" w:date="2019-08-04T14:27:00Z"/>
                <w:color w:val="000000"/>
                <w:sz w:val="18"/>
                <w:szCs w:val="18"/>
              </w:rPr>
            </w:pPr>
            <w:del w:id="2352" w:author="David Mattie" w:date="2019-08-04T14:24:00Z">
              <w:r w:rsidRPr="000B63D7" w:rsidDel="0028774D">
                <w:rPr>
                  <w:color w:val="000000"/>
                  <w:sz w:val="18"/>
                  <w:szCs w:val="18"/>
                </w:rPr>
                <w:delText>Right-Pallidum</w:delText>
              </w:r>
            </w:del>
          </w:p>
        </w:tc>
        <w:tc>
          <w:tcPr>
            <w:tcW w:w="817" w:type="dxa"/>
          </w:tcPr>
          <w:p w14:paraId="2C6CD27D" w14:textId="0C657645"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53" w:author="David Mattie" w:date="2019-08-04T14:27:00Z"/>
                <w:color w:val="000000"/>
                <w:sz w:val="18"/>
                <w:szCs w:val="18"/>
              </w:rPr>
            </w:pPr>
            <w:del w:id="2354" w:author="David Mattie" w:date="2019-08-04T14:24:00Z">
              <w:r w:rsidRPr="000B63D7" w:rsidDel="0028774D">
                <w:rPr>
                  <w:color w:val="000000"/>
                  <w:sz w:val="18"/>
                  <w:szCs w:val="18"/>
                </w:rPr>
                <w:delText>roi</w:delText>
              </w:r>
            </w:del>
          </w:p>
        </w:tc>
        <w:tc>
          <w:tcPr>
            <w:tcW w:w="1221" w:type="dxa"/>
          </w:tcPr>
          <w:p w14:paraId="65D3C060" w14:textId="2B76DB9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55" w:author="David Mattie" w:date="2019-08-04T14:27:00Z"/>
                <w:color w:val="000000"/>
                <w:sz w:val="18"/>
                <w:szCs w:val="18"/>
              </w:rPr>
            </w:pPr>
            <w:del w:id="2356" w:author="David Mattie" w:date="2019-08-04T14:24:00Z">
              <w:r w:rsidRPr="000B63D7" w:rsidDel="0028774D">
                <w:rPr>
                  <w:color w:val="000000"/>
                  <w:sz w:val="18"/>
                  <w:szCs w:val="18"/>
                </w:rPr>
                <w:delText>0.754891546</w:delText>
              </w:r>
            </w:del>
          </w:p>
        </w:tc>
        <w:tc>
          <w:tcPr>
            <w:tcW w:w="1696" w:type="dxa"/>
          </w:tcPr>
          <w:p w14:paraId="07882135" w14:textId="09D2B00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57" w:author="David Mattie" w:date="2019-08-04T14:27:00Z"/>
                <w:color w:val="000000"/>
                <w:sz w:val="18"/>
                <w:szCs w:val="18"/>
              </w:rPr>
            </w:pPr>
            <w:del w:id="2358" w:author="David Mattie" w:date="2019-08-04T14:24:00Z">
              <w:r w:rsidRPr="000B63D7" w:rsidDel="0028774D">
                <w:rPr>
                  <w:color w:val="000000"/>
                  <w:sz w:val="18"/>
                  <w:szCs w:val="18"/>
                </w:rPr>
                <w:delText>540</w:delText>
              </w:r>
            </w:del>
          </w:p>
        </w:tc>
      </w:tr>
      <w:tr w:rsidR="00932176" w:rsidRPr="000B63D7" w:rsidDel="00775EE2" w14:paraId="646656F8" w14:textId="1A6B7392" w:rsidTr="000B63D7">
        <w:trPr>
          <w:cnfStyle w:val="000000100000" w:firstRow="0" w:lastRow="0" w:firstColumn="0" w:lastColumn="0" w:oddVBand="0" w:evenVBand="0" w:oddHBand="1" w:evenHBand="0" w:firstRowFirstColumn="0" w:firstRowLastColumn="0" w:lastRowFirstColumn="0" w:lastRowLastColumn="0"/>
          <w:trHeight w:val="288"/>
          <w:del w:id="235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CA98450" w14:textId="2863A974" w:rsidR="00932176" w:rsidRPr="000B63D7" w:rsidDel="00775EE2" w:rsidRDefault="001D37B0">
            <w:pPr>
              <w:rPr>
                <w:del w:id="2360" w:author="David Mattie" w:date="2019-08-04T14:27:00Z"/>
                <w:b w:val="0"/>
                <w:color w:val="000000"/>
                <w:sz w:val="18"/>
                <w:szCs w:val="18"/>
              </w:rPr>
            </w:pPr>
            <w:del w:id="2361" w:author="David Mattie" w:date="2019-08-04T14:24:00Z">
              <w:r w:rsidRPr="000B63D7" w:rsidDel="0028774D">
                <w:rPr>
                  <w:b w:val="0"/>
                  <w:color w:val="000000"/>
                  <w:sz w:val="18"/>
                  <w:szCs w:val="18"/>
                </w:rPr>
                <w:delText>Right-Putamen</w:delText>
              </w:r>
            </w:del>
          </w:p>
        </w:tc>
        <w:tc>
          <w:tcPr>
            <w:tcW w:w="2125" w:type="dxa"/>
          </w:tcPr>
          <w:p w14:paraId="5E45B5EC" w14:textId="1268A195"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62" w:author="David Mattie" w:date="2019-08-04T14:27:00Z"/>
                <w:color w:val="000000"/>
                <w:sz w:val="18"/>
                <w:szCs w:val="18"/>
              </w:rPr>
            </w:pPr>
            <w:del w:id="2363" w:author="David Mattie" w:date="2019-08-04T14:24:00Z">
              <w:r w:rsidRPr="000B63D7" w:rsidDel="0028774D">
                <w:rPr>
                  <w:color w:val="000000"/>
                  <w:sz w:val="18"/>
                  <w:szCs w:val="18"/>
                </w:rPr>
                <w:delText>wm-rh-transversetemporal</w:delText>
              </w:r>
            </w:del>
          </w:p>
        </w:tc>
        <w:tc>
          <w:tcPr>
            <w:tcW w:w="817" w:type="dxa"/>
          </w:tcPr>
          <w:p w14:paraId="3360F5CD" w14:textId="530B8DD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64" w:author="David Mattie" w:date="2019-08-04T14:27:00Z"/>
                <w:color w:val="000000"/>
                <w:sz w:val="18"/>
                <w:szCs w:val="18"/>
              </w:rPr>
            </w:pPr>
            <w:del w:id="2365" w:author="David Mattie" w:date="2019-08-04T14:24:00Z">
              <w:r w:rsidRPr="000B63D7" w:rsidDel="0028774D">
                <w:rPr>
                  <w:color w:val="000000"/>
                  <w:sz w:val="18"/>
                  <w:szCs w:val="18"/>
                </w:rPr>
                <w:delText>roi</w:delText>
              </w:r>
            </w:del>
          </w:p>
        </w:tc>
        <w:tc>
          <w:tcPr>
            <w:tcW w:w="1221" w:type="dxa"/>
          </w:tcPr>
          <w:p w14:paraId="29C295DC" w14:textId="7D4C901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66" w:author="David Mattie" w:date="2019-08-04T14:27:00Z"/>
                <w:color w:val="000000"/>
                <w:sz w:val="18"/>
                <w:szCs w:val="18"/>
              </w:rPr>
            </w:pPr>
            <w:del w:id="2367" w:author="David Mattie" w:date="2019-08-04T14:24:00Z">
              <w:r w:rsidRPr="000B63D7" w:rsidDel="0028774D">
                <w:rPr>
                  <w:color w:val="000000"/>
                  <w:sz w:val="18"/>
                  <w:szCs w:val="18"/>
                </w:rPr>
                <w:delText>0.750972164</w:delText>
              </w:r>
            </w:del>
          </w:p>
        </w:tc>
        <w:tc>
          <w:tcPr>
            <w:tcW w:w="1696" w:type="dxa"/>
          </w:tcPr>
          <w:p w14:paraId="28FBF157" w14:textId="7D3FFA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68" w:author="David Mattie" w:date="2019-08-04T14:27:00Z"/>
                <w:color w:val="000000"/>
                <w:sz w:val="18"/>
                <w:szCs w:val="18"/>
              </w:rPr>
            </w:pPr>
            <w:del w:id="2369" w:author="David Mattie" w:date="2019-08-04T14:24:00Z">
              <w:r w:rsidRPr="000B63D7" w:rsidDel="0028774D">
                <w:rPr>
                  <w:color w:val="000000"/>
                  <w:sz w:val="18"/>
                  <w:szCs w:val="18"/>
                </w:rPr>
                <w:delText>472</w:delText>
              </w:r>
            </w:del>
          </w:p>
        </w:tc>
      </w:tr>
      <w:tr w:rsidR="00932176" w:rsidRPr="000B63D7" w:rsidDel="00775EE2" w14:paraId="00DE4ED0" w14:textId="2CAB07A2" w:rsidTr="000B63D7">
        <w:trPr>
          <w:trHeight w:val="288"/>
          <w:del w:id="237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23430F" w14:textId="273D68B4" w:rsidR="00932176" w:rsidRPr="000B63D7" w:rsidDel="00775EE2" w:rsidRDefault="001D37B0">
            <w:pPr>
              <w:rPr>
                <w:del w:id="2371" w:author="David Mattie" w:date="2019-08-04T14:27:00Z"/>
                <w:b w:val="0"/>
                <w:color w:val="000000"/>
                <w:sz w:val="18"/>
                <w:szCs w:val="18"/>
              </w:rPr>
            </w:pPr>
            <w:del w:id="2372" w:author="David Mattie" w:date="2019-08-04T14:24:00Z">
              <w:r w:rsidRPr="000B63D7" w:rsidDel="0028774D">
                <w:rPr>
                  <w:b w:val="0"/>
                  <w:color w:val="000000"/>
                  <w:sz w:val="18"/>
                  <w:szCs w:val="18"/>
                </w:rPr>
                <w:delText>wm-lh-inferiortemporal</w:delText>
              </w:r>
            </w:del>
          </w:p>
        </w:tc>
        <w:tc>
          <w:tcPr>
            <w:tcW w:w="2125" w:type="dxa"/>
          </w:tcPr>
          <w:p w14:paraId="74D05D8E" w14:textId="79E691DC"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73" w:author="David Mattie" w:date="2019-08-04T14:27:00Z"/>
                <w:color w:val="000000"/>
                <w:sz w:val="18"/>
                <w:szCs w:val="18"/>
              </w:rPr>
            </w:pPr>
            <w:del w:id="2374" w:author="David Mattie" w:date="2019-08-04T14:24:00Z">
              <w:r w:rsidRPr="000B63D7" w:rsidDel="0028774D">
                <w:rPr>
                  <w:color w:val="000000"/>
                  <w:sz w:val="18"/>
                  <w:szCs w:val="18"/>
                </w:rPr>
                <w:delText>wm-lh-supramarginal</w:delText>
              </w:r>
            </w:del>
          </w:p>
        </w:tc>
        <w:tc>
          <w:tcPr>
            <w:tcW w:w="817" w:type="dxa"/>
          </w:tcPr>
          <w:p w14:paraId="78A1F8E2" w14:textId="1D76A84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75" w:author="David Mattie" w:date="2019-08-04T14:27:00Z"/>
                <w:color w:val="000000"/>
                <w:sz w:val="18"/>
                <w:szCs w:val="18"/>
              </w:rPr>
            </w:pPr>
            <w:del w:id="2376" w:author="David Mattie" w:date="2019-08-04T14:24:00Z">
              <w:r w:rsidRPr="000B63D7" w:rsidDel="0028774D">
                <w:rPr>
                  <w:color w:val="000000"/>
                  <w:sz w:val="18"/>
                  <w:szCs w:val="18"/>
                </w:rPr>
                <w:delText>roi</w:delText>
              </w:r>
            </w:del>
          </w:p>
        </w:tc>
        <w:tc>
          <w:tcPr>
            <w:tcW w:w="1221" w:type="dxa"/>
          </w:tcPr>
          <w:p w14:paraId="78D5F04E" w14:textId="6C2248F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77" w:author="David Mattie" w:date="2019-08-04T14:27:00Z"/>
                <w:color w:val="000000"/>
                <w:sz w:val="18"/>
                <w:szCs w:val="18"/>
              </w:rPr>
            </w:pPr>
            <w:del w:id="2378" w:author="David Mattie" w:date="2019-08-04T14:24:00Z">
              <w:r w:rsidRPr="000B63D7" w:rsidDel="0028774D">
                <w:rPr>
                  <w:color w:val="000000"/>
                  <w:sz w:val="18"/>
                  <w:szCs w:val="18"/>
                </w:rPr>
                <w:delText>-0.749793436</w:delText>
              </w:r>
            </w:del>
          </w:p>
        </w:tc>
        <w:tc>
          <w:tcPr>
            <w:tcW w:w="1696" w:type="dxa"/>
          </w:tcPr>
          <w:p w14:paraId="4270EA6E" w14:textId="7A551246"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79" w:author="David Mattie" w:date="2019-08-04T14:27:00Z"/>
                <w:color w:val="000000"/>
                <w:sz w:val="18"/>
                <w:szCs w:val="18"/>
              </w:rPr>
            </w:pPr>
            <w:del w:id="2380" w:author="David Mattie" w:date="2019-08-04T14:24:00Z">
              <w:r w:rsidRPr="000B63D7" w:rsidDel="0028774D">
                <w:rPr>
                  <w:color w:val="000000"/>
                  <w:sz w:val="18"/>
                  <w:szCs w:val="18"/>
                </w:rPr>
                <w:delText>530</w:delText>
              </w:r>
            </w:del>
          </w:p>
        </w:tc>
      </w:tr>
      <w:tr w:rsidR="00932176" w:rsidRPr="000B63D7" w:rsidDel="00775EE2" w14:paraId="1E24F1EC" w14:textId="564AA9F9" w:rsidTr="000B63D7">
        <w:trPr>
          <w:cnfStyle w:val="000000100000" w:firstRow="0" w:lastRow="0" w:firstColumn="0" w:lastColumn="0" w:oddVBand="0" w:evenVBand="0" w:oddHBand="1" w:evenHBand="0" w:firstRowFirstColumn="0" w:firstRowLastColumn="0" w:lastRowFirstColumn="0" w:lastRowLastColumn="0"/>
          <w:trHeight w:val="288"/>
          <w:del w:id="238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B8234A9" w14:textId="3850A399" w:rsidR="00932176" w:rsidRPr="000B63D7" w:rsidDel="00775EE2" w:rsidRDefault="001D37B0">
            <w:pPr>
              <w:rPr>
                <w:del w:id="2382" w:author="David Mattie" w:date="2019-08-04T14:27:00Z"/>
                <w:b w:val="0"/>
                <w:color w:val="000000"/>
                <w:sz w:val="18"/>
                <w:szCs w:val="18"/>
              </w:rPr>
            </w:pPr>
            <w:del w:id="2383" w:author="David Mattie" w:date="2019-08-04T14:24:00Z">
              <w:r w:rsidRPr="000B63D7" w:rsidDel="0028774D">
                <w:rPr>
                  <w:b w:val="0"/>
                  <w:color w:val="000000"/>
                  <w:sz w:val="18"/>
                  <w:szCs w:val="18"/>
                </w:rPr>
                <w:delText>wm-rh-middletemporal</w:delText>
              </w:r>
            </w:del>
          </w:p>
        </w:tc>
        <w:tc>
          <w:tcPr>
            <w:tcW w:w="2125" w:type="dxa"/>
          </w:tcPr>
          <w:p w14:paraId="7D2B32F3" w14:textId="08A104F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84" w:author="David Mattie" w:date="2019-08-04T14:27:00Z"/>
                <w:color w:val="000000"/>
                <w:sz w:val="18"/>
                <w:szCs w:val="18"/>
              </w:rPr>
            </w:pPr>
            <w:del w:id="2385" w:author="David Mattie" w:date="2019-08-04T14:24:00Z">
              <w:r w:rsidRPr="000B63D7" w:rsidDel="0028774D">
                <w:rPr>
                  <w:color w:val="000000"/>
                  <w:sz w:val="18"/>
                  <w:szCs w:val="18"/>
                </w:rPr>
                <w:delText>wm-rh-postcentral</w:delText>
              </w:r>
            </w:del>
          </w:p>
        </w:tc>
        <w:tc>
          <w:tcPr>
            <w:tcW w:w="817" w:type="dxa"/>
          </w:tcPr>
          <w:p w14:paraId="7D4E8DE2" w14:textId="24475BA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2386" w:author="David Mattie" w:date="2019-08-04T14:27:00Z"/>
                <w:color w:val="000000"/>
                <w:sz w:val="18"/>
                <w:szCs w:val="18"/>
              </w:rPr>
            </w:pPr>
            <w:del w:id="2387" w:author="David Mattie" w:date="2019-08-04T14:24:00Z">
              <w:r w:rsidRPr="000B63D7" w:rsidDel="0028774D">
                <w:rPr>
                  <w:color w:val="000000"/>
                  <w:sz w:val="18"/>
                  <w:szCs w:val="18"/>
                </w:rPr>
                <w:delText>roi</w:delText>
              </w:r>
            </w:del>
          </w:p>
        </w:tc>
        <w:tc>
          <w:tcPr>
            <w:tcW w:w="1221" w:type="dxa"/>
          </w:tcPr>
          <w:p w14:paraId="49A60FD0" w14:textId="6094082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88" w:author="David Mattie" w:date="2019-08-04T14:27:00Z"/>
                <w:color w:val="000000"/>
                <w:sz w:val="18"/>
                <w:szCs w:val="18"/>
              </w:rPr>
            </w:pPr>
            <w:del w:id="2389" w:author="David Mattie" w:date="2019-08-04T14:24:00Z">
              <w:r w:rsidRPr="000B63D7" w:rsidDel="0028774D">
                <w:rPr>
                  <w:color w:val="000000"/>
                  <w:sz w:val="18"/>
                  <w:szCs w:val="18"/>
                </w:rPr>
                <w:delText>0.722347998</w:delText>
              </w:r>
            </w:del>
          </w:p>
        </w:tc>
        <w:tc>
          <w:tcPr>
            <w:tcW w:w="1696" w:type="dxa"/>
          </w:tcPr>
          <w:p w14:paraId="02B96A05" w14:textId="2A09D55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2390" w:author="David Mattie" w:date="2019-08-04T14:27:00Z"/>
                <w:color w:val="000000"/>
                <w:sz w:val="18"/>
                <w:szCs w:val="18"/>
              </w:rPr>
            </w:pPr>
            <w:del w:id="2391" w:author="David Mattie" w:date="2019-08-04T14:24:00Z">
              <w:r w:rsidRPr="000B63D7" w:rsidDel="0028774D">
                <w:rPr>
                  <w:color w:val="000000"/>
                  <w:sz w:val="18"/>
                  <w:szCs w:val="18"/>
                </w:rPr>
                <w:delText>474</w:delText>
              </w:r>
            </w:del>
          </w:p>
        </w:tc>
      </w:tr>
      <w:tr w:rsidR="00932176" w:rsidRPr="000B63D7" w:rsidDel="00775EE2" w14:paraId="28F24BC6" w14:textId="4EBF68AB" w:rsidTr="000B63D7">
        <w:trPr>
          <w:trHeight w:val="288"/>
          <w:del w:id="239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A61B5BE" w14:textId="09678BDA" w:rsidR="00932176" w:rsidRPr="000B63D7" w:rsidDel="00775EE2" w:rsidRDefault="001D37B0">
            <w:pPr>
              <w:rPr>
                <w:del w:id="2393" w:author="David Mattie" w:date="2019-08-04T14:27:00Z"/>
                <w:b w:val="0"/>
                <w:color w:val="000000"/>
                <w:sz w:val="18"/>
                <w:szCs w:val="18"/>
              </w:rPr>
            </w:pPr>
            <w:del w:id="2394" w:author="David Mattie" w:date="2019-08-04T14:24:00Z">
              <w:r w:rsidRPr="000B63D7" w:rsidDel="0028774D">
                <w:rPr>
                  <w:b w:val="0"/>
                  <w:color w:val="000000"/>
                  <w:sz w:val="18"/>
                  <w:szCs w:val="18"/>
                </w:rPr>
                <w:delText>Right-Pallidum</w:delText>
              </w:r>
            </w:del>
          </w:p>
        </w:tc>
        <w:tc>
          <w:tcPr>
            <w:tcW w:w="2125" w:type="dxa"/>
          </w:tcPr>
          <w:p w14:paraId="6185FDAF" w14:textId="646CE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95" w:author="David Mattie" w:date="2019-08-04T14:27:00Z"/>
                <w:color w:val="000000"/>
                <w:sz w:val="18"/>
                <w:szCs w:val="18"/>
              </w:rPr>
            </w:pPr>
            <w:del w:id="2396" w:author="David Mattie" w:date="2019-08-04T14:24:00Z">
              <w:r w:rsidRPr="000B63D7" w:rsidDel="0028774D">
                <w:rPr>
                  <w:color w:val="000000"/>
                  <w:sz w:val="18"/>
                  <w:szCs w:val="18"/>
                </w:rPr>
                <w:delText>wm-rh-precentral</w:delText>
              </w:r>
            </w:del>
          </w:p>
        </w:tc>
        <w:tc>
          <w:tcPr>
            <w:tcW w:w="817" w:type="dxa"/>
          </w:tcPr>
          <w:p w14:paraId="6C61FD3C" w14:textId="41FC24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2397" w:author="David Mattie" w:date="2019-08-04T14:27:00Z"/>
                <w:color w:val="000000"/>
                <w:sz w:val="18"/>
                <w:szCs w:val="18"/>
              </w:rPr>
            </w:pPr>
            <w:del w:id="2398" w:author="David Mattie" w:date="2019-08-04T14:24:00Z">
              <w:r w:rsidRPr="000B63D7" w:rsidDel="0028774D">
                <w:rPr>
                  <w:color w:val="000000"/>
                  <w:sz w:val="18"/>
                  <w:szCs w:val="18"/>
                </w:rPr>
                <w:delText>roi_end</w:delText>
              </w:r>
            </w:del>
          </w:p>
        </w:tc>
        <w:tc>
          <w:tcPr>
            <w:tcW w:w="1221" w:type="dxa"/>
          </w:tcPr>
          <w:p w14:paraId="063CDEC3" w14:textId="0113FEC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399" w:author="David Mattie" w:date="2019-08-04T14:27:00Z"/>
                <w:color w:val="000000"/>
                <w:sz w:val="18"/>
                <w:szCs w:val="18"/>
              </w:rPr>
            </w:pPr>
            <w:del w:id="2400" w:author="David Mattie" w:date="2019-08-04T14:24:00Z">
              <w:r w:rsidRPr="000B63D7" w:rsidDel="0028774D">
                <w:rPr>
                  <w:color w:val="000000"/>
                  <w:sz w:val="18"/>
                  <w:szCs w:val="18"/>
                </w:rPr>
                <w:delText>0.720020737</w:delText>
              </w:r>
            </w:del>
          </w:p>
        </w:tc>
        <w:tc>
          <w:tcPr>
            <w:tcW w:w="1696" w:type="dxa"/>
          </w:tcPr>
          <w:p w14:paraId="683A8AF8" w14:textId="77212CC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2401" w:author="David Mattie" w:date="2019-08-04T14:27:00Z"/>
                <w:color w:val="000000"/>
                <w:sz w:val="18"/>
                <w:szCs w:val="18"/>
              </w:rPr>
            </w:pPr>
            <w:del w:id="2402" w:author="David Mattie" w:date="2019-08-04T14:24:00Z">
              <w:r w:rsidRPr="000B63D7" w:rsidDel="0028774D">
                <w:rPr>
                  <w:color w:val="000000"/>
                  <w:sz w:val="18"/>
                  <w:szCs w:val="18"/>
                </w:rPr>
                <w:delText>474</w:delText>
              </w:r>
            </w:del>
          </w:p>
        </w:tc>
      </w:tr>
    </w:tbl>
    <w:p w14:paraId="15284A7E" w14:textId="0A3ECD4F" w:rsidR="00775EE2" w:rsidRDefault="00775EE2">
      <w:pPr>
        <w:pStyle w:val="Caption"/>
        <w:keepNext/>
        <w:rPr>
          <w:ins w:id="2403" w:author="David Mattie" w:date="2019-08-04T14:27:00Z"/>
        </w:rPr>
        <w:pPrChange w:id="2404" w:author="David Mattie" w:date="2019-08-04T14:27:00Z">
          <w:pPr/>
        </w:pPrChange>
      </w:pPr>
      <w:ins w:id="2405" w:author="David Mattie" w:date="2019-08-04T14:27:00Z">
        <w:r>
          <w:t xml:space="preserve">Table </w:t>
        </w:r>
        <w:r>
          <w:fldChar w:fldCharType="begin"/>
        </w:r>
        <w:r>
          <w:instrText xml:space="preserve"> SEQ Table \* ARABIC </w:instrText>
        </w:r>
      </w:ins>
      <w:r>
        <w:fldChar w:fldCharType="separate"/>
      </w:r>
      <w:ins w:id="2406" w:author="David Mattie" w:date="2019-08-04T14:27:00Z">
        <w:r>
          <w:rPr>
            <w:noProof/>
          </w:rPr>
          <w:t>15</w:t>
        </w:r>
        <w:r>
          <w:fldChar w:fldCharType="end"/>
        </w:r>
        <w:r>
          <w:t xml:space="preserve"> - </w:t>
        </w:r>
        <w:r w:rsidRPr="004446B7">
          <w:t>Largest effect size for gender when measuring StdDev FA Asymmetry</w:t>
        </w:r>
      </w:ins>
    </w:p>
    <w:tbl>
      <w:tblPr>
        <w:tblStyle w:val="PlainTable2"/>
        <w:tblW w:w="8047" w:type="dxa"/>
        <w:tblLook w:val="04A0" w:firstRow="1" w:lastRow="0" w:firstColumn="1" w:lastColumn="0" w:noHBand="0" w:noVBand="1"/>
        <w:tblPrChange w:id="2407" w:author="David Mattie" w:date="2019-08-04T14:27:00Z">
          <w:tblPr>
            <w:tblW w:w="7954" w:type="dxa"/>
            <w:tblLook w:val="04A0" w:firstRow="1" w:lastRow="0" w:firstColumn="1" w:lastColumn="0" w:noHBand="0" w:noVBand="1"/>
          </w:tblPr>
        </w:tblPrChange>
      </w:tblPr>
      <w:tblGrid>
        <w:gridCol w:w="2746"/>
        <w:gridCol w:w="2328"/>
        <w:gridCol w:w="960"/>
        <w:gridCol w:w="1053"/>
        <w:gridCol w:w="960"/>
        <w:tblGridChange w:id="2408">
          <w:tblGrid>
            <w:gridCol w:w="2746"/>
            <w:gridCol w:w="2328"/>
            <w:gridCol w:w="960"/>
            <w:gridCol w:w="1053"/>
            <w:gridCol w:w="960"/>
          </w:tblGrid>
        </w:tblGridChange>
      </w:tblGrid>
      <w:tr w:rsidR="00775EE2" w14:paraId="2DA69B3B" w14:textId="77777777" w:rsidTr="00775EE2">
        <w:trPr>
          <w:cnfStyle w:val="100000000000" w:firstRow="1" w:lastRow="0" w:firstColumn="0" w:lastColumn="0" w:oddVBand="0" w:evenVBand="0" w:oddHBand="0" w:evenHBand="0" w:firstRowFirstColumn="0" w:firstRowLastColumn="0" w:lastRowFirstColumn="0" w:lastRowLastColumn="0"/>
          <w:trHeight w:val="300"/>
          <w:ins w:id="2409" w:author="David Mattie" w:date="2019-08-04T14:26:00Z"/>
          <w:trPrChange w:id="2410" w:author="David Mattie" w:date="2019-08-04T14:27: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tcPrChange w:id="2411" w:author="David Mattie" w:date="2019-08-04T14:27:00Z">
              <w:tcPr>
                <w:tcW w:w="2746" w:type="dxa"/>
                <w:tcBorders>
                  <w:top w:val="nil"/>
                  <w:left w:val="nil"/>
                  <w:bottom w:val="nil"/>
                  <w:right w:val="nil"/>
                </w:tcBorders>
                <w:shd w:val="clear" w:color="auto" w:fill="auto"/>
                <w:noWrap/>
                <w:vAlign w:val="bottom"/>
              </w:tcPr>
            </w:tcPrChange>
          </w:tcPr>
          <w:p w14:paraId="364802FA" w14:textId="74637D0D" w:rsidR="00775EE2" w:rsidRPr="0028774D" w:rsidRDefault="00775EE2" w:rsidP="00775EE2">
            <w:pPr>
              <w:cnfStyle w:val="101000000000" w:firstRow="1" w:lastRow="0" w:firstColumn="1" w:lastColumn="0" w:oddVBand="0" w:evenVBand="0" w:oddHBand="0" w:evenHBand="0" w:firstRowFirstColumn="0" w:firstRowLastColumn="0" w:lastRowFirstColumn="0" w:lastRowLastColumn="0"/>
              <w:rPr>
                <w:ins w:id="2412" w:author="David Mattie" w:date="2019-08-04T14:26:00Z"/>
                <w:rFonts w:ascii="Calibri" w:hAnsi="Calibri" w:cs="Calibri"/>
                <w:b w:val="0"/>
                <w:color w:val="000000"/>
                <w:sz w:val="22"/>
                <w:szCs w:val="22"/>
                <w:rPrChange w:id="2413" w:author="David Mattie" w:date="2019-08-04T14:27:00Z">
                  <w:rPr>
                    <w:ins w:id="2414" w:author="David Mattie" w:date="2019-08-04T14:26:00Z"/>
                    <w:rFonts w:ascii="Calibri" w:hAnsi="Calibri" w:cs="Calibri"/>
                    <w:color w:val="000000"/>
                    <w:sz w:val="22"/>
                    <w:szCs w:val="22"/>
                  </w:rPr>
                </w:rPrChange>
              </w:rPr>
            </w:pPr>
            <w:ins w:id="2415" w:author="David Mattie" w:date="2019-08-04T14:27:00Z">
              <w:r w:rsidRPr="000B63D7">
                <w:rPr>
                  <w:bCs w:val="0"/>
                  <w:color w:val="000000"/>
                  <w:sz w:val="18"/>
                  <w:szCs w:val="18"/>
                </w:rPr>
                <w:t>ROI Start</w:t>
              </w:r>
            </w:ins>
          </w:p>
        </w:tc>
        <w:tc>
          <w:tcPr>
            <w:tcW w:w="2328" w:type="dxa"/>
            <w:noWrap/>
            <w:tcPrChange w:id="2416" w:author="David Mattie" w:date="2019-08-04T14:27:00Z">
              <w:tcPr>
                <w:tcW w:w="2328" w:type="dxa"/>
                <w:tcBorders>
                  <w:top w:val="nil"/>
                  <w:left w:val="nil"/>
                  <w:bottom w:val="nil"/>
                  <w:right w:val="nil"/>
                </w:tcBorders>
                <w:shd w:val="clear" w:color="auto" w:fill="auto"/>
                <w:noWrap/>
                <w:vAlign w:val="bottom"/>
              </w:tcPr>
            </w:tcPrChange>
          </w:tcPr>
          <w:p w14:paraId="03A6FA54" w14:textId="27C15170"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2417" w:author="David Mattie" w:date="2019-08-04T14:26:00Z"/>
                <w:rFonts w:ascii="Calibri" w:hAnsi="Calibri" w:cs="Calibri"/>
                <w:b w:val="0"/>
                <w:color w:val="000000"/>
                <w:sz w:val="22"/>
                <w:szCs w:val="22"/>
                <w:rPrChange w:id="2418" w:author="David Mattie" w:date="2019-08-04T14:27:00Z">
                  <w:rPr>
                    <w:ins w:id="2419" w:author="David Mattie" w:date="2019-08-04T14:26:00Z"/>
                    <w:rFonts w:ascii="Calibri" w:hAnsi="Calibri" w:cs="Calibri"/>
                    <w:color w:val="000000"/>
                    <w:sz w:val="22"/>
                    <w:szCs w:val="22"/>
                  </w:rPr>
                </w:rPrChange>
              </w:rPr>
            </w:pPr>
            <w:ins w:id="2420" w:author="David Mattie" w:date="2019-08-04T14:27:00Z">
              <w:r w:rsidRPr="000B63D7">
                <w:rPr>
                  <w:bCs w:val="0"/>
                  <w:color w:val="000000"/>
                  <w:sz w:val="18"/>
                  <w:szCs w:val="18"/>
                </w:rPr>
                <w:t>ROI End</w:t>
              </w:r>
            </w:ins>
          </w:p>
        </w:tc>
        <w:tc>
          <w:tcPr>
            <w:tcW w:w="960" w:type="dxa"/>
            <w:noWrap/>
            <w:tcPrChange w:id="2421" w:author="David Mattie" w:date="2019-08-04T14:27:00Z">
              <w:tcPr>
                <w:tcW w:w="960" w:type="dxa"/>
                <w:tcBorders>
                  <w:top w:val="nil"/>
                  <w:left w:val="nil"/>
                  <w:bottom w:val="nil"/>
                  <w:right w:val="nil"/>
                </w:tcBorders>
                <w:shd w:val="clear" w:color="auto" w:fill="auto"/>
                <w:noWrap/>
                <w:vAlign w:val="bottom"/>
              </w:tcPr>
            </w:tcPrChange>
          </w:tcPr>
          <w:p w14:paraId="37DE2343" w14:textId="3E5DF6F3"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2422" w:author="David Mattie" w:date="2019-08-04T14:26:00Z"/>
                <w:rFonts w:ascii="Calibri" w:hAnsi="Calibri" w:cs="Calibri"/>
                <w:b w:val="0"/>
                <w:color w:val="000000"/>
                <w:sz w:val="22"/>
                <w:szCs w:val="22"/>
                <w:rPrChange w:id="2423" w:author="David Mattie" w:date="2019-08-04T14:27:00Z">
                  <w:rPr>
                    <w:ins w:id="2424" w:author="David Mattie" w:date="2019-08-04T14:26:00Z"/>
                    <w:rFonts w:ascii="Calibri" w:hAnsi="Calibri" w:cs="Calibri"/>
                    <w:color w:val="000000"/>
                    <w:sz w:val="22"/>
                    <w:szCs w:val="22"/>
                  </w:rPr>
                </w:rPrChange>
              </w:rPr>
            </w:pPr>
            <w:ins w:id="2425" w:author="David Mattie" w:date="2019-08-04T14:27:00Z">
              <w:r w:rsidRPr="000B63D7">
                <w:rPr>
                  <w:bCs w:val="0"/>
                  <w:color w:val="000000"/>
                  <w:sz w:val="18"/>
                  <w:szCs w:val="18"/>
                </w:rPr>
                <w:t>Method</w:t>
              </w:r>
            </w:ins>
          </w:p>
        </w:tc>
        <w:tc>
          <w:tcPr>
            <w:tcW w:w="1053" w:type="dxa"/>
            <w:noWrap/>
            <w:tcPrChange w:id="2426" w:author="David Mattie" w:date="2019-08-04T14:27:00Z">
              <w:tcPr>
                <w:tcW w:w="960" w:type="dxa"/>
                <w:tcBorders>
                  <w:top w:val="nil"/>
                  <w:left w:val="nil"/>
                  <w:bottom w:val="nil"/>
                  <w:right w:val="nil"/>
                </w:tcBorders>
                <w:shd w:val="clear" w:color="auto" w:fill="auto"/>
                <w:noWrap/>
                <w:vAlign w:val="bottom"/>
              </w:tcPr>
            </w:tcPrChange>
          </w:tcPr>
          <w:p w14:paraId="5FFB8466" w14:textId="35D7AA22"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2427" w:author="David Mattie" w:date="2019-08-04T14:26:00Z"/>
                <w:rFonts w:ascii="Calibri" w:hAnsi="Calibri" w:cs="Calibri"/>
                <w:b w:val="0"/>
                <w:color w:val="000000"/>
                <w:sz w:val="22"/>
                <w:szCs w:val="22"/>
                <w:rPrChange w:id="2428" w:author="David Mattie" w:date="2019-08-04T14:27:00Z">
                  <w:rPr>
                    <w:ins w:id="2429" w:author="David Mattie" w:date="2019-08-04T14:26:00Z"/>
                    <w:rFonts w:ascii="Calibri" w:hAnsi="Calibri" w:cs="Calibri"/>
                    <w:color w:val="000000"/>
                    <w:sz w:val="22"/>
                    <w:szCs w:val="22"/>
                  </w:rPr>
                </w:rPrChange>
              </w:rPr>
            </w:pPr>
            <w:ins w:id="2430" w:author="David Mattie" w:date="2019-08-04T14:27:00Z">
              <w:r w:rsidRPr="000B63D7">
                <w:rPr>
                  <w:bCs w:val="0"/>
                  <w:color w:val="000000"/>
                  <w:sz w:val="18"/>
                  <w:szCs w:val="18"/>
                </w:rPr>
                <w:t>Effect Size</w:t>
              </w:r>
            </w:ins>
          </w:p>
        </w:tc>
        <w:tc>
          <w:tcPr>
            <w:tcW w:w="960" w:type="dxa"/>
            <w:noWrap/>
            <w:tcPrChange w:id="2431" w:author="David Mattie" w:date="2019-08-04T14:27:00Z">
              <w:tcPr>
                <w:tcW w:w="960" w:type="dxa"/>
                <w:tcBorders>
                  <w:top w:val="nil"/>
                  <w:left w:val="nil"/>
                  <w:bottom w:val="nil"/>
                  <w:right w:val="nil"/>
                </w:tcBorders>
                <w:shd w:val="clear" w:color="auto" w:fill="auto"/>
                <w:noWrap/>
                <w:vAlign w:val="bottom"/>
              </w:tcPr>
            </w:tcPrChange>
          </w:tcPr>
          <w:p w14:paraId="4F132CB2" w14:textId="2DA6BCBC"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2432" w:author="David Mattie" w:date="2019-08-04T14:26:00Z"/>
                <w:rFonts w:ascii="Calibri" w:hAnsi="Calibri" w:cs="Calibri"/>
                <w:b w:val="0"/>
                <w:color w:val="000000"/>
                <w:sz w:val="22"/>
                <w:szCs w:val="22"/>
                <w:rPrChange w:id="2433" w:author="David Mattie" w:date="2019-08-04T14:27:00Z">
                  <w:rPr>
                    <w:ins w:id="2434" w:author="David Mattie" w:date="2019-08-04T14:26:00Z"/>
                    <w:rFonts w:ascii="Calibri" w:hAnsi="Calibri" w:cs="Calibri"/>
                    <w:color w:val="000000"/>
                    <w:sz w:val="22"/>
                    <w:szCs w:val="22"/>
                  </w:rPr>
                </w:rPrChange>
              </w:rPr>
            </w:pPr>
            <w:ins w:id="2435" w:author="David Mattie" w:date="2019-08-04T14:27:00Z">
              <w:r w:rsidRPr="000B63D7">
                <w:rPr>
                  <w:bCs w:val="0"/>
                  <w:color w:val="000000"/>
                  <w:sz w:val="18"/>
                  <w:szCs w:val="18"/>
                </w:rPr>
                <w:t>Non Null Measures</w:t>
              </w:r>
            </w:ins>
          </w:p>
        </w:tc>
      </w:tr>
      <w:tr w:rsidR="00775EE2" w14:paraId="627E102F" w14:textId="77777777" w:rsidTr="00775EE2">
        <w:trPr>
          <w:cnfStyle w:val="000000100000" w:firstRow="0" w:lastRow="0" w:firstColumn="0" w:lastColumn="0" w:oddVBand="0" w:evenVBand="0" w:oddHBand="1" w:evenHBand="0" w:firstRowFirstColumn="0" w:firstRowLastColumn="0" w:lastRowFirstColumn="0" w:lastRowLastColumn="0"/>
          <w:trHeight w:val="300"/>
          <w:ins w:id="2436" w:author="David Mattie" w:date="2019-08-04T14:27:00Z"/>
        </w:trPr>
        <w:tc>
          <w:tcPr>
            <w:cnfStyle w:val="001000000000" w:firstRow="0" w:lastRow="0" w:firstColumn="1" w:lastColumn="0" w:oddVBand="0" w:evenVBand="0" w:oddHBand="0" w:evenHBand="0" w:firstRowFirstColumn="0" w:firstRowLastColumn="0" w:lastRowFirstColumn="0" w:lastRowLastColumn="0"/>
            <w:tcW w:w="2746" w:type="dxa"/>
            <w:noWrap/>
          </w:tcPr>
          <w:p w14:paraId="242B9E0D" w14:textId="4DC42487" w:rsidR="00775EE2" w:rsidRPr="0028774D" w:rsidRDefault="00775EE2" w:rsidP="00775EE2">
            <w:pPr>
              <w:rPr>
                <w:ins w:id="2437" w:author="David Mattie" w:date="2019-08-04T14:27:00Z"/>
                <w:rFonts w:ascii="Calibri" w:hAnsi="Calibri" w:cs="Calibri"/>
                <w:color w:val="000000"/>
                <w:sz w:val="22"/>
                <w:szCs w:val="22"/>
              </w:rPr>
            </w:pPr>
            <w:ins w:id="2438" w:author="David Mattie" w:date="2019-08-04T14:27:00Z">
              <w:r w:rsidRPr="00905736">
                <w:rPr>
                  <w:rFonts w:ascii="Calibri" w:hAnsi="Calibri" w:cs="Calibri"/>
                  <w:b w:val="0"/>
                  <w:color w:val="000000"/>
                  <w:sz w:val="22"/>
                  <w:szCs w:val="22"/>
                </w:rPr>
                <w:t>Left-Pallidum</w:t>
              </w:r>
            </w:ins>
          </w:p>
        </w:tc>
        <w:tc>
          <w:tcPr>
            <w:tcW w:w="2328" w:type="dxa"/>
            <w:noWrap/>
          </w:tcPr>
          <w:p w14:paraId="385B2CA5" w14:textId="78BA29EE"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2439" w:author="David Mattie" w:date="2019-08-04T14:27:00Z"/>
                <w:rFonts w:ascii="Calibri" w:hAnsi="Calibri" w:cs="Calibri"/>
                <w:color w:val="000000"/>
                <w:sz w:val="22"/>
                <w:szCs w:val="22"/>
              </w:rPr>
            </w:pPr>
            <w:ins w:id="2440" w:author="David Mattie" w:date="2019-08-04T14:27:00Z">
              <w:r w:rsidRPr="00905736">
                <w:rPr>
                  <w:rFonts w:ascii="Calibri" w:hAnsi="Calibri" w:cs="Calibri"/>
                  <w:color w:val="000000"/>
                  <w:sz w:val="22"/>
                  <w:szCs w:val="22"/>
                </w:rPr>
                <w:t>wm-lh-insula</w:t>
              </w:r>
            </w:ins>
          </w:p>
        </w:tc>
        <w:tc>
          <w:tcPr>
            <w:tcW w:w="960" w:type="dxa"/>
            <w:noWrap/>
          </w:tcPr>
          <w:p w14:paraId="1CCC7A34" w14:textId="18E775F7"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2441" w:author="David Mattie" w:date="2019-08-04T14:27:00Z"/>
                <w:rFonts w:ascii="Calibri" w:hAnsi="Calibri" w:cs="Calibri"/>
                <w:color w:val="000000"/>
                <w:sz w:val="22"/>
                <w:szCs w:val="22"/>
              </w:rPr>
            </w:pPr>
            <w:ins w:id="2442" w:author="David Mattie" w:date="2019-08-04T14:27:00Z">
              <w:r w:rsidRPr="00905736">
                <w:rPr>
                  <w:rFonts w:ascii="Calibri" w:hAnsi="Calibri" w:cs="Calibri"/>
                  <w:color w:val="000000"/>
                  <w:sz w:val="22"/>
                  <w:szCs w:val="22"/>
                </w:rPr>
                <w:t>roi_end</w:t>
              </w:r>
            </w:ins>
          </w:p>
        </w:tc>
        <w:tc>
          <w:tcPr>
            <w:tcW w:w="1053" w:type="dxa"/>
            <w:noWrap/>
          </w:tcPr>
          <w:p w14:paraId="6B78E292" w14:textId="02A54AC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2443" w:author="David Mattie" w:date="2019-08-04T14:27:00Z"/>
                <w:rFonts w:ascii="Calibri" w:hAnsi="Calibri" w:cs="Calibri"/>
                <w:color w:val="000000"/>
                <w:sz w:val="22"/>
                <w:szCs w:val="22"/>
              </w:rPr>
            </w:pPr>
            <w:ins w:id="2444" w:author="David Mattie" w:date="2019-08-04T14:27:00Z">
              <w:r w:rsidRPr="00905736">
                <w:rPr>
                  <w:rFonts w:ascii="Calibri" w:hAnsi="Calibri" w:cs="Calibri"/>
                  <w:color w:val="000000"/>
                  <w:sz w:val="22"/>
                  <w:szCs w:val="22"/>
                </w:rPr>
                <w:t>0.31542</w:t>
              </w:r>
            </w:ins>
          </w:p>
        </w:tc>
        <w:tc>
          <w:tcPr>
            <w:tcW w:w="960" w:type="dxa"/>
            <w:noWrap/>
          </w:tcPr>
          <w:p w14:paraId="1798F866" w14:textId="1A32FAD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2445" w:author="David Mattie" w:date="2019-08-04T14:27:00Z"/>
                <w:rFonts w:ascii="Calibri" w:hAnsi="Calibri" w:cs="Calibri"/>
                <w:color w:val="000000"/>
                <w:sz w:val="22"/>
                <w:szCs w:val="22"/>
              </w:rPr>
            </w:pPr>
            <w:ins w:id="2446" w:author="David Mattie" w:date="2019-08-04T14:27:00Z">
              <w:r w:rsidRPr="00905736">
                <w:rPr>
                  <w:rFonts w:ascii="Calibri" w:hAnsi="Calibri" w:cs="Calibri"/>
                  <w:color w:val="000000"/>
                  <w:sz w:val="22"/>
                  <w:szCs w:val="22"/>
                </w:rPr>
                <w:t>532</w:t>
              </w:r>
            </w:ins>
          </w:p>
        </w:tc>
      </w:tr>
      <w:tr w:rsidR="00775EE2" w14:paraId="302F9A05" w14:textId="77777777" w:rsidTr="00775EE2">
        <w:trPr>
          <w:trHeight w:val="300"/>
          <w:ins w:id="2447" w:author="David Mattie" w:date="2019-08-04T14:26:00Z"/>
          <w:trPrChange w:id="2448"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449" w:author="David Mattie" w:date="2019-08-04T14:26:00Z">
              <w:tcPr>
                <w:tcW w:w="2746" w:type="dxa"/>
                <w:tcBorders>
                  <w:top w:val="nil"/>
                  <w:left w:val="nil"/>
                  <w:bottom w:val="nil"/>
                  <w:right w:val="nil"/>
                </w:tcBorders>
                <w:shd w:val="clear" w:color="auto" w:fill="auto"/>
                <w:noWrap/>
                <w:vAlign w:val="bottom"/>
                <w:hideMark/>
              </w:tcPr>
            </w:tcPrChange>
          </w:tcPr>
          <w:p w14:paraId="6B9DF5DB" w14:textId="77777777" w:rsidR="00775EE2" w:rsidRPr="0028774D" w:rsidRDefault="00775EE2" w:rsidP="00775EE2">
            <w:pPr>
              <w:rPr>
                <w:ins w:id="2450" w:author="David Mattie" w:date="2019-08-04T14:26:00Z"/>
                <w:rFonts w:ascii="Calibri" w:hAnsi="Calibri" w:cs="Calibri"/>
                <w:b w:val="0"/>
                <w:color w:val="000000"/>
                <w:sz w:val="22"/>
                <w:szCs w:val="22"/>
                <w:rPrChange w:id="2451" w:author="David Mattie" w:date="2019-08-04T14:27:00Z">
                  <w:rPr>
                    <w:ins w:id="2452" w:author="David Mattie" w:date="2019-08-04T14:26:00Z"/>
                    <w:rFonts w:ascii="Calibri" w:hAnsi="Calibri" w:cs="Calibri"/>
                    <w:color w:val="000000"/>
                    <w:sz w:val="22"/>
                    <w:szCs w:val="22"/>
                  </w:rPr>
                </w:rPrChange>
              </w:rPr>
            </w:pPr>
            <w:ins w:id="2453" w:author="David Mattie" w:date="2019-08-04T14:26:00Z">
              <w:r w:rsidRPr="0028774D">
                <w:rPr>
                  <w:rFonts w:ascii="Calibri" w:hAnsi="Calibri" w:cs="Calibri"/>
                  <w:color w:val="000000"/>
                  <w:sz w:val="22"/>
                  <w:szCs w:val="22"/>
                </w:rPr>
                <w:t>Left-Putamen</w:t>
              </w:r>
            </w:ins>
          </w:p>
        </w:tc>
        <w:tc>
          <w:tcPr>
            <w:tcW w:w="2328" w:type="dxa"/>
            <w:tcBorders>
              <w:top w:val="single" w:sz="4" w:space="0" w:color="7F7F7F" w:themeColor="text1" w:themeTint="80"/>
              <w:bottom w:val="single" w:sz="4" w:space="0" w:color="7F7F7F" w:themeColor="text1" w:themeTint="80"/>
            </w:tcBorders>
            <w:noWrap/>
            <w:hideMark/>
            <w:tcPrChange w:id="2454" w:author="David Mattie" w:date="2019-08-04T14:26:00Z">
              <w:tcPr>
                <w:tcW w:w="2328" w:type="dxa"/>
                <w:tcBorders>
                  <w:top w:val="nil"/>
                  <w:left w:val="nil"/>
                  <w:bottom w:val="nil"/>
                  <w:right w:val="nil"/>
                </w:tcBorders>
                <w:shd w:val="clear" w:color="auto" w:fill="auto"/>
                <w:noWrap/>
                <w:vAlign w:val="bottom"/>
                <w:hideMark/>
              </w:tcPr>
            </w:tcPrChange>
          </w:tcPr>
          <w:p w14:paraId="25EDC11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455" w:author="David Mattie" w:date="2019-08-04T14:26:00Z"/>
                <w:rFonts w:ascii="Calibri" w:hAnsi="Calibri" w:cs="Calibri"/>
                <w:color w:val="000000"/>
                <w:sz w:val="22"/>
                <w:szCs w:val="22"/>
              </w:rPr>
            </w:pPr>
            <w:ins w:id="2456" w:author="David Mattie" w:date="2019-08-04T14:26:00Z">
              <w:r>
                <w:rPr>
                  <w:rFonts w:ascii="Calibri" w:hAnsi="Calibri" w:cs="Calibri"/>
                  <w:color w:val="000000"/>
                  <w:sz w:val="22"/>
                  <w:szCs w:val="22"/>
                </w:rPr>
                <w:t>wm-lh-precentral</w:t>
              </w:r>
            </w:ins>
          </w:p>
        </w:tc>
        <w:tc>
          <w:tcPr>
            <w:tcW w:w="960" w:type="dxa"/>
            <w:tcBorders>
              <w:top w:val="single" w:sz="4" w:space="0" w:color="7F7F7F" w:themeColor="text1" w:themeTint="80"/>
              <w:bottom w:val="single" w:sz="4" w:space="0" w:color="7F7F7F" w:themeColor="text1" w:themeTint="80"/>
            </w:tcBorders>
            <w:noWrap/>
            <w:hideMark/>
            <w:tcPrChange w:id="2457" w:author="David Mattie" w:date="2019-08-04T14:26:00Z">
              <w:tcPr>
                <w:tcW w:w="960" w:type="dxa"/>
                <w:tcBorders>
                  <w:top w:val="nil"/>
                  <w:left w:val="nil"/>
                  <w:bottom w:val="nil"/>
                  <w:right w:val="nil"/>
                </w:tcBorders>
                <w:shd w:val="clear" w:color="auto" w:fill="auto"/>
                <w:noWrap/>
                <w:vAlign w:val="bottom"/>
                <w:hideMark/>
              </w:tcPr>
            </w:tcPrChange>
          </w:tcPr>
          <w:p w14:paraId="2D14F31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458" w:author="David Mattie" w:date="2019-08-04T14:26:00Z"/>
                <w:rFonts w:ascii="Calibri" w:hAnsi="Calibri" w:cs="Calibri"/>
                <w:color w:val="000000"/>
                <w:sz w:val="22"/>
                <w:szCs w:val="22"/>
              </w:rPr>
            </w:pPr>
            <w:ins w:id="2459"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460" w:author="David Mattie" w:date="2019-08-04T14:26:00Z">
              <w:tcPr>
                <w:tcW w:w="960" w:type="dxa"/>
                <w:tcBorders>
                  <w:top w:val="nil"/>
                  <w:left w:val="nil"/>
                  <w:bottom w:val="nil"/>
                  <w:right w:val="nil"/>
                </w:tcBorders>
                <w:shd w:val="clear" w:color="auto" w:fill="auto"/>
                <w:noWrap/>
                <w:vAlign w:val="bottom"/>
                <w:hideMark/>
              </w:tcPr>
            </w:tcPrChange>
          </w:tcPr>
          <w:p w14:paraId="17BF40A8"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461" w:author="David Mattie" w:date="2019-08-04T14:26:00Z"/>
                <w:rFonts w:ascii="Calibri" w:hAnsi="Calibri" w:cs="Calibri"/>
                <w:color w:val="000000"/>
                <w:sz w:val="22"/>
                <w:szCs w:val="22"/>
              </w:rPr>
            </w:pPr>
            <w:ins w:id="2462" w:author="David Mattie" w:date="2019-08-04T14:26:00Z">
              <w:r>
                <w:rPr>
                  <w:rFonts w:ascii="Calibri" w:hAnsi="Calibri" w:cs="Calibri"/>
                  <w:color w:val="000000"/>
                  <w:sz w:val="22"/>
                  <w:szCs w:val="22"/>
                </w:rPr>
                <w:t>0.281767</w:t>
              </w:r>
            </w:ins>
          </w:p>
        </w:tc>
        <w:tc>
          <w:tcPr>
            <w:tcW w:w="960" w:type="dxa"/>
            <w:tcBorders>
              <w:top w:val="single" w:sz="4" w:space="0" w:color="7F7F7F" w:themeColor="text1" w:themeTint="80"/>
              <w:bottom w:val="single" w:sz="4" w:space="0" w:color="7F7F7F" w:themeColor="text1" w:themeTint="80"/>
            </w:tcBorders>
            <w:noWrap/>
            <w:hideMark/>
            <w:tcPrChange w:id="2463" w:author="David Mattie" w:date="2019-08-04T14:26:00Z">
              <w:tcPr>
                <w:tcW w:w="960" w:type="dxa"/>
                <w:tcBorders>
                  <w:top w:val="nil"/>
                  <w:left w:val="nil"/>
                  <w:bottom w:val="nil"/>
                  <w:right w:val="nil"/>
                </w:tcBorders>
                <w:shd w:val="clear" w:color="auto" w:fill="auto"/>
                <w:noWrap/>
                <w:vAlign w:val="bottom"/>
                <w:hideMark/>
              </w:tcPr>
            </w:tcPrChange>
          </w:tcPr>
          <w:p w14:paraId="1F202B7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464" w:author="David Mattie" w:date="2019-08-04T14:26:00Z"/>
                <w:rFonts w:ascii="Calibri" w:hAnsi="Calibri" w:cs="Calibri"/>
                <w:color w:val="000000"/>
                <w:sz w:val="22"/>
                <w:szCs w:val="22"/>
              </w:rPr>
            </w:pPr>
            <w:ins w:id="2465" w:author="David Mattie" w:date="2019-08-04T14:26:00Z">
              <w:r>
                <w:rPr>
                  <w:rFonts w:ascii="Calibri" w:hAnsi="Calibri" w:cs="Calibri"/>
                  <w:color w:val="000000"/>
                  <w:sz w:val="22"/>
                  <w:szCs w:val="22"/>
                </w:rPr>
                <w:t>534</w:t>
              </w:r>
            </w:ins>
          </w:p>
        </w:tc>
      </w:tr>
      <w:tr w:rsidR="00775EE2" w14:paraId="338B94D8" w14:textId="77777777" w:rsidTr="00775EE2">
        <w:trPr>
          <w:cnfStyle w:val="000000100000" w:firstRow="0" w:lastRow="0" w:firstColumn="0" w:lastColumn="0" w:oddVBand="0" w:evenVBand="0" w:oddHBand="1" w:evenHBand="0" w:firstRowFirstColumn="0" w:firstRowLastColumn="0" w:lastRowFirstColumn="0" w:lastRowLastColumn="0"/>
          <w:trHeight w:val="300"/>
          <w:ins w:id="2466" w:author="David Mattie" w:date="2019-08-04T14:26:00Z"/>
          <w:trPrChange w:id="2467"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468" w:author="David Mattie" w:date="2019-08-04T14:26:00Z">
              <w:tcPr>
                <w:tcW w:w="2746" w:type="dxa"/>
                <w:tcBorders>
                  <w:top w:val="nil"/>
                  <w:left w:val="nil"/>
                  <w:bottom w:val="nil"/>
                  <w:right w:val="nil"/>
                </w:tcBorders>
                <w:shd w:val="clear" w:color="auto" w:fill="auto"/>
                <w:noWrap/>
                <w:vAlign w:val="bottom"/>
                <w:hideMark/>
              </w:tcPr>
            </w:tcPrChange>
          </w:tcPr>
          <w:p w14:paraId="2D3470FC"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469" w:author="David Mattie" w:date="2019-08-04T14:26:00Z"/>
                <w:rFonts w:ascii="Calibri" w:hAnsi="Calibri" w:cs="Calibri"/>
                <w:b w:val="0"/>
                <w:color w:val="000000"/>
                <w:sz w:val="22"/>
                <w:szCs w:val="22"/>
                <w:rPrChange w:id="2470" w:author="David Mattie" w:date="2019-08-04T14:27:00Z">
                  <w:rPr>
                    <w:ins w:id="2471" w:author="David Mattie" w:date="2019-08-04T14:26:00Z"/>
                    <w:rFonts w:ascii="Calibri" w:hAnsi="Calibri" w:cs="Calibri"/>
                    <w:color w:val="000000"/>
                    <w:sz w:val="22"/>
                    <w:szCs w:val="22"/>
                  </w:rPr>
                </w:rPrChange>
              </w:rPr>
            </w:pPr>
            <w:ins w:id="2472" w:author="David Mattie" w:date="2019-08-04T14:26:00Z">
              <w:r w:rsidRPr="0028774D">
                <w:rPr>
                  <w:rFonts w:ascii="Calibri" w:hAnsi="Calibri" w:cs="Calibri"/>
                  <w:color w:val="000000"/>
                  <w:sz w:val="22"/>
                  <w:szCs w:val="22"/>
                </w:rPr>
                <w:t>wm-rh-fusiform</w:t>
              </w:r>
            </w:ins>
          </w:p>
        </w:tc>
        <w:tc>
          <w:tcPr>
            <w:tcW w:w="2328" w:type="dxa"/>
            <w:noWrap/>
            <w:hideMark/>
            <w:tcPrChange w:id="2473" w:author="David Mattie" w:date="2019-08-04T14:26:00Z">
              <w:tcPr>
                <w:tcW w:w="2328" w:type="dxa"/>
                <w:tcBorders>
                  <w:top w:val="nil"/>
                  <w:left w:val="nil"/>
                  <w:bottom w:val="nil"/>
                  <w:right w:val="nil"/>
                </w:tcBorders>
                <w:shd w:val="clear" w:color="auto" w:fill="auto"/>
                <w:noWrap/>
                <w:vAlign w:val="bottom"/>
                <w:hideMark/>
              </w:tcPr>
            </w:tcPrChange>
          </w:tcPr>
          <w:p w14:paraId="4FDF2BB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474" w:author="David Mattie" w:date="2019-08-04T14:26:00Z"/>
                <w:rFonts w:ascii="Calibri" w:hAnsi="Calibri" w:cs="Calibri"/>
                <w:color w:val="000000"/>
                <w:sz w:val="22"/>
                <w:szCs w:val="22"/>
              </w:rPr>
            </w:pPr>
            <w:ins w:id="2475" w:author="David Mattie" w:date="2019-08-04T14:26:00Z">
              <w:r>
                <w:rPr>
                  <w:rFonts w:ascii="Calibri" w:hAnsi="Calibri" w:cs="Calibri"/>
                  <w:color w:val="000000"/>
                  <w:sz w:val="22"/>
                  <w:szCs w:val="22"/>
                </w:rPr>
                <w:t>wm-rh-lingual</w:t>
              </w:r>
            </w:ins>
          </w:p>
        </w:tc>
        <w:tc>
          <w:tcPr>
            <w:tcW w:w="960" w:type="dxa"/>
            <w:noWrap/>
            <w:hideMark/>
            <w:tcPrChange w:id="2476" w:author="David Mattie" w:date="2019-08-04T14:26:00Z">
              <w:tcPr>
                <w:tcW w:w="960" w:type="dxa"/>
                <w:tcBorders>
                  <w:top w:val="nil"/>
                  <w:left w:val="nil"/>
                  <w:bottom w:val="nil"/>
                  <w:right w:val="nil"/>
                </w:tcBorders>
                <w:shd w:val="clear" w:color="auto" w:fill="auto"/>
                <w:noWrap/>
                <w:vAlign w:val="bottom"/>
                <w:hideMark/>
              </w:tcPr>
            </w:tcPrChange>
          </w:tcPr>
          <w:p w14:paraId="3F9DFAB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477" w:author="David Mattie" w:date="2019-08-04T14:26:00Z"/>
                <w:rFonts w:ascii="Calibri" w:hAnsi="Calibri" w:cs="Calibri"/>
                <w:color w:val="000000"/>
                <w:sz w:val="22"/>
                <w:szCs w:val="22"/>
              </w:rPr>
            </w:pPr>
            <w:ins w:id="2478" w:author="David Mattie" w:date="2019-08-04T14:26:00Z">
              <w:r>
                <w:rPr>
                  <w:rFonts w:ascii="Calibri" w:hAnsi="Calibri" w:cs="Calibri"/>
                  <w:color w:val="000000"/>
                  <w:sz w:val="22"/>
                  <w:szCs w:val="22"/>
                </w:rPr>
                <w:t>roi_end</w:t>
              </w:r>
            </w:ins>
          </w:p>
        </w:tc>
        <w:tc>
          <w:tcPr>
            <w:tcW w:w="1053" w:type="dxa"/>
            <w:noWrap/>
            <w:hideMark/>
            <w:tcPrChange w:id="2479" w:author="David Mattie" w:date="2019-08-04T14:26:00Z">
              <w:tcPr>
                <w:tcW w:w="960" w:type="dxa"/>
                <w:tcBorders>
                  <w:top w:val="nil"/>
                  <w:left w:val="nil"/>
                  <w:bottom w:val="nil"/>
                  <w:right w:val="nil"/>
                </w:tcBorders>
                <w:shd w:val="clear" w:color="auto" w:fill="auto"/>
                <w:noWrap/>
                <w:vAlign w:val="bottom"/>
                <w:hideMark/>
              </w:tcPr>
            </w:tcPrChange>
          </w:tcPr>
          <w:p w14:paraId="2AA7ADB3"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480" w:author="David Mattie" w:date="2019-08-04T14:26:00Z"/>
                <w:rFonts w:ascii="Calibri" w:hAnsi="Calibri" w:cs="Calibri"/>
                <w:color w:val="000000"/>
                <w:sz w:val="22"/>
                <w:szCs w:val="22"/>
              </w:rPr>
            </w:pPr>
            <w:ins w:id="2481" w:author="David Mattie" w:date="2019-08-04T14:26:00Z">
              <w:r>
                <w:rPr>
                  <w:rFonts w:ascii="Calibri" w:hAnsi="Calibri" w:cs="Calibri"/>
                  <w:color w:val="000000"/>
                  <w:sz w:val="22"/>
                  <w:szCs w:val="22"/>
                </w:rPr>
                <w:t>0.279758</w:t>
              </w:r>
            </w:ins>
          </w:p>
        </w:tc>
        <w:tc>
          <w:tcPr>
            <w:tcW w:w="960" w:type="dxa"/>
            <w:noWrap/>
            <w:hideMark/>
            <w:tcPrChange w:id="2482" w:author="David Mattie" w:date="2019-08-04T14:26:00Z">
              <w:tcPr>
                <w:tcW w:w="960" w:type="dxa"/>
                <w:tcBorders>
                  <w:top w:val="nil"/>
                  <w:left w:val="nil"/>
                  <w:bottom w:val="nil"/>
                  <w:right w:val="nil"/>
                </w:tcBorders>
                <w:shd w:val="clear" w:color="auto" w:fill="auto"/>
                <w:noWrap/>
                <w:vAlign w:val="bottom"/>
                <w:hideMark/>
              </w:tcPr>
            </w:tcPrChange>
          </w:tcPr>
          <w:p w14:paraId="7DBF6B7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483" w:author="David Mattie" w:date="2019-08-04T14:26:00Z"/>
                <w:rFonts w:ascii="Calibri" w:hAnsi="Calibri" w:cs="Calibri"/>
                <w:color w:val="000000"/>
                <w:sz w:val="22"/>
                <w:szCs w:val="22"/>
              </w:rPr>
            </w:pPr>
            <w:ins w:id="2484" w:author="David Mattie" w:date="2019-08-04T14:26:00Z">
              <w:r>
                <w:rPr>
                  <w:rFonts w:ascii="Calibri" w:hAnsi="Calibri" w:cs="Calibri"/>
                  <w:color w:val="000000"/>
                  <w:sz w:val="22"/>
                  <w:szCs w:val="22"/>
                </w:rPr>
                <w:t>537</w:t>
              </w:r>
            </w:ins>
          </w:p>
        </w:tc>
      </w:tr>
      <w:tr w:rsidR="00775EE2" w14:paraId="1D346B80" w14:textId="77777777" w:rsidTr="00775EE2">
        <w:trPr>
          <w:trHeight w:val="300"/>
          <w:ins w:id="2485" w:author="David Mattie" w:date="2019-08-04T14:26:00Z"/>
          <w:trPrChange w:id="248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487" w:author="David Mattie" w:date="2019-08-04T14:26:00Z">
              <w:tcPr>
                <w:tcW w:w="2746" w:type="dxa"/>
                <w:tcBorders>
                  <w:top w:val="nil"/>
                  <w:left w:val="nil"/>
                  <w:bottom w:val="nil"/>
                  <w:right w:val="nil"/>
                </w:tcBorders>
                <w:shd w:val="clear" w:color="auto" w:fill="auto"/>
                <w:noWrap/>
                <w:vAlign w:val="bottom"/>
                <w:hideMark/>
              </w:tcPr>
            </w:tcPrChange>
          </w:tcPr>
          <w:p w14:paraId="0CD9F4D2" w14:textId="77777777" w:rsidR="00775EE2" w:rsidRPr="0028774D" w:rsidRDefault="00775EE2" w:rsidP="00775EE2">
            <w:pPr>
              <w:rPr>
                <w:ins w:id="2488" w:author="David Mattie" w:date="2019-08-04T14:26:00Z"/>
                <w:rFonts w:ascii="Calibri" w:hAnsi="Calibri" w:cs="Calibri"/>
                <w:b w:val="0"/>
                <w:color w:val="000000"/>
                <w:sz w:val="22"/>
                <w:szCs w:val="22"/>
                <w:rPrChange w:id="2489" w:author="David Mattie" w:date="2019-08-04T14:27:00Z">
                  <w:rPr>
                    <w:ins w:id="2490" w:author="David Mattie" w:date="2019-08-04T14:26:00Z"/>
                    <w:rFonts w:ascii="Calibri" w:hAnsi="Calibri" w:cs="Calibri"/>
                    <w:color w:val="000000"/>
                    <w:sz w:val="22"/>
                    <w:szCs w:val="22"/>
                  </w:rPr>
                </w:rPrChange>
              </w:rPr>
            </w:pPr>
            <w:ins w:id="2491"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2492" w:author="David Mattie" w:date="2019-08-04T14:26:00Z">
              <w:tcPr>
                <w:tcW w:w="2328" w:type="dxa"/>
                <w:tcBorders>
                  <w:top w:val="nil"/>
                  <w:left w:val="nil"/>
                  <w:bottom w:val="nil"/>
                  <w:right w:val="nil"/>
                </w:tcBorders>
                <w:shd w:val="clear" w:color="auto" w:fill="auto"/>
                <w:noWrap/>
                <w:vAlign w:val="bottom"/>
                <w:hideMark/>
              </w:tcPr>
            </w:tcPrChange>
          </w:tcPr>
          <w:p w14:paraId="2091C14E"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493" w:author="David Mattie" w:date="2019-08-04T14:26:00Z"/>
                <w:rFonts w:ascii="Calibri" w:hAnsi="Calibri" w:cs="Calibri"/>
                <w:color w:val="000000"/>
                <w:sz w:val="22"/>
                <w:szCs w:val="22"/>
              </w:rPr>
            </w:pPr>
            <w:ins w:id="2494" w:author="David Mattie" w:date="2019-08-04T14:26:00Z">
              <w:r>
                <w:rPr>
                  <w:rFonts w:ascii="Calibri" w:hAnsi="Calibri" w:cs="Calibri"/>
                  <w:color w:val="000000"/>
                  <w:sz w:val="22"/>
                  <w:szCs w:val="22"/>
                </w:rPr>
                <w:t>wm-rh-posteriorcingulate</w:t>
              </w:r>
            </w:ins>
          </w:p>
        </w:tc>
        <w:tc>
          <w:tcPr>
            <w:tcW w:w="960" w:type="dxa"/>
            <w:tcBorders>
              <w:top w:val="single" w:sz="4" w:space="0" w:color="7F7F7F" w:themeColor="text1" w:themeTint="80"/>
              <w:bottom w:val="single" w:sz="4" w:space="0" w:color="7F7F7F" w:themeColor="text1" w:themeTint="80"/>
            </w:tcBorders>
            <w:noWrap/>
            <w:hideMark/>
            <w:tcPrChange w:id="2495" w:author="David Mattie" w:date="2019-08-04T14:26:00Z">
              <w:tcPr>
                <w:tcW w:w="960" w:type="dxa"/>
                <w:tcBorders>
                  <w:top w:val="nil"/>
                  <w:left w:val="nil"/>
                  <w:bottom w:val="nil"/>
                  <w:right w:val="nil"/>
                </w:tcBorders>
                <w:shd w:val="clear" w:color="auto" w:fill="auto"/>
                <w:noWrap/>
                <w:vAlign w:val="bottom"/>
                <w:hideMark/>
              </w:tcPr>
            </w:tcPrChange>
          </w:tcPr>
          <w:p w14:paraId="12B19CD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496" w:author="David Mattie" w:date="2019-08-04T14:26:00Z"/>
                <w:rFonts w:ascii="Calibri" w:hAnsi="Calibri" w:cs="Calibri"/>
                <w:color w:val="000000"/>
                <w:sz w:val="22"/>
                <w:szCs w:val="22"/>
              </w:rPr>
            </w:pPr>
            <w:ins w:id="2497"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498" w:author="David Mattie" w:date="2019-08-04T14:26:00Z">
              <w:tcPr>
                <w:tcW w:w="960" w:type="dxa"/>
                <w:tcBorders>
                  <w:top w:val="nil"/>
                  <w:left w:val="nil"/>
                  <w:bottom w:val="nil"/>
                  <w:right w:val="nil"/>
                </w:tcBorders>
                <w:shd w:val="clear" w:color="auto" w:fill="auto"/>
                <w:noWrap/>
                <w:vAlign w:val="bottom"/>
                <w:hideMark/>
              </w:tcPr>
            </w:tcPrChange>
          </w:tcPr>
          <w:p w14:paraId="42DA8CDE"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499" w:author="David Mattie" w:date="2019-08-04T14:26:00Z"/>
                <w:rFonts w:ascii="Calibri" w:hAnsi="Calibri" w:cs="Calibri"/>
                <w:color w:val="000000"/>
                <w:sz w:val="22"/>
                <w:szCs w:val="22"/>
              </w:rPr>
            </w:pPr>
            <w:ins w:id="2500" w:author="David Mattie" w:date="2019-08-04T14:26:00Z">
              <w:r>
                <w:rPr>
                  <w:rFonts w:ascii="Calibri" w:hAnsi="Calibri" w:cs="Calibri"/>
                  <w:color w:val="000000"/>
                  <w:sz w:val="22"/>
                  <w:szCs w:val="22"/>
                </w:rPr>
                <w:t>0.278678</w:t>
              </w:r>
            </w:ins>
          </w:p>
        </w:tc>
        <w:tc>
          <w:tcPr>
            <w:tcW w:w="960" w:type="dxa"/>
            <w:tcBorders>
              <w:top w:val="single" w:sz="4" w:space="0" w:color="7F7F7F" w:themeColor="text1" w:themeTint="80"/>
              <w:bottom w:val="single" w:sz="4" w:space="0" w:color="7F7F7F" w:themeColor="text1" w:themeTint="80"/>
            </w:tcBorders>
            <w:noWrap/>
            <w:hideMark/>
            <w:tcPrChange w:id="2501" w:author="David Mattie" w:date="2019-08-04T14:26:00Z">
              <w:tcPr>
                <w:tcW w:w="960" w:type="dxa"/>
                <w:tcBorders>
                  <w:top w:val="nil"/>
                  <w:left w:val="nil"/>
                  <w:bottom w:val="nil"/>
                  <w:right w:val="nil"/>
                </w:tcBorders>
                <w:shd w:val="clear" w:color="auto" w:fill="auto"/>
                <w:noWrap/>
                <w:vAlign w:val="bottom"/>
                <w:hideMark/>
              </w:tcPr>
            </w:tcPrChange>
          </w:tcPr>
          <w:p w14:paraId="555AF34B"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02" w:author="David Mattie" w:date="2019-08-04T14:26:00Z"/>
                <w:rFonts w:ascii="Calibri" w:hAnsi="Calibri" w:cs="Calibri"/>
                <w:color w:val="000000"/>
                <w:sz w:val="22"/>
                <w:szCs w:val="22"/>
              </w:rPr>
            </w:pPr>
            <w:ins w:id="2503" w:author="David Mattie" w:date="2019-08-04T14:26:00Z">
              <w:r>
                <w:rPr>
                  <w:rFonts w:ascii="Calibri" w:hAnsi="Calibri" w:cs="Calibri"/>
                  <w:color w:val="000000"/>
                  <w:sz w:val="22"/>
                  <w:szCs w:val="22"/>
                </w:rPr>
                <w:t>538</w:t>
              </w:r>
            </w:ins>
          </w:p>
        </w:tc>
      </w:tr>
      <w:tr w:rsidR="00775EE2" w14:paraId="0B52740C" w14:textId="77777777" w:rsidTr="00775EE2">
        <w:trPr>
          <w:cnfStyle w:val="000000100000" w:firstRow="0" w:lastRow="0" w:firstColumn="0" w:lastColumn="0" w:oddVBand="0" w:evenVBand="0" w:oddHBand="1" w:evenHBand="0" w:firstRowFirstColumn="0" w:firstRowLastColumn="0" w:lastRowFirstColumn="0" w:lastRowLastColumn="0"/>
          <w:trHeight w:val="300"/>
          <w:ins w:id="2504" w:author="David Mattie" w:date="2019-08-04T14:26:00Z"/>
          <w:trPrChange w:id="250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506" w:author="David Mattie" w:date="2019-08-04T14:26:00Z">
              <w:tcPr>
                <w:tcW w:w="2746" w:type="dxa"/>
                <w:tcBorders>
                  <w:top w:val="nil"/>
                  <w:left w:val="nil"/>
                  <w:bottom w:val="nil"/>
                  <w:right w:val="nil"/>
                </w:tcBorders>
                <w:shd w:val="clear" w:color="auto" w:fill="auto"/>
                <w:noWrap/>
                <w:vAlign w:val="bottom"/>
                <w:hideMark/>
              </w:tcPr>
            </w:tcPrChange>
          </w:tcPr>
          <w:p w14:paraId="7F0CCC83"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507" w:author="David Mattie" w:date="2019-08-04T14:26:00Z"/>
                <w:rFonts w:ascii="Calibri" w:hAnsi="Calibri" w:cs="Calibri"/>
                <w:b w:val="0"/>
                <w:color w:val="000000"/>
                <w:sz w:val="22"/>
                <w:szCs w:val="22"/>
                <w:rPrChange w:id="2508" w:author="David Mattie" w:date="2019-08-04T14:27:00Z">
                  <w:rPr>
                    <w:ins w:id="2509" w:author="David Mattie" w:date="2019-08-04T14:26:00Z"/>
                    <w:rFonts w:ascii="Calibri" w:hAnsi="Calibri" w:cs="Calibri"/>
                    <w:color w:val="000000"/>
                    <w:sz w:val="22"/>
                    <w:szCs w:val="22"/>
                  </w:rPr>
                </w:rPrChange>
              </w:rPr>
            </w:pPr>
            <w:ins w:id="2510" w:author="David Mattie" w:date="2019-08-04T14:26:00Z">
              <w:r w:rsidRPr="0028774D">
                <w:rPr>
                  <w:rFonts w:ascii="Calibri" w:hAnsi="Calibri" w:cs="Calibri"/>
                  <w:color w:val="000000"/>
                  <w:sz w:val="22"/>
                  <w:szCs w:val="22"/>
                </w:rPr>
                <w:t>ctx-rh-postcentral</w:t>
              </w:r>
            </w:ins>
          </w:p>
        </w:tc>
        <w:tc>
          <w:tcPr>
            <w:tcW w:w="2328" w:type="dxa"/>
            <w:noWrap/>
            <w:hideMark/>
            <w:tcPrChange w:id="2511" w:author="David Mattie" w:date="2019-08-04T14:26:00Z">
              <w:tcPr>
                <w:tcW w:w="2328" w:type="dxa"/>
                <w:tcBorders>
                  <w:top w:val="nil"/>
                  <w:left w:val="nil"/>
                  <w:bottom w:val="nil"/>
                  <w:right w:val="nil"/>
                </w:tcBorders>
                <w:shd w:val="clear" w:color="auto" w:fill="auto"/>
                <w:noWrap/>
                <w:vAlign w:val="bottom"/>
                <w:hideMark/>
              </w:tcPr>
            </w:tcPrChange>
          </w:tcPr>
          <w:p w14:paraId="290EB49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12" w:author="David Mattie" w:date="2019-08-04T14:26:00Z"/>
                <w:rFonts w:ascii="Calibri" w:hAnsi="Calibri" w:cs="Calibri"/>
                <w:color w:val="000000"/>
                <w:sz w:val="22"/>
                <w:szCs w:val="22"/>
              </w:rPr>
            </w:pPr>
            <w:ins w:id="2513" w:author="David Mattie" w:date="2019-08-04T14:26:00Z">
              <w:r>
                <w:rPr>
                  <w:rFonts w:ascii="Calibri" w:hAnsi="Calibri" w:cs="Calibri"/>
                  <w:color w:val="000000"/>
                  <w:sz w:val="22"/>
                  <w:szCs w:val="22"/>
                </w:rPr>
                <w:t>wm-rh-supramarginal</w:t>
              </w:r>
            </w:ins>
          </w:p>
        </w:tc>
        <w:tc>
          <w:tcPr>
            <w:tcW w:w="960" w:type="dxa"/>
            <w:noWrap/>
            <w:hideMark/>
            <w:tcPrChange w:id="2514" w:author="David Mattie" w:date="2019-08-04T14:26:00Z">
              <w:tcPr>
                <w:tcW w:w="960" w:type="dxa"/>
                <w:tcBorders>
                  <w:top w:val="nil"/>
                  <w:left w:val="nil"/>
                  <w:bottom w:val="nil"/>
                  <w:right w:val="nil"/>
                </w:tcBorders>
                <w:shd w:val="clear" w:color="auto" w:fill="auto"/>
                <w:noWrap/>
                <w:vAlign w:val="bottom"/>
                <w:hideMark/>
              </w:tcPr>
            </w:tcPrChange>
          </w:tcPr>
          <w:p w14:paraId="3432565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15" w:author="David Mattie" w:date="2019-08-04T14:26:00Z"/>
                <w:rFonts w:ascii="Calibri" w:hAnsi="Calibri" w:cs="Calibri"/>
                <w:color w:val="000000"/>
                <w:sz w:val="22"/>
                <w:szCs w:val="22"/>
              </w:rPr>
            </w:pPr>
            <w:ins w:id="2516" w:author="David Mattie" w:date="2019-08-04T14:26:00Z">
              <w:r>
                <w:rPr>
                  <w:rFonts w:ascii="Calibri" w:hAnsi="Calibri" w:cs="Calibri"/>
                  <w:color w:val="000000"/>
                  <w:sz w:val="22"/>
                  <w:szCs w:val="22"/>
                </w:rPr>
                <w:t>roi_end</w:t>
              </w:r>
            </w:ins>
          </w:p>
        </w:tc>
        <w:tc>
          <w:tcPr>
            <w:tcW w:w="1053" w:type="dxa"/>
            <w:noWrap/>
            <w:hideMark/>
            <w:tcPrChange w:id="2517" w:author="David Mattie" w:date="2019-08-04T14:26:00Z">
              <w:tcPr>
                <w:tcW w:w="960" w:type="dxa"/>
                <w:tcBorders>
                  <w:top w:val="nil"/>
                  <w:left w:val="nil"/>
                  <w:bottom w:val="nil"/>
                  <w:right w:val="nil"/>
                </w:tcBorders>
                <w:shd w:val="clear" w:color="auto" w:fill="auto"/>
                <w:noWrap/>
                <w:vAlign w:val="bottom"/>
                <w:hideMark/>
              </w:tcPr>
            </w:tcPrChange>
          </w:tcPr>
          <w:p w14:paraId="0A268FB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18" w:author="David Mattie" w:date="2019-08-04T14:26:00Z"/>
                <w:rFonts w:ascii="Calibri" w:hAnsi="Calibri" w:cs="Calibri"/>
                <w:color w:val="000000"/>
                <w:sz w:val="22"/>
                <w:szCs w:val="22"/>
              </w:rPr>
            </w:pPr>
            <w:ins w:id="2519" w:author="David Mattie" w:date="2019-08-04T14:26:00Z">
              <w:r>
                <w:rPr>
                  <w:rFonts w:ascii="Calibri" w:hAnsi="Calibri" w:cs="Calibri"/>
                  <w:color w:val="000000"/>
                  <w:sz w:val="22"/>
                  <w:szCs w:val="22"/>
                </w:rPr>
                <w:t>0.278454</w:t>
              </w:r>
            </w:ins>
          </w:p>
        </w:tc>
        <w:tc>
          <w:tcPr>
            <w:tcW w:w="960" w:type="dxa"/>
            <w:noWrap/>
            <w:hideMark/>
            <w:tcPrChange w:id="2520" w:author="David Mattie" w:date="2019-08-04T14:26:00Z">
              <w:tcPr>
                <w:tcW w:w="960" w:type="dxa"/>
                <w:tcBorders>
                  <w:top w:val="nil"/>
                  <w:left w:val="nil"/>
                  <w:bottom w:val="nil"/>
                  <w:right w:val="nil"/>
                </w:tcBorders>
                <w:shd w:val="clear" w:color="auto" w:fill="auto"/>
                <w:noWrap/>
                <w:vAlign w:val="bottom"/>
                <w:hideMark/>
              </w:tcPr>
            </w:tcPrChange>
          </w:tcPr>
          <w:p w14:paraId="0463FFA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21" w:author="David Mattie" w:date="2019-08-04T14:26:00Z"/>
                <w:rFonts w:ascii="Calibri" w:hAnsi="Calibri" w:cs="Calibri"/>
                <w:color w:val="000000"/>
                <w:sz w:val="22"/>
                <w:szCs w:val="22"/>
              </w:rPr>
            </w:pPr>
            <w:ins w:id="2522" w:author="David Mattie" w:date="2019-08-04T14:26:00Z">
              <w:r>
                <w:rPr>
                  <w:rFonts w:ascii="Calibri" w:hAnsi="Calibri" w:cs="Calibri"/>
                  <w:color w:val="000000"/>
                  <w:sz w:val="22"/>
                  <w:szCs w:val="22"/>
                </w:rPr>
                <w:t>538</w:t>
              </w:r>
            </w:ins>
          </w:p>
        </w:tc>
      </w:tr>
      <w:tr w:rsidR="00775EE2" w14:paraId="304BB0C0" w14:textId="77777777" w:rsidTr="00775EE2">
        <w:trPr>
          <w:trHeight w:val="300"/>
          <w:ins w:id="2523" w:author="David Mattie" w:date="2019-08-04T14:26:00Z"/>
          <w:trPrChange w:id="2524"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525" w:author="David Mattie" w:date="2019-08-04T14:26:00Z">
              <w:tcPr>
                <w:tcW w:w="2746" w:type="dxa"/>
                <w:tcBorders>
                  <w:top w:val="nil"/>
                  <w:left w:val="nil"/>
                  <w:bottom w:val="nil"/>
                  <w:right w:val="nil"/>
                </w:tcBorders>
                <w:shd w:val="clear" w:color="auto" w:fill="auto"/>
                <w:noWrap/>
                <w:vAlign w:val="bottom"/>
                <w:hideMark/>
              </w:tcPr>
            </w:tcPrChange>
          </w:tcPr>
          <w:p w14:paraId="753A9871" w14:textId="77777777" w:rsidR="00775EE2" w:rsidRPr="0028774D" w:rsidRDefault="00775EE2" w:rsidP="00775EE2">
            <w:pPr>
              <w:rPr>
                <w:ins w:id="2526" w:author="David Mattie" w:date="2019-08-04T14:26:00Z"/>
                <w:rFonts w:ascii="Calibri" w:hAnsi="Calibri" w:cs="Calibri"/>
                <w:b w:val="0"/>
                <w:color w:val="000000"/>
                <w:sz w:val="22"/>
                <w:szCs w:val="22"/>
                <w:rPrChange w:id="2527" w:author="David Mattie" w:date="2019-08-04T14:27:00Z">
                  <w:rPr>
                    <w:ins w:id="2528" w:author="David Mattie" w:date="2019-08-04T14:26:00Z"/>
                    <w:rFonts w:ascii="Calibri" w:hAnsi="Calibri" w:cs="Calibri"/>
                    <w:color w:val="000000"/>
                    <w:sz w:val="22"/>
                    <w:szCs w:val="22"/>
                  </w:rPr>
                </w:rPrChange>
              </w:rPr>
            </w:pPr>
            <w:ins w:id="2529" w:author="David Mattie" w:date="2019-08-04T14:26:00Z">
              <w:r w:rsidRPr="0028774D">
                <w:rPr>
                  <w:rFonts w:ascii="Calibri" w:hAnsi="Calibri" w:cs="Calibri"/>
                  <w:color w:val="000000"/>
                  <w:sz w:val="22"/>
                  <w:szCs w:val="22"/>
                </w:rPr>
                <w:t>ctx-rh-bankssts</w:t>
              </w:r>
            </w:ins>
          </w:p>
        </w:tc>
        <w:tc>
          <w:tcPr>
            <w:tcW w:w="2328" w:type="dxa"/>
            <w:tcBorders>
              <w:top w:val="single" w:sz="4" w:space="0" w:color="7F7F7F" w:themeColor="text1" w:themeTint="80"/>
              <w:bottom w:val="single" w:sz="4" w:space="0" w:color="7F7F7F" w:themeColor="text1" w:themeTint="80"/>
            </w:tcBorders>
            <w:noWrap/>
            <w:hideMark/>
            <w:tcPrChange w:id="2530" w:author="David Mattie" w:date="2019-08-04T14:26:00Z">
              <w:tcPr>
                <w:tcW w:w="2328" w:type="dxa"/>
                <w:tcBorders>
                  <w:top w:val="nil"/>
                  <w:left w:val="nil"/>
                  <w:bottom w:val="nil"/>
                  <w:right w:val="nil"/>
                </w:tcBorders>
                <w:shd w:val="clear" w:color="auto" w:fill="auto"/>
                <w:noWrap/>
                <w:vAlign w:val="bottom"/>
                <w:hideMark/>
              </w:tcPr>
            </w:tcPrChange>
          </w:tcPr>
          <w:p w14:paraId="63F72E12"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31" w:author="David Mattie" w:date="2019-08-04T14:26:00Z"/>
                <w:rFonts w:ascii="Calibri" w:hAnsi="Calibri" w:cs="Calibri"/>
                <w:color w:val="000000"/>
                <w:sz w:val="22"/>
                <w:szCs w:val="22"/>
              </w:rPr>
            </w:pPr>
            <w:ins w:id="2532" w:author="David Mattie" w:date="2019-08-04T14:26:00Z">
              <w:r>
                <w:rPr>
                  <w:rFonts w:ascii="Calibri" w:hAnsi="Calibri" w:cs="Calibri"/>
                  <w:color w:val="000000"/>
                  <w:sz w:val="22"/>
                  <w:szCs w:val="22"/>
                </w:rPr>
                <w:t>wm-rh-supramarginal</w:t>
              </w:r>
            </w:ins>
          </w:p>
        </w:tc>
        <w:tc>
          <w:tcPr>
            <w:tcW w:w="960" w:type="dxa"/>
            <w:tcBorders>
              <w:top w:val="single" w:sz="4" w:space="0" w:color="7F7F7F" w:themeColor="text1" w:themeTint="80"/>
              <w:bottom w:val="single" w:sz="4" w:space="0" w:color="7F7F7F" w:themeColor="text1" w:themeTint="80"/>
            </w:tcBorders>
            <w:noWrap/>
            <w:hideMark/>
            <w:tcPrChange w:id="2533" w:author="David Mattie" w:date="2019-08-04T14:26:00Z">
              <w:tcPr>
                <w:tcW w:w="960" w:type="dxa"/>
                <w:tcBorders>
                  <w:top w:val="nil"/>
                  <w:left w:val="nil"/>
                  <w:bottom w:val="nil"/>
                  <w:right w:val="nil"/>
                </w:tcBorders>
                <w:shd w:val="clear" w:color="auto" w:fill="auto"/>
                <w:noWrap/>
                <w:vAlign w:val="bottom"/>
                <w:hideMark/>
              </w:tcPr>
            </w:tcPrChange>
          </w:tcPr>
          <w:p w14:paraId="1CAF4EA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34" w:author="David Mattie" w:date="2019-08-04T14:26:00Z"/>
                <w:rFonts w:ascii="Calibri" w:hAnsi="Calibri" w:cs="Calibri"/>
                <w:color w:val="000000"/>
                <w:sz w:val="22"/>
                <w:szCs w:val="22"/>
              </w:rPr>
            </w:pPr>
            <w:ins w:id="2535"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536" w:author="David Mattie" w:date="2019-08-04T14:26:00Z">
              <w:tcPr>
                <w:tcW w:w="960" w:type="dxa"/>
                <w:tcBorders>
                  <w:top w:val="nil"/>
                  <w:left w:val="nil"/>
                  <w:bottom w:val="nil"/>
                  <w:right w:val="nil"/>
                </w:tcBorders>
                <w:shd w:val="clear" w:color="auto" w:fill="auto"/>
                <w:noWrap/>
                <w:vAlign w:val="bottom"/>
                <w:hideMark/>
              </w:tcPr>
            </w:tcPrChange>
          </w:tcPr>
          <w:p w14:paraId="0C69BFB4"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37" w:author="David Mattie" w:date="2019-08-04T14:26:00Z"/>
                <w:rFonts w:ascii="Calibri" w:hAnsi="Calibri" w:cs="Calibri"/>
                <w:color w:val="000000"/>
                <w:sz w:val="22"/>
                <w:szCs w:val="22"/>
              </w:rPr>
            </w:pPr>
            <w:ins w:id="2538" w:author="David Mattie" w:date="2019-08-04T14:26:00Z">
              <w:r>
                <w:rPr>
                  <w:rFonts w:ascii="Calibri" w:hAnsi="Calibri" w:cs="Calibri"/>
                  <w:color w:val="000000"/>
                  <w:sz w:val="22"/>
                  <w:szCs w:val="22"/>
                </w:rPr>
                <w:t>0.276279</w:t>
              </w:r>
            </w:ins>
          </w:p>
        </w:tc>
        <w:tc>
          <w:tcPr>
            <w:tcW w:w="960" w:type="dxa"/>
            <w:tcBorders>
              <w:top w:val="single" w:sz="4" w:space="0" w:color="7F7F7F" w:themeColor="text1" w:themeTint="80"/>
              <w:bottom w:val="single" w:sz="4" w:space="0" w:color="7F7F7F" w:themeColor="text1" w:themeTint="80"/>
            </w:tcBorders>
            <w:noWrap/>
            <w:hideMark/>
            <w:tcPrChange w:id="2539" w:author="David Mattie" w:date="2019-08-04T14:26:00Z">
              <w:tcPr>
                <w:tcW w:w="960" w:type="dxa"/>
                <w:tcBorders>
                  <w:top w:val="nil"/>
                  <w:left w:val="nil"/>
                  <w:bottom w:val="nil"/>
                  <w:right w:val="nil"/>
                </w:tcBorders>
                <w:shd w:val="clear" w:color="auto" w:fill="auto"/>
                <w:noWrap/>
                <w:vAlign w:val="bottom"/>
                <w:hideMark/>
              </w:tcPr>
            </w:tcPrChange>
          </w:tcPr>
          <w:p w14:paraId="4FEC1E1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40" w:author="David Mattie" w:date="2019-08-04T14:26:00Z"/>
                <w:rFonts w:ascii="Calibri" w:hAnsi="Calibri" w:cs="Calibri"/>
                <w:color w:val="000000"/>
                <w:sz w:val="22"/>
                <w:szCs w:val="22"/>
              </w:rPr>
            </w:pPr>
            <w:ins w:id="2541" w:author="David Mattie" w:date="2019-08-04T14:26:00Z">
              <w:r>
                <w:rPr>
                  <w:rFonts w:ascii="Calibri" w:hAnsi="Calibri" w:cs="Calibri"/>
                  <w:color w:val="000000"/>
                  <w:sz w:val="22"/>
                  <w:szCs w:val="22"/>
                </w:rPr>
                <w:t>539</w:t>
              </w:r>
            </w:ins>
          </w:p>
        </w:tc>
      </w:tr>
      <w:tr w:rsidR="00775EE2" w14:paraId="73D55F81" w14:textId="77777777" w:rsidTr="00775EE2">
        <w:trPr>
          <w:cnfStyle w:val="000000100000" w:firstRow="0" w:lastRow="0" w:firstColumn="0" w:lastColumn="0" w:oddVBand="0" w:evenVBand="0" w:oddHBand="1" w:evenHBand="0" w:firstRowFirstColumn="0" w:firstRowLastColumn="0" w:lastRowFirstColumn="0" w:lastRowLastColumn="0"/>
          <w:trHeight w:val="300"/>
          <w:ins w:id="2542" w:author="David Mattie" w:date="2019-08-04T14:26:00Z"/>
          <w:trPrChange w:id="2543"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544" w:author="David Mattie" w:date="2019-08-04T14:26:00Z">
              <w:tcPr>
                <w:tcW w:w="2746" w:type="dxa"/>
                <w:tcBorders>
                  <w:top w:val="nil"/>
                  <w:left w:val="nil"/>
                  <w:bottom w:val="nil"/>
                  <w:right w:val="nil"/>
                </w:tcBorders>
                <w:shd w:val="clear" w:color="auto" w:fill="auto"/>
                <w:noWrap/>
                <w:vAlign w:val="bottom"/>
                <w:hideMark/>
              </w:tcPr>
            </w:tcPrChange>
          </w:tcPr>
          <w:p w14:paraId="62C87F67"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545" w:author="David Mattie" w:date="2019-08-04T14:26:00Z"/>
                <w:rFonts w:ascii="Calibri" w:hAnsi="Calibri" w:cs="Calibri"/>
                <w:b w:val="0"/>
                <w:color w:val="000000"/>
                <w:sz w:val="22"/>
                <w:szCs w:val="22"/>
                <w:rPrChange w:id="2546" w:author="David Mattie" w:date="2019-08-04T14:27:00Z">
                  <w:rPr>
                    <w:ins w:id="2547" w:author="David Mattie" w:date="2019-08-04T14:26:00Z"/>
                    <w:rFonts w:ascii="Calibri" w:hAnsi="Calibri" w:cs="Calibri"/>
                    <w:color w:val="000000"/>
                    <w:sz w:val="22"/>
                    <w:szCs w:val="22"/>
                  </w:rPr>
                </w:rPrChange>
              </w:rPr>
            </w:pPr>
            <w:ins w:id="2548" w:author="David Mattie" w:date="2019-08-04T14:26:00Z">
              <w:r w:rsidRPr="0028774D">
                <w:rPr>
                  <w:rFonts w:ascii="Calibri" w:hAnsi="Calibri" w:cs="Calibri"/>
                  <w:color w:val="000000"/>
                  <w:sz w:val="22"/>
                  <w:szCs w:val="22"/>
                </w:rPr>
                <w:t>Right-Caudate</w:t>
              </w:r>
            </w:ins>
          </w:p>
        </w:tc>
        <w:tc>
          <w:tcPr>
            <w:tcW w:w="2328" w:type="dxa"/>
            <w:noWrap/>
            <w:hideMark/>
            <w:tcPrChange w:id="2549" w:author="David Mattie" w:date="2019-08-04T14:26:00Z">
              <w:tcPr>
                <w:tcW w:w="2328" w:type="dxa"/>
                <w:tcBorders>
                  <w:top w:val="nil"/>
                  <w:left w:val="nil"/>
                  <w:bottom w:val="nil"/>
                  <w:right w:val="nil"/>
                </w:tcBorders>
                <w:shd w:val="clear" w:color="auto" w:fill="auto"/>
                <w:noWrap/>
                <w:vAlign w:val="bottom"/>
                <w:hideMark/>
              </w:tcPr>
            </w:tcPrChange>
          </w:tcPr>
          <w:p w14:paraId="40CC817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50" w:author="David Mattie" w:date="2019-08-04T14:26:00Z"/>
                <w:rFonts w:ascii="Calibri" w:hAnsi="Calibri" w:cs="Calibri"/>
                <w:color w:val="000000"/>
                <w:sz w:val="22"/>
                <w:szCs w:val="22"/>
              </w:rPr>
            </w:pPr>
            <w:ins w:id="2551" w:author="David Mattie" w:date="2019-08-04T14:26:00Z">
              <w:r>
                <w:rPr>
                  <w:rFonts w:ascii="Calibri" w:hAnsi="Calibri" w:cs="Calibri"/>
                  <w:color w:val="000000"/>
                  <w:sz w:val="22"/>
                  <w:szCs w:val="22"/>
                </w:rPr>
                <w:t>Right-choroid-plexus</w:t>
              </w:r>
            </w:ins>
          </w:p>
        </w:tc>
        <w:tc>
          <w:tcPr>
            <w:tcW w:w="960" w:type="dxa"/>
            <w:noWrap/>
            <w:hideMark/>
            <w:tcPrChange w:id="2552" w:author="David Mattie" w:date="2019-08-04T14:26:00Z">
              <w:tcPr>
                <w:tcW w:w="960" w:type="dxa"/>
                <w:tcBorders>
                  <w:top w:val="nil"/>
                  <w:left w:val="nil"/>
                  <w:bottom w:val="nil"/>
                  <w:right w:val="nil"/>
                </w:tcBorders>
                <w:shd w:val="clear" w:color="auto" w:fill="auto"/>
                <w:noWrap/>
                <w:vAlign w:val="bottom"/>
                <w:hideMark/>
              </w:tcPr>
            </w:tcPrChange>
          </w:tcPr>
          <w:p w14:paraId="008F6D0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53" w:author="David Mattie" w:date="2019-08-04T14:26:00Z"/>
                <w:rFonts w:ascii="Calibri" w:hAnsi="Calibri" w:cs="Calibri"/>
                <w:color w:val="000000"/>
                <w:sz w:val="22"/>
                <w:szCs w:val="22"/>
              </w:rPr>
            </w:pPr>
            <w:ins w:id="2554" w:author="David Mattie" w:date="2019-08-04T14:26:00Z">
              <w:r>
                <w:rPr>
                  <w:rFonts w:ascii="Calibri" w:hAnsi="Calibri" w:cs="Calibri"/>
                  <w:color w:val="000000"/>
                  <w:sz w:val="22"/>
                  <w:szCs w:val="22"/>
                </w:rPr>
                <w:t>roi_end</w:t>
              </w:r>
            </w:ins>
          </w:p>
        </w:tc>
        <w:tc>
          <w:tcPr>
            <w:tcW w:w="1053" w:type="dxa"/>
            <w:noWrap/>
            <w:hideMark/>
            <w:tcPrChange w:id="2555" w:author="David Mattie" w:date="2019-08-04T14:26:00Z">
              <w:tcPr>
                <w:tcW w:w="960" w:type="dxa"/>
                <w:tcBorders>
                  <w:top w:val="nil"/>
                  <w:left w:val="nil"/>
                  <w:bottom w:val="nil"/>
                  <w:right w:val="nil"/>
                </w:tcBorders>
                <w:shd w:val="clear" w:color="auto" w:fill="auto"/>
                <w:noWrap/>
                <w:vAlign w:val="bottom"/>
                <w:hideMark/>
              </w:tcPr>
            </w:tcPrChange>
          </w:tcPr>
          <w:p w14:paraId="195755C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56" w:author="David Mattie" w:date="2019-08-04T14:26:00Z"/>
                <w:rFonts w:ascii="Calibri" w:hAnsi="Calibri" w:cs="Calibri"/>
                <w:color w:val="000000"/>
                <w:sz w:val="22"/>
                <w:szCs w:val="22"/>
              </w:rPr>
            </w:pPr>
            <w:ins w:id="2557" w:author="David Mattie" w:date="2019-08-04T14:26:00Z">
              <w:r>
                <w:rPr>
                  <w:rFonts w:ascii="Calibri" w:hAnsi="Calibri" w:cs="Calibri"/>
                  <w:color w:val="000000"/>
                  <w:sz w:val="22"/>
                  <w:szCs w:val="22"/>
                </w:rPr>
                <w:t>0.271207</w:t>
              </w:r>
            </w:ins>
          </w:p>
        </w:tc>
        <w:tc>
          <w:tcPr>
            <w:tcW w:w="960" w:type="dxa"/>
            <w:noWrap/>
            <w:hideMark/>
            <w:tcPrChange w:id="2558" w:author="David Mattie" w:date="2019-08-04T14:26:00Z">
              <w:tcPr>
                <w:tcW w:w="960" w:type="dxa"/>
                <w:tcBorders>
                  <w:top w:val="nil"/>
                  <w:left w:val="nil"/>
                  <w:bottom w:val="nil"/>
                  <w:right w:val="nil"/>
                </w:tcBorders>
                <w:shd w:val="clear" w:color="auto" w:fill="auto"/>
                <w:noWrap/>
                <w:vAlign w:val="bottom"/>
                <w:hideMark/>
              </w:tcPr>
            </w:tcPrChange>
          </w:tcPr>
          <w:p w14:paraId="4681924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59" w:author="David Mattie" w:date="2019-08-04T14:26:00Z"/>
                <w:rFonts w:ascii="Calibri" w:hAnsi="Calibri" w:cs="Calibri"/>
                <w:color w:val="000000"/>
                <w:sz w:val="22"/>
                <w:szCs w:val="22"/>
              </w:rPr>
            </w:pPr>
            <w:ins w:id="2560" w:author="David Mattie" w:date="2019-08-04T14:26:00Z">
              <w:r>
                <w:rPr>
                  <w:rFonts w:ascii="Calibri" w:hAnsi="Calibri" w:cs="Calibri"/>
                  <w:color w:val="000000"/>
                  <w:sz w:val="22"/>
                  <w:szCs w:val="22"/>
                </w:rPr>
                <w:t>497</w:t>
              </w:r>
            </w:ins>
          </w:p>
        </w:tc>
      </w:tr>
      <w:tr w:rsidR="00775EE2" w14:paraId="6EF2B2D8" w14:textId="77777777" w:rsidTr="00775EE2">
        <w:trPr>
          <w:trHeight w:val="300"/>
          <w:ins w:id="2561" w:author="David Mattie" w:date="2019-08-04T14:26:00Z"/>
          <w:trPrChange w:id="2562"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563" w:author="David Mattie" w:date="2019-08-04T14:26:00Z">
              <w:tcPr>
                <w:tcW w:w="2746" w:type="dxa"/>
                <w:tcBorders>
                  <w:top w:val="nil"/>
                  <w:left w:val="nil"/>
                  <w:bottom w:val="nil"/>
                  <w:right w:val="nil"/>
                </w:tcBorders>
                <w:shd w:val="clear" w:color="auto" w:fill="auto"/>
                <w:noWrap/>
                <w:vAlign w:val="bottom"/>
                <w:hideMark/>
              </w:tcPr>
            </w:tcPrChange>
          </w:tcPr>
          <w:p w14:paraId="5BBDD8BD" w14:textId="77777777" w:rsidR="00775EE2" w:rsidRPr="0028774D" w:rsidRDefault="00775EE2" w:rsidP="00775EE2">
            <w:pPr>
              <w:rPr>
                <w:ins w:id="2564" w:author="David Mattie" w:date="2019-08-04T14:26:00Z"/>
                <w:rFonts w:ascii="Calibri" w:hAnsi="Calibri" w:cs="Calibri"/>
                <w:b w:val="0"/>
                <w:color w:val="000000"/>
                <w:sz w:val="22"/>
                <w:szCs w:val="22"/>
                <w:rPrChange w:id="2565" w:author="David Mattie" w:date="2019-08-04T14:27:00Z">
                  <w:rPr>
                    <w:ins w:id="2566" w:author="David Mattie" w:date="2019-08-04T14:26:00Z"/>
                    <w:rFonts w:ascii="Calibri" w:hAnsi="Calibri" w:cs="Calibri"/>
                    <w:color w:val="000000"/>
                    <w:sz w:val="22"/>
                    <w:szCs w:val="22"/>
                  </w:rPr>
                </w:rPrChange>
              </w:rPr>
            </w:pPr>
            <w:ins w:id="2567" w:author="David Mattie" w:date="2019-08-04T14:26:00Z">
              <w:r w:rsidRPr="0028774D">
                <w:rPr>
                  <w:rFonts w:ascii="Calibri" w:hAnsi="Calibri" w:cs="Calibri"/>
                  <w:color w:val="000000"/>
                  <w:sz w:val="22"/>
                  <w:szCs w:val="22"/>
                </w:rPr>
                <w:lastRenderedPageBreak/>
                <w:t>Right-Caudate</w:t>
              </w:r>
            </w:ins>
          </w:p>
        </w:tc>
        <w:tc>
          <w:tcPr>
            <w:tcW w:w="2328" w:type="dxa"/>
            <w:tcBorders>
              <w:top w:val="single" w:sz="4" w:space="0" w:color="7F7F7F" w:themeColor="text1" w:themeTint="80"/>
              <w:bottom w:val="single" w:sz="4" w:space="0" w:color="7F7F7F" w:themeColor="text1" w:themeTint="80"/>
            </w:tcBorders>
            <w:noWrap/>
            <w:hideMark/>
            <w:tcPrChange w:id="2568" w:author="David Mattie" w:date="2019-08-04T14:26:00Z">
              <w:tcPr>
                <w:tcW w:w="2328" w:type="dxa"/>
                <w:tcBorders>
                  <w:top w:val="nil"/>
                  <w:left w:val="nil"/>
                  <w:bottom w:val="nil"/>
                  <w:right w:val="nil"/>
                </w:tcBorders>
                <w:shd w:val="clear" w:color="auto" w:fill="auto"/>
                <w:noWrap/>
                <w:vAlign w:val="bottom"/>
                <w:hideMark/>
              </w:tcPr>
            </w:tcPrChange>
          </w:tcPr>
          <w:p w14:paraId="1D30B4B0"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69" w:author="David Mattie" w:date="2019-08-04T14:26:00Z"/>
                <w:rFonts w:ascii="Calibri" w:hAnsi="Calibri" w:cs="Calibri"/>
                <w:color w:val="000000"/>
                <w:sz w:val="22"/>
                <w:szCs w:val="22"/>
              </w:rPr>
            </w:pPr>
            <w:ins w:id="2570" w:author="David Mattie" w:date="2019-08-04T14:26:00Z">
              <w:r>
                <w:rPr>
                  <w:rFonts w:ascii="Calibri" w:hAnsi="Calibri" w:cs="Calibri"/>
                  <w:color w:val="000000"/>
                  <w:sz w:val="22"/>
                  <w:szCs w:val="22"/>
                </w:rPr>
                <w:t>wm-rh-insula</w:t>
              </w:r>
            </w:ins>
          </w:p>
        </w:tc>
        <w:tc>
          <w:tcPr>
            <w:tcW w:w="960" w:type="dxa"/>
            <w:tcBorders>
              <w:top w:val="single" w:sz="4" w:space="0" w:color="7F7F7F" w:themeColor="text1" w:themeTint="80"/>
              <w:bottom w:val="single" w:sz="4" w:space="0" w:color="7F7F7F" w:themeColor="text1" w:themeTint="80"/>
            </w:tcBorders>
            <w:noWrap/>
            <w:hideMark/>
            <w:tcPrChange w:id="2571" w:author="David Mattie" w:date="2019-08-04T14:26:00Z">
              <w:tcPr>
                <w:tcW w:w="960" w:type="dxa"/>
                <w:tcBorders>
                  <w:top w:val="nil"/>
                  <w:left w:val="nil"/>
                  <w:bottom w:val="nil"/>
                  <w:right w:val="nil"/>
                </w:tcBorders>
                <w:shd w:val="clear" w:color="auto" w:fill="auto"/>
                <w:noWrap/>
                <w:vAlign w:val="bottom"/>
                <w:hideMark/>
              </w:tcPr>
            </w:tcPrChange>
          </w:tcPr>
          <w:p w14:paraId="7090783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572" w:author="David Mattie" w:date="2019-08-04T14:26:00Z"/>
                <w:rFonts w:ascii="Calibri" w:hAnsi="Calibri" w:cs="Calibri"/>
                <w:color w:val="000000"/>
                <w:sz w:val="22"/>
                <w:szCs w:val="22"/>
              </w:rPr>
            </w:pPr>
            <w:ins w:id="2573"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574" w:author="David Mattie" w:date="2019-08-04T14:26:00Z">
              <w:tcPr>
                <w:tcW w:w="960" w:type="dxa"/>
                <w:tcBorders>
                  <w:top w:val="nil"/>
                  <w:left w:val="nil"/>
                  <w:bottom w:val="nil"/>
                  <w:right w:val="nil"/>
                </w:tcBorders>
                <w:shd w:val="clear" w:color="auto" w:fill="auto"/>
                <w:noWrap/>
                <w:vAlign w:val="bottom"/>
                <w:hideMark/>
              </w:tcPr>
            </w:tcPrChange>
          </w:tcPr>
          <w:p w14:paraId="71618DC1"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75" w:author="David Mattie" w:date="2019-08-04T14:26:00Z"/>
                <w:rFonts w:ascii="Calibri" w:hAnsi="Calibri" w:cs="Calibri"/>
                <w:color w:val="000000"/>
                <w:sz w:val="22"/>
                <w:szCs w:val="22"/>
              </w:rPr>
            </w:pPr>
            <w:ins w:id="2576" w:author="David Mattie" w:date="2019-08-04T14:26:00Z">
              <w:r>
                <w:rPr>
                  <w:rFonts w:ascii="Calibri" w:hAnsi="Calibri" w:cs="Calibri"/>
                  <w:color w:val="000000"/>
                  <w:sz w:val="22"/>
                  <w:szCs w:val="22"/>
                </w:rPr>
                <w:t>0.266434</w:t>
              </w:r>
            </w:ins>
          </w:p>
        </w:tc>
        <w:tc>
          <w:tcPr>
            <w:tcW w:w="960" w:type="dxa"/>
            <w:tcBorders>
              <w:top w:val="single" w:sz="4" w:space="0" w:color="7F7F7F" w:themeColor="text1" w:themeTint="80"/>
              <w:bottom w:val="single" w:sz="4" w:space="0" w:color="7F7F7F" w:themeColor="text1" w:themeTint="80"/>
            </w:tcBorders>
            <w:noWrap/>
            <w:hideMark/>
            <w:tcPrChange w:id="2577" w:author="David Mattie" w:date="2019-08-04T14:26:00Z">
              <w:tcPr>
                <w:tcW w:w="960" w:type="dxa"/>
                <w:tcBorders>
                  <w:top w:val="nil"/>
                  <w:left w:val="nil"/>
                  <w:bottom w:val="nil"/>
                  <w:right w:val="nil"/>
                </w:tcBorders>
                <w:shd w:val="clear" w:color="auto" w:fill="auto"/>
                <w:noWrap/>
                <w:vAlign w:val="bottom"/>
                <w:hideMark/>
              </w:tcPr>
            </w:tcPrChange>
          </w:tcPr>
          <w:p w14:paraId="46881D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578" w:author="David Mattie" w:date="2019-08-04T14:26:00Z"/>
                <w:rFonts w:ascii="Calibri" w:hAnsi="Calibri" w:cs="Calibri"/>
                <w:color w:val="000000"/>
                <w:sz w:val="22"/>
                <w:szCs w:val="22"/>
              </w:rPr>
            </w:pPr>
            <w:ins w:id="2579" w:author="David Mattie" w:date="2019-08-04T14:26:00Z">
              <w:r>
                <w:rPr>
                  <w:rFonts w:ascii="Calibri" w:hAnsi="Calibri" w:cs="Calibri"/>
                  <w:color w:val="000000"/>
                  <w:sz w:val="22"/>
                  <w:szCs w:val="22"/>
                </w:rPr>
                <w:t>455</w:t>
              </w:r>
            </w:ins>
          </w:p>
        </w:tc>
      </w:tr>
      <w:tr w:rsidR="00775EE2" w14:paraId="0A8019F2" w14:textId="77777777" w:rsidTr="00775EE2">
        <w:trPr>
          <w:cnfStyle w:val="000000100000" w:firstRow="0" w:lastRow="0" w:firstColumn="0" w:lastColumn="0" w:oddVBand="0" w:evenVBand="0" w:oddHBand="1" w:evenHBand="0" w:firstRowFirstColumn="0" w:firstRowLastColumn="0" w:lastRowFirstColumn="0" w:lastRowLastColumn="0"/>
          <w:trHeight w:val="300"/>
          <w:ins w:id="2580" w:author="David Mattie" w:date="2019-08-04T14:26:00Z"/>
          <w:trPrChange w:id="2581"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582" w:author="David Mattie" w:date="2019-08-04T14:26:00Z">
              <w:tcPr>
                <w:tcW w:w="2746" w:type="dxa"/>
                <w:tcBorders>
                  <w:top w:val="nil"/>
                  <w:left w:val="nil"/>
                  <w:bottom w:val="nil"/>
                  <w:right w:val="nil"/>
                </w:tcBorders>
                <w:shd w:val="clear" w:color="auto" w:fill="auto"/>
                <w:noWrap/>
                <w:vAlign w:val="bottom"/>
                <w:hideMark/>
              </w:tcPr>
            </w:tcPrChange>
          </w:tcPr>
          <w:p w14:paraId="6FC3FD0E"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583" w:author="David Mattie" w:date="2019-08-04T14:26:00Z"/>
                <w:rFonts w:ascii="Calibri" w:hAnsi="Calibri" w:cs="Calibri"/>
                <w:b w:val="0"/>
                <w:color w:val="000000"/>
                <w:sz w:val="22"/>
                <w:szCs w:val="22"/>
                <w:rPrChange w:id="2584" w:author="David Mattie" w:date="2019-08-04T14:27:00Z">
                  <w:rPr>
                    <w:ins w:id="2585" w:author="David Mattie" w:date="2019-08-04T14:26:00Z"/>
                    <w:rFonts w:ascii="Calibri" w:hAnsi="Calibri" w:cs="Calibri"/>
                    <w:color w:val="000000"/>
                    <w:sz w:val="22"/>
                    <w:szCs w:val="22"/>
                  </w:rPr>
                </w:rPrChange>
              </w:rPr>
            </w:pPr>
            <w:ins w:id="2586" w:author="David Mattie" w:date="2019-08-04T14:26:00Z">
              <w:r w:rsidRPr="0028774D">
                <w:rPr>
                  <w:rFonts w:ascii="Calibri" w:hAnsi="Calibri" w:cs="Calibri"/>
                  <w:color w:val="000000"/>
                  <w:sz w:val="22"/>
                  <w:szCs w:val="22"/>
                </w:rPr>
                <w:t>ctx-rh-inferiortemporal</w:t>
              </w:r>
            </w:ins>
          </w:p>
        </w:tc>
        <w:tc>
          <w:tcPr>
            <w:tcW w:w="2328" w:type="dxa"/>
            <w:noWrap/>
            <w:hideMark/>
            <w:tcPrChange w:id="2587" w:author="David Mattie" w:date="2019-08-04T14:26:00Z">
              <w:tcPr>
                <w:tcW w:w="2328" w:type="dxa"/>
                <w:tcBorders>
                  <w:top w:val="nil"/>
                  <w:left w:val="nil"/>
                  <w:bottom w:val="nil"/>
                  <w:right w:val="nil"/>
                </w:tcBorders>
                <w:shd w:val="clear" w:color="auto" w:fill="auto"/>
                <w:noWrap/>
                <w:vAlign w:val="bottom"/>
                <w:hideMark/>
              </w:tcPr>
            </w:tcPrChange>
          </w:tcPr>
          <w:p w14:paraId="4CCFF43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88" w:author="David Mattie" w:date="2019-08-04T14:26:00Z"/>
                <w:rFonts w:ascii="Calibri" w:hAnsi="Calibri" w:cs="Calibri"/>
                <w:color w:val="000000"/>
                <w:sz w:val="22"/>
                <w:szCs w:val="22"/>
              </w:rPr>
            </w:pPr>
            <w:ins w:id="2589" w:author="David Mattie" w:date="2019-08-04T14:26:00Z">
              <w:r>
                <w:rPr>
                  <w:rFonts w:ascii="Calibri" w:hAnsi="Calibri" w:cs="Calibri"/>
                  <w:color w:val="000000"/>
                  <w:sz w:val="22"/>
                  <w:szCs w:val="22"/>
                </w:rPr>
                <w:t>wm-rh-fusiform</w:t>
              </w:r>
            </w:ins>
          </w:p>
        </w:tc>
        <w:tc>
          <w:tcPr>
            <w:tcW w:w="960" w:type="dxa"/>
            <w:noWrap/>
            <w:hideMark/>
            <w:tcPrChange w:id="2590" w:author="David Mattie" w:date="2019-08-04T14:26:00Z">
              <w:tcPr>
                <w:tcW w:w="960" w:type="dxa"/>
                <w:tcBorders>
                  <w:top w:val="nil"/>
                  <w:left w:val="nil"/>
                  <w:bottom w:val="nil"/>
                  <w:right w:val="nil"/>
                </w:tcBorders>
                <w:shd w:val="clear" w:color="auto" w:fill="auto"/>
                <w:noWrap/>
                <w:vAlign w:val="bottom"/>
                <w:hideMark/>
              </w:tcPr>
            </w:tcPrChange>
          </w:tcPr>
          <w:p w14:paraId="60D83A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591" w:author="David Mattie" w:date="2019-08-04T14:26:00Z"/>
                <w:rFonts w:ascii="Calibri" w:hAnsi="Calibri" w:cs="Calibri"/>
                <w:color w:val="000000"/>
                <w:sz w:val="22"/>
                <w:szCs w:val="22"/>
              </w:rPr>
            </w:pPr>
            <w:ins w:id="2592" w:author="David Mattie" w:date="2019-08-04T14:26:00Z">
              <w:r>
                <w:rPr>
                  <w:rFonts w:ascii="Calibri" w:hAnsi="Calibri" w:cs="Calibri"/>
                  <w:color w:val="000000"/>
                  <w:sz w:val="22"/>
                  <w:szCs w:val="22"/>
                </w:rPr>
                <w:t>roi_end</w:t>
              </w:r>
            </w:ins>
          </w:p>
        </w:tc>
        <w:tc>
          <w:tcPr>
            <w:tcW w:w="1053" w:type="dxa"/>
            <w:noWrap/>
            <w:hideMark/>
            <w:tcPrChange w:id="2593" w:author="David Mattie" w:date="2019-08-04T14:26:00Z">
              <w:tcPr>
                <w:tcW w:w="960" w:type="dxa"/>
                <w:tcBorders>
                  <w:top w:val="nil"/>
                  <w:left w:val="nil"/>
                  <w:bottom w:val="nil"/>
                  <w:right w:val="nil"/>
                </w:tcBorders>
                <w:shd w:val="clear" w:color="auto" w:fill="auto"/>
                <w:noWrap/>
                <w:vAlign w:val="bottom"/>
                <w:hideMark/>
              </w:tcPr>
            </w:tcPrChange>
          </w:tcPr>
          <w:p w14:paraId="625A176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94" w:author="David Mattie" w:date="2019-08-04T14:26:00Z"/>
                <w:rFonts w:ascii="Calibri" w:hAnsi="Calibri" w:cs="Calibri"/>
                <w:color w:val="000000"/>
                <w:sz w:val="22"/>
                <w:szCs w:val="22"/>
              </w:rPr>
            </w:pPr>
            <w:ins w:id="2595" w:author="David Mattie" w:date="2019-08-04T14:26:00Z">
              <w:r>
                <w:rPr>
                  <w:rFonts w:ascii="Calibri" w:hAnsi="Calibri" w:cs="Calibri"/>
                  <w:color w:val="000000"/>
                  <w:sz w:val="22"/>
                  <w:szCs w:val="22"/>
                </w:rPr>
                <w:t>0.26634</w:t>
              </w:r>
            </w:ins>
          </w:p>
        </w:tc>
        <w:tc>
          <w:tcPr>
            <w:tcW w:w="960" w:type="dxa"/>
            <w:noWrap/>
            <w:hideMark/>
            <w:tcPrChange w:id="2596" w:author="David Mattie" w:date="2019-08-04T14:26:00Z">
              <w:tcPr>
                <w:tcW w:w="960" w:type="dxa"/>
                <w:tcBorders>
                  <w:top w:val="nil"/>
                  <w:left w:val="nil"/>
                  <w:bottom w:val="nil"/>
                  <w:right w:val="nil"/>
                </w:tcBorders>
                <w:shd w:val="clear" w:color="auto" w:fill="auto"/>
                <w:noWrap/>
                <w:vAlign w:val="bottom"/>
                <w:hideMark/>
              </w:tcPr>
            </w:tcPrChange>
          </w:tcPr>
          <w:p w14:paraId="35409AD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597" w:author="David Mattie" w:date="2019-08-04T14:26:00Z"/>
                <w:rFonts w:ascii="Calibri" w:hAnsi="Calibri" w:cs="Calibri"/>
                <w:color w:val="000000"/>
                <w:sz w:val="22"/>
                <w:szCs w:val="22"/>
              </w:rPr>
            </w:pPr>
            <w:ins w:id="2598" w:author="David Mattie" w:date="2019-08-04T14:26:00Z">
              <w:r>
                <w:rPr>
                  <w:rFonts w:ascii="Calibri" w:hAnsi="Calibri" w:cs="Calibri"/>
                  <w:color w:val="000000"/>
                  <w:sz w:val="22"/>
                  <w:szCs w:val="22"/>
                </w:rPr>
                <w:t>538</w:t>
              </w:r>
            </w:ins>
          </w:p>
        </w:tc>
      </w:tr>
      <w:tr w:rsidR="00775EE2" w14:paraId="72CF88E9" w14:textId="77777777" w:rsidTr="00775EE2">
        <w:trPr>
          <w:trHeight w:val="300"/>
          <w:ins w:id="2599" w:author="David Mattie" w:date="2019-08-04T14:26:00Z"/>
          <w:trPrChange w:id="2600"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01" w:author="David Mattie" w:date="2019-08-04T14:26:00Z">
              <w:tcPr>
                <w:tcW w:w="2746" w:type="dxa"/>
                <w:tcBorders>
                  <w:top w:val="nil"/>
                  <w:left w:val="nil"/>
                  <w:bottom w:val="nil"/>
                  <w:right w:val="nil"/>
                </w:tcBorders>
                <w:shd w:val="clear" w:color="auto" w:fill="auto"/>
                <w:noWrap/>
                <w:vAlign w:val="bottom"/>
                <w:hideMark/>
              </w:tcPr>
            </w:tcPrChange>
          </w:tcPr>
          <w:p w14:paraId="6F702078" w14:textId="77777777" w:rsidR="00775EE2" w:rsidRPr="0028774D" w:rsidRDefault="00775EE2" w:rsidP="00775EE2">
            <w:pPr>
              <w:rPr>
                <w:ins w:id="2602" w:author="David Mattie" w:date="2019-08-04T14:26:00Z"/>
                <w:rFonts w:ascii="Calibri" w:hAnsi="Calibri" w:cs="Calibri"/>
                <w:b w:val="0"/>
                <w:color w:val="000000"/>
                <w:sz w:val="22"/>
                <w:szCs w:val="22"/>
                <w:rPrChange w:id="2603" w:author="David Mattie" w:date="2019-08-04T14:27:00Z">
                  <w:rPr>
                    <w:ins w:id="2604" w:author="David Mattie" w:date="2019-08-04T14:26:00Z"/>
                    <w:rFonts w:ascii="Calibri" w:hAnsi="Calibri" w:cs="Calibri"/>
                    <w:color w:val="000000"/>
                    <w:sz w:val="22"/>
                    <w:szCs w:val="22"/>
                  </w:rPr>
                </w:rPrChange>
              </w:rPr>
            </w:pPr>
            <w:ins w:id="2605" w:author="David Mattie" w:date="2019-08-04T14:26:00Z">
              <w:r w:rsidRPr="0028774D">
                <w:rPr>
                  <w:rFonts w:ascii="Calibri" w:hAnsi="Calibri" w:cs="Calibri"/>
                  <w:color w:val="000000"/>
                  <w:sz w:val="22"/>
                  <w:szCs w:val="22"/>
                </w:rPr>
                <w:t>wm-lh-inferiortemporal</w:t>
              </w:r>
            </w:ins>
          </w:p>
        </w:tc>
        <w:tc>
          <w:tcPr>
            <w:tcW w:w="2328" w:type="dxa"/>
            <w:tcBorders>
              <w:top w:val="single" w:sz="4" w:space="0" w:color="7F7F7F" w:themeColor="text1" w:themeTint="80"/>
              <w:bottom w:val="single" w:sz="4" w:space="0" w:color="7F7F7F" w:themeColor="text1" w:themeTint="80"/>
            </w:tcBorders>
            <w:noWrap/>
            <w:hideMark/>
            <w:tcPrChange w:id="2606" w:author="David Mattie" w:date="2019-08-04T14:26:00Z">
              <w:tcPr>
                <w:tcW w:w="2328" w:type="dxa"/>
                <w:tcBorders>
                  <w:top w:val="nil"/>
                  <w:left w:val="nil"/>
                  <w:bottom w:val="nil"/>
                  <w:right w:val="nil"/>
                </w:tcBorders>
                <w:shd w:val="clear" w:color="auto" w:fill="auto"/>
                <w:noWrap/>
                <w:vAlign w:val="bottom"/>
                <w:hideMark/>
              </w:tcPr>
            </w:tcPrChange>
          </w:tcPr>
          <w:p w14:paraId="3B9A875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07" w:author="David Mattie" w:date="2019-08-04T14:26:00Z"/>
                <w:rFonts w:ascii="Calibri" w:hAnsi="Calibri" w:cs="Calibri"/>
                <w:color w:val="000000"/>
                <w:sz w:val="22"/>
                <w:szCs w:val="22"/>
              </w:rPr>
            </w:pPr>
            <w:ins w:id="2608" w:author="David Mattie" w:date="2019-08-04T14:26:00Z">
              <w:r>
                <w:rPr>
                  <w:rFonts w:ascii="Calibri" w:hAnsi="Calibri" w:cs="Calibri"/>
                  <w:color w:val="000000"/>
                  <w:sz w:val="22"/>
                  <w:szCs w:val="22"/>
                </w:rPr>
                <w:t>wm-lh-superiorparietal</w:t>
              </w:r>
            </w:ins>
          </w:p>
        </w:tc>
        <w:tc>
          <w:tcPr>
            <w:tcW w:w="960" w:type="dxa"/>
            <w:tcBorders>
              <w:top w:val="single" w:sz="4" w:space="0" w:color="7F7F7F" w:themeColor="text1" w:themeTint="80"/>
              <w:bottom w:val="single" w:sz="4" w:space="0" w:color="7F7F7F" w:themeColor="text1" w:themeTint="80"/>
            </w:tcBorders>
            <w:noWrap/>
            <w:hideMark/>
            <w:tcPrChange w:id="2609" w:author="David Mattie" w:date="2019-08-04T14:26:00Z">
              <w:tcPr>
                <w:tcW w:w="960" w:type="dxa"/>
                <w:tcBorders>
                  <w:top w:val="nil"/>
                  <w:left w:val="nil"/>
                  <w:bottom w:val="nil"/>
                  <w:right w:val="nil"/>
                </w:tcBorders>
                <w:shd w:val="clear" w:color="auto" w:fill="auto"/>
                <w:noWrap/>
                <w:vAlign w:val="bottom"/>
                <w:hideMark/>
              </w:tcPr>
            </w:tcPrChange>
          </w:tcPr>
          <w:p w14:paraId="3246F63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10" w:author="David Mattie" w:date="2019-08-04T14:26:00Z"/>
                <w:rFonts w:ascii="Calibri" w:hAnsi="Calibri" w:cs="Calibri"/>
                <w:color w:val="000000"/>
                <w:sz w:val="22"/>
                <w:szCs w:val="22"/>
              </w:rPr>
            </w:pPr>
            <w:ins w:id="2611"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612" w:author="David Mattie" w:date="2019-08-04T14:26:00Z">
              <w:tcPr>
                <w:tcW w:w="960" w:type="dxa"/>
                <w:tcBorders>
                  <w:top w:val="nil"/>
                  <w:left w:val="nil"/>
                  <w:bottom w:val="nil"/>
                  <w:right w:val="nil"/>
                </w:tcBorders>
                <w:shd w:val="clear" w:color="auto" w:fill="auto"/>
                <w:noWrap/>
                <w:vAlign w:val="bottom"/>
                <w:hideMark/>
              </w:tcPr>
            </w:tcPrChange>
          </w:tcPr>
          <w:p w14:paraId="67614FA2"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13" w:author="David Mattie" w:date="2019-08-04T14:26:00Z"/>
                <w:rFonts w:ascii="Calibri" w:hAnsi="Calibri" w:cs="Calibri"/>
                <w:color w:val="000000"/>
                <w:sz w:val="22"/>
                <w:szCs w:val="22"/>
              </w:rPr>
            </w:pPr>
            <w:ins w:id="2614" w:author="David Mattie" w:date="2019-08-04T14:26:00Z">
              <w:r>
                <w:rPr>
                  <w:rFonts w:ascii="Calibri" w:hAnsi="Calibri" w:cs="Calibri"/>
                  <w:color w:val="000000"/>
                  <w:sz w:val="22"/>
                  <w:szCs w:val="22"/>
                </w:rPr>
                <w:t>0.264207</w:t>
              </w:r>
            </w:ins>
          </w:p>
        </w:tc>
        <w:tc>
          <w:tcPr>
            <w:tcW w:w="960" w:type="dxa"/>
            <w:tcBorders>
              <w:top w:val="single" w:sz="4" w:space="0" w:color="7F7F7F" w:themeColor="text1" w:themeTint="80"/>
              <w:bottom w:val="single" w:sz="4" w:space="0" w:color="7F7F7F" w:themeColor="text1" w:themeTint="80"/>
            </w:tcBorders>
            <w:noWrap/>
            <w:hideMark/>
            <w:tcPrChange w:id="2615" w:author="David Mattie" w:date="2019-08-04T14:26:00Z">
              <w:tcPr>
                <w:tcW w:w="960" w:type="dxa"/>
                <w:tcBorders>
                  <w:top w:val="nil"/>
                  <w:left w:val="nil"/>
                  <w:bottom w:val="nil"/>
                  <w:right w:val="nil"/>
                </w:tcBorders>
                <w:shd w:val="clear" w:color="auto" w:fill="auto"/>
                <w:noWrap/>
                <w:vAlign w:val="bottom"/>
                <w:hideMark/>
              </w:tcPr>
            </w:tcPrChange>
          </w:tcPr>
          <w:p w14:paraId="1B38F30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16" w:author="David Mattie" w:date="2019-08-04T14:26:00Z"/>
                <w:rFonts w:ascii="Calibri" w:hAnsi="Calibri" w:cs="Calibri"/>
                <w:color w:val="000000"/>
                <w:sz w:val="22"/>
                <w:szCs w:val="22"/>
              </w:rPr>
            </w:pPr>
            <w:ins w:id="2617" w:author="David Mattie" w:date="2019-08-04T14:26:00Z">
              <w:r>
                <w:rPr>
                  <w:rFonts w:ascii="Calibri" w:hAnsi="Calibri" w:cs="Calibri"/>
                  <w:color w:val="000000"/>
                  <w:sz w:val="22"/>
                  <w:szCs w:val="22"/>
                </w:rPr>
                <w:t>534</w:t>
              </w:r>
            </w:ins>
          </w:p>
        </w:tc>
      </w:tr>
      <w:tr w:rsidR="00775EE2" w14:paraId="43360ECE" w14:textId="77777777" w:rsidTr="00775EE2">
        <w:trPr>
          <w:cnfStyle w:val="000000100000" w:firstRow="0" w:lastRow="0" w:firstColumn="0" w:lastColumn="0" w:oddVBand="0" w:evenVBand="0" w:oddHBand="1" w:evenHBand="0" w:firstRowFirstColumn="0" w:firstRowLastColumn="0" w:lastRowFirstColumn="0" w:lastRowLastColumn="0"/>
          <w:trHeight w:val="300"/>
          <w:ins w:id="2618" w:author="David Mattie" w:date="2019-08-04T14:26:00Z"/>
          <w:trPrChange w:id="261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20" w:author="David Mattie" w:date="2019-08-04T14:26:00Z">
              <w:tcPr>
                <w:tcW w:w="2746" w:type="dxa"/>
                <w:tcBorders>
                  <w:top w:val="nil"/>
                  <w:left w:val="nil"/>
                  <w:bottom w:val="nil"/>
                  <w:right w:val="nil"/>
                </w:tcBorders>
                <w:shd w:val="clear" w:color="auto" w:fill="auto"/>
                <w:noWrap/>
                <w:vAlign w:val="bottom"/>
                <w:hideMark/>
              </w:tcPr>
            </w:tcPrChange>
          </w:tcPr>
          <w:p w14:paraId="1EC45625"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21" w:author="David Mattie" w:date="2019-08-04T14:26:00Z"/>
                <w:rFonts w:ascii="Calibri" w:hAnsi="Calibri" w:cs="Calibri"/>
                <w:b w:val="0"/>
                <w:color w:val="000000"/>
                <w:sz w:val="22"/>
                <w:szCs w:val="22"/>
                <w:rPrChange w:id="2622" w:author="David Mattie" w:date="2019-08-04T14:27:00Z">
                  <w:rPr>
                    <w:ins w:id="2623" w:author="David Mattie" w:date="2019-08-04T14:26:00Z"/>
                    <w:rFonts w:ascii="Calibri" w:hAnsi="Calibri" w:cs="Calibri"/>
                    <w:color w:val="000000"/>
                    <w:sz w:val="22"/>
                    <w:szCs w:val="22"/>
                  </w:rPr>
                </w:rPrChange>
              </w:rPr>
            </w:pPr>
            <w:ins w:id="2624" w:author="David Mattie" w:date="2019-08-04T14:26:00Z">
              <w:r w:rsidRPr="0028774D">
                <w:rPr>
                  <w:rFonts w:ascii="Calibri" w:hAnsi="Calibri" w:cs="Calibri"/>
                  <w:color w:val="000000"/>
                  <w:sz w:val="22"/>
                  <w:szCs w:val="22"/>
                </w:rPr>
                <w:t>wm-lh-inferiorparietal</w:t>
              </w:r>
            </w:ins>
          </w:p>
        </w:tc>
        <w:tc>
          <w:tcPr>
            <w:tcW w:w="2328" w:type="dxa"/>
            <w:noWrap/>
            <w:hideMark/>
            <w:tcPrChange w:id="2625" w:author="David Mattie" w:date="2019-08-04T14:26:00Z">
              <w:tcPr>
                <w:tcW w:w="2328" w:type="dxa"/>
                <w:tcBorders>
                  <w:top w:val="nil"/>
                  <w:left w:val="nil"/>
                  <w:bottom w:val="nil"/>
                  <w:right w:val="nil"/>
                </w:tcBorders>
                <w:shd w:val="clear" w:color="auto" w:fill="auto"/>
                <w:noWrap/>
                <w:vAlign w:val="bottom"/>
                <w:hideMark/>
              </w:tcPr>
            </w:tcPrChange>
          </w:tcPr>
          <w:p w14:paraId="6D299AE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26" w:author="David Mattie" w:date="2019-08-04T14:26:00Z"/>
                <w:rFonts w:ascii="Calibri" w:hAnsi="Calibri" w:cs="Calibri"/>
                <w:color w:val="000000"/>
                <w:sz w:val="22"/>
                <w:szCs w:val="22"/>
              </w:rPr>
            </w:pPr>
            <w:ins w:id="2627" w:author="David Mattie" w:date="2019-08-04T14:26:00Z">
              <w:r>
                <w:rPr>
                  <w:rFonts w:ascii="Calibri" w:hAnsi="Calibri" w:cs="Calibri"/>
                  <w:color w:val="000000"/>
                  <w:sz w:val="22"/>
                  <w:szCs w:val="22"/>
                </w:rPr>
                <w:t>wm-lh-isthmuscingulate</w:t>
              </w:r>
            </w:ins>
          </w:p>
        </w:tc>
        <w:tc>
          <w:tcPr>
            <w:tcW w:w="960" w:type="dxa"/>
            <w:noWrap/>
            <w:hideMark/>
            <w:tcPrChange w:id="2628" w:author="David Mattie" w:date="2019-08-04T14:26:00Z">
              <w:tcPr>
                <w:tcW w:w="960" w:type="dxa"/>
                <w:tcBorders>
                  <w:top w:val="nil"/>
                  <w:left w:val="nil"/>
                  <w:bottom w:val="nil"/>
                  <w:right w:val="nil"/>
                </w:tcBorders>
                <w:shd w:val="clear" w:color="auto" w:fill="auto"/>
                <w:noWrap/>
                <w:vAlign w:val="bottom"/>
                <w:hideMark/>
              </w:tcPr>
            </w:tcPrChange>
          </w:tcPr>
          <w:p w14:paraId="7027E14F"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29" w:author="David Mattie" w:date="2019-08-04T14:26:00Z"/>
                <w:rFonts w:ascii="Calibri" w:hAnsi="Calibri" w:cs="Calibri"/>
                <w:color w:val="000000"/>
                <w:sz w:val="22"/>
                <w:szCs w:val="22"/>
              </w:rPr>
            </w:pPr>
            <w:ins w:id="2630" w:author="David Mattie" w:date="2019-08-04T14:26:00Z">
              <w:r>
                <w:rPr>
                  <w:rFonts w:ascii="Calibri" w:hAnsi="Calibri" w:cs="Calibri"/>
                  <w:color w:val="000000"/>
                  <w:sz w:val="22"/>
                  <w:szCs w:val="22"/>
                </w:rPr>
                <w:t>roi</w:t>
              </w:r>
            </w:ins>
          </w:p>
        </w:tc>
        <w:tc>
          <w:tcPr>
            <w:tcW w:w="1053" w:type="dxa"/>
            <w:noWrap/>
            <w:hideMark/>
            <w:tcPrChange w:id="2631" w:author="David Mattie" w:date="2019-08-04T14:26:00Z">
              <w:tcPr>
                <w:tcW w:w="960" w:type="dxa"/>
                <w:tcBorders>
                  <w:top w:val="nil"/>
                  <w:left w:val="nil"/>
                  <w:bottom w:val="nil"/>
                  <w:right w:val="nil"/>
                </w:tcBorders>
                <w:shd w:val="clear" w:color="auto" w:fill="auto"/>
                <w:noWrap/>
                <w:vAlign w:val="bottom"/>
                <w:hideMark/>
              </w:tcPr>
            </w:tcPrChange>
          </w:tcPr>
          <w:p w14:paraId="44FB94C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32" w:author="David Mattie" w:date="2019-08-04T14:26:00Z"/>
                <w:rFonts w:ascii="Calibri" w:hAnsi="Calibri" w:cs="Calibri"/>
                <w:color w:val="000000"/>
                <w:sz w:val="22"/>
                <w:szCs w:val="22"/>
              </w:rPr>
            </w:pPr>
            <w:ins w:id="2633" w:author="David Mattie" w:date="2019-08-04T14:26:00Z">
              <w:r>
                <w:rPr>
                  <w:rFonts w:ascii="Calibri" w:hAnsi="Calibri" w:cs="Calibri"/>
                  <w:color w:val="000000"/>
                  <w:sz w:val="22"/>
                  <w:szCs w:val="22"/>
                </w:rPr>
                <w:t>0.263258</w:t>
              </w:r>
            </w:ins>
          </w:p>
        </w:tc>
        <w:tc>
          <w:tcPr>
            <w:tcW w:w="960" w:type="dxa"/>
            <w:noWrap/>
            <w:hideMark/>
            <w:tcPrChange w:id="2634" w:author="David Mattie" w:date="2019-08-04T14:26:00Z">
              <w:tcPr>
                <w:tcW w:w="960" w:type="dxa"/>
                <w:tcBorders>
                  <w:top w:val="nil"/>
                  <w:left w:val="nil"/>
                  <w:bottom w:val="nil"/>
                  <w:right w:val="nil"/>
                </w:tcBorders>
                <w:shd w:val="clear" w:color="auto" w:fill="auto"/>
                <w:noWrap/>
                <w:vAlign w:val="bottom"/>
                <w:hideMark/>
              </w:tcPr>
            </w:tcPrChange>
          </w:tcPr>
          <w:p w14:paraId="0288551E"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35" w:author="David Mattie" w:date="2019-08-04T14:26:00Z"/>
                <w:rFonts w:ascii="Calibri" w:hAnsi="Calibri" w:cs="Calibri"/>
                <w:color w:val="000000"/>
                <w:sz w:val="22"/>
                <w:szCs w:val="22"/>
              </w:rPr>
            </w:pPr>
            <w:ins w:id="2636" w:author="David Mattie" w:date="2019-08-04T14:26:00Z">
              <w:r>
                <w:rPr>
                  <w:rFonts w:ascii="Calibri" w:hAnsi="Calibri" w:cs="Calibri"/>
                  <w:color w:val="000000"/>
                  <w:sz w:val="22"/>
                  <w:szCs w:val="22"/>
                </w:rPr>
                <w:t>524</w:t>
              </w:r>
            </w:ins>
          </w:p>
        </w:tc>
      </w:tr>
      <w:tr w:rsidR="00775EE2" w14:paraId="5BA9697B" w14:textId="77777777" w:rsidTr="00775EE2">
        <w:trPr>
          <w:trHeight w:val="300"/>
          <w:ins w:id="2637" w:author="David Mattie" w:date="2019-08-04T14:26:00Z"/>
          <w:trPrChange w:id="2638"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39" w:author="David Mattie" w:date="2019-08-04T14:26:00Z">
              <w:tcPr>
                <w:tcW w:w="2746" w:type="dxa"/>
                <w:tcBorders>
                  <w:top w:val="nil"/>
                  <w:left w:val="nil"/>
                  <w:bottom w:val="nil"/>
                  <w:right w:val="nil"/>
                </w:tcBorders>
                <w:shd w:val="clear" w:color="auto" w:fill="auto"/>
                <w:noWrap/>
                <w:vAlign w:val="bottom"/>
                <w:hideMark/>
              </w:tcPr>
            </w:tcPrChange>
          </w:tcPr>
          <w:p w14:paraId="0BE2C371" w14:textId="77777777" w:rsidR="00775EE2" w:rsidRPr="0028774D" w:rsidRDefault="00775EE2" w:rsidP="00775EE2">
            <w:pPr>
              <w:rPr>
                <w:ins w:id="2640" w:author="David Mattie" w:date="2019-08-04T14:26:00Z"/>
                <w:rFonts w:ascii="Calibri" w:hAnsi="Calibri" w:cs="Calibri"/>
                <w:b w:val="0"/>
                <w:color w:val="000000"/>
                <w:sz w:val="22"/>
                <w:szCs w:val="22"/>
                <w:rPrChange w:id="2641" w:author="David Mattie" w:date="2019-08-04T14:27:00Z">
                  <w:rPr>
                    <w:ins w:id="2642" w:author="David Mattie" w:date="2019-08-04T14:26:00Z"/>
                    <w:rFonts w:ascii="Calibri" w:hAnsi="Calibri" w:cs="Calibri"/>
                    <w:color w:val="000000"/>
                    <w:sz w:val="22"/>
                    <w:szCs w:val="22"/>
                  </w:rPr>
                </w:rPrChange>
              </w:rPr>
            </w:pPr>
            <w:ins w:id="2643"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2644" w:author="David Mattie" w:date="2019-08-04T14:26:00Z">
              <w:tcPr>
                <w:tcW w:w="2328" w:type="dxa"/>
                <w:tcBorders>
                  <w:top w:val="nil"/>
                  <w:left w:val="nil"/>
                  <w:bottom w:val="nil"/>
                  <w:right w:val="nil"/>
                </w:tcBorders>
                <w:shd w:val="clear" w:color="auto" w:fill="auto"/>
                <w:noWrap/>
                <w:vAlign w:val="bottom"/>
                <w:hideMark/>
              </w:tcPr>
            </w:tcPrChange>
          </w:tcPr>
          <w:p w14:paraId="15707EE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45" w:author="David Mattie" w:date="2019-08-04T14:26:00Z"/>
                <w:rFonts w:ascii="Calibri" w:hAnsi="Calibri" w:cs="Calibri"/>
                <w:color w:val="000000"/>
                <w:sz w:val="22"/>
                <w:szCs w:val="22"/>
              </w:rPr>
            </w:pPr>
            <w:ins w:id="2646" w:author="David Mattie" w:date="2019-08-04T14:26:00Z">
              <w:r>
                <w:rPr>
                  <w:rFonts w:ascii="Calibri" w:hAnsi="Calibri" w:cs="Calibri"/>
                  <w:color w:val="000000"/>
                  <w:sz w:val="22"/>
                  <w:szCs w:val="22"/>
                </w:rPr>
                <w:t>wm-lh-posteriorcingulate</w:t>
              </w:r>
            </w:ins>
          </w:p>
        </w:tc>
        <w:tc>
          <w:tcPr>
            <w:tcW w:w="960" w:type="dxa"/>
            <w:tcBorders>
              <w:top w:val="single" w:sz="4" w:space="0" w:color="7F7F7F" w:themeColor="text1" w:themeTint="80"/>
              <w:bottom w:val="single" w:sz="4" w:space="0" w:color="7F7F7F" w:themeColor="text1" w:themeTint="80"/>
            </w:tcBorders>
            <w:noWrap/>
            <w:hideMark/>
            <w:tcPrChange w:id="2647" w:author="David Mattie" w:date="2019-08-04T14:26:00Z">
              <w:tcPr>
                <w:tcW w:w="960" w:type="dxa"/>
                <w:tcBorders>
                  <w:top w:val="nil"/>
                  <w:left w:val="nil"/>
                  <w:bottom w:val="nil"/>
                  <w:right w:val="nil"/>
                </w:tcBorders>
                <w:shd w:val="clear" w:color="auto" w:fill="auto"/>
                <w:noWrap/>
                <w:vAlign w:val="bottom"/>
                <w:hideMark/>
              </w:tcPr>
            </w:tcPrChange>
          </w:tcPr>
          <w:p w14:paraId="17C1F868"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48" w:author="David Mattie" w:date="2019-08-04T14:26:00Z"/>
                <w:rFonts w:ascii="Calibri" w:hAnsi="Calibri" w:cs="Calibri"/>
                <w:color w:val="000000"/>
                <w:sz w:val="22"/>
                <w:szCs w:val="22"/>
              </w:rPr>
            </w:pPr>
            <w:ins w:id="2649"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650" w:author="David Mattie" w:date="2019-08-04T14:26:00Z">
              <w:tcPr>
                <w:tcW w:w="960" w:type="dxa"/>
                <w:tcBorders>
                  <w:top w:val="nil"/>
                  <w:left w:val="nil"/>
                  <w:bottom w:val="nil"/>
                  <w:right w:val="nil"/>
                </w:tcBorders>
                <w:shd w:val="clear" w:color="auto" w:fill="auto"/>
                <w:noWrap/>
                <w:vAlign w:val="bottom"/>
                <w:hideMark/>
              </w:tcPr>
            </w:tcPrChange>
          </w:tcPr>
          <w:p w14:paraId="07636B0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51" w:author="David Mattie" w:date="2019-08-04T14:26:00Z"/>
                <w:rFonts w:ascii="Calibri" w:hAnsi="Calibri" w:cs="Calibri"/>
                <w:color w:val="000000"/>
                <w:sz w:val="22"/>
                <w:szCs w:val="22"/>
              </w:rPr>
            </w:pPr>
            <w:ins w:id="2652" w:author="David Mattie" w:date="2019-08-04T14:26:00Z">
              <w:r>
                <w:rPr>
                  <w:rFonts w:ascii="Calibri" w:hAnsi="Calibri" w:cs="Calibri"/>
                  <w:color w:val="000000"/>
                  <w:sz w:val="22"/>
                  <w:szCs w:val="22"/>
                </w:rPr>
                <w:t>0.261491</w:t>
              </w:r>
            </w:ins>
          </w:p>
        </w:tc>
        <w:tc>
          <w:tcPr>
            <w:tcW w:w="960" w:type="dxa"/>
            <w:tcBorders>
              <w:top w:val="single" w:sz="4" w:space="0" w:color="7F7F7F" w:themeColor="text1" w:themeTint="80"/>
              <w:bottom w:val="single" w:sz="4" w:space="0" w:color="7F7F7F" w:themeColor="text1" w:themeTint="80"/>
            </w:tcBorders>
            <w:noWrap/>
            <w:hideMark/>
            <w:tcPrChange w:id="2653" w:author="David Mattie" w:date="2019-08-04T14:26:00Z">
              <w:tcPr>
                <w:tcW w:w="960" w:type="dxa"/>
                <w:tcBorders>
                  <w:top w:val="nil"/>
                  <w:left w:val="nil"/>
                  <w:bottom w:val="nil"/>
                  <w:right w:val="nil"/>
                </w:tcBorders>
                <w:shd w:val="clear" w:color="auto" w:fill="auto"/>
                <w:noWrap/>
                <w:vAlign w:val="bottom"/>
                <w:hideMark/>
              </w:tcPr>
            </w:tcPrChange>
          </w:tcPr>
          <w:p w14:paraId="0C0CA1D7"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54" w:author="David Mattie" w:date="2019-08-04T14:26:00Z"/>
                <w:rFonts w:ascii="Calibri" w:hAnsi="Calibri" w:cs="Calibri"/>
                <w:color w:val="000000"/>
                <w:sz w:val="22"/>
                <w:szCs w:val="22"/>
              </w:rPr>
            </w:pPr>
            <w:ins w:id="2655" w:author="David Mattie" w:date="2019-08-04T14:26:00Z">
              <w:r>
                <w:rPr>
                  <w:rFonts w:ascii="Calibri" w:hAnsi="Calibri" w:cs="Calibri"/>
                  <w:color w:val="000000"/>
                  <w:sz w:val="22"/>
                  <w:szCs w:val="22"/>
                </w:rPr>
                <w:t>538</w:t>
              </w:r>
            </w:ins>
          </w:p>
        </w:tc>
      </w:tr>
      <w:tr w:rsidR="00775EE2" w14:paraId="1AB950A7" w14:textId="77777777" w:rsidTr="00775EE2">
        <w:trPr>
          <w:cnfStyle w:val="000000100000" w:firstRow="0" w:lastRow="0" w:firstColumn="0" w:lastColumn="0" w:oddVBand="0" w:evenVBand="0" w:oddHBand="1" w:evenHBand="0" w:firstRowFirstColumn="0" w:firstRowLastColumn="0" w:lastRowFirstColumn="0" w:lastRowLastColumn="0"/>
          <w:trHeight w:val="300"/>
          <w:ins w:id="2656" w:author="David Mattie" w:date="2019-08-04T14:26:00Z"/>
          <w:trPrChange w:id="2657"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58" w:author="David Mattie" w:date="2019-08-04T14:26:00Z">
              <w:tcPr>
                <w:tcW w:w="2746" w:type="dxa"/>
                <w:tcBorders>
                  <w:top w:val="nil"/>
                  <w:left w:val="nil"/>
                  <w:bottom w:val="nil"/>
                  <w:right w:val="nil"/>
                </w:tcBorders>
                <w:shd w:val="clear" w:color="auto" w:fill="auto"/>
                <w:noWrap/>
                <w:vAlign w:val="bottom"/>
                <w:hideMark/>
              </w:tcPr>
            </w:tcPrChange>
          </w:tcPr>
          <w:p w14:paraId="0D406C41"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59" w:author="David Mattie" w:date="2019-08-04T14:26:00Z"/>
                <w:rFonts w:ascii="Calibri" w:hAnsi="Calibri" w:cs="Calibri"/>
                <w:b w:val="0"/>
                <w:color w:val="000000"/>
                <w:sz w:val="22"/>
                <w:szCs w:val="22"/>
                <w:rPrChange w:id="2660" w:author="David Mattie" w:date="2019-08-04T14:27:00Z">
                  <w:rPr>
                    <w:ins w:id="2661" w:author="David Mattie" w:date="2019-08-04T14:26:00Z"/>
                    <w:rFonts w:ascii="Calibri" w:hAnsi="Calibri" w:cs="Calibri"/>
                    <w:color w:val="000000"/>
                    <w:sz w:val="22"/>
                    <w:szCs w:val="22"/>
                  </w:rPr>
                </w:rPrChange>
              </w:rPr>
            </w:pPr>
            <w:ins w:id="2662" w:author="David Mattie" w:date="2019-08-04T14:26:00Z">
              <w:r w:rsidRPr="0028774D">
                <w:rPr>
                  <w:rFonts w:ascii="Calibri" w:hAnsi="Calibri" w:cs="Calibri"/>
                  <w:color w:val="000000"/>
                  <w:sz w:val="22"/>
                  <w:szCs w:val="22"/>
                </w:rPr>
                <w:t>ctx-rh-caudalanteriorcingulate</w:t>
              </w:r>
            </w:ins>
          </w:p>
        </w:tc>
        <w:tc>
          <w:tcPr>
            <w:tcW w:w="2328" w:type="dxa"/>
            <w:noWrap/>
            <w:hideMark/>
            <w:tcPrChange w:id="2663" w:author="David Mattie" w:date="2019-08-04T14:26:00Z">
              <w:tcPr>
                <w:tcW w:w="2328" w:type="dxa"/>
                <w:tcBorders>
                  <w:top w:val="nil"/>
                  <w:left w:val="nil"/>
                  <w:bottom w:val="nil"/>
                  <w:right w:val="nil"/>
                </w:tcBorders>
                <w:shd w:val="clear" w:color="auto" w:fill="auto"/>
                <w:noWrap/>
                <w:vAlign w:val="bottom"/>
                <w:hideMark/>
              </w:tcPr>
            </w:tcPrChange>
          </w:tcPr>
          <w:p w14:paraId="7B85A18C"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64" w:author="David Mattie" w:date="2019-08-04T14:26:00Z"/>
                <w:rFonts w:ascii="Calibri" w:hAnsi="Calibri" w:cs="Calibri"/>
                <w:color w:val="000000"/>
                <w:sz w:val="22"/>
                <w:szCs w:val="22"/>
              </w:rPr>
            </w:pPr>
            <w:ins w:id="2665" w:author="David Mattie" w:date="2019-08-04T14:26:00Z">
              <w:r>
                <w:rPr>
                  <w:rFonts w:ascii="Calibri" w:hAnsi="Calibri" w:cs="Calibri"/>
                  <w:color w:val="000000"/>
                  <w:sz w:val="22"/>
                  <w:szCs w:val="22"/>
                </w:rPr>
                <w:t>wm-lh-superiorfrontal</w:t>
              </w:r>
            </w:ins>
          </w:p>
        </w:tc>
        <w:tc>
          <w:tcPr>
            <w:tcW w:w="960" w:type="dxa"/>
            <w:noWrap/>
            <w:hideMark/>
            <w:tcPrChange w:id="2666" w:author="David Mattie" w:date="2019-08-04T14:26:00Z">
              <w:tcPr>
                <w:tcW w:w="960" w:type="dxa"/>
                <w:tcBorders>
                  <w:top w:val="nil"/>
                  <w:left w:val="nil"/>
                  <w:bottom w:val="nil"/>
                  <w:right w:val="nil"/>
                </w:tcBorders>
                <w:shd w:val="clear" w:color="auto" w:fill="auto"/>
                <w:noWrap/>
                <w:vAlign w:val="bottom"/>
                <w:hideMark/>
              </w:tcPr>
            </w:tcPrChange>
          </w:tcPr>
          <w:p w14:paraId="509370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667" w:author="David Mattie" w:date="2019-08-04T14:26:00Z"/>
                <w:rFonts w:ascii="Calibri" w:hAnsi="Calibri" w:cs="Calibri"/>
                <w:color w:val="000000"/>
                <w:sz w:val="22"/>
                <w:szCs w:val="22"/>
              </w:rPr>
            </w:pPr>
            <w:ins w:id="2668" w:author="David Mattie" w:date="2019-08-04T14:26:00Z">
              <w:r>
                <w:rPr>
                  <w:rFonts w:ascii="Calibri" w:hAnsi="Calibri" w:cs="Calibri"/>
                  <w:color w:val="000000"/>
                  <w:sz w:val="22"/>
                  <w:szCs w:val="22"/>
                </w:rPr>
                <w:t>roi</w:t>
              </w:r>
            </w:ins>
          </w:p>
        </w:tc>
        <w:tc>
          <w:tcPr>
            <w:tcW w:w="1053" w:type="dxa"/>
            <w:noWrap/>
            <w:hideMark/>
            <w:tcPrChange w:id="2669" w:author="David Mattie" w:date="2019-08-04T14:26:00Z">
              <w:tcPr>
                <w:tcW w:w="960" w:type="dxa"/>
                <w:tcBorders>
                  <w:top w:val="nil"/>
                  <w:left w:val="nil"/>
                  <w:bottom w:val="nil"/>
                  <w:right w:val="nil"/>
                </w:tcBorders>
                <w:shd w:val="clear" w:color="auto" w:fill="auto"/>
                <w:noWrap/>
                <w:vAlign w:val="bottom"/>
                <w:hideMark/>
              </w:tcPr>
            </w:tcPrChange>
          </w:tcPr>
          <w:p w14:paraId="4360BBC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70" w:author="David Mattie" w:date="2019-08-04T14:26:00Z"/>
                <w:rFonts w:ascii="Calibri" w:hAnsi="Calibri" w:cs="Calibri"/>
                <w:color w:val="000000"/>
                <w:sz w:val="22"/>
                <w:szCs w:val="22"/>
              </w:rPr>
            </w:pPr>
            <w:ins w:id="2671" w:author="David Mattie" w:date="2019-08-04T14:26:00Z">
              <w:r>
                <w:rPr>
                  <w:rFonts w:ascii="Calibri" w:hAnsi="Calibri" w:cs="Calibri"/>
                  <w:color w:val="000000"/>
                  <w:sz w:val="22"/>
                  <w:szCs w:val="22"/>
                </w:rPr>
                <w:t>0.259578</w:t>
              </w:r>
            </w:ins>
          </w:p>
        </w:tc>
        <w:tc>
          <w:tcPr>
            <w:tcW w:w="960" w:type="dxa"/>
            <w:noWrap/>
            <w:hideMark/>
            <w:tcPrChange w:id="2672" w:author="David Mattie" w:date="2019-08-04T14:26:00Z">
              <w:tcPr>
                <w:tcW w:w="960" w:type="dxa"/>
                <w:tcBorders>
                  <w:top w:val="nil"/>
                  <w:left w:val="nil"/>
                  <w:bottom w:val="nil"/>
                  <w:right w:val="nil"/>
                </w:tcBorders>
                <w:shd w:val="clear" w:color="auto" w:fill="auto"/>
                <w:noWrap/>
                <w:vAlign w:val="bottom"/>
                <w:hideMark/>
              </w:tcPr>
            </w:tcPrChange>
          </w:tcPr>
          <w:p w14:paraId="711055D2"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673" w:author="David Mattie" w:date="2019-08-04T14:26:00Z"/>
                <w:rFonts w:ascii="Calibri" w:hAnsi="Calibri" w:cs="Calibri"/>
                <w:color w:val="000000"/>
                <w:sz w:val="22"/>
                <w:szCs w:val="22"/>
              </w:rPr>
            </w:pPr>
            <w:ins w:id="2674" w:author="David Mattie" w:date="2019-08-04T14:26:00Z">
              <w:r>
                <w:rPr>
                  <w:rFonts w:ascii="Calibri" w:hAnsi="Calibri" w:cs="Calibri"/>
                  <w:color w:val="000000"/>
                  <w:sz w:val="22"/>
                  <w:szCs w:val="22"/>
                </w:rPr>
                <w:t>534</w:t>
              </w:r>
            </w:ins>
          </w:p>
        </w:tc>
      </w:tr>
      <w:tr w:rsidR="00775EE2" w14:paraId="53EED63B" w14:textId="77777777" w:rsidTr="00775EE2">
        <w:trPr>
          <w:trHeight w:val="300"/>
          <w:ins w:id="2675" w:author="David Mattie" w:date="2019-08-04T14:26:00Z"/>
          <w:trPrChange w:id="267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677" w:author="David Mattie" w:date="2019-08-04T14:26:00Z">
              <w:tcPr>
                <w:tcW w:w="2746" w:type="dxa"/>
                <w:tcBorders>
                  <w:top w:val="nil"/>
                  <w:left w:val="nil"/>
                  <w:bottom w:val="nil"/>
                  <w:right w:val="nil"/>
                </w:tcBorders>
                <w:shd w:val="clear" w:color="auto" w:fill="auto"/>
                <w:noWrap/>
                <w:vAlign w:val="bottom"/>
                <w:hideMark/>
              </w:tcPr>
            </w:tcPrChange>
          </w:tcPr>
          <w:p w14:paraId="5257D7C8" w14:textId="77777777" w:rsidR="00775EE2" w:rsidRPr="0028774D" w:rsidRDefault="00775EE2" w:rsidP="00775EE2">
            <w:pPr>
              <w:rPr>
                <w:ins w:id="2678" w:author="David Mattie" w:date="2019-08-04T14:26:00Z"/>
                <w:rFonts w:ascii="Calibri" w:hAnsi="Calibri" w:cs="Calibri"/>
                <w:b w:val="0"/>
                <w:color w:val="000000"/>
                <w:sz w:val="22"/>
                <w:szCs w:val="22"/>
                <w:rPrChange w:id="2679" w:author="David Mattie" w:date="2019-08-04T14:27:00Z">
                  <w:rPr>
                    <w:ins w:id="2680" w:author="David Mattie" w:date="2019-08-04T14:26:00Z"/>
                    <w:rFonts w:ascii="Calibri" w:hAnsi="Calibri" w:cs="Calibri"/>
                    <w:color w:val="000000"/>
                    <w:sz w:val="22"/>
                    <w:szCs w:val="22"/>
                  </w:rPr>
                </w:rPrChange>
              </w:rPr>
            </w:pPr>
            <w:ins w:id="2681" w:author="David Mattie" w:date="2019-08-04T14:26:00Z">
              <w:r w:rsidRPr="0028774D">
                <w:rPr>
                  <w:rFonts w:ascii="Calibri" w:hAnsi="Calibri" w:cs="Calibri"/>
                  <w:color w:val="000000"/>
                  <w:sz w:val="22"/>
                  <w:szCs w:val="22"/>
                </w:rPr>
                <w:t>Right-Putamen</w:t>
              </w:r>
            </w:ins>
          </w:p>
        </w:tc>
        <w:tc>
          <w:tcPr>
            <w:tcW w:w="2328" w:type="dxa"/>
            <w:tcBorders>
              <w:top w:val="single" w:sz="4" w:space="0" w:color="7F7F7F" w:themeColor="text1" w:themeTint="80"/>
              <w:bottom w:val="single" w:sz="4" w:space="0" w:color="7F7F7F" w:themeColor="text1" w:themeTint="80"/>
            </w:tcBorders>
            <w:noWrap/>
            <w:hideMark/>
            <w:tcPrChange w:id="2682" w:author="David Mattie" w:date="2019-08-04T14:26:00Z">
              <w:tcPr>
                <w:tcW w:w="2328" w:type="dxa"/>
                <w:tcBorders>
                  <w:top w:val="nil"/>
                  <w:left w:val="nil"/>
                  <w:bottom w:val="nil"/>
                  <w:right w:val="nil"/>
                </w:tcBorders>
                <w:shd w:val="clear" w:color="auto" w:fill="auto"/>
                <w:noWrap/>
                <w:vAlign w:val="bottom"/>
                <w:hideMark/>
              </w:tcPr>
            </w:tcPrChange>
          </w:tcPr>
          <w:p w14:paraId="0EFDE79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83" w:author="David Mattie" w:date="2019-08-04T14:26:00Z"/>
                <w:rFonts w:ascii="Calibri" w:hAnsi="Calibri" w:cs="Calibri"/>
                <w:color w:val="000000"/>
                <w:sz w:val="22"/>
                <w:szCs w:val="22"/>
              </w:rPr>
            </w:pPr>
            <w:ins w:id="2684" w:author="David Mattie" w:date="2019-08-04T14:26:00Z">
              <w:r>
                <w:rPr>
                  <w:rFonts w:ascii="Calibri" w:hAnsi="Calibri" w:cs="Calibri"/>
                  <w:color w:val="000000"/>
                  <w:sz w:val="22"/>
                  <w:szCs w:val="22"/>
                </w:rPr>
                <w:t>ctx-rh-temporalpole</w:t>
              </w:r>
            </w:ins>
          </w:p>
        </w:tc>
        <w:tc>
          <w:tcPr>
            <w:tcW w:w="960" w:type="dxa"/>
            <w:tcBorders>
              <w:top w:val="single" w:sz="4" w:space="0" w:color="7F7F7F" w:themeColor="text1" w:themeTint="80"/>
              <w:bottom w:val="single" w:sz="4" w:space="0" w:color="7F7F7F" w:themeColor="text1" w:themeTint="80"/>
            </w:tcBorders>
            <w:noWrap/>
            <w:hideMark/>
            <w:tcPrChange w:id="2685" w:author="David Mattie" w:date="2019-08-04T14:26:00Z">
              <w:tcPr>
                <w:tcW w:w="960" w:type="dxa"/>
                <w:tcBorders>
                  <w:top w:val="nil"/>
                  <w:left w:val="nil"/>
                  <w:bottom w:val="nil"/>
                  <w:right w:val="nil"/>
                </w:tcBorders>
                <w:shd w:val="clear" w:color="auto" w:fill="auto"/>
                <w:noWrap/>
                <w:vAlign w:val="bottom"/>
                <w:hideMark/>
              </w:tcPr>
            </w:tcPrChange>
          </w:tcPr>
          <w:p w14:paraId="3DA9DD0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686" w:author="David Mattie" w:date="2019-08-04T14:26:00Z"/>
                <w:rFonts w:ascii="Calibri" w:hAnsi="Calibri" w:cs="Calibri"/>
                <w:color w:val="000000"/>
                <w:sz w:val="22"/>
                <w:szCs w:val="22"/>
              </w:rPr>
            </w:pPr>
            <w:ins w:id="2687"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2688" w:author="David Mattie" w:date="2019-08-04T14:26:00Z">
              <w:tcPr>
                <w:tcW w:w="960" w:type="dxa"/>
                <w:tcBorders>
                  <w:top w:val="nil"/>
                  <w:left w:val="nil"/>
                  <w:bottom w:val="nil"/>
                  <w:right w:val="nil"/>
                </w:tcBorders>
                <w:shd w:val="clear" w:color="auto" w:fill="auto"/>
                <w:noWrap/>
                <w:vAlign w:val="bottom"/>
                <w:hideMark/>
              </w:tcPr>
            </w:tcPrChange>
          </w:tcPr>
          <w:p w14:paraId="38911B3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89" w:author="David Mattie" w:date="2019-08-04T14:26:00Z"/>
                <w:rFonts w:ascii="Calibri" w:hAnsi="Calibri" w:cs="Calibri"/>
                <w:color w:val="000000"/>
                <w:sz w:val="22"/>
                <w:szCs w:val="22"/>
              </w:rPr>
            </w:pPr>
            <w:ins w:id="2690" w:author="David Mattie" w:date="2019-08-04T14:26:00Z">
              <w:r>
                <w:rPr>
                  <w:rFonts w:ascii="Calibri" w:hAnsi="Calibri" w:cs="Calibri"/>
                  <w:color w:val="000000"/>
                  <w:sz w:val="22"/>
                  <w:szCs w:val="22"/>
                </w:rPr>
                <w:t>0.256344</w:t>
              </w:r>
            </w:ins>
          </w:p>
        </w:tc>
        <w:tc>
          <w:tcPr>
            <w:tcW w:w="960" w:type="dxa"/>
            <w:tcBorders>
              <w:top w:val="single" w:sz="4" w:space="0" w:color="7F7F7F" w:themeColor="text1" w:themeTint="80"/>
              <w:bottom w:val="single" w:sz="4" w:space="0" w:color="7F7F7F" w:themeColor="text1" w:themeTint="80"/>
            </w:tcBorders>
            <w:noWrap/>
            <w:hideMark/>
            <w:tcPrChange w:id="2691" w:author="David Mattie" w:date="2019-08-04T14:26:00Z">
              <w:tcPr>
                <w:tcW w:w="960" w:type="dxa"/>
                <w:tcBorders>
                  <w:top w:val="nil"/>
                  <w:left w:val="nil"/>
                  <w:bottom w:val="nil"/>
                  <w:right w:val="nil"/>
                </w:tcBorders>
                <w:shd w:val="clear" w:color="auto" w:fill="auto"/>
                <w:noWrap/>
                <w:vAlign w:val="bottom"/>
                <w:hideMark/>
              </w:tcPr>
            </w:tcPrChange>
          </w:tcPr>
          <w:p w14:paraId="31CE571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692" w:author="David Mattie" w:date="2019-08-04T14:26:00Z"/>
                <w:rFonts w:ascii="Calibri" w:hAnsi="Calibri" w:cs="Calibri"/>
                <w:color w:val="000000"/>
                <w:sz w:val="22"/>
                <w:szCs w:val="22"/>
              </w:rPr>
            </w:pPr>
            <w:ins w:id="2693" w:author="David Mattie" w:date="2019-08-04T14:26:00Z">
              <w:r>
                <w:rPr>
                  <w:rFonts w:ascii="Calibri" w:hAnsi="Calibri" w:cs="Calibri"/>
                  <w:color w:val="000000"/>
                  <w:sz w:val="22"/>
                  <w:szCs w:val="22"/>
                </w:rPr>
                <w:t>534</w:t>
              </w:r>
            </w:ins>
          </w:p>
        </w:tc>
      </w:tr>
      <w:tr w:rsidR="00775EE2" w14:paraId="3EC8C971" w14:textId="77777777" w:rsidTr="00775EE2">
        <w:trPr>
          <w:cnfStyle w:val="000000100000" w:firstRow="0" w:lastRow="0" w:firstColumn="0" w:lastColumn="0" w:oddVBand="0" w:evenVBand="0" w:oddHBand="1" w:evenHBand="0" w:firstRowFirstColumn="0" w:firstRowLastColumn="0" w:lastRowFirstColumn="0" w:lastRowLastColumn="0"/>
          <w:trHeight w:val="300"/>
          <w:ins w:id="2694" w:author="David Mattie" w:date="2019-08-04T14:26:00Z"/>
          <w:trPrChange w:id="269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2696" w:author="David Mattie" w:date="2019-08-04T14:26:00Z">
              <w:tcPr>
                <w:tcW w:w="2746" w:type="dxa"/>
                <w:tcBorders>
                  <w:top w:val="nil"/>
                  <w:left w:val="nil"/>
                  <w:bottom w:val="nil"/>
                  <w:right w:val="nil"/>
                </w:tcBorders>
                <w:shd w:val="clear" w:color="auto" w:fill="auto"/>
                <w:noWrap/>
                <w:vAlign w:val="bottom"/>
                <w:hideMark/>
              </w:tcPr>
            </w:tcPrChange>
          </w:tcPr>
          <w:p w14:paraId="0C9D71F9"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2697" w:author="David Mattie" w:date="2019-08-04T14:26:00Z"/>
                <w:rFonts w:ascii="Calibri" w:hAnsi="Calibri" w:cs="Calibri"/>
                <w:b w:val="0"/>
                <w:color w:val="000000"/>
                <w:sz w:val="22"/>
                <w:szCs w:val="22"/>
                <w:rPrChange w:id="2698" w:author="David Mattie" w:date="2019-08-04T14:27:00Z">
                  <w:rPr>
                    <w:ins w:id="2699" w:author="David Mattie" w:date="2019-08-04T14:26:00Z"/>
                    <w:rFonts w:ascii="Calibri" w:hAnsi="Calibri" w:cs="Calibri"/>
                    <w:color w:val="000000"/>
                    <w:sz w:val="22"/>
                    <w:szCs w:val="22"/>
                  </w:rPr>
                </w:rPrChange>
              </w:rPr>
            </w:pPr>
            <w:ins w:id="2700" w:author="David Mattie" w:date="2019-08-04T14:26:00Z">
              <w:r w:rsidRPr="0028774D">
                <w:rPr>
                  <w:rFonts w:ascii="Calibri" w:hAnsi="Calibri" w:cs="Calibri"/>
                  <w:color w:val="000000"/>
                  <w:sz w:val="22"/>
                  <w:szCs w:val="22"/>
                </w:rPr>
                <w:t>ctx-rh-insula</w:t>
              </w:r>
            </w:ins>
          </w:p>
        </w:tc>
        <w:tc>
          <w:tcPr>
            <w:tcW w:w="2328" w:type="dxa"/>
            <w:noWrap/>
            <w:hideMark/>
            <w:tcPrChange w:id="2701" w:author="David Mattie" w:date="2019-08-04T14:26:00Z">
              <w:tcPr>
                <w:tcW w:w="2328" w:type="dxa"/>
                <w:tcBorders>
                  <w:top w:val="nil"/>
                  <w:left w:val="nil"/>
                  <w:bottom w:val="nil"/>
                  <w:right w:val="nil"/>
                </w:tcBorders>
                <w:shd w:val="clear" w:color="auto" w:fill="auto"/>
                <w:noWrap/>
                <w:vAlign w:val="bottom"/>
                <w:hideMark/>
              </w:tcPr>
            </w:tcPrChange>
          </w:tcPr>
          <w:p w14:paraId="0F2A1D7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02" w:author="David Mattie" w:date="2019-08-04T14:26:00Z"/>
                <w:rFonts w:ascii="Calibri" w:hAnsi="Calibri" w:cs="Calibri"/>
                <w:color w:val="000000"/>
                <w:sz w:val="22"/>
                <w:szCs w:val="22"/>
              </w:rPr>
            </w:pPr>
            <w:ins w:id="2703" w:author="David Mattie" w:date="2019-08-04T14:26:00Z">
              <w:r>
                <w:rPr>
                  <w:rFonts w:ascii="Calibri" w:hAnsi="Calibri" w:cs="Calibri"/>
                  <w:color w:val="000000"/>
                  <w:sz w:val="22"/>
                  <w:szCs w:val="22"/>
                </w:rPr>
                <w:t>wm-rh-inferiorparietal</w:t>
              </w:r>
            </w:ins>
          </w:p>
        </w:tc>
        <w:tc>
          <w:tcPr>
            <w:tcW w:w="960" w:type="dxa"/>
            <w:noWrap/>
            <w:hideMark/>
            <w:tcPrChange w:id="2704" w:author="David Mattie" w:date="2019-08-04T14:26:00Z">
              <w:tcPr>
                <w:tcW w:w="960" w:type="dxa"/>
                <w:tcBorders>
                  <w:top w:val="nil"/>
                  <w:left w:val="nil"/>
                  <w:bottom w:val="nil"/>
                  <w:right w:val="nil"/>
                </w:tcBorders>
                <w:shd w:val="clear" w:color="auto" w:fill="auto"/>
                <w:noWrap/>
                <w:vAlign w:val="bottom"/>
                <w:hideMark/>
              </w:tcPr>
            </w:tcPrChange>
          </w:tcPr>
          <w:p w14:paraId="5DB87CE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2705" w:author="David Mattie" w:date="2019-08-04T14:26:00Z"/>
                <w:rFonts w:ascii="Calibri" w:hAnsi="Calibri" w:cs="Calibri"/>
                <w:color w:val="000000"/>
                <w:sz w:val="22"/>
                <w:szCs w:val="22"/>
              </w:rPr>
            </w:pPr>
            <w:ins w:id="2706" w:author="David Mattie" w:date="2019-08-04T14:26:00Z">
              <w:r>
                <w:rPr>
                  <w:rFonts w:ascii="Calibri" w:hAnsi="Calibri" w:cs="Calibri"/>
                  <w:color w:val="000000"/>
                  <w:sz w:val="22"/>
                  <w:szCs w:val="22"/>
                </w:rPr>
                <w:t>roi_end</w:t>
              </w:r>
            </w:ins>
          </w:p>
        </w:tc>
        <w:tc>
          <w:tcPr>
            <w:tcW w:w="1053" w:type="dxa"/>
            <w:noWrap/>
            <w:hideMark/>
            <w:tcPrChange w:id="2707" w:author="David Mattie" w:date="2019-08-04T14:26:00Z">
              <w:tcPr>
                <w:tcW w:w="960" w:type="dxa"/>
                <w:tcBorders>
                  <w:top w:val="nil"/>
                  <w:left w:val="nil"/>
                  <w:bottom w:val="nil"/>
                  <w:right w:val="nil"/>
                </w:tcBorders>
                <w:shd w:val="clear" w:color="auto" w:fill="auto"/>
                <w:noWrap/>
                <w:vAlign w:val="bottom"/>
                <w:hideMark/>
              </w:tcPr>
            </w:tcPrChange>
          </w:tcPr>
          <w:p w14:paraId="099C5F4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08" w:author="David Mattie" w:date="2019-08-04T14:26:00Z"/>
                <w:rFonts w:ascii="Calibri" w:hAnsi="Calibri" w:cs="Calibri"/>
                <w:color w:val="000000"/>
                <w:sz w:val="22"/>
                <w:szCs w:val="22"/>
              </w:rPr>
            </w:pPr>
            <w:ins w:id="2709" w:author="David Mattie" w:date="2019-08-04T14:26:00Z">
              <w:r>
                <w:rPr>
                  <w:rFonts w:ascii="Calibri" w:hAnsi="Calibri" w:cs="Calibri"/>
                  <w:color w:val="000000"/>
                  <w:sz w:val="22"/>
                  <w:szCs w:val="22"/>
                </w:rPr>
                <w:t>0.255961</w:t>
              </w:r>
            </w:ins>
          </w:p>
        </w:tc>
        <w:tc>
          <w:tcPr>
            <w:tcW w:w="960" w:type="dxa"/>
            <w:noWrap/>
            <w:hideMark/>
            <w:tcPrChange w:id="2710" w:author="David Mattie" w:date="2019-08-04T14:26:00Z">
              <w:tcPr>
                <w:tcW w:w="960" w:type="dxa"/>
                <w:tcBorders>
                  <w:top w:val="nil"/>
                  <w:left w:val="nil"/>
                  <w:bottom w:val="nil"/>
                  <w:right w:val="nil"/>
                </w:tcBorders>
                <w:shd w:val="clear" w:color="auto" w:fill="auto"/>
                <w:noWrap/>
                <w:vAlign w:val="bottom"/>
                <w:hideMark/>
              </w:tcPr>
            </w:tcPrChange>
          </w:tcPr>
          <w:p w14:paraId="4EFF9A2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2711" w:author="David Mattie" w:date="2019-08-04T14:26:00Z"/>
                <w:rFonts w:ascii="Calibri" w:hAnsi="Calibri" w:cs="Calibri"/>
                <w:color w:val="000000"/>
                <w:sz w:val="22"/>
                <w:szCs w:val="22"/>
              </w:rPr>
            </w:pPr>
            <w:ins w:id="2712" w:author="David Mattie" w:date="2019-08-04T14:26:00Z">
              <w:r>
                <w:rPr>
                  <w:rFonts w:ascii="Calibri" w:hAnsi="Calibri" w:cs="Calibri"/>
                  <w:color w:val="000000"/>
                  <w:sz w:val="22"/>
                  <w:szCs w:val="22"/>
                </w:rPr>
                <w:t>467</w:t>
              </w:r>
            </w:ins>
          </w:p>
        </w:tc>
      </w:tr>
      <w:tr w:rsidR="00775EE2" w14:paraId="7C5E29E3" w14:textId="77777777" w:rsidTr="00775EE2">
        <w:trPr>
          <w:trHeight w:val="300"/>
          <w:ins w:id="2713" w:author="David Mattie" w:date="2019-08-04T14:26:00Z"/>
          <w:trPrChange w:id="2714"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2715" w:author="David Mattie" w:date="2019-08-04T14:26:00Z">
              <w:tcPr>
                <w:tcW w:w="2746" w:type="dxa"/>
                <w:tcBorders>
                  <w:top w:val="nil"/>
                  <w:left w:val="nil"/>
                  <w:bottom w:val="nil"/>
                  <w:right w:val="nil"/>
                </w:tcBorders>
                <w:shd w:val="clear" w:color="auto" w:fill="auto"/>
                <w:noWrap/>
                <w:vAlign w:val="bottom"/>
                <w:hideMark/>
              </w:tcPr>
            </w:tcPrChange>
          </w:tcPr>
          <w:p w14:paraId="37E4CBA5" w14:textId="77777777" w:rsidR="00775EE2" w:rsidRPr="0028774D" w:rsidRDefault="00775EE2" w:rsidP="00775EE2">
            <w:pPr>
              <w:rPr>
                <w:ins w:id="2716" w:author="David Mattie" w:date="2019-08-04T14:26:00Z"/>
                <w:rFonts w:ascii="Calibri" w:hAnsi="Calibri" w:cs="Calibri"/>
                <w:b w:val="0"/>
                <w:color w:val="000000"/>
                <w:sz w:val="22"/>
                <w:szCs w:val="22"/>
                <w:rPrChange w:id="2717" w:author="David Mattie" w:date="2019-08-04T14:27:00Z">
                  <w:rPr>
                    <w:ins w:id="2718" w:author="David Mattie" w:date="2019-08-04T14:26:00Z"/>
                    <w:rFonts w:ascii="Calibri" w:hAnsi="Calibri" w:cs="Calibri"/>
                    <w:color w:val="000000"/>
                    <w:sz w:val="22"/>
                    <w:szCs w:val="22"/>
                  </w:rPr>
                </w:rPrChange>
              </w:rPr>
            </w:pPr>
            <w:ins w:id="2719" w:author="David Mattie" w:date="2019-08-04T14:26:00Z">
              <w:r w:rsidRPr="0028774D">
                <w:rPr>
                  <w:rFonts w:ascii="Calibri" w:hAnsi="Calibri" w:cs="Calibri"/>
                  <w:color w:val="000000"/>
                  <w:sz w:val="22"/>
                  <w:szCs w:val="22"/>
                </w:rPr>
                <w:t>wm-rh-bankssts</w:t>
              </w:r>
            </w:ins>
          </w:p>
        </w:tc>
        <w:tc>
          <w:tcPr>
            <w:tcW w:w="2328" w:type="dxa"/>
            <w:tcBorders>
              <w:top w:val="single" w:sz="4" w:space="0" w:color="7F7F7F" w:themeColor="text1" w:themeTint="80"/>
              <w:bottom w:val="single" w:sz="4" w:space="0" w:color="7F7F7F" w:themeColor="text1" w:themeTint="80"/>
            </w:tcBorders>
            <w:noWrap/>
            <w:hideMark/>
            <w:tcPrChange w:id="2720" w:author="David Mattie" w:date="2019-08-04T14:26:00Z">
              <w:tcPr>
                <w:tcW w:w="2328" w:type="dxa"/>
                <w:tcBorders>
                  <w:top w:val="nil"/>
                  <w:left w:val="nil"/>
                  <w:bottom w:val="nil"/>
                  <w:right w:val="nil"/>
                </w:tcBorders>
                <w:shd w:val="clear" w:color="auto" w:fill="auto"/>
                <w:noWrap/>
                <w:vAlign w:val="bottom"/>
                <w:hideMark/>
              </w:tcPr>
            </w:tcPrChange>
          </w:tcPr>
          <w:p w14:paraId="5F653961"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21" w:author="David Mattie" w:date="2019-08-04T14:26:00Z"/>
                <w:rFonts w:ascii="Calibri" w:hAnsi="Calibri" w:cs="Calibri"/>
                <w:color w:val="000000"/>
                <w:sz w:val="22"/>
                <w:szCs w:val="22"/>
              </w:rPr>
            </w:pPr>
            <w:ins w:id="2722" w:author="David Mattie" w:date="2019-08-04T14:26:00Z">
              <w:r>
                <w:rPr>
                  <w:rFonts w:ascii="Calibri" w:hAnsi="Calibri" w:cs="Calibri"/>
                  <w:color w:val="000000"/>
                  <w:sz w:val="22"/>
                  <w:szCs w:val="22"/>
                </w:rPr>
                <w:t>wm-rh-middletemporal</w:t>
              </w:r>
            </w:ins>
          </w:p>
        </w:tc>
        <w:tc>
          <w:tcPr>
            <w:tcW w:w="960" w:type="dxa"/>
            <w:tcBorders>
              <w:top w:val="single" w:sz="4" w:space="0" w:color="7F7F7F" w:themeColor="text1" w:themeTint="80"/>
              <w:bottom w:val="single" w:sz="4" w:space="0" w:color="7F7F7F" w:themeColor="text1" w:themeTint="80"/>
            </w:tcBorders>
            <w:noWrap/>
            <w:hideMark/>
            <w:tcPrChange w:id="2723" w:author="David Mattie" w:date="2019-08-04T14:26:00Z">
              <w:tcPr>
                <w:tcW w:w="960" w:type="dxa"/>
                <w:tcBorders>
                  <w:top w:val="nil"/>
                  <w:left w:val="nil"/>
                  <w:bottom w:val="nil"/>
                  <w:right w:val="nil"/>
                </w:tcBorders>
                <w:shd w:val="clear" w:color="auto" w:fill="auto"/>
                <w:noWrap/>
                <w:vAlign w:val="bottom"/>
                <w:hideMark/>
              </w:tcPr>
            </w:tcPrChange>
          </w:tcPr>
          <w:p w14:paraId="4957202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2724" w:author="David Mattie" w:date="2019-08-04T14:26:00Z"/>
                <w:rFonts w:ascii="Calibri" w:hAnsi="Calibri" w:cs="Calibri"/>
                <w:color w:val="000000"/>
                <w:sz w:val="22"/>
                <w:szCs w:val="22"/>
              </w:rPr>
            </w:pPr>
            <w:ins w:id="2725"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2726" w:author="David Mattie" w:date="2019-08-04T14:26:00Z">
              <w:tcPr>
                <w:tcW w:w="960" w:type="dxa"/>
                <w:tcBorders>
                  <w:top w:val="nil"/>
                  <w:left w:val="nil"/>
                  <w:bottom w:val="nil"/>
                  <w:right w:val="nil"/>
                </w:tcBorders>
                <w:shd w:val="clear" w:color="auto" w:fill="auto"/>
                <w:noWrap/>
                <w:vAlign w:val="bottom"/>
                <w:hideMark/>
              </w:tcPr>
            </w:tcPrChange>
          </w:tcPr>
          <w:p w14:paraId="2E79FA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27" w:author="David Mattie" w:date="2019-08-04T14:26:00Z"/>
                <w:rFonts w:ascii="Calibri" w:hAnsi="Calibri" w:cs="Calibri"/>
                <w:color w:val="000000"/>
                <w:sz w:val="22"/>
                <w:szCs w:val="22"/>
              </w:rPr>
            </w:pPr>
            <w:ins w:id="2728" w:author="David Mattie" w:date="2019-08-04T14:26:00Z">
              <w:r>
                <w:rPr>
                  <w:rFonts w:ascii="Calibri" w:hAnsi="Calibri" w:cs="Calibri"/>
                  <w:color w:val="000000"/>
                  <w:sz w:val="22"/>
                  <w:szCs w:val="22"/>
                </w:rPr>
                <w:t>0.251093</w:t>
              </w:r>
            </w:ins>
          </w:p>
        </w:tc>
        <w:tc>
          <w:tcPr>
            <w:tcW w:w="960" w:type="dxa"/>
            <w:tcBorders>
              <w:top w:val="single" w:sz="4" w:space="0" w:color="7F7F7F" w:themeColor="text1" w:themeTint="80"/>
              <w:bottom w:val="single" w:sz="4" w:space="0" w:color="7F7F7F" w:themeColor="text1" w:themeTint="80"/>
            </w:tcBorders>
            <w:noWrap/>
            <w:hideMark/>
            <w:tcPrChange w:id="2729" w:author="David Mattie" w:date="2019-08-04T14:26:00Z">
              <w:tcPr>
                <w:tcW w:w="960" w:type="dxa"/>
                <w:tcBorders>
                  <w:top w:val="nil"/>
                  <w:left w:val="nil"/>
                  <w:bottom w:val="nil"/>
                  <w:right w:val="nil"/>
                </w:tcBorders>
                <w:shd w:val="clear" w:color="auto" w:fill="auto"/>
                <w:noWrap/>
                <w:vAlign w:val="bottom"/>
                <w:hideMark/>
              </w:tcPr>
            </w:tcPrChange>
          </w:tcPr>
          <w:p w14:paraId="189DE4C5"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2730" w:author="David Mattie" w:date="2019-08-04T14:26:00Z"/>
                <w:rFonts w:ascii="Calibri" w:hAnsi="Calibri" w:cs="Calibri"/>
                <w:color w:val="000000"/>
                <w:sz w:val="22"/>
                <w:szCs w:val="22"/>
              </w:rPr>
            </w:pPr>
            <w:ins w:id="2731" w:author="David Mattie" w:date="2019-08-04T14:26:00Z">
              <w:r>
                <w:rPr>
                  <w:rFonts w:ascii="Calibri" w:hAnsi="Calibri" w:cs="Calibri"/>
                  <w:color w:val="000000"/>
                  <w:sz w:val="22"/>
                  <w:szCs w:val="22"/>
                </w:rPr>
                <w:t>537</w:t>
              </w:r>
            </w:ins>
          </w:p>
        </w:tc>
      </w:tr>
    </w:tbl>
    <w:p w14:paraId="38CE11B1" w14:textId="77777777" w:rsidR="0028774D" w:rsidRPr="0028774D" w:rsidRDefault="0028774D">
      <w:pPr>
        <w:pStyle w:val="Body"/>
        <w:pPrChange w:id="2732" w:author="David Mattie" w:date="2019-08-04T14:26:00Z">
          <w:pPr>
            <w:pStyle w:val="BodyFirst"/>
          </w:pPr>
        </w:pPrChange>
      </w:pPr>
    </w:p>
    <w:p w14:paraId="432DAB50" w14:textId="77777777" w:rsidR="000B63D7" w:rsidRPr="0009747B" w:rsidRDefault="000B63D7" w:rsidP="0009747B">
      <w:pPr>
        <w:rPr>
          <w:sz w:val="28"/>
          <w:rPrChange w:id="2733" w:author="David Mattie" w:date="2019-08-18T20:58:00Z">
            <w:rPr/>
          </w:rPrChange>
        </w:rPr>
        <w:pPrChange w:id="2734" w:author="David Mattie" w:date="2019-08-18T20:58:00Z">
          <w:pPr>
            <w:pStyle w:val="Heading5"/>
          </w:pPr>
        </w:pPrChange>
      </w:pPr>
      <w:r w:rsidRPr="0009747B">
        <w:rPr>
          <w:sz w:val="28"/>
          <w:rPrChange w:id="2735" w:author="David Mattie" w:date="2019-08-18T20:58:00Z">
            <w:rPr/>
          </w:rPrChange>
        </w:rPr>
        <w:t>Findings</w:t>
      </w:r>
    </w:p>
    <w:p w14:paraId="4A11E7D1" w14:textId="77777777" w:rsidR="000B63D7" w:rsidRDefault="000B63D7">
      <w:pPr>
        <w:pStyle w:val="Body"/>
      </w:pPr>
    </w:p>
    <w:p w14:paraId="6F0D8EC9" w14:textId="046BB29A" w:rsidR="00A460C3" w:rsidRDefault="001D37B0">
      <w:pPr>
        <w:spacing w:line="480" w:lineRule="auto"/>
        <w:ind w:firstLine="360"/>
        <w:rPr>
          <w:ins w:id="2736" w:author="David Mattie" w:date="2019-08-04T15:04:00Z"/>
        </w:rPr>
        <w:pPrChange w:id="2737" w:author="David Mattie" w:date="2019-08-04T15:02:00Z">
          <w:pPr>
            <w:pStyle w:val="Body"/>
          </w:pPr>
        </w:pPrChange>
      </w:pPr>
      <w:del w:id="2738" w:author="David Mattie" w:date="2019-08-04T15:01:00Z">
        <w:r w:rsidDel="00A460C3">
          <w:delText>Lorem Ipsum</w:delText>
        </w:r>
      </w:del>
      <w:ins w:id="2739" w:author="David Mattie" w:date="2019-08-04T15:01:00Z">
        <w:r w:rsidR="00A460C3">
          <w:t>Males have greater hemispheric</w:t>
        </w:r>
      </w:ins>
      <w:ins w:id="2740" w:author="David Mattie" w:date="2019-08-04T15:02:00Z">
        <w:r w:rsidR="00A460C3">
          <w:t xml:space="preserve"> asymmetry in FA</w:t>
        </w:r>
      </w:ins>
      <w:ins w:id="2741" w:author="David Mattie" w:date="2019-08-04T15:01:00Z">
        <w:r w:rsidR="00A460C3">
          <w:t xml:space="preserve"> variability within</w:t>
        </w:r>
      </w:ins>
      <w:ins w:id="2742" w:author="David Mattie" w:date="2019-08-04T15:03:00Z">
        <w:r w:rsidR="00A460C3">
          <w:t xml:space="preserve"> a number of</w:t>
        </w:r>
      </w:ins>
      <w:ins w:id="2743" w:author="David Mattie" w:date="2019-08-04T15:01:00Z">
        <w:r w:rsidR="00A460C3">
          <w:t xml:space="preserve"> tracts </w:t>
        </w:r>
      </w:ins>
      <w:ins w:id="2744" w:author="David Mattie" w:date="2019-08-04T15:03:00Z">
        <w:r w:rsidR="00A460C3">
          <w:t>including the tracts between</w:t>
        </w:r>
      </w:ins>
      <w:ins w:id="2745" w:author="David Mattie" w:date="2019-08-04T15:01:00Z">
        <w:r w:rsidR="00A460C3">
          <w:t xml:space="preserve"> the left </w:t>
        </w:r>
      </w:ins>
      <w:ins w:id="2746" w:author="David Mattie" w:date="2019-08-04T15:03:00Z">
        <w:r w:rsidR="00A460C3">
          <w:t xml:space="preserve">palladium </w:t>
        </w:r>
      </w:ins>
      <w:ins w:id="2747" w:author="David Mattie" w:date="2019-08-04T23:17:00Z">
        <w:r w:rsidR="00F1619A">
          <w:t>to</w:t>
        </w:r>
      </w:ins>
      <w:ins w:id="2748" w:author="David Mattie" w:date="2019-08-04T15:03:00Z">
        <w:r w:rsidR="00A460C3">
          <w:t xml:space="preserve"> left insula, left putamen </w:t>
        </w:r>
      </w:ins>
      <w:ins w:id="2749" w:author="David Mattie" w:date="2019-08-04T23:17:00Z">
        <w:r w:rsidR="00F1619A">
          <w:t>to</w:t>
        </w:r>
      </w:ins>
      <w:ins w:id="2750" w:author="David Mattie" w:date="2019-08-04T15:03:00Z">
        <w:r w:rsidR="00A460C3">
          <w:t xml:space="preserve"> left precentral, right fusiform </w:t>
        </w:r>
      </w:ins>
      <w:ins w:id="2751" w:author="David Mattie" w:date="2019-08-04T23:17:00Z">
        <w:r w:rsidR="00F1619A">
          <w:t>to</w:t>
        </w:r>
      </w:ins>
      <w:ins w:id="2752" w:author="David Mattie" w:date="2019-08-04T15:03:00Z">
        <w:r w:rsidR="00A460C3">
          <w:t xml:space="preserve"> right lingual</w:t>
        </w:r>
      </w:ins>
      <w:ins w:id="2753" w:author="David Mattie" w:date="2019-08-04T15:01:00Z">
        <w:r w:rsidR="00A460C3">
          <w:t xml:space="preserve"> when compared to females.  </w:t>
        </w:r>
      </w:ins>
      <w:ins w:id="2754" w:author="David Mattie" w:date="2019-08-04T15:09:00Z">
        <w:r w:rsidR="00C26DA3">
          <w:t>Interestingly, m</w:t>
        </w:r>
      </w:ins>
      <w:ins w:id="2755" w:author="David Mattie" w:date="2019-08-04T15:05:00Z">
        <w:r w:rsidR="00A460C3">
          <w:t xml:space="preserve">any of these same </w:t>
        </w:r>
      </w:ins>
      <w:ins w:id="2756" w:author="David Mattie" w:date="2019-08-04T15:06:00Z">
        <w:r w:rsidR="00A460C3">
          <w:t>regions</w:t>
        </w:r>
      </w:ins>
      <w:ins w:id="2757" w:author="David Mattie" w:date="2019-08-04T15:05:00Z">
        <w:r w:rsidR="00A460C3">
          <w:t xml:space="preserve"> have </w:t>
        </w:r>
      </w:ins>
      <w:ins w:id="2758" w:author="David Mattie" w:date="2019-08-04T15:06:00Z">
        <w:r w:rsidR="00A460C3">
          <w:t xml:space="preserve">a </w:t>
        </w:r>
      </w:ins>
      <w:ins w:id="2759" w:author="David Mattie" w:date="2019-08-04T15:05:00Z">
        <w:r w:rsidR="00A460C3">
          <w:t>demonstrated correlation with age as shown</w:t>
        </w:r>
      </w:ins>
      <w:ins w:id="2760" w:author="David Mattie" w:date="2019-08-04T15:07:00Z">
        <w:r w:rsidR="00C26DA3">
          <w:t xml:space="preserve"> </w:t>
        </w:r>
      </w:ins>
      <w:ins w:id="2761" w:author="David Mattie" w:date="2019-08-04T15:08:00Z">
        <w:r w:rsidR="00C26DA3">
          <w:fldChar w:fldCharType="begin"/>
        </w:r>
        <w:r w:rsidR="00C26DA3">
          <w:instrText xml:space="preserve"> REF _Ref15823728 \h </w:instrText>
        </w:r>
      </w:ins>
      <w:r w:rsidR="00C26DA3">
        <w:fldChar w:fldCharType="separate"/>
      </w:r>
      <w:ins w:id="2762" w:author="David Mattie" w:date="2019-08-04T15:08:00Z">
        <w:r w:rsidR="00C26DA3">
          <w:t xml:space="preserve">Table </w:t>
        </w:r>
        <w:r w:rsidR="00C26DA3">
          <w:rPr>
            <w:noProof/>
          </w:rPr>
          <w:t>16</w:t>
        </w:r>
        <w:r w:rsidR="00C26DA3">
          <w:fldChar w:fldCharType="end"/>
        </w:r>
        <w:r w:rsidR="00C26DA3">
          <w:t xml:space="preserve"> including the left insula, left putament, left superior frontal regions</w:t>
        </w:r>
      </w:ins>
      <w:ins w:id="2763" w:author="David Mattie" w:date="2019-08-04T15:05:00Z">
        <w:r w:rsidR="00A460C3">
          <w:t>.</w:t>
        </w:r>
      </w:ins>
      <w:ins w:id="2764" w:author="David Mattie" w:date="2019-08-04T15:09:00Z">
        <w:r w:rsidR="00C26DA3">
          <w:t xml:space="preserve">  This may be a biomarker for maturation.</w:t>
        </w:r>
      </w:ins>
    </w:p>
    <w:p w14:paraId="4CA15508" w14:textId="0A288182" w:rsidR="00A460C3" w:rsidDel="00C26DA3" w:rsidRDefault="00A460C3">
      <w:pPr>
        <w:spacing w:line="480" w:lineRule="auto"/>
        <w:ind w:firstLine="360"/>
        <w:rPr>
          <w:del w:id="2765" w:author="David Mattie" w:date="2019-08-04T15:09:00Z"/>
        </w:rPr>
        <w:pPrChange w:id="2766" w:author="David Mattie" w:date="2019-08-04T15:02:00Z">
          <w:pPr>
            <w:pStyle w:val="Body"/>
          </w:pPr>
        </w:pPrChange>
      </w:pPr>
    </w:p>
    <w:p w14:paraId="644726F6" w14:textId="5FADA7EB" w:rsidR="00DA1620" w:rsidRDefault="000B63D7">
      <w:pPr>
        <w:pStyle w:val="Body"/>
        <w:keepNext/>
        <w:ind w:firstLine="0"/>
        <w:jc w:val="center"/>
        <w:rPr>
          <w:ins w:id="2767" w:author="David Mattie" w:date="2019-08-02T10:17:00Z"/>
        </w:rPr>
        <w:pPrChange w:id="2768" w:author="David Mattie" w:date="2019-08-02T10:17:00Z">
          <w:pPr>
            <w:pStyle w:val="Body"/>
            <w:ind w:firstLine="0"/>
            <w:jc w:val="center"/>
          </w:pPr>
        </w:pPrChange>
      </w:pPr>
      <w:del w:id="2769" w:author="David Mattie" w:date="2019-08-04T15:09:00Z">
        <w:r w:rsidRPr="000B63D7" w:rsidDel="00C26DA3">
          <w:rPr>
            <w:highlight w:val="yellow"/>
          </w:rPr>
          <w:delText>[TODO Figure for Mean STDDEVFA Asymmetry]</w:delText>
        </w:r>
      </w:del>
      <w:ins w:id="2770" w:author="David Mattie" w:date="2019-08-02T10:16:00Z">
        <w:r w:rsidR="00DA1620">
          <w:rPr>
            <w:noProof/>
          </w:rPr>
          <w:drawing>
            <wp:inline distT="0" distB="0" distL="0" distR="0" wp14:anchorId="4EA89C7D" wp14:editId="24664C34">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ddevFA-asymidx-Pairplot-a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1D7A6D34" w14:textId="356C0F40" w:rsidR="00DA1620" w:rsidRDefault="00DA1620">
      <w:pPr>
        <w:pStyle w:val="Caption"/>
        <w:jc w:val="center"/>
        <w:pPrChange w:id="2771" w:author="David Mattie" w:date="2019-08-02T10:17:00Z">
          <w:pPr>
            <w:pStyle w:val="Body"/>
          </w:pPr>
        </w:pPrChange>
      </w:pPr>
      <w:ins w:id="2772" w:author="David Mattie" w:date="2019-08-02T10:17:00Z">
        <w:r>
          <w:t xml:space="preserve">Figure </w:t>
        </w:r>
        <w:r>
          <w:fldChar w:fldCharType="begin"/>
        </w:r>
        <w:r>
          <w:instrText xml:space="preserve"> SEQ Figure \* ARABIC </w:instrText>
        </w:r>
      </w:ins>
      <w:r>
        <w:fldChar w:fldCharType="separate"/>
      </w:r>
      <w:ins w:id="2773" w:author="David Mattie" w:date="2019-08-02T10:17:00Z">
        <w:r>
          <w:rPr>
            <w:noProof/>
          </w:rPr>
          <w:t>28</w:t>
        </w:r>
        <w:r>
          <w:fldChar w:fldCharType="end"/>
        </w:r>
        <w:r>
          <w:t xml:space="preserve"> - </w:t>
        </w:r>
        <w:r w:rsidRPr="00BA38E3">
          <w:t xml:space="preserve">StdDev </w:t>
        </w:r>
        <w:r>
          <w:t>FA</w:t>
        </w:r>
        <w:r w:rsidRPr="00BA38E3">
          <w:t xml:space="preserve"> Asymmetry Index </w:t>
        </w:r>
        <w:r>
          <w:t>e</w:t>
        </w:r>
        <w:r w:rsidRPr="00BA38E3">
          <w:t xml:space="preserve">ffect </w:t>
        </w:r>
        <w:r>
          <w:t>s</w:t>
        </w:r>
        <w:r w:rsidRPr="00BA38E3">
          <w:t xml:space="preserve">ize per </w:t>
        </w:r>
        <w:r>
          <w:t>m</w:t>
        </w:r>
        <w:r w:rsidRPr="00BA38E3">
          <w:t>easure</w:t>
        </w:r>
      </w:ins>
    </w:p>
    <w:p w14:paraId="65FD9AFD" w14:textId="77777777" w:rsidR="00932176" w:rsidRDefault="001D37B0">
      <w:pPr>
        <w:pStyle w:val="Heading3"/>
        <w:numPr>
          <w:ilvl w:val="2"/>
          <w:numId w:val="2"/>
        </w:numPr>
      </w:pPr>
      <w:bookmarkStart w:id="2774" w:name="_Toc17056296"/>
      <w:r>
        <w:t>Correlation</w:t>
      </w:r>
      <w:bookmarkEnd w:id="2774"/>
    </w:p>
    <w:p w14:paraId="4D2FD7EA" w14:textId="5556706B" w:rsidR="00932176" w:rsidRDefault="001D37B0" w:rsidP="00726F47">
      <w:pPr>
        <w:pStyle w:val="BodyFirst"/>
        <w:ind w:firstLine="720"/>
        <w:rPr>
          <w:ins w:id="2775" w:author="David Mattie" w:date="2019-08-12T09:12:00Z"/>
        </w:rPr>
      </w:pPr>
      <w:r>
        <w:t xml:space="preserve">The correlation between patient age and each of the derived measurements across all ages were calculated.  </w:t>
      </w:r>
      <w:ins w:id="2776" w:author="David Mattie" w:date="2019-08-12T09:04:00Z">
        <w:r w:rsidR="006F21AA">
          <w:t xml:space="preserve">Measurements with high levels of correlation with patient age may represent developmental biomarkers that may have utility in the assessment of neurological maturation.  </w:t>
        </w:r>
      </w:ins>
      <w:r>
        <w:t>Those correlations where more than 80% of patients have data (non null) were sorted by highest correlation and listed below.</w:t>
      </w:r>
    </w:p>
    <w:p w14:paraId="6B90C496" w14:textId="767F30D8" w:rsidR="006F21AA" w:rsidRDefault="006F21AA">
      <w:pPr>
        <w:pStyle w:val="Body"/>
        <w:rPr>
          <w:ins w:id="2777" w:author="David Mattie" w:date="2019-08-12T09:13:00Z"/>
        </w:rPr>
        <w:pPrChange w:id="2778" w:author="David Mattie" w:date="2019-08-12T09:05:00Z">
          <w:pPr>
            <w:pStyle w:val="BodyFirst"/>
            <w:ind w:firstLine="720"/>
          </w:pPr>
        </w:pPrChange>
      </w:pPr>
      <w:ins w:id="2779" w:author="David Mattie" w:date="2019-08-12T09:12:00Z">
        <w:r>
          <w:lastRenderedPageBreak/>
          <w:t xml:space="preserve">The </w:t>
        </w:r>
      </w:ins>
      <w:ins w:id="2780" w:author="David Mattie" w:date="2019-08-12T09:14:00Z">
        <w:r w:rsidR="00BC26C4">
          <w:t>correlation analysis below</w:t>
        </w:r>
      </w:ins>
      <w:ins w:id="2781" w:author="David Mattie" w:date="2019-08-12T09:12:00Z">
        <w:r>
          <w:t xml:space="preserve"> include the following</w:t>
        </w:r>
      </w:ins>
      <w:ins w:id="2782" w:author="David Mattie" w:date="2019-08-12T09:14:00Z">
        <w:r w:rsidR="00BC26C4">
          <w:t xml:space="preserve"> terms</w:t>
        </w:r>
      </w:ins>
      <w:ins w:id="2783" w:author="David Mattie" w:date="2019-08-12T09:12:00Z">
        <w:r>
          <w:t>:</w:t>
        </w:r>
      </w:ins>
    </w:p>
    <w:p w14:paraId="5FC93203" w14:textId="68D6BCC5" w:rsidR="006F21AA" w:rsidRDefault="00BC26C4">
      <w:pPr>
        <w:pStyle w:val="Body"/>
        <w:rPr>
          <w:ins w:id="2784" w:author="David Mattie" w:date="2019-08-12T09:16:00Z"/>
        </w:rPr>
        <w:pPrChange w:id="2785" w:author="David Mattie" w:date="2019-08-12T09:05:00Z">
          <w:pPr>
            <w:pStyle w:val="BodyFirst"/>
            <w:ind w:firstLine="720"/>
          </w:pPr>
        </w:pPrChange>
      </w:pPr>
      <w:ins w:id="2786" w:author="David Mattie" w:date="2019-08-12T09:13:00Z">
        <w:r w:rsidRPr="00BC26C4">
          <w:rPr>
            <w:b/>
            <w:rPrChange w:id="2787" w:author="David Mattie" w:date="2019-08-12T09:13:00Z">
              <w:rPr/>
            </w:rPrChange>
          </w:rPr>
          <w:t xml:space="preserve">Pearson </w:t>
        </w:r>
        <w:r>
          <w:rPr>
            <w:b/>
          </w:rPr>
          <w:t>r</w:t>
        </w:r>
        <w:r>
          <w:t>:</w:t>
        </w:r>
      </w:ins>
      <w:ins w:id="2788" w:author="David Mattie" w:date="2019-08-12T09:14:00Z">
        <w:r>
          <w:t xml:space="preserve"> The Pearson correlation coefficient used to examine the </w:t>
        </w:r>
      </w:ins>
      <w:ins w:id="2789" w:author="David Mattie" w:date="2019-08-12T09:15:00Z">
        <w:r>
          <w:t>strength and direction of the linear relationship between age and the tract / method / measure indicated.</w:t>
        </w:r>
      </w:ins>
    </w:p>
    <w:p w14:paraId="1114BF44" w14:textId="2EA1C7C5" w:rsidR="00BC26C4" w:rsidRDefault="00BC26C4">
      <w:pPr>
        <w:pStyle w:val="Body"/>
        <w:rPr>
          <w:ins w:id="2790" w:author="David Mattie" w:date="2019-08-12T09:16:00Z"/>
        </w:rPr>
        <w:pPrChange w:id="2791" w:author="David Mattie" w:date="2019-08-12T09:05:00Z">
          <w:pPr>
            <w:pStyle w:val="BodyFirst"/>
            <w:ind w:firstLine="720"/>
          </w:pPr>
        </w:pPrChange>
      </w:pPr>
      <w:ins w:id="2792" w:author="David Mattie" w:date="2019-08-12T09:16:00Z">
        <w:r w:rsidRPr="00BC26C4">
          <w:rPr>
            <w:b/>
            <w:rPrChange w:id="2793" w:author="David Mattie" w:date="2019-08-12T09:16:00Z">
              <w:rPr/>
            </w:rPrChange>
          </w:rPr>
          <w:t>p-value</w:t>
        </w:r>
        <w:r>
          <w:t>: An indication of whether the correlation coefficient is significantly different from 0.  If the p-value is less than or equal to 0.5, the correlation is considered statistically significant.</w:t>
        </w:r>
      </w:ins>
    </w:p>
    <w:p w14:paraId="0F798B50" w14:textId="135C2793" w:rsidR="00BC26C4" w:rsidRPr="006F21AA" w:rsidRDefault="00BC26C4">
      <w:pPr>
        <w:pStyle w:val="Body"/>
        <w:pPrChange w:id="2794" w:author="David Mattie" w:date="2019-08-12T09:05:00Z">
          <w:pPr>
            <w:pStyle w:val="BodyFirst"/>
            <w:ind w:firstLine="720"/>
          </w:pPr>
        </w:pPrChange>
      </w:pPr>
      <w:ins w:id="2795" w:author="David Mattie" w:date="2019-08-12T09:17:00Z">
        <w:r w:rsidRPr="00BC26C4">
          <w:rPr>
            <w:b/>
            <w:rPrChange w:id="2796" w:author="David Mattie" w:date="2019-08-12T09:17:00Z">
              <w:rPr/>
            </w:rPrChange>
          </w:rPr>
          <w:t>df</w:t>
        </w:r>
        <w:r>
          <w:t>: Degrees of freedom represents the sample size sued in the calculation of pearson r and p-value.  This figure represents the number</w:t>
        </w:r>
      </w:ins>
      <w:ins w:id="2797" w:author="David Mattie" w:date="2019-08-12T09:19:00Z">
        <w:r>
          <w:t xml:space="preserve"> of</w:t>
        </w:r>
      </w:ins>
      <w:ins w:id="2798" w:author="David Mattie" w:date="2019-08-12T09:18:00Z">
        <w:r>
          <w:t xml:space="preserve"> tracts that had measurable values (</w:t>
        </w:r>
      </w:ins>
      <w:ins w:id="2799" w:author="David Mattie" w:date="2019-08-12T09:17:00Z">
        <w:r>
          <w:t>non-null</w:t>
        </w:r>
      </w:ins>
      <w:ins w:id="2800" w:author="David Mattie" w:date="2019-08-12T09:18:00Z">
        <w:r>
          <w:t>) within</w:t>
        </w:r>
      </w:ins>
      <w:ins w:id="2801" w:author="David Mattie" w:date="2019-08-12T09:17:00Z">
        <w:r>
          <w:t xml:space="preserve"> the dataset.</w:t>
        </w:r>
      </w:ins>
    </w:p>
    <w:p w14:paraId="3F7B1D73" w14:textId="5A2B732A" w:rsidR="00F34881" w:rsidRDefault="00F34881" w:rsidP="00F34881">
      <w:pPr>
        <w:pStyle w:val="Caption"/>
        <w:keepNext/>
      </w:pPr>
      <w:bookmarkStart w:id="2802" w:name="_Ref15823728"/>
      <w:r>
        <w:t xml:space="preserve">Table </w:t>
      </w:r>
      <w:r w:rsidR="00E32EA6">
        <w:rPr>
          <w:noProof/>
        </w:rPr>
        <w:fldChar w:fldCharType="begin"/>
      </w:r>
      <w:r w:rsidR="00E32EA6">
        <w:rPr>
          <w:noProof/>
        </w:rPr>
        <w:instrText xml:space="preserve"> SEQ Table \* ARABIC </w:instrText>
      </w:r>
      <w:r w:rsidR="00E32EA6">
        <w:rPr>
          <w:noProof/>
        </w:rPr>
        <w:fldChar w:fldCharType="separate"/>
      </w:r>
      <w:ins w:id="2803" w:author="David Mattie" w:date="2019-08-02T09:01:00Z">
        <w:r w:rsidR="004F4ED2">
          <w:rPr>
            <w:noProof/>
          </w:rPr>
          <w:t>16</w:t>
        </w:r>
      </w:ins>
      <w:del w:id="2804" w:author="David Mattie" w:date="2019-08-01T18:27:00Z">
        <w:r w:rsidDel="00E7462C">
          <w:rPr>
            <w:noProof/>
          </w:rPr>
          <w:delText>15</w:delText>
        </w:r>
      </w:del>
      <w:r w:rsidR="00E32EA6">
        <w:rPr>
          <w:noProof/>
        </w:rPr>
        <w:fldChar w:fldCharType="end"/>
      </w:r>
      <w:bookmarkEnd w:id="2802"/>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6E4FFA06" w:rsidR="00C8021E" w:rsidRDefault="00C8021E" w:rsidP="001D37B0">
      <w:pPr>
        <w:pStyle w:val="Heading4"/>
      </w:pPr>
      <w:bookmarkStart w:id="2805" w:name="_Toc17056297"/>
      <w:r>
        <w:t>Brain-Stem to wm-lh-insu</w:t>
      </w:r>
      <w:ins w:id="2806" w:author="David Mattie" w:date="2019-08-04T15:05:00Z">
        <w:r w:rsidR="00A460C3">
          <w:t>l</w:t>
        </w:r>
      </w:ins>
      <w:r>
        <w:t>a</w:t>
      </w:r>
      <w:bookmarkEnd w:id="2805"/>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lastRenderedPageBreak/>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9">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62DA50A8"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07" w:author="David Mattie" w:date="2019-08-02T09:04:00Z">
        <w:r w:rsidR="004F4ED2">
          <w:rPr>
            <w:noProof/>
          </w:rPr>
          <w:t>29</w:t>
        </w:r>
      </w:ins>
      <w:del w:id="2808"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2809" w:name="_Toc17056298"/>
      <w:r w:rsidRPr="00C8021E">
        <w:t>ctx-lh-precentral</w:t>
      </w:r>
      <w:r>
        <w:t xml:space="preserve"> to</w:t>
      </w:r>
      <w:r w:rsidRPr="00C8021E">
        <w:t xml:space="preserve"> wm-lh-precentral</w:t>
      </w:r>
      <w:bookmarkEnd w:id="2809"/>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lastRenderedPageBreak/>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C7123D" w:rsidP="000D7870">
      <w:pPr>
        <w:jc w:val="center"/>
      </w:pPr>
      <w:r>
        <w:rPr>
          <w:noProof/>
        </w:rPr>
        <w:pict w14:anchorId="33D50C0E">
          <v:shape id="_x0000_i1131" type="#_x0000_t75" alt="ctx-lh-precentral__wm-lh-precentral__roi__stddevFA__correlation" style="width:4in;height:3in;mso-width-percent:0;mso-height-percent:0;mso-width-percent:0;mso-height-percent:0">
            <v:imagedata r:id="rId40" o:title="ctx-lh-precentral__wm-lh-precentral__roi__stddevFA__correlation"/>
          </v:shape>
        </w:pict>
      </w:r>
    </w:p>
    <w:p w14:paraId="7C0CF013" w14:textId="39EB04D0"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10" w:author="David Mattie" w:date="2019-08-02T09:04:00Z">
        <w:r w:rsidR="004F4ED2">
          <w:rPr>
            <w:noProof/>
          </w:rPr>
          <w:t>30</w:t>
        </w:r>
      </w:ins>
      <w:del w:id="2811"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2812" w:name="_Toc17056299"/>
      <w:r>
        <w:t>ctx-rh-precentral to wm-rh-precentral</w:t>
      </w:r>
      <w:bookmarkEnd w:id="2812"/>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lastRenderedPageBreak/>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C7123D" w:rsidP="00134984">
      <w:pPr>
        <w:keepNext/>
        <w:jc w:val="center"/>
      </w:pPr>
      <w:r>
        <w:rPr>
          <w:noProof/>
        </w:rPr>
        <w:pict w14:anchorId="1525E8DF">
          <v:shape id="_x0000_i1132" type="#_x0000_t75" alt="ctx-rh-precentral__wm-rh-precentral__roi__stddevFA__correlation" style="width:4in;height:3in;mso-width-percent:0;mso-height-percent:0;mso-width-percent:0;mso-height-percent:0">
            <v:imagedata r:id="rId41" o:title="ctx-rh-precentral__wm-rh-precentral__roi__stddevFA__correlation"/>
          </v:shape>
        </w:pict>
      </w:r>
    </w:p>
    <w:p w14:paraId="3A1E7E20" w14:textId="486B4AD2"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13" w:author="David Mattie" w:date="2019-08-02T09:04:00Z">
        <w:r w:rsidR="004F4ED2">
          <w:rPr>
            <w:noProof/>
          </w:rPr>
          <w:t>31</w:t>
        </w:r>
      </w:ins>
      <w:del w:id="2814" w:author="David Mattie" w:date="2019-08-01T18:20:00Z">
        <w:r w:rsidR="00A72CEF" w:rsidDel="00E7462C">
          <w:rPr>
            <w:noProof/>
          </w:rPr>
          <w:delText>26</w:delText>
        </w:r>
      </w:del>
      <w:r w:rsidR="00E32EA6">
        <w:rPr>
          <w:noProof/>
        </w:rPr>
        <w:fldChar w:fldCharType="end"/>
      </w:r>
      <w:r>
        <w:t xml:space="preserve"> ctx-</w:t>
      </w:r>
      <w:ins w:id="2815" w:author="David Mattie" w:date="2019-08-12T09:19:00Z">
        <w:r w:rsidR="00BC26C4">
          <w:t>r</w:t>
        </w:r>
      </w:ins>
      <w:del w:id="2816" w:author="David Mattie" w:date="2019-08-12T09:19:00Z">
        <w:r w:rsidDel="00BC26C4">
          <w:delText>l</w:delText>
        </w:r>
      </w:del>
      <w:r>
        <w:t>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2817" w:name="_Toc17056300"/>
      <w:r w:rsidRPr="00C8021E">
        <w:t>Brain-Stem</w:t>
      </w:r>
      <w:r w:rsidR="001D5888">
        <w:t xml:space="preserve"> to </w:t>
      </w:r>
      <w:r w:rsidRPr="00C8021E">
        <w:t>ctx-lh-superiorfrontal</w:t>
      </w:r>
      <w:bookmarkEnd w:id="2817"/>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lastRenderedPageBreak/>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C7123D" w:rsidP="00134984">
      <w:pPr>
        <w:keepNext/>
        <w:jc w:val="center"/>
      </w:pPr>
      <w:r>
        <w:rPr>
          <w:noProof/>
        </w:rPr>
        <w:pict w14:anchorId="0348709C">
          <v:shape id="_x0000_i1133" type="#_x0000_t75" alt="Brain-Stem__ctx-lh-superiorfrontal__roi__meanFA__correlation" style="width:4in;height:3in;mso-width-percent:0;mso-height-percent:0;mso-width-percent:0;mso-height-percent:0">
            <v:imagedata r:id="rId42" o:title="Brain-Stem__ctx-lh-superiorfrontal__roi__meanFA__correlation"/>
          </v:shape>
        </w:pict>
      </w:r>
    </w:p>
    <w:p w14:paraId="1789CBB9" w14:textId="63088E4D"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18" w:author="David Mattie" w:date="2019-08-02T09:04:00Z">
        <w:r w:rsidR="004F4ED2">
          <w:rPr>
            <w:noProof/>
          </w:rPr>
          <w:t>32</w:t>
        </w:r>
      </w:ins>
      <w:del w:id="2819"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2820" w:name="_Toc17056301"/>
      <w:r>
        <w:t xml:space="preserve">Brain-Stem to </w:t>
      </w:r>
      <w:r w:rsidR="00C8021E" w:rsidRPr="00C8021E">
        <w:t>wm-lh-superiorfrontal</w:t>
      </w:r>
      <w:bookmarkEnd w:id="2820"/>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lastRenderedPageBreak/>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C7123D" w:rsidP="001D5888">
      <w:pPr>
        <w:keepNext/>
        <w:jc w:val="center"/>
      </w:pPr>
      <w:r>
        <w:rPr>
          <w:noProof/>
        </w:rPr>
        <w:pict w14:anchorId="725C4477">
          <v:shape id="_x0000_i1134" type="#_x0000_t75" alt="Brain-Stem__wm-lh-superiorfrontal__roi__meanFA__correlation" style="width:4in;height:3in;mso-width-percent:0;mso-height-percent:0;mso-width-percent:0;mso-height-percent:0">
            <v:imagedata r:id="rId43" o:title="Brain-Stem__wm-lh-superiorfrontal__roi__meanFA__correlation"/>
          </v:shape>
        </w:pict>
      </w:r>
    </w:p>
    <w:p w14:paraId="00A56D85" w14:textId="4C0C9097"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21" w:author="David Mattie" w:date="2019-08-02T09:04:00Z">
        <w:r w:rsidR="004F4ED2">
          <w:rPr>
            <w:noProof/>
          </w:rPr>
          <w:t>33</w:t>
        </w:r>
      </w:ins>
      <w:del w:id="2822"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2823" w:name="_Toc17056302"/>
      <w:r w:rsidRPr="00C8021E">
        <w:t>Brain-Stem</w:t>
      </w:r>
      <w:r w:rsidR="001D5888">
        <w:t xml:space="preserve"> to </w:t>
      </w:r>
      <w:r w:rsidRPr="00C8021E">
        <w:t>Left-VentralDC</w:t>
      </w:r>
      <w:bookmarkEnd w:id="2823"/>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lastRenderedPageBreak/>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C7123D" w:rsidP="001D5888">
      <w:pPr>
        <w:keepNext/>
        <w:jc w:val="center"/>
      </w:pPr>
      <w:r>
        <w:rPr>
          <w:noProof/>
        </w:rPr>
        <w:pict w14:anchorId="2C68EA83">
          <v:shape id="_x0000_i1135" type="#_x0000_t75" alt="Brain-Stem__Left-VentralDC__roi__meanFA__correlation" style="width:4in;height:3in;mso-width-percent:0;mso-height-percent:0;mso-width-percent:0;mso-height-percent:0">
            <v:imagedata r:id="rId44" o:title="Brain-Stem__Left-VentralDC__roi__meanFA__correlation"/>
          </v:shape>
        </w:pict>
      </w:r>
    </w:p>
    <w:p w14:paraId="7B79D7E8" w14:textId="697224B5"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24" w:author="David Mattie" w:date="2019-08-02T09:04:00Z">
        <w:r w:rsidR="004F4ED2">
          <w:rPr>
            <w:noProof/>
          </w:rPr>
          <w:t>34</w:t>
        </w:r>
      </w:ins>
      <w:del w:id="2825"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2826" w:name="_Toc17056303"/>
      <w:r>
        <w:t>Left-VentralDC to wm-lh-insula</w:t>
      </w:r>
      <w:bookmarkEnd w:id="2826"/>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lastRenderedPageBreak/>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C7123D" w:rsidP="001D5888">
      <w:pPr>
        <w:keepNext/>
        <w:jc w:val="center"/>
      </w:pPr>
      <w:r>
        <w:rPr>
          <w:noProof/>
        </w:rPr>
        <w:pict w14:anchorId="2D3485D7">
          <v:shape id="_x0000_i1136" type="#_x0000_t75" alt="Left-VentralDC__wm-lh-insula__roi__meanFA__correlation" style="width:4in;height:3in;mso-width-percent:0;mso-height-percent:0;mso-width-percent:0;mso-height-percent:0">
            <v:imagedata r:id="rId45" o:title="Left-VentralDC__wm-lh-insula__roi__meanFA__correlation"/>
          </v:shape>
        </w:pict>
      </w:r>
    </w:p>
    <w:p w14:paraId="00E172DD" w14:textId="7C6087B2"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27" w:author="David Mattie" w:date="2019-08-02T09:04:00Z">
        <w:r w:rsidR="004F4ED2">
          <w:rPr>
            <w:noProof/>
          </w:rPr>
          <w:t>35</w:t>
        </w:r>
      </w:ins>
      <w:del w:id="2828"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2829" w:name="_Toc17056304"/>
      <w:r>
        <w:t xml:space="preserve">Brain-Stem to </w:t>
      </w:r>
      <w:r w:rsidR="00C8021E" w:rsidRPr="00C8021E">
        <w:t>wm-lh-precentral</w:t>
      </w:r>
      <w:bookmarkEnd w:id="2829"/>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lastRenderedPageBreak/>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C7123D" w:rsidP="009C2CED">
      <w:pPr>
        <w:keepNext/>
        <w:jc w:val="center"/>
      </w:pPr>
      <w:r>
        <w:rPr>
          <w:noProof/>
        </w:rPr>
        <w:pict w14:anchorId="25E644BE">
          <v:shape id="_x0000_i1137" type="#_x0000_t75" alt="Brain-Stem__wm-lh-precentral__roi__meanFA__correlation" style="width:4in;height:3in;mso-width-percent:0;mso-height-percent:0;mso-width-percent:0;mso-height-percent:0">
            <v:imagedata r:id="rId46" o:title="Brain-Stem__wm-lh-precentral__roi__meanFA__correlation"/>
          </v:shape>
        </w:pict>
      </w:r>
    </w:p>
    <w:p w14:paraId="02F005C5" w14:textId="723C68A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30" w:author="David Mattie" w:date="2019-08-02T09:04:00Z">
        <w:r w:rsidR="004F4ED2">
          <w:rPr>
            <w:noProof/>
          </w:rPr>
          <w:t>36</w:t>
        </w:r>
      </w:ins>
      <w:del w:id="2831"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2832" w:name="_Toc17056305"/>
      <w:r>
        <w:t>Left-VentralDC to wm-lh-precentral</w:t>
      </w:r>
      <w:bookmarkEnd w:id="2832"/>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lastRenderedPageBreak/>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C7123D" w:rsidP="009C2CED">
      <w:pPr>
        <w:keepNext/>
        <w:jc w:val="center"/>
      </w:pPr>
      <w:r>
        <w:rPr>
          <w:noProof/>
        </w:rPr>
        <w:pict w14:anchorId="146876FE">
          <v:shape id="_x0000_i1138" type="#_x0000_t75" alt="Left-VentralDC__wm-lh-precentral__roi__meanFA__correlation" style="width:4in;height:3in;mso-width-percent:0;mso-height-percent:0;mso-width-percent:0;mso-height-percent:0">
            <v:imagedata r:id="rId47" o:title="Left-VentralDC__wm-lh-precentral__roi__meanFA__correlation"/>
          </v:shape>
        </w:pict>
      </w:r>
    </w:p>
    <w:p w14:paraId="61BC3F9D" w14:textId="18FF220E"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33" w:author="David Mattie" w:date="2019-08-02T09:04:00Z">
        <w:r w:rsidR="004F4ED2">
          <w:rPr>
            <w:noProof/>
          </w:rPr>
          <w:t>37</w:t>
        </w:r>
      </w:ins>
      <w:del w:id="2834"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2835" w:name="_Toc17056306"/>
      <w:r w:rsidRPr="00C8021E">
        <w:t>Brain-Stem</w:t>
      </w:r>
      <w:r w:rsidR="009C2CED">
        <w:t xml:space="preserve"> to Right-Pallidum</w:t>
      </w:r>
      <w:bookmarkEnd w:id="2835"/>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lastRenderedPageBreak/>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C7123D" w:rsidP="002540EF">
      <w:pPr>
        <w:keepNext/>
        <w:jc w:val="center"/>
      </w:pPr>
      <w:r>
        <w:rPr>
          <w:noProof/>
        </w:rPr>
        <w:pict w14:anchorId="36C2DC7F">
          <v:shape id="_x0000_i1139" type="#_x0000_t75" alt="Brain-Stem__Right-Pallidum__roi__meanFA__correlation" style="width:4in;height:3in;mso-width-percent:0;mso-height-percent:0;mso-width-percent:0;mso-height-percent:0">
            <v:imagedata r:id="rId48" o:title="Brain-Stem__Right-Pallidum__roi__meanFA__correlation"/>
          </v:shape>
        </w:pict>
      </w:r>
    </w:p>
    <w:p w14:paraId="27333915" w14:textId="693918D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36" w:author="David Mattie" w:date="2019-08-02T09:04:00Z">
        <w:r w:rsidR="004F4ED2">
          <w:rPr>
            <w:noProof/>
          </w:rPr>
          <w:t>38</w:t>
        </w:r>
      </w:ins>
      <w:del w:id="2837"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2838" w:name="_Toc17056307"/>
      <w:r>
        <w:t xml:space="preserve">ctx-lh-rostralmiddlefrontal to </w:t>
      </w:r>
      <w:r w:rsidR="00C8021E" w:rsidRPr="00C8021E">
        <w:t>wm-lh-rostralmiddlefrontal</w:t>
      </w:r>
      <w:bookmarkEnd w:id="2838"/>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lastRenderedPageBreak/>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C7123D" w:rsidP="002540EF">
      <w:pPr>
        <w:keepNext/>
        <w:jc w:val="center"/>
      </w:pPr>
      <w:r>
        <w:rPr>
          <w:noProof/>
        </w:rPr>
        <w:pict w14:anchorId="314159DD">
          <v:shape id="_x0000_i1140" type="#_x0000_t75" alt="ctx-lh-rostralmiddlefrontal__wm-lh-rostralmiddlefrontal__roi_end__stddevFA__correlation" style="width:4in;height:3in;mso-width-percent:0;mso-height-percent:0;mso-width-percent:0;mso-height-percent:0">
            <v:imagedata r:id="rId49" o:title="ctx-lh-rostralmiddlefrontal__wm-lh-rostralmiddlefrontal__roi_end__stddevFA__correlation"/>
          </v:shape>
        </w:pict>
      </w:r>
    </w:p>
    <w:p w14:paraId="6E2BFF73" w14:textId="6F93B5A2"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39" w:author="David Mattie" w:date="2019-08-02T09:04:00Z">
        <w:r w:rsidR="004F4ED2">
          <w:rPr>
            <w:noProof/>
          </w:rPr>
          <w:t>39</w:t>
        </w:r>
      </w:ins>
      <w:del w:id="2840" w:author="David Mattie" w:date="2019-08-01T18:20:00Z">
        <w:r w:rsidR="00A72CEF" w:rsidDel="00E7462C">
          <w:rPr>
            <w:noProof/>
          </w:rPr>
          <w:delText>34</w:delText>
        </w:r>
      </w:del>
      <w:r w:rsidR="00E32EA6">
        <w:rPr>
          <w:noProof/>
        </w:rPr>
        <w:fldChar w:fldCharType="end"/>
      </w:r>
      <w:r>
        <w:t xml:space="preserve"> ctx</w:t>
      </w:r>
      <w:ins w:id="2841" w:author="David Mattie" w:date="2019-08-12T09:21:00Z">
        <w:r w:rsidR="00BC26C4">
          <w:t>-</w:t>
        </w:r>
      </w:ins>
      <w:r>
        <w:t>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2842" w:name="_Toc17056308"/>
      <w:r>
        <w:t>Left-Thalamus-Proper to Brain-Stem</w:t>
      </w:r>
      <w:bookmarkEnd w:id="2842"/>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lastRenderedPageBreak/>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C7123D" w:rsidP="002540EF">
      <w:pPr>
        <w:keepNext/>
        <w:jc w:val="center"/>
      </w:pPr>
      <w:r>
        <w:rPr>
          <w:noProof/>
        </w:rPr>
        <w:pict w14:anchorId="1D98ED52">
          <v:shape id="_x0000_i1141" type="#_x0000_t75" alt="Left-Thalamus-Proper__Brain-Stem__roi__meanFA__correlation" style="width:4in;height:3in;mso-width-percent:0;mso-height-percent:0;mso-width-percent:0;mso-height-percent:0">
            <v:imagedata r:id="rId50" o:title="Left-Thalamus-Proper__Brain-Stem__roi__meanFA__correlation"/>
          </v:shape>
        </w:pict>
      </w:r>
    </w:p>
    <w:p w14:paraId="23F9E323" w14:textId="27D862EF"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43" w:author="David Mattie" w:date="2019-08-02T09:04:00Z">
        <w:r w:rsidR="004F4ED2">
          <w:rPr>
            <w:noProof/>
          </w:rPr>
          <w:t>40</w:t>
        </w:r>
      </w:ins>
      <w:del w:id="2844"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2845" w:name="_Toc17056309"/>
      <w:r>
        <w:t>ctx-lh-postcentral to wm-lh-postcentral</w:t>
      </w:r>
      <w:bookmarkEnd w:id="2845"/>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lastRenderedPageBreak/>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C7123D" w:rsidP="00E93423">
      <w:pPr>
        <w:keepNext/>
        <w:jc w:val="center"/>
      </w:pPr>
      <w:r>
        <w:rPr>
          <w:noProof/>
        </w:rPr>
        <w:pict w14:anchorId="2064F923">
          <v:shape id="_x0000_i1142" type="#_x0000_t75" alt="ctx-lh-postcentral__wm-lh-postcentral__roi__stddevFA__correlation" style="width:4in;height:3in;mso-width-percent:0;mso-height-percent:0;mso-width-percent:0;mso-height-percent:0">
            <v:imagedata r:id="rId51" o:title="ctx-lh-postcentral__wm-lh-postcentral__roi__stddevFA__correlation"/>
          </v:shape>
        </w:pict>
      </w:r>
    </w:p>
    <w:p w14:paraId="067184FB" w14:textId="622CCC2C"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46" w:author="David Mattie" w:date="2019-08-02T09:04:00Z">
        <w:r w:rsidR="004F4ED2">
          <w:rPr>
            <w:noProof/>
          </w:rPr>
          <w:t>41</w:t>
        </w:r>
      </w:ins>
      <w:del w:id="2847"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2848" w:name="_Toc17056310"/>
      <w:r>
        <w:t xml:space="preserve">Right-Putamen to </w:t>
      </w:r>
      <w:r w:rsidR="00C8021E" w:rsidRPr="00C8021E">
        <w:t>wm-rh-insula</w:t>
      </w:r>
      <w:bookmarkEnd w:id="2848"/>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lastRenderedPageBreak/>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C7123D" w:rsidP="00E93423">
      <w:pPr>
        <w:keepNext/>
        <w:jc w:val="center"/>
      </w:pPr>
      <w:r>
        <w:rPr>
          <w:noProof/>
        </w:rPr>
        <w:pict w14:anchorId="5C795648">
          <v:shape id="_x0000_i1143" type="#_x0000_t75" alt="Right-Putamen__wm-rh-insula__roi__meanFA__correlation" style="width:4in;height:3in;mso-width-percent:0;mso-height-percent:0;mso-width-percent:0;mso-height-percent:0">
            <v:imagedata r:id="rId52" o:title="Right-Putamen__wm-rh-insula__roi__meanFA__correlation"/>
          </v:shape>
        </w:pict>
      </w:r>
    </w:p>
    <w:p w14:paraId="173CC650" w14:textId="31D5E41D" w:rsidR="00E93423" w:rsidRDefault="00E93423" w:rsidP="00E93423">
      <w:pPr>
        <w:pStyle w:val="Caption"/>
        <w:jc w:val="center"/>
      </w:pPr>
      <w:bookmarkStart w:id="2849"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50" w:author="David Mattie" w:date="2019-08-02T09:04:00Z">
        <w:r w:rsidR="004F4ED2">
          <w:rPr>
            <w:noProof/>
          </w:rPr>
          <w:t>42</w:t>
        </w:r>
      </w:ins>
      <w:del w:id="2851" w:author="David Mattie" w:date="2019-08-01T18:20:00Z">
        <w:r w:rsidR="00A72CEF" w:rsidDel="00E7462C">
          <w:rPr>
            <w:noProof/>
          </w:rPr>
          <w:delText>37</w:delText>
        </w:r>
      </w:del>
      <w:r w:rsidR="00E32EA6">
        <w:rPr>
          <w:noProof/>
        </w:rPr>
        <w:fldChar w:fldCharType="end"/>
      </w:r>
      <w:bookmarkEnd w:id="2849"/>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1187884D" w:rsidR="005B1186" w:rsidRDefault="005B1186" w:rsidP="005B1186">
      <w:pPr>
        <w:pStyle w:val="Heading2"/>
      </w:pPr>
      <w:bookmarkStart w:id="2852" w:name="_Toc17056311"/>
      <w:r>
        <w:t>Machine Learning</w:t>
      </w:r>
      <w:ins w:id="2853" w:author="David Mattie" w:date="2019-08-12T14:36:00Z">
        <w:r w:rsidR="00FD6D95">
          <w:t xml:space="preserve"> Demonstration</w:t>
        </w:r>
      </w:ins>
      <w:bookmarkEnd w:id="2852"/>
    </w:p>
    <w:p w14:paraId="3F76707E" w14:textId="03B00610" w:rsidR="00C7123D" w:rsidRDefault="00C7123D" w:rsidP="00C7123D">
      <w:pPr>
        <w:spacing w:line="480" w:lineRule="auto"/>
        <w:ind w:firstLine="720"/>
        <w:rPr>
          <w:ins w:id="2854" w:author="David Mattie" w:date="2019-08-13T10:01:00Z"/>
        </w:rPr>
      </w:pPr>
      <w:ins w:id="2855" w:author="David Mattie" w:date="2019-08-13T09:16:00Z">
        <w:r>
          <w:t xml:space="preserve">The demonstration of machine learning that follows is intended to provide an example of how CRUSH can extract an extensive set of explanatory variables that can be leveraged using machine learning techniques.  While there was little data available to classify (Gender) or predict (Age), future research may extend into a wide range of subject matter that may (or research may discover may not) have a relationship with brain </w:t>
        </w:r>
        <w:r>
          <w:lastRenderedPageBreak/>
          <w:t>tractography.</w:t>
        </w:r>
      </w:ins>
      <w:ins w:id="2856" w:author="David Mattie" w:date="2019-08-13T10:01:00Z">
        <w:r w:rsidR="0057489A">
          <w:t xml:space="preserve">  The examples below merely demonstrate the possibility of applying machine learning techniques on the data.  </w:t>
        </w:r>
      </w:ins>
    </w:p>
    <w:p w14:paraId="12E544F8" w14:textId="5FE4734F" w:rsidR="0057489A" w:rsidRDefault="0057489A" w:rsidP="00C7123D">
      <w:pPr>
        <w:spacing w:line="480" w:lineRule="auto"/>
        <w:ind w:firstLine="720"/>
        <w:rPr>
          <w:ins w:id="2857" w:author="David Mattie" w:date="2019-08-13T09:16:00Z"/>
        </w:rPr>
      </w:pPr>
      <w:ins w:id="2858" w:author="David Mattie" w:date="2019-08-13T10:01:00Z">
        <w:r>
          <w:t xml:space="preserve">A valuable </w:t>
        </w:r>
      </w:ins>
      <w:ins w:id="2859" w:author="David Mattie" w:date="2019-08-13T10:02:00Z">
        <w:r>
          <w:t xml:space="preserve">benefit of CRUSH tool is the ability to extract data in a columnar format.  This is necessary so we </w:t>
        </w:r>
      </w:ins>
      <w:ins w:id="2860" w:author="David Mattie" w:date="2019-08-13T10:03:00Z">
        <w:r>
          <w:t xml:space="preserve">easily </w:t>
        </w:r>
      </w:ins>
      <w:ins w:id="2861" w:author="David Mattie" w:date="2019-08-13T10:02:00Z">
        <w:r>
          <w:t>can align the explanatory variables</w:t>
        </w:r>
      </w:ins>
      <w:ins w:id="2862" w:author="David Mattie" w:date="2019-08-13T10:03:00Z">
        <w:r>
          <w:t xml:space="preserve"> on the same row of data.  Calculation of effect size and correlation in earlier sections of this research used a tall table</w:t>
        </w:r>
      </w:ins>
      <w:ins w:id="2863" w:author="David Mattie" w:date="2019-08-13T10:04:00Z">
        <w:r>
          <w:t>, where each row represented a</w:t>
        </w:r>
      </w:ins>
      <w:ins w:id="2864" w:author="David Mattie" w:date="2019-08-13T10:05:00Z">
        <w:r>
          <w:t>n individual</w:t>
        </w:r>
      </w:ins>
      <w:ins w:id="2865" w:author="David Mattie" w:date="2019-08-13T10:04:00Z">
        <w:r>
          <w:t xml:space="preserve"> feature.</w:t>
        </w:r>
      </w:ins>
      <w:ins w:id="2866" w:author="David Mattie" w:date="2019-08-13T10:03:00Z">
        <w:r>
          <w:t xml:space="preserve"> </w:t>
        </w:r>
      </w:ins>
      <w:ins w:id="2867" w:author="David Mattie" w:date="2019-08-13T10:02:00Z">
        <w:r>
          <w:t xml:space="preserve">  </w:t>
        </w:r>
      </w:ins>
      <w:ins w:id="2868" w:author="David Mattie" w:date="2019-08-13T10:05:00Z">
        <w:r>
          <w:t>That format requires a significant amount of preprocessing</w:t>
        </w:r>
      </w:ins>
      <w:ins w:id="2869" w:author="David Mattie" w:date="2019-08-13T10:06:00Z">
        <w:r>
          <w:t xml:space="preserve"> / transposing</w:t>
        </w:r>
      </w:ins>
      <w:ins w:id="2870" w:author="David Mattie" w:date="2019-08-13T10:05:00Z">
        <w:r w:rsidR="0009747B">
          <w:t xml:space="preserve"> </w:t>
        </w:r>
      </w:ins>
      <w:ins w:id="2871" w:author="David Mattie" w:date="2019-08-18T21:00:00Z">
        <w:r w:rsidR="0009747B">
          <w:t>in order to be used for</w:t>
        </w:r>
      </w:ins>
      <w:ins w:id="2872" w:author="David Mattie" w:date="2019-08-13T10:05:00Z">
        <w:r>
          <w:t xml:space="preserve"> Machine Learning.  CRUSH can produce data as wide as t</w:t>
        </w:r>
      </w:ins>
      <w:ins w:id="2873" w:author="David Mattie" w:date="2019-08-13T10:06:00Z">
        <w:r w:rsidR="0009747B">
          <w:t>here are features available to retrieve</w:t>
        </w:r>
        <w:r>
          <w:t>.</w:t>
        </w:r>
      </w:ins>
      <w:ins w:id="2874" w:author="David Mattie" w:date="2019-08-13T10:07:00Z">
        <w:r w:rsidR="0009747B">
          <w:t xml:space="preserve">  The size of the data in a columnar format</w:t>
        </w:r>
        <w:r>
          <w:t xml:space="preserve"> may limit the tools that can consume this data.  MATLAB for example performed poorly with such a large number of columns.  </w:t>
        </w:r>
      </w:ins>
    </w:p>
    <w:p w14:paraId="3DC65E0D" w14:textId="77777777" w:rsidR="00C7123D" w:rsidRDefault="00C7123D" w:rsidP="00C7123D">
      <w:pPr>
        <w:pStyle w:val="Heading4"/>
        <w:numPr>
          <w:ilvl w:val="3"/>
          <w:numId w:val="6"/>
        </w:numPr>
        <w:rPr>
          <w:ins w:id="2875" w:author="David Mattie" w:date="2019-08-13T09:16:00Z"/>
        </w:rPr>
      </w:pPr>
      <w:bookmarkStart w:id="2876" w:name="_Toc17056312"/>
      <w:ins w:id="2877" w:author="David Mattie" w:date="2019-08-13T09:16:00Z">
        <w:r>
          <w:t>Classification of gender</w:t>
        </w:r>
        <w:bookmarkEnd w:id="2876"/>
      </w:ins>
    </w:p>
    <w:p w14:paraId="7E12EF1D" w14:textId="01EA82DB" w:rsidR="00C7123D" w:rsidRDefault="00C7123D" w:rsidP="00C7123D">
      <w:pPr>
        <w:spacing w:line="480" w:lineRule="auto"/>
        <w:ind w:firstLine="720"/>
        <w:rPr>
          <w:ins w:id="2878" w:author="David Mattie" w:date="2019-08-13T09:16:00Z"/>
        </w:rPr>
      </w:pPr>
      <w:ins w:id="2879" w:author="David Mattie" w:date="2019-08-13T09:16:00Z">
        <w:r>
          <w:t>A common first choice when developing a supervised classification model is to s</w:t>
        </w:r>
      </w:ins>
      <w:ins w:id="2880" w:author="David Mattie" w:date="2019-08-13T09:17:00Z">
        <w:r>
          <w:t>tart with</w:t>
        </w:r>
      </w:ins>
      <w:ins w:id="2881" w:author="David Mattie" w:date="2019-08-13T09:16:00Z">
        <w:r>
          <w:t xml:space="preserve"> using support vector machines (SVM).  SVM learns how important each of the training data points are to differentiating between classes.  During model fitting, only a subset of the training points will define the decision boundary between classes (gender in this case).  The following python code was used to test the accuracy of an SVM approach:</w:t>
        </w:r>
      </w:ins>
    </w:p>
    <w:p w14:paraId="376C15EF" w14:textId="77777777" w:rsidR="00C7123D" w:rsidRPr="001A767F" w:rsidRDefault="00C7123D" w:rsidP="00C7123D">
      <w:pPr>
        <w:shd w:val="clear" w:color="auto" w:fill="FFFFFF"/>
        <w:rPr>
          <w:ins w:id="2882" w:author="David Mattie" w:date="2019-08-13T09:16:00Z"/>
          <w:rFonts w:ascii="Consolas" w:hAnsi="Consolas"/>
          <w:color w:val="000000"/>
          <w:sz w:val="18"/>
          <w:szCs w:val="21"/>
        </w:rPr>
      </w:pPr>
      <w:ins w:id="2883" w:author="David Mattie" w:date="2019-08-13T09:16:00Z">
        <w:r w:rsidRPr="001A767F">
          <w:rPr>
            <w:rFonts w:ascii="Consolas" w:hAnsi="Consolas"/>
            <w:color w:val="000000"/>
            <w:sz w:val="18"/>
            <w:szCs w:val="21"/>
          </w:rPr>
          <w:t xml:space="preserve">    target = df[[</w:t>
        </w:r>
        <w:r w:rsidRPr="001A767F">
          <w:rPr>
            <w:rFonts w:ascii="Consolas" w:hAnsi="Consolas"/>
            <w:color w:val="A31515"/>
            <w:sz w:val="18"/>
            <w:szCs w:val="21"/>
          </w:rPr>
          <w:t>'Gender'</w:t>
        </w:r>
        <w:r w:rsidRPr="001A767F">
          <w:rPr>
            <w:rFonts w:ascii="Consolas" w:hAnsi="Consolas"/>
            <w:color w:val="000000"/>
            <w:sz w:val="18"/>
            <w:szCs w:val="21"/>
          </w:rPr>
          <w:t>]]</w:t>
        </w:r>
      </w:ins>
    </w:p>
    <w:p w14:paraId="489248F7" w14:textId="77777777" w:rsidR="00C7123D" w:rsidRPr="001A767F" w:rsidRDefault="00C7123D" w:rsidP="00C7123D">
      <w:pPr>
        <w:shd w:val="clear" w:color="auto" w:fill="FFFFFF"/>
        <w:rPr>
          <w:ins w:id="2884" w:author="David Mattie" w:date="2019-08-13T09:16:00Z"/>
          <w:rFonts w:ascii="Consolas" w:hAnsi="Consolas"/>
          <w:color w:val="000000"/>
          <w:sz w:val="18"/>
          <w:szCs w:val="21"/>
        </w:rPr>
      </w:pPr>
      <w:ins w:id="2885" w:author="David Mattie" w:date="2019-08-13T09:16:00Z">
        <w:r w:rsidRPr="001A767F">
          <w:rPr>
            <w:rFonts w:ascii="Consolas" w:hAnsi="Consolas"/>
            <w:color w:val="000000"/>
            <w:sz w:val="18"/>
            <w:szCs w:val="21"/>
          </w:rPr>
          <w:t xml:space="preserve">    features = df.iloc[:,</w:t>
        </w:r>
        <w:r w:rsidRPr="001A767F">
          <w:rPr>
            <w:rFonts w:ascii="Consolas" w:hAnsi="Consolas"/>
            <w:color w:val="09885A"/>
            <w:sz w:val="18"/>
            <w:szCs w:val="21"/>
          </w:rPr>
          <w:t>3</w:t>
        </w:r>
        <w:r w:rsidRPr="001A767F">
          <w:rPr>
            <w:rFonts w:ascii="Consolas" w:hAnsi="Consolas"/>
            <w:color w:val="000000"/>
            <w:sz w:val="18"/>
            <w:szCs w:val="21"/>
          </w:rPr>
          <w:t>:]</w:t>
        </w:r>
      </w:ins>
    </w:p>
    <w:p w14:paraId="2F060F16" w14:textId="77777777" w:rsidR="00C7123D" w:rsidRPr="001A767F" w:rsidRDefault="00C7123D" w:rsidP="00C7123D">
      <w:pPr>
        <w:shd w:val="clear" w:color="auto" w:fill="FFFFFF"/>
        <w:rPr>
          <w:ins w:id="2886" w:author="David Mattie" w:date="2019-08-13T09:16:00Z"/>
          <w:rFonts w:ascii="Consolas" w:hAnsi="Consolas"/>
          <w:color w:val="000000"/>
          <w:sz w:val="18"/>
          <w:szCs w:val="21"/>
        </w:rPr>
      </w:pPr>
    </w:p>
    <w:p w14:paraId="167D934A" w14:textId="77777777" w:rsidR="00C7123D" w:rsidRPr="001A767F" w:rsidRDefault="00C7123D" w:rsidP="00C7123D">
      <w:pPr>
        <w:shd w:val="clear" w:color="auto" w:fill="FFFFFF"/>
        <w:rPr>
          <w:ins w:id="2887" w:author="David Mattie" w:date="2019-08-13T09:16:00Z"/>
          <w:rFonts w:ascii="Consolas" w:hAnsi="Consolas"/>
          <w:color w:val="000000"/>
          <w:sz w:val="18"/>
          <w:szCs w:val="21"/>
        </w:rPr>
      </w:pPr>
      <w:ins w:id="2888" w:author="David Mattie" w:date="2019-08-13T09:16:00Z">
        <w:r w:rsidRPr="001A767F">
          <w:rPr>
            <w:rFonts w:ascii="Consolas" w:hAnsi="Consolas"/>
            <w:color w:val="000000"/>
            <w:sz w:val="18"/>
            <w:szCs w:val="21"/>
          </w:rPr>
          <w:t xml:space="preserve">    X_train,X_test,y_train,y_test=train_test_split(features,target,</w:t>
        </w:r>
        <w:r w:rsidRPr="001A767F">
          <w:rPr>
            <w:rFonts w:ascii="Consolas" w:hAnsi="Consolas"/>
            <w:color w:val="001080"/>
            <w:sz w:val="18"/>
            <w:szCs w:val="21"/>
          </w:rPr>
          <w:t>random_state</w:t>
        </w:r>
        <w:r w:rsidRPr="001A767F">
          <w:rPr>
            <w:rFonts w:ascii="Consolas" w:hAnsi="Consolas"/>
            <w:color w:val="000000"/>
            <w:sz w:val="18"/>
            <w:szCs w:val="21"/>
          </w:rPr>
          <w:t>=</w:t>
        </w:r>
        <w:r w:rsidRPr="001A767F">
          <w:rPr>
            <w:rFonts w:ascii="Consolas" w:hAnsi="Consolas"/>
            <w:color w:val="09885A"/>
            <w:sz w:val="18"/>
            <w:szCs w:val="21"/>
          </w:rPr>
          <w:t>0</w:t>
        </w:r>
        <w:r w:rsidRPr="001A767F">
          <w:rPr>
            <w:rFonts w:ascii="Consolas" w:hAnsi="Consolas"/>
            <w:color w:val="000000"/>
            <w:sz w:val="18"/>
            <w:szCs w:val="21"/>
          </w:rPr>
          <w:t>)</w:t>
        </w:r>
      </w:ins>
    </w:p>
    <w:p w14:paraId="6A883E9E" w14:textId="77777777" w:rsidR="00C7123D" w:rsidRDefault="00C7123D" w:rsidP="00C7123D">
      <w:pPr>
        <w:shd w:val="clear" w:color="auto" w:fill="FFFFFF"/>
        <w:rPr>
          <w:ins w:id="2889" w:author="David Mattie" w:date="2019-08-13T09:16:00Z"/>
          <w:rFonts w:ascii="Consolas" w:hAnsi="Consolas"/>
          <w:color w:val="000000"/>
          <w:sz w:val="18"/>
          <w:szCs w:val="21"/>
        </w:rPr>
      </w:pPr>
    </w:p>
    <w:p w14:paraId="07D73135" w14:textId="77777777" w:rsidR="00C7123D" w:rsidRPr="001A767F" w:rsidRDefault="00C7123D" w:rsidP="00C7123D">
      <w:pPr>
        <w:shd w:val="clear" w:color="auto" w:fill="FFFFFF"/>
        <w:rPr>
          <w:ins w:id="2890" w:author="David Mattie" w:date="2019-08-13T09:16:00Z"/>
          <w:rFonts w:ascii="Consolas" w:hAnsi="Consolas"/>
          <w:color w:val="000000"/>
          <w:sz w:val="18"/>
          <w:szCs w:val="21"/>
        </w:rPr>
      </w:pPr>
      <w:ins w:id="2891" w:author="David Mattie" w:date="2019-08-13T09:16:00Z">
        <w:r w:rsidRPr="001A767F">
          <w:rPr>
            <w:rFonts w:ascii="Consolas" w:hAnsi="Consolas"/>
            <w:color w:val="000000"/>
            <w:sz w:val="18"/>
            <w:szCs w:val="21"/>
          </w:rPr>
          <w:t xml:space="preserve">    </w:t>
        </w:r>
        <w:r w:rsidRPr="001A767F">
          <w:rPr>
            <w:rFonts w:ascii="Consolas" w:hAnsi="Consolas"/>
            <w:color w:val="AF00DB"/>
            <w:sz w:val="18"/>
            <w:szCs w:val="21"/>
          </w:rPr>
          <w:t>from</w:t>
        </w:r>
        <w:r w:rsidRPr="001A767F">
          <w:rPr>
            <w:rFonts w:ascii="Consolas" w:hAnsi="Consolas"/>
            <w:color w:val="000000"/>
            <w:sz w:val="18"/>
            <w:szCs w:val="21"/>
          </w:rPr>
          <w:t xml:space="preserve"> sklearn.svm </w:t>
        </w:r>
        <w:r w:rsidRPr="001A767F">
          <w:rPr>
            <w:rFonts w:ascii="Consolas" w:hAnsi="Consolas"/>
            <w:color w:val="AF00DB"/>
            <w:sz w:val="18"/>
            <w:szCs w:val="21"/>
          </w:rPr>
          <w:t>import</w:t>
        </w:r>
        <w:r w:rsidRPr="001A767F">
          <w:rPr>
            <w:rFonts w:ascii="Consolas" w:hAnsi="Consolas"/>
            <w:color w:val="000000"/>
            <w:sz w:val="18"/>
            <w:szCs w:val="21"/>
          </w:rPr>
          <w:t xml:space="preserve"> SVC</w:t>
        </w:r>
      </w:ins>
    </w:p>
    <w:p w14:paraId="658770C1" w14:textId="77777777" w:rsidR="00C7123D" w:rsidRPr="001A767F" w:rsidRDefault="00C7123D" w:rsidP="00C7123D">
      <w:pPr>
        <w:shd w:val="clear" w:color="auto" w:fill="FFFFFF"/>
        <w:rPr>
          <w:ins w:id="2892" w:author="David Mattie" w:date="2019-08-13T09:16:00Z"/>
          <w:rFonts w:ascii="Consolas" w:hAnsi="Consolas"/>
          <w:color w:val="000000"/>
          <w:sz w:val="18"/>
          <w:szCs w:val="21"/>
        </w:rPr>
      </w:pPr>
      <w:ins w:id="2893" w:author="David Mattie" w:date="2019-08-13T09:16:00Z">
        <w:r w:rsidRPr="001A767F">
          <w:rPr>
            <w:rFonts w:ascii="Consolas" w:hAnsi="Consolas"/>
            <w:color w:val="000000"/>
            <w:sz w:val="18"/>
            <w:szCs w:val="21"/>
          </w:rPr>
          <w:t xml:space="preserve">    </w:t>
        </w:r>
        <w:r w:rsidRPr="001A767F">
          <w:rPr>
            <w:rFonts w:ascii="Consolas" w:hAnsi="Consolas"/>
            <w:color w:val="AF00DB"/>
            <w:sz w:val="18"/>
            <w:szCs w:val="21"/>
          </w:rPr>
          <w:t>from</w:t>
        </w:r>
        <w:r w:rsidRPr="001A767F">
          <w:rPr>
            <w:rFonts w:ascii="Consolas" w:hAnsi="Consolas"/>
            <w:color w:val="000000"/>
            <w:sz w:val="18"/>
            <w:szCs w:val="21"/>
          </w:rPr>
          <w:t xml:space="preserve"> sklearn.preprocessing </w:t>
        </w:r>
        <w:r w:rsidRPr="001A767F">
          <w:rPr>
            <w:rFonts w:ascii="Consolas" w:hAnsi="Consolas"/>
            <w:color w:val="AF00DB"/>
            <w:sz w:val="18"/>
            <w:szCs w:val="21"/>
          </w:rPr>
          <w:t>import</w:t>
        </w:r>
        <w:r w:rsidRPr="001A767F">
          <w:rPr>
            <w:rFonts w:ascii="Consolas" w:hAnsi="Consolas"/>
            <w:color w:val="000000"/>
            <w:sz w:val="18"/>
            <w:szCs w:val="21"/>
          </w:rPr>
          <w:t xml:space="preserve"> MinMaxScaler</w:t>
        </w:r>
      </w:ins>
    </w:p>
    <w:p w14:paraId="17FD864A" w14:textId="77777777" w:rsidR="00C7123D" w:rsidRPr="001A767F" w:rsidRDefault="00C7123D" w:rsidP="00C7123D">
      <w:pPr>
        <w:shd w:val="clear" w:color="auto" w:fill="FFFFFF"/>
        <w:rPr>
          <w:ins w:id="2894" w:author="David Mattie" w:date="2019-08-13T09:16:00Z"/>
          <w:rFonts w:ascii="Consolas" w:hAnsi="Consolas"/>
          <w:color w:val="000000"/>
          <w:sz w:val="18"/>
          <w:szCs w:val="21"/>
        </w:rPr>
      </w:pPr>
      <w:ins w:id="2895" w:author="David Mattie" w:date="2019-08-13T09:16:00Z">
        <w:r w:rsidRPr="001A767F">
          <w:rPr>
            <w:rFonts w:ascii="Consolas" w:hAnsi="Consolas"/>
            <w:color w:val="000000"/>
            <w:sz w:val="18"/>
            <w:szCs w:val="21"/>
          </w:rPr>
          <w:t xml:space="preserve">    svm = SVC()</w:t>
        </w:r>
      </w:ins>
    </w:p>
    <w:p w14:paraId="7415871E" w14:textId="77777777" w:rsidR="00C7123D" w:rsidRPr="001A767F" w:rsidRDefault="00C7123D" w:rsidP="00C7123D">
      <w:pPr>
        <w:shd w:val="clear" w:color="auto" w:fill="FFFFFF"/>
        <w:rPr>
          <w:ins w:id="2896" w:author="David Mattie" w:date="2019-08-13T09:16:00Z"/>
          <w:rFonts w:ascii="Consolas" w:hAnsi="Consolas"/>
          <w:color w:val="000000"/>
          <w:sz w:val="18"/>
          <w:szCs w:val="21"/>
        </w:rPr>
      </w:pPr>
      <w:ins w:id="2897" w:author="David Mattie" w:date="2019-08-13T09:16:00Z">
        <w:r w:rsidRPr="001A767F">
          <w:rPr>
            <w:rFonts w:ascii="Consolas" w:hAnsi="Consolas"/>
            <w:color w:val="000000"/>
            <w:sz w:val="18"/>
            <w:szCs w:val="21"/>
          </w:rPr>
          <w:t xml:space="preserve">    svm.fit(X_train,y_train.values.ravel())</w:t>
        </w:r>
      </w:ins>
    </w:p>
    <w:p w14:paraId="78ED799D" w14:textId="77777777" w:rsidR="00C7123D" w:rsidRPr="001A767F" w:rsidRDefault="00C7123D" w:rsidP="00C7123D">
      <w:pPr>
        <w:shd w:val="clear" w:color="auto" w:fill="FFFFFF"/>
        <w:rPr>
          <w:ins w:id="2898" w:author="David Mattie" w:date="2019-08-13T09:16:00Z"/>
          <w:rFonts w:ascii="Consolas" w:hAnsi="Consolas"/>
          <w:color w:val="000000"/>
          <w:sz w:val="18"/>
          <w:szCs w:val="21"/>
        </w:rPr>
      </w:pPr>
    </w:p>
    <w:p w14:paraId="495F75A5" w14:textId="77777777" w:rsidR="00C7123D" w:rsidRPr="001A767F" w:rsidRDefault="00C7123D" w:rsidP="00C7123D">
      <w:pPr>
        <w:keepNext/>
        <w:shd w:val="clear" w:color="auto" w:fill="FFFFFF"/>
        <w:rPr>
          <w:ins w:id="2899" w:author="David Mattie" w:date="2019-08-13T09:16:00Z"/>
          <w:rFonts w:ascii="Consolas" w:hAnsi="Consolas"/>
          <w:color w:val="000000"/>
          <w:sz w:val="18"/>
          <w:szCs w:val="21"/>
        </w:rPr>
        <w:pPrChange w:id="2900" w:author="David Mattie" w:date="2019-08-13T09:17:00Z">
          <w:pPr>
            <w:shd w:val="clear" w:color="auto" w:fill="FFFFFF"/>
          </w:pPr>
        </w:pPrChange>
      </w:pPr>
      <w:ins w:id="2901" w:author="David Mattie" w:date="2019-08-13T09:16:00Z">
        <w:r w:rsidRPr="001A767F">
          <w:rPr>
            <w:rFonts w:ascii="Consolas" w:hAnsi="Consolas"/>
            <w:color w:val="000000"/>
            <w:sz w:val="18"/>
            <w:szCs w:val="21"/>
          </w:rPr>
          <w:t xml:space="preserve">    </w:t>
        </w:r>
        <w:r w:rsidRPr="001A767F">
          <w:rPr>
            <w:rFonts w:ascii="Consolas" w:hAnsi="Consolas"/>
            <w:color w:val="795E26"/>
            <w:sz w:val="18"/>
            <w:szCs w:val="21"/>
          </w:rPr>
          <w:t>print</w:t>
        </w:r>
        <w:r w:rsidRPr="001A767F">
          <w:rPr>
            <w:rFonts w:ascii="Consolas" w:hAnsi="Consolas"/>
            <w:color w:val="000000"/>
            <w:sz w:val="18"/>
            <w:szCs w:val="21"/>
          </w:rPr>
          <w:t>(</w:t>
        </w:r>
        <w:r w:rsidRPr="001A767F">
          <w:rPr>
            <w:rFonts w:ascii="Consolas" w:hAnsi="Consolas"/>
            <w:color w:val="A31515"/>
            <w:sz w:val="18"/>
            <w:szCs w:val="21"/>
          </w:rPr>
          <w:t xml:space="preserve">"Test set accuracy: </w:t>
        </w:r>
        <w:r w:rsidRPr="001A767F">
          <w:rPr>
            <w:rFonts w:ascii="Consolas" w:hAnsi="Consolas"/>
            <w:color w:val="0000FF"/>
            <w:sz w:val="18"/>
            <w:szCs w:val="21"/>
          </w:rPr>
          <w:t>{:.2f}</w:t>
        </w:r>
        <w:r w:rsidRPr="001A767F">
          <w:rPr>
            <w:rFonts w:ascii="Consolas" w:hAnsi="Consolas"/>
            <w:color w:val="A31515"/>
            <w:sz w:val="18"/>
            <w:szCs w:val="21"/>
          </w:rPr>
          <w:t>"</w:t>
        </w:r>
        <w:r w:rsidRPr="001A767F">
          <w:rPr>
            <w:rFonts w:ascii="Consolas" w:hAnsi="Consolas"/>
            <w:color w:val="000000"/>
            <w:sz w:val="18"/>
            <w:szCs w:val="21"/>
          </w:rPr>
          <w:t>.format(svm.score(X_test,y_test)))</w:t>
        </w:r>
      </w:ins>
    </w:p>
    <w:p w14:paraId="5672739E" w14:textId="77777777" w:rsidR="00C7123D" w:rsidRDefault="00C7123D" w:rsidP="00C7123D">
      <w:pPr>
        <w:pStyle w:val="Caption"/>
        <w:rPr>
          <w:ins w:id="2902" w:author="David Mattie" w:date="2019-08-13T09:17:00Z"/>
        </w:rPr>
        <w:pPrChange w:id="2903" w:author="David Mattie" w:date="2019-08-13T09:17:00Z">
          <w:pPr>
            <w:shd w:val="clear" w:color="auto" w:fill="FFFFFF"/>
          </w:pPr>
        </w:pPrChange>
      </w:pPr>
    </w:p>
    <w:p w14:paraId="6E310D49" w14:textId="4E3B5D2D" w:rsidR="00C7123D" w:rsidRPr="001A767F" w:rsidRDefault="00C7123D" w:rsidP="00C7123D">
      <w:pPr>
        <w:pStyle w:val="Caption"/>
        <w:jc w:val="center"/>
        <w:rPr>
          <w:ins w:id="2904" w:author="David Mattie" w:date="2019-08-13T09:16:00Z"/>
          <w:rFonts w:ascii="Consolas" w:hAnsi="Consolas"/>
          <w:color w:val="000000"/>
          <w:sz w:val="18"/>
          <w:szCs w:val="21"/>
        </w:rPr>
        <w:pPrChange w:id="2905" w:author="David Mattie" w:date="2019-08-13T09:17:00Z">
          <w:pPr>
            <w:shd w:val="clear" w:color="auto" w:fill="FFFFFF"/>
          </w:pPr>
        </w:pPrChange>
      </w:pPr>
      <w:ins w:id="2906" w:author="David Mattie" w:date="2019-08-13T09:17:00Z">
        <w:r>
          <w:t xml:space="preserve">Figure </w:t>
        </w:r>
        <w:r>
          <w:fldChar w:fldCharType="begin"/>
        </w:r>
        <w:r>
          <w:instrText xml:space="preserve"> SEQ Figure \* ARABIC </w:instrText>
        </w:r>
      </w:ins>
      <w:r>
        <w:fldChar w:fldCharType="separate"/>
      </w:r>
      <w:ins w:id="2907" w:author="David Mattie" w:date="2019-08-13T09:17:00Z">
        <w:r>
          <w:rPr>
            <w:noProof/>
          </w:rPr>
          <w:t>43</w:t>
        </w:r>
        <w:r>
          <w:fldChar w:fldCharType="end"/>
        </w:r>
        <w:r>
          <w:t xml:space="preserve"> - ML Classification with SVM</w:t>
        </w:r>
      </w:ins>
    </w:p>
    <w:p w14:paraId="6AD79B42" w14:textId="77777777" w:rsidR="00C7123D" w:rsidRPr="001A767F" w:rsidRDefault="00C7123D" w:rsidP="00C7123D">
      <w:pPr>
        <w:rPr>
          <w:ins w:id="2908" w:author="David Mattie" w:date="2019-08-13T09:16:00Z"/>
          <w:rFonts w:ascii="Calibri Light" w:hAnsi="Calibri Light" w:cs="Calibri Light"/>
          <w:sz w:val="20"/>
          <w:szCs w:val="20"/>
        </w:rPr>
      </w:pPr>
    </w:p>
    <w:p w14:paraId="6C6C28FC" w14:textId="77777777" w:rsidR="00C7123D" w:rsidRDefault="00C7123D" w:rsidP="00C7123D">
      <w:pPr>
        <w:rPr>
          <w:ins w:id="2909" w:author="David Mattie" w:date="2019-08-13T09:16:00Z"/>
        </w:rPr>
      </w:pPr>
    </w:p>
    <w:p w14:paraId="0C6D4F0D" w14:textId="77777777" w:rsidR="00C7123D" w:rsidRDefault="00C7123D" w:rsidP="00C7123D">
      <w:pPr>
        <w:spacing w:line="480" w:lineRule="auto"/>
        <w:rPr>
          <w:ins w:id="2910" w:author="David Mattie" w:date="2019-08-13T09:16:00Z"/>
        </w:rPr>
        <w:pPrChange w:id="2911" w:author="David Mattie" w:date="2019-08-13T09:18:00Z">
          <w:pPr/>
        </w:pPrChange>
      </w:pPr>
      <w:ins w:id="2912" w:author="David Mattie" w:date="2019-08-13T09:16:00Z">
        <w:r>
          <w:lastRenderedPageBreak/>
          <w:t xml:space="preserve">The derived accuracy of this classification approach using the dataset extracted was calculated </w:t>
        </w:r>
        <w:r w:rsidRPr="00D265B0">
          <w:t>as 62% accurate.</w:t>
        </w:r>
      </w:ins>
    </w:p>
    <w:p w14:paraId="344374BD" w14:textId="14B0711E" w:rsidR="002A4017" w:rsidRDefault="00C7123D" w:rsidP="00C7123D">
      <w:pPr>
        <w:spacing w:line="480" w:lineRule="auto"/>
        <w:ind w:firstLine="720"/>
        <w:rPr>
          <w:ins w:id="2913" w:author="David Mattie" w:date="2019-08-13T09:28:00Z"/>
        </w:rPr>
        <w:pPrChange w:id="2914" w:author="David Mattie" w:date="2019-08-13T09:18:00Z">
          <w:pPr/>
        </w:pPrChange>
      </w:pPr>
      <w:ins w:id="2915" w:author="David Mattie" w:date="2019-08-13T09:16:00Z">
        <w:r>
          <w:t>Several attempts were made to improve the accuracy</w:t>
        </w:r>
      </w:ins>
      <w:ins w:id="2916" w:author="David Mattie" w:date="2019-08-13T09:35:00Z">
        <w:r w:rsidR="00BC50E9">
          <w:t xml:space="preserve">, including K-Nearest Neighbour, Principal Component Analysis followed by K-NN classification, and manually selecting features prior to fitting a K-NN </w:t>
        </w:r>
      </w:ins>
      <w:ins w:id="2917" w:author="David Mattie" w:date="2019-08-13T09:36:00Z">
        <w:r w:rsidR="00BC50E9">
          <w:t>model</w:t>
        </w:r>
      </w:ins>
      <w:ins w:id="2918" w:author="David Mattie" w:date="2019-08-13T09:27:00Z">
        <w:r w:rsidR="002A4017">
          <w:t xml:space="preserve">.  The accuracy achieved with each of the classification techniques </w:t>
        </w:r>
      </w:ins>
      <w:ins w:id="2919" w:author="David Mattie" w:date="2019-08-13T09:28:00Z">
        <w:r w:rsidR="00BC50E9">
          <w:t>can be</w:t>
        </w:r>
        <w:r w:rsidR="002A4017">
          <w:t xml:space="preserve"> found</w:t>
        </w:r>
      </w:ins>
      <w:ins w:id="2920" w:author="David Mattie" w:date="2019-08-13T09:27:00Z">
        <w:r w:rsidR="002A4017">
          <w:t xml:space="preserve"> </w:t>
        </w:r>
      </w:ins>
      <w:ins w:id="2921" w:author="David Mattie" w:date="2019-08-13T09:28:00Z">
        <w:r w:rsidR="002A4017">
          <w:t xml:space="preserve">in </w:t>
        </w:r>
      </w:ins>
      <w:ins w:id="2922" w:author="David Mattie" w:date="2019-08-18T16:16:00Z">
        <w:r w:rsidR="00F86D88">
          <w:fldChar w:fldCharType="begin"/>
        </w:r>
        <w:r w:rsidR="00F86D88">
          <w:instrText xml:space="preserve"> REF _Ref17037378 \h </w:instrText>
        </w:r>
      </w:ins>
      <w:r w:rsidR="00F86D88">
        <w:fldChar w:fldCharType="separate"/>
      </w:r>
      <w:ins w:id="2923" w:author="David Mattie" w:date="2019-08-18T16:16:00Z">
        <w:r w:rsidR="00F86D88">
          <w:t xml:space="preserve">Table </w:t>
        </w:r>
        <w:r w:rsidR="00F86D88">
          <w:rPr>
            <w:noProof/>
          </w:rPr>
          <w:t>17</w:t>
        </w:r>
        <w:r w:rsidR="00F86D88">
          <w:fldChar w:fldCharType="end"/>
        </w:r>
      </w:ins>
      <w:ins w:id="2924" w:author="David Mattie" w:date="2019-08-13T09:38:00Z">
        <w:r w:rsidR="00BC50E9">
          <w:fldChar w:fldCharType="begin"/>
        </w:r>
        <w:r w:rsidR="00BC50E9">
          <w:instrText xml:space="preserve"> REF _Ref16581508 \h </w:instrText>
        </w:r>
      </w:ins>
      <w:r w:rsidR="00BC50E9">
        <w:fldChar w:fldCharType="separate"/>
      </w:r>
      <w:ins w:id="2925" w:author="David Mattie" w:date="2019-08-13T09:38:00Z">
        <w:r w:rsidR="00BC50E9">
          <w:fldChar w:fldCharType="end"/>
        </w:r>
      </w:ins>
      <w:ins w:id="2926" w:author="David Mattie" w:date="2019-08-13T09:28:00Z">
        <w:r w:rsidR="002A4017">
          <w:t>.</w:t>
        </w:r>
      </w:ins>
      <w:ins w:id="2927" w:author="David Mattie" w:date="2019-08-13T09:37:00Z">
        <w:r w:rsidR="00BC50E9">
          <w:t xml:space="preserve">  </w:t>
        </w:r>
      </w:ins>
      <w:ins w:id="2928" w:author="David Mattie" w:date="2019-08-13T09:49:00Z">
        <w:r w:rsidR="00DD317C">
          <w:t>It is</w:t>
        </w:r>
      </w:ins>
      <w:ins w:id="2929" w:author="David Mattie" w:date="2019-08-13T09:37:00Z">
        <w:r w:rsidR="00BC50E9">
          <w:t xml:space="preserve"> clear </w:t>
        </w:r>
      </w:ins>
      <w:ins w:id="2930" w:author="David Mattie" w:date="2019-08-13T09:39:00Z">
        <w:r w:rsidR="00BC50E9">
          <w:t xml:space="preserve">there are opportunities to develop classification models that can begin to </w:t>
        </w:r>
      </w:ins>
      <w:ins w:id="2931" w:author="David Mattie" w:date="2019-08-18T14:57:00Z">
        <w:r w:rsidR="004C602F">
          <w:t>classify</w:t>
        </w:r>
      </w:ins>
      <w:ins w:id="2932" w:author="David Mattie" w:date="2019-08-13T09:49:00Z">
        <w:r w:rsidR="00DD317C">
          <w:t xml:space="preserve"> gender, however using machine learning to </w:t>
        </w:r>
      </w:ins>
      <w:ins w:id="2933" w:author="David Mattie" w:date="2019-08-13T09:50:00Z">
        <w:r w:rsidR="00DD317C">
          <w:t>determine</w:t>
        </w:r>
      </w:ins>
      <w:ins w:id="2934" w:author="David Mattie" w:date="2019-08-13T09:49:00Z">
        <w:r w:rsidR="00DD317C">
          <w:t xml:space="preserve"> </w:t>
        </w:r>
      </w:ins>
      <w:ins w:id="2935" w:author="David Mattie" w:date="2019-08-13T09:50:00Z">
        <w:r w:rsidR="00DD317C">
          <w:t>gender is not very useful</w:t>
        </w:r>
      </w:ins>
      <w:ins w:id="2936" w:author="David Mattie" w:date="2019-08-13T09:49:00Z">
        <w:r w:rsidR="00DD317C">
          <w:t>, since gender is typical</w:t>
        </w:r>
      </w:ins>
      <w:ins w:id="2937" w:author="David Mattie" w:date="2019-08-18T14:57:00Z">
        <w:r w:rsidR="004C602F">
          <w:t>l</w:t>
        </w:r>
      </w:ins>
      <w:ins w:id="2938" w:author="David Mattie" w:date="2019-08-13T09:49:00Z">
        <w:r w:rsidR="00DD317C">
          <w:t>y</w:t>
        </w:r>
      </w:ins>
      <w:ins w:id="2939" w:author="David Mattie" w:date="2019-08-18T14:57:00Z">
        <w:r w:rsidR="004C602F">
          <w:t xml:space="preserve"> already</w:t>
        </w:r>
      </w:ins>
      <w:ins w:id="2940" w:author="David Mattie" w:date="2019-08-13T09:49:00Z">
        <w:r w:rsidR="00DD317C">
          <w:t xml:space="preserve"> known in a clinical setting.</w:t>
        </w:r>
      </w:ins>
      <w:ins w:id="2941" w:author="David Mattie" w:date="2019-08-13T09:51:00Z">
        <w:r w:rsidR="004C602F">
          <w:t xml:space="preserve">  </w:t>
        </w:r>
      </w:ins>
      <w:ins w:id="2942" w:author="David Mattie" w:date="2019-08-13T09:54:00Z">
        <w:r w:rsidR="00DD317C">
          <w:t>While there are obvious differences in the brains of each gender</w:t>
        </w:r>
      </w:ins>
      <w:customXmlInsRangeStart w:id="2943" w:author="David Mattie" w:date="2019-08-13T09:56:00Z"/>
      <w:sdt>
        <w:sdtPr>
          <w:id w:val="760112052"/>
          <w:citation/>
        </w:sdtPr>
        <w:sdtContent>
          <w:customXmlInsRangeEnd w:id="2943"/>
          <w:ins w:id="2944" w:author="David Mattie" w:date="2019-08-13T09:56:00Z">
            <w:r w:rsidR="00DD317C">
              <w:fldChar w:fldCharType="begin"/>
            </w:r>
            <w:r w:rsidR="00DD317C">
              <w:instrText xml:space="preserve"> CITATION Gon11 \l 1033 </w:instrText>
            </w:r>
          </w:ins>
          <w:r w:rsidR="00DD317C">
            <w:fldChar w:fldCharType="separate"/>
          </w:r>
          <w:ins w:id="2945" w:author="David Mattie" w:date="2019-08-13T09:56:00Z">
            <w:r w:rsidR="00DD317C">
              <w:rPr>
                <w:noProof/>
              </w:rPr>
              <w:t xml:space="preserve"> (Gong, He, &amp; Evans, 2011)</w:t>
            </w:r>
            <w:r w:rsidR="00DD317C">
              <w:fldChar w:fldCharType="end"/>
            </w:r>
          </w:ins>
          <w:customXmlInsRangeStart w:id="2946" w:author="David Mattie" w:date="2019-08-13T09:56:00Z"/>
        </w:sdtContent>
      </w:sdt>
      <w:customXmlInsRangeEnd w:id="2946"/>
      <w:ins w:id="2947" w:author="David Mattie" w:date="2019-08-13T09:54:00Z">
        <w:r w:rsidR="00DD317C">
          <w:t>, a</w:t>
        </w:r>
      </w:ins>
      <w:ins w:id="2948" w:author="David Mattie" w:date="2019-08-13T09:51:00Z">
        <w:r w:rsidR="00DD317C">
          <w:t xml:space="preserve"> perfect classification</w:t>
        </w:r>
      </w:ins>
      <w:ins w:id="2949" w:author="David Mattie" w:date="2019-08-13T09:52:00Z">
        <w:r w:rsidR="00DD317C">
          <w:t xml:space="preserve"> model</w:t>
        </w:r>
      </w:ins>
      <w:ins w:id="2950" w:author="David Mattie" w:date="2019-08-13T09:51:00Z">
        <w:r w:rsidR="00DD317C">
          <w:t xml:space="preserve"> is unlikely</w:t>
        </w:r>
      </w:ins>
      <w:ins w:id="2951" w:author="David Mattie" w:date="2019-08-18T14:58:00Z">
        <w:r w:rsidR="004C602F">
          <w:t xml:space="preserve"> given there are more similarities than differences when considering the tracts among genders</w:t>
        </w:r>
      </w:ins>
      <w:ins w:id="2952" w:author="David Mattie" w:date="2019-08-18T21:04:00Z">
        <w:r w:rsidR="0009747B">
          <w:t xml:space="preserve"> as demonstrated in </w:t>
        </w:r>
        <w:r w:rsidR="0009747B">
          <w:fldChar w:fldCharType="begin"/>
        </w:r>
        <w:r w:rsidR="0009747B">
          <w:instrText xml:space="preserve"> REF _Ref17036753 \h </w:instrText>
        </w:r>
      </w:ins>
      <w:r w:rsidR="0009747B">
        <w:fldChar w:fldCharType="separate"/>
      </w:r>
      <w:ins w:id="2953" w:author="David Mattie" w:date="2019-08-18T21:04:00Z">
        <w:r w:rsidR="0009747B">
          <w:t xml:space="preserve">Table </w:t>
        </w:r>
        <w:r w:rsidR="0009747B">
          <w:rPr>
            <w:noProof/>
          </w:rPr>
          <w:t>2</w:t>
        </w:r>
        <w:r w:rsidR="0009747B">
          <w:fldChar w:fldCharType="end"/>
        </w:r>
      </w:ins>
      <w:ins w:id="2954" w:author="David Mattie" w:date="2019-08-18T14:58:00Z">
        <w:r w:rsidR="004C602F">
          <w:t>.  Further</w:t>
        </w:r>
      </w:ins>
      <w:ins w:id="2955" w:author="David Mattie" w:date="2019-08-18T14:59:00Z">
        <w:r w:rsidR="004C602F">
          <w:t>,</w:t>
        </w:r>
      </w:ins>
      <w:ins w:id="2956" w:author="David Mattie" w:date="2019-08-13T09:58:00Z">
        <w:r w:rsidR="00DD317C">
          <w:t xml:space="preserve"> a gender classification model</w:t>
        </w:r>
      </w:ins>
      <w:ins w:id="2957" w:author="David Mattie" w:date="2019-08-13T09:52:00Z">
        <w:r w:rsidR="00DD317C">
          <w:t xml:space="preserve"> </w:t>
        </w:r>
      </w:ins>
      <w:ins w:id="2958" w:author="David Mattie" w:date="2019-08-18T14:59:00Z">
        <w:r w:rsidR="004C602F">
          <w:t xml:space="preserve">is not </w:t>
        </w:r>
      </w:ins>
      <w:ins w:id="2959" w:author="David Mattie" w:date="2019-08-13T09:53:00Z">
        <w:r w:rsidR="00DD317C">
          <w:t xml:space="preserve">very </w:t>
        </w:r>
      </w:ins>
      <w:ins w:id="2960" w:author="David Mattie" w:date="2019-08-13T09:52:00Z">
        <w:r w:rsidR="00DD317C">
          <w:t>useful</w:t>
        </w:r>
      </w:ins>
      <w:ins w:id="2961" w:author="David Mattie" w:date="2019-08-13T09:57:00Z">
        <w:r w:rsidR="00DD317C">
          <w:t xml:space="preserve"> given the availibilty of this data in patient records</w:t>
        </w:r>
      </w:ins>
      <w:ins w:id="2962" w:author="David Mattie" w:date="2019-08-13T09:52:00Z">
        <w:r w:rsidR="00DD317C">
          <w:t>.</w:t>
        </w:r>
      </w:ins>
    </w:p>
    <w:p w14:paraId="4D39ECD2" w14:textId="060B9C85" w:rsidR="00BC50E9" w:rsidRDefault="00BC50E9" w:rsidP="00BC50E9">
      <w:pPr>
        <w:pStyle w:val="Caption"/>
        <w:keepNext/>
        <w:rPr>
          <w:ins w:id="2963" w:author="David Mattie" w:date="2019-08-13T09:37:00Z"/>
        </w:rPr>
        <w:pPrChange w:id="2964" w:author="David Mattie" w:date="2019-08-13T09:37:00Z">
          <w:pPr/>
        </w:pPrChange>
      </w:pPr>
    </w:p>
    <w:p w14:paraId="52024E93" w14:textId="7A3FF582" w:rsidR="00F86D88" w:rsidRDefault="00F86D88" w:rsidP="00F86D88">
      <w:pPr>
        <w:pStyle w:val="Caption"/>
        <w:keepNext/>
        <w:rPr>
          <w:ins w:id="2965" w:author="David Mattie" w:date="2019-08-18T16:15:00Z"/>
        </w:rPr>
        <w:pPrChange w:id="2966" w:author="David Mattie" w:date="2019-08-18T16:15:00Z">
          <w:pPr/>
        </w:pPrChange>
      </w:pPr>
      <w:bookmarkStart w:id="2967" w:name="_Ref17037378"/>
      <w:ins w:id="2968" w:author="David Mattie" w:date="2019-08-18T16:15:00Z">
        <w:r>
          <w:t xml:space="preserve">Table </w:t>
        </w:r>
        <w:r>
          <w:fldChar w:fldCharType="begin"/>
        </w:r>
        <w:r>
          <w:instrText xml:space="preserve"> SEQ Table \* ARABIC </w:instrText>
        </w:r>
      </w:ins>
      <w:r>
        <w:fldChar w:fldCharType="separate"/>
      </w:r>
      <w:ins w:id="2969" w:author="David Mattie" w:date="2019-08-18T16:15:00Z">
        <w:r>
          <w:rPr>
            <w:noProof/>
          </w:rPr>
          <w:t>17</w:t>
        </w:r>
        <w:r>
          <w:fldChar w:fldCharType="end"/>
        </w:r>
        <w:bookmarkEnd w:id="2967"/>
        <w:r>
          <w:t xml:space="preserve"> - </w:t>
        </w:r>
        <w:r w:rsidRPr="00B3135F">
          <w:t>Machine Learning Classification Results</w:t>
        </w:r>
      </w:ins>
    </w:p>
    <w:tbl>
      <w:tblPr>
        <w:tblStyle w:val="PlainTable2"/>
        <w:tblW w:w="8148" w:type="dxa"/>
        <w:tblLook w:val="04A0" w:firstRow="1" w:lastRow="0" w:firstColumn="1" w:lastColumn="0" w:noHBand="0" w:noVBand="1"/>
        <w:tblPrChange w:id="2970" w:author="David Mattie" w:date="2019-08-13T09:37:00Z">
          <w:tblPr>
            <w:tblW w:w="8100" w:type="dxa"/>
            <w:tblLook w:val="04A0" w:firstRow="1" w:lastRow="0" w:firstColumn="1" w:lastColumn="0" w:noHBand="0" w:noVBand="1"/>
          </w:tblPr>
        </w:tblPrChange>
      </w:tblPr>
      <w:tblGrid>
        <w:gridCol w:w="3480"/>
        <w:gridCol w:w="2120"/>
        <w:gridCol w:w="1540"/>
        <w:gridCol w:w="1008"/>
        <w:tblGridChange w:id="2971">
          <w:tblGrid>
            <w:gridCol w:w="3480"/>
            <w:gridCol w:w="2120"/>
            <w:gridCol w:w="1540"/>
            <w:gridCol w:w="994"/>
          </w:tblGrid>
        </w:tblGridChange>
      </w:tblGrid>
      <w:tr w:rsidR="00BC50E9" w14:paraId="433ED9E7" w14:textId="77777777" w:rsidTr="00BC50E9">
        <w:trPr>
          <w:cnfStyle w:val="100000000000" w:firstRow="1" w:lastRow="0" w:firstColumn="0" w:lastColumn="0" w:oddVBand="0" w:evenVBand="0" w:oddHBand="0" w:evenHBand="0" w:firstRowFirstColumn="0" w:firstRowLastColumn="0" w:lastRowFirstColumn="0" w:lastRowLastColumn="0"/>
          <w:trHeight w:val="288"/>
          <w:ins w:id="2972" w:author="David Mattie" w:date="2019-08-13T09:34:00Z"/>
          <w:trPrChange w:id="2973"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2974" w:author="David Mattie" w:date="2019-08-13T09:37:00Z">
              <w:tcPr>
                <w:tcW w:w="3480" w:type="dxa"/>
                <w:tcBorders>
                  <w:top w:val="nil"/>
                  <w:left w:val="nil"/>
                  <w:bottom w:val="nil"/>
                  <w:right w:val="nil"/>
                </w:tcBorders>
                <w:shd w:val="clear" w:color="auto" w:fill="auto"/>
                <w:noWrap/>
                <w:vAlign w:val="bottom"/>
                <w:hideMark/>
              </w:tcPr>
            </w:tcPrChange>
          </w:tcPr>
          <w:p w14:paraId="109F7B9A" w14:textId="77777777" w:rsidR="00BC50E9" w:rsidRDefault="00BC50E9">
            <w:pPr>
              <w:cnfStyle w:val="101000000000" w:firstRow="1" w:lastRow="0" w:firstColumn="1" w:lastColumn="0" w:oddVBand="0" w:evenVBand="0" w:oddHBand="0" w:evenHBand="0" w:firstRowFirstColumn="0" w:firstRowLastColumn="0" w:lastRowFirstColumn="0" w:lastRowLastColumn="0"/>
              <w:rPr>
                <w:ins w:id="2975" w:author="David Mattie" w:date="2019-08-13T09:34:00Z"/>
                <w:rFonts w:ascii="Calibri" w:hAnsi="Calibri" w:cs="Calibri"/>
                <w:color w:val="000000"/>
                <w:sz w:val="22"/>
                <w:szCs w:val="22"/>
              </w:rPr>
            </w:pPr>
            <w:ins w:id="2976" w:author="David Mattie" w:date="2019-08-13T09:34:00Z">
              <w:r>
                <w:rPr>
                  <w:rFonts w:ascii="Calibri" w:hAnsi="Calibri" w:cs="Calibri"/>
                  <w:color w:val="000000"/>
                  <w:sz w:val="22"/>
                  <w:szCs w:val="22"/>
                </w:rPr>
                <w:t>Classification Technique</w:t>
              </w:r>
            </w:ins>
          </w:p>
        </w:tc>
        <w:tc>
          <w:tcPr>
            <w:tcW w:w="2120" w:type="dxa"/>
            <w:noWrap/>
            <w:hideMark/>
            <w:tcPrChange w:id="2977" w:author="David Mattie" w:date="2019-08-13T09:37:00Z">
              <w:tcPr>
                <w:tcW w:w="2120" w:type="dxa"/>
                <w:tcBorders>
                  <w:top w:val="nil"/>
                  <w:left w:val="nil"/>
                  <w:bottom w:val="nil"/>
                  <w:right w:val="nil"/>
                </w:tcBorders>
                <w:shd w:val="clear" w:color="auto" w:fill="auto"/>
                <w:noWrap/>
                <w:vAlign w:val="bottom"/>
                <w:hideMark/>
              </w:tcPr>
            </w:tcPrChange>
          </w:tcPr>
          <w:p w14:paraId="51557BAA" w14:textId="77777777" w:rsidR="00BC50E9" w:rsidRDefault="00BC50E9" w:rsidP="0009747B">
            <w:pPr>
              <w:jc w:val="right"/>
              <w:cnfStyle w:val="100000000000" w:firstRow="1" w:lastRow="0" w:firstColumn="0" w:lastColumn="0" w:oddVBand="0" w:evenVBand="0" w:oddHBand="0" w:evenHBand="0" w:firstRowFirstColumn="0" w:firstRowLastColumn="0" w:lastRowFirstColumn="0" w:lastRowLastColumn="0"/>
              <w:rPr>
                <w:ins w:id="2978" w:author="David Mattie" w:date="2019-08-13T09:34:00Z"/>
                <w:rFonts w:ascii="Calibri" w:hAnsi="Calibri" w:cs="Calibri"/>
                <w:color w:val="000000"/>
                <w:sz w:val="22"/>
                <w:szCs w:val="22"/>
              </w:rPr>
              <w:pPrChange w:id="2979"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2980" w:author="David Mattie" w:date="2019-08-13T09:34:00Z">
              <w:r>
                <w:rPr>
                  <w:rFonts w:ascii="Calibri" w:hAnsi="Calibri" w:cs="Calibri"/>
                  <w:color w:val="000000"/>
                  <w:sz w:val="22"/>
                  <w:szCs w:val="22"/>
                </w:rPr>
                <w:t>Accuracy Achived</w:t>
              </w:r>
            </w:ins>
          </w:p>
        </w:tc>
        <w:tc>
          <w:tcPr>
            <w:tcW w:w="1540" w:type="dxa"/>
            <w:noWrap/>
            <w:hideMark/>
            <w:tcPrChange w:id="2981" w:author="David Mattie" w:date="2019-08-13T09:37:00Z">
              <w:tcPr>
                <w:tcW w:w="1540" w:type="dxa"/>
                <w:tcBorders>
                  <w:top w:val="nil"/>
                  <w:left w:val="nil"/>
                  <w:bottom w:val="nil"/>
                  <w:right w:val="nil"/>
                </w:tcBorders>
                <w:shd w:val="clear" w:color="auto" w:fill="auto"/>
                <w:noWrap/>
                <w:vAlign w:val="bottom"/>
                <w:hideMark/>
              </w:tcPr>
            </w:tcPrChange>
          </w:tcPr>
          <w:p w14:paraId="577615DA" w14:textId="77777777" w:rsidR="00BC50E9" w:rsidRDefault="00BC50E9" w:rsidP="0009747B">
            <w:pPr>
              <w:jc w:val="right"/>
              <w:cnfStyle w:val="100000000000" w:firstRow="1" w:lastRow="0" w:firstColumn="0" w:lastColumn="0" w:oddVBand="0" w:evenVBand="0" w:oddHBand="0" w:evenHBand="0" w:firstRowFirstColumn="0" w:firstRowLastColumn="0" w:lastRowFirstColumn="0" w:lastRowLastColumn="0"/>
              <w:rPr>
                <w:ins w:id="2982" w:author="David Mattie" w:date="2019-08-13T09:34:00Z"/>
                <w:rFonts w:ascii="Calibri" w:hAnsi="Calibri" w:cs="Calibri"/>
                <w:color w:val="000000"/>
                <w:sz w:val="22"/>
                <w:szCs w:val="22"/>
              </w:rPr>
              <w:pPrChange w:id="2983"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2984" w:author="David Mattie" w:date="2019-08-13T09:34:00Z">
              <w:r>
                <w:rPr>
                  <w:rFonts w:ascii="Calibri" w:hAnsi="Calibri" w:cs="Calibri"/>
                  <w:color w:val="000000"/>
                  <w:sz w:val="22"/>
                  <w:szCs w:val="22"/>
                </w:rPr>
                <w:t>Sample Size</w:t>
              </w:r>
            </w:ins>
          </w:p>
        </w:tc>
        <w:tc>
          <w:tcPr>
            <w:tcW w:w="1008" w:type="dxa"/>
            <w:noWrap/>
            <w:hideMark/>
            <w:tcPrChange w:id="2985" w:author="David Mattie" w:date="2019-08-13T09:37:00Z">
              <w:tcPr>
                <w:tcW w:w="960" w:type="dxa"/>
                <w:tcBorders>
                  <w:top w:val="nil"/>
                  <w:left w:val="nil"/>
                  <w:bottom w:val="nil"/>
                  <w:right w:val="nil"/>
                </w:tcBorders>
                <w:shd w:val="clear" w:color="auto" w:fill="auto"/>
                <w:noWrap/>
                <w:vAlign w:val="bottom"/>
                <w:hideMark/>
              </w:tcPr>
            </w:tcPrChange>
          </w:tcPr>
          <w:p w14:paraId="68313804" w14:textId="77777777" w:rsidR="00BC50E9" w:rsidRDefault="00BC50E9" w:rsidP="0009747B">
            <w:pPr>
              <w:jc w:val="right"/>
              <w:cnfStyle w:val="100000000000" w:firstRow="1" w:lastRow="0" w:firstColumn="0" w:lastColumn="0" w:oddVBand="0" w:evenVBand="0" w:oddHBand="0" w:evenHBand="0" w:firstRowFirstColumn="0" w:firstRowLastColumn="0" w:lastRowFirstColumn="0" w:lastRowLastColumn="0"/>
              <w:rPr>
                <w:ins w:id="2986" w:author="David Mattie" w:date="2019-08-13T09:34:00Z"/>
                <w:rFonts w:ascii="Calibri" w:hAnsi="Calibri" w:cs="Calibri"/>
                <w:color w:val="000000"/>
                <w:sz w:val="22"/>
                <w:szCs w:val="22"/>
              </w:rPr>
              <w:pPrChange w:id="2987" w:author="David Mattie" w:date="2019-08-18T21:02:00Z">
                <w:pPr>
                  <w:cnfStyle w:val="100000000000" w:firstRow="1" w:lastRow="0" w:firstColumn="0" w:lastColumn="0" w:oddVBand="0" w:evenVBand="0" w:oddHBand="0" w:evenHBand="0" w:firstRowFirstColumn="0" w:firstRowLastColumn="0" w:lastRowFirstColumn="0" w:lastRowLastColumn="0"/>
                </w:pPr>
              </w:pPrChange>
            </w:pPr>
            <w:ins w:id="2988" w:author="David Mattie" w:date="2019-08-13T09:34:00Z">
              <w:r>
                <w:rPr>
                  <w:rFonts w:ascii="Calibri" w:hAnsi="Calibri" w:cs="Calibri"/>
                  <w:color w:val="000000"/>
                  <w:sz w:val="22"/>
                  <w:szCs w:val="22"/>
                </w:rPr>
                <w:t>Features</w:t>
              </w:r>
            </w:ins>
          </w:p>
        </w:tc>
      </w:tr>
      <w:tr w:rsidR="00BC50E9" w14:paraId="19A83432" w14:textId="77777777" w:rsidTr="00BC50E9">
        <w:trPr>
          <w:cnfStyle w:val="000000100000" w:firstRow="0" w:lastRow="0" w:firstColumn="0" w:lastColumn="0" w:oddVBand="0" w:evenVBand="0" w:oddHBand="1" w:evenHBand="0" w:firstRowFirstColumn="0" w:firstRowLastColumn="0" w:lastRowFirstColumn="0" w:lastRowLastColumn="0"/>
          <w:trHeight w:val="288"/>
          <w:ins w:id="2989" w:author="David Mattie" w:date="2019-08-13T09:34:00Z"/>
          <w:trPrChange w:id="2990"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2991" w:author="David Mattie" w:date="2019-08-13T09:37:00Z">
              <w:tcPr>
                <w:tcW w:w="3480" w:type="dxa"/>
                <w:tcBorders>
                  <w:top w:val="nil"/>
                  <w:left w:val="nil"/>
                  <w:bottom w:val="nil"/>
                  <w:right w:val="nil"/>
                </w:tcBorders>
                <w:shd w:val="clear" w:color="auto" w:fill="auto"/>
                <w:noWrap/>
                <w:vAlign w:val="bottom"/>
                <w:hideMark/>
              </w:tcPr>
            </w:tcPrChange>
          </w:tcPr>
          <w:p w14:paraId="5D3A54B3" w14:textId="77777777" w:rsidR="00BC50E9" w:rsidRPr="00BC50E9" w:rsidRDefault="00BC50E9">
            <w:pPr>
              <w:cnfStyle w:val="001000100000" w:firstRow="0" w:lastRow="0" w:firstColumn="1" w:lastColumn="0" w:oddVBand="0" w:evenVBand="0" w:oddHBand="1" w:evenHBand="0" w:firstRowFirstColumn="0" w:firstRowLastColumn="0" w:lastRowFirstColumn="0" w:lastRowLastColumn="0"/>
              <w:rPr>
                <w:ins w:id="2992" w:author="David Mattie" w:date="2019-08-13T09:34:00Z"/>
                <w:rFonts w:ascii="Calibri" w:hAnsi="Calibri" w:cs="Calibri"/>
                <w:b w:val="0"/>
                <w:color w:val="000000"/>
                <w:sz w:val="22"/>
                <w:szCs w:val="22"/>
                <w:rPrChange w:id="2993" w:author="David Mattie" w:date="2019-08-13T09:34:00Z">
                  <w:rPr>
                    <w:ins w:id="2994" w:author="David Mattie" w:date="2019-08-13T09:34:00Z"/>
                    <w:rFonts w:ascii="Calibri" w:hAnsi="Calibri" w:cs="Calibri"/>
                    <w:color w:val="000000"/>
                    <w:sz w:val="22"/>
                    <w:szCs w:val="22"/>
                  </w:rPr>
                </w:rPrChange>
              </w:rPr>
            </w:pPr>
            <w:ins w:id="2995" w:author="David Mattie" w:date="2019-08-13T09:34:00Z">
              <w:r w:rsidRPr="00BC50E9">
                <w:rPr>
                  <w:rFonts w:ascii="Calibri" w:hAnsi="Calibri" w:cs="Calibri"/>
                  <w:b w:val="0"/>
                  <w:color w:val="000000"/>
                  <w:sz w:val="22"/>
                  <w:szCs w:val="22"/>
                  <w:rPrChange w:id="2996" w:author="David Mattie" w:date="2019-08-13T09:34:00Z">
                    <w:rPr>
                      <w:rFonts w:ascii="Calibri" w:hAnsi="Calibri" w:cs="Calibri"/>
                      <w:color w:val="000000"/>
                      <w:sz w:val="22"/>
                      <w:szCs w:val="22"/>
                    </w:rPr>
                  </w:rPrChange>
                </w:rPr>
                <w:t>Support Vector Machine</w:t>
              </w:r>
            </w:ins>
          </w:p>
        </w:tc>
        <w:tc>
          <w:tcPr>
            <w:tcW w:w="2120" w:type="dxa"/>
            <w:noWrap/>
            <w:hideMark/>
            <w:tcPrChange w:id="2997" w:author="David Mattie" w:date="2019-08-13T09:37:00Z">
              <w:tcPr>
                <w:tcW w:w="2120" w:type="dxa"/>
                <w:tcBorders>
                  <w:top w:val="nil"/>
                  <w:left w:val="nil"/>
                  <w:bottom w:val="nil"/>
                  <w:right w:val="nil"/>
                </w:tcBorders>
                <w:shd w:val="clear" w:color="auto" w:fill="auto"/>
                <w:noWrap/>
                <w:vAlign w:val="bottom"/>
                <w:hideMark/>
              </w:tcPr>
            </w:tcPrChange>
          </w:tcPr>
          <w:p w14:paraId="21D03271"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2998" w:author="David Mattie" w:date="2019-08-13T09:34:00Z"/>
                <w:rFonts w:ascii="Calibri" w:hAnsi="Calibri" w:cs="Calibri"/>
                <w:color w:val="000000"/>
                <w:sz w:val="22"/>
                <w:szCs w:val="22"/>
              </w:rPr>
            </w:pPr>
            <w:ins w:id="2999" w:author="David Mattie" w:date="2019-08-13T09:34:00Z">
              <w:r>
                <w:rPr>
                  <w:rFonts w:ascii="Calibri" w:hAnsi="Calibri" w:cs="Calibri"/>
                  <w:color w:val="000000"/>
                  <w:sz w:val="22"/>
                  <w:szCs w:val="22"/>
                </w:rPr>
                <w:t>62%</w:t>
              </w:r>
            </w:ins>
          </w:p>
        </w:tc>
        <w:tc>
          <w:tcPr>
            <w:tcW w:w="1540" w:type="dxa"/>
            <w:noWrap/>
            <w:hideMark/>
            <w:tcPrChange w:id="3000" w:author="David Mattie" w:date="2019-08-13T09:37:00Z">
              <w:tcPr>
                <w:tcW w:w="1540" w:type="dxa"/>
                <w:tcBorders>
                  <w:top w:val="nil"/>
                  <w:left w:val="nil"/>
                  <w:bottom w:val="nil"/>
                  <w:right w:val="nil"/>
                </w:tcBorders>
                <w:shd w:val="clear" w:color="auto" w:fill="auto"/>
                <w:noWrap/>
                <w:vAlign w:val="bottom"/>
                <w:hideMark/>
              </w:tcPr>
            </w:tcPrChange>
          </w:tcPr>
          <w:p w14:paraId="4B2BE39B"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3001" w:author="David Mattie" w:date="2019-08-13T09:34:00Z"/>
                <w:rFonts w:ascii="Calibri" w:hAnsi="Calibri" w:cs="Calibri"/>
                <w:color w:val="000000"/>
                <w:sz w:val="22"/>
                <w:szCs w:val="22"/>
              </w:rPr>
            </w:pPr>
            <w:ins w:id="3002" w:author="David Mattie" w:date="2019-08-13T09:34:00Z">
              <w:r>
                <w:rPr>
                  <w:rFonts w:ascii="Calibri" w:hAnsi="Calibri" w:cs="Calibri"/>
                  <w:color w:val="000000"/>
                  <w:sz w:val="22"/>
                  <w:szCs w:val="22"/>
                </w:rPr>
                <w:t>642</w:t>
              </w:r>
            </w:ins>
          </w:p>
        </w:tc>
        <w:tc>
          <w:tcPr>
            <w:tcW w:w="1008" w:type="dxa"/>
            <w:noWrap/>
            <w:hideMark/>
            <w:tcPrChange w:id="3003" w:author="David Mattie" w:date="2019-08-13T09:37:00Z">
              <w:tcPr>
                <w:tcW w:w="960" w:type="dxa"/>
                <w:tcBorders>
                  <w:top w:val="nil"/>
                  <w:left w:val="nil"/>
                  <w:bottom w:val="nil"/>
                  <w:right w:val="nil"/>
                </w:tcBorders>
                <w:shd w:val="clear" w:color="auto" w:fill="auto"/>
                <w:noWrap/>
                <w:vAlign w:val="bottom"/>
                <w:hideMark/>
              </w:tcPr>
            </w:tcPrChange>
          </w:tcPr>
          <w:p w14:paraId="6DC780E1"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3004" w:author="David Mattie" w:date="2019-08-13T09:34:00Z"/>
                <w:rFonts w:ascii="Calibri" w:hAnsi="Calibri" w:cs="Calibri"/>
                <w:color w:val="000000"/>
                <w:sz w:val="22"/>
                <w:szCs w:val="22"/>
              </w:rPr>
            </w:pPr>
            <w:ins w:id="3005" w:author="David Mattie" w:date="2019-08-13T09:34:00Z">
              <w:r>
                <w:rPr>
                  <w:rFonts w:ascii="Calibri" w:hAnsi="Calibri" w:cs="Calibri"/>
                  <w:color w:val="000000"/>
                  <w:sz w:val="22"/>
                  <w:szCs w:val="22"/>
                </w:rPr>
                <w:t>All</w:t>
              </w:r>
            </w:ins>
          </w:p>
        </w:tc>
      </w:tr>
      <w:tr w:rsidR="00BC50E9" w14:paraId="40A28151" w14:textId="77777777" w:rsidTr="00BC50E9">
        <w:trPr>
          <w:trHeight w:val="288"/>
          <w:ins w:id="3006" w:author="David Mattie" w:date="2019-08-13T09:34:00Z"/>
          <w:trPrChange w:id="3007"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008" w:author="David Mattie" w:date="2019-08-13T09:37:00Z">
              <w:tcPr>
                <w:tcW w:w="3480" w:type="dxa"/>
                <w:tcBorders>
                  <w:top w:val="nil"/>
                  <w:left w:val="nil"/>
                  <w:bottom w:val="nil"/>
                  <w:right w:val="nil"/>
                </w:tcBorders>
                <w:shd w:val="clear" w:color="auto" w:fill="auto"/>
                <w:noWrap/>
                <w:vAlign w:val="bottom"/>
                <w:hideMark/>
              </w:tcPr>
            </w:tcPrChange>
          </w:tcPr>
          <w:p w14:paraId="64E730C3" w14:textId="77777777" w:rsidR="00BC50E9" w:rsidRPr="00BC50E9" w:rsidRDefault="00BC50E9">
            <w:pPr>
              <w:rPr>
                <w:ins w:id="3009" w:author="David Mattie" w:date="2019-08-13T09:34:00Z"/>
                <w:rFonts w:ascii="Calibri" w:hAnsi="Calibri" w:cs="Calibri"/>
                <w:b w:val="0"/>
                <w:color w:val="000000"/>
                <w:sz w:val="22"/>
                <w:szCs w:val="22"/>
                <w:rPrChange w:id="3010" w:author="David Mattie" w:date="2019-08-13T09:34:00Z">
                  <w:rPr>
                    <w:ins w:id="3011" w:author="David Mattie" w:date="2019-08-13T09:34:00Z"/>
                    <w:rFonts w:ascii="Calibri" w:hAnsi="Calibri" w:cs="Calibri"/>
                    <w:color w:val="000000"/>
                    <w:sz w:val="22"/>
                    <w:szCs w:val="22"/>
                  </w:rPr>
                </w:rPrChange>
              </w:rPr>
            </w:pPr>
            <w:ins w:id="3012" w:author="David Mattie" w:date="2019-08-13T09:34:00Z">
              <w:r w:rsidRPr="00BC50E9">
                <w:rPr>
                  <w:rFonts w:ascii="Calibri" w:hAnsi="Calibri" w:cs="Calibri"/>
                  <w:b w:val="0"/>
                  <w:color w:val="000000"/>
                  <w:sz w:val="22"/>
                  <w:szCs w:val="22"/>
                  <w:rPrChange w:id="3013" w:author="David Mattie" w:date="2019-08-13T09:34:00Z">
                    <w:rPr>
                      <w:rFonts w:ascii="Calibri" w:hAnsi="Calibri" w:cs="Calibri"/>
                      <w:color w:val="000000"/>
                      <w:sz w:val="22"/>
                      <w:szCs w:val="22"/>
                    </w:rPr>
                  </w:rPrChange>
                </w:rPr>
                <w:t>K-Nearest Neighbour</w:t>
              </w:r>
            </w:ins>
          </w:p>
        </w:tc>
        <w:tc>
          <w:tcPr>
            <w:tcW w:w="2120" w:type="dxa"/>
            <w:noWrap/>
            <w:hideMark/>
            <w:tcPrChange w:id="3014" w:author="David Mattie" w:date="2019-08-13T09:37:00Z">
              <w:tcPr>
                <w:tcW w:w="2120" w:type="dxa"/>
                <w:tcBorders>
                  <w:top w:val="nil"/>
                  <w:left w:val="nil"/>
                  <w:bottom w:val="nil"/>
                  <w:right w:val="nil"/>
                </w:tcBorders>
                <w:shd w:val="clear" w:color="auto" w:fill="auto"/>
                <w:noWrap/>
                <w:vAlign w:val="bottom"/>
                <w:hideMark/>
              </w:tcPr>
            </w:tcPrChange>
          </w:tcPr>
          <w:p w14:paraId="14469770"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15" w:author="David Mattie" w:date="2019-08-13T09:34:00Z"/>
                <w:rFonts w:ascii="Calibri" w:hAnsi="Calibri" w:cs="Calibri"/>
                <w:color w:val="000000"/>
                <w:sz w:val="22"/>
                <w:szCs w:val="22"/>
              </w:rPr>
            </w:pPr>
            <w:ins w:id="3016" w:author="David Mattie" w:date="2019-08-13T09:34:00Z">
              <w:r>
                <w:rPr>
                  <w:rFonts w:ascii="Calibri" w:hAnsi="Calibri" w:cs="Calibri"/>
                  <w:color w:val="000000"/>
                  <w:sz w:val="22"/>
                  <w:szCs w:val="22"/>
                </w:rPr>
                <w:t>58%</w:t>
              </w:r>
            </w:ins>
          </w:p>
        </w:tc>
        <w:tc>
          <w:tcPr>
            <w:tcW w:w="1540" w:type="dxa"/>
            <w:noWrap/>
            <w:hideMark/>
            <w:tcPrChange w:id="3017" w:author="David Mattie" w:date="2019-08-13T09:37:00Z">
              <w:tcPr>
                <w:tcW w:w="1540" w:type="dxa"/>
                <w:tcBorders>
                  <w:top w:val="nil"/>
                  <w:left w:val="nil"/>
                  <w:bottom w:val="nil"/>
                  <w:right w:val="nil"/>
                </w:tcBorders>
                <w:shd w:val="clear" w:color="auto" w:fill="auto"/>
                <w:noWrap/>
                <w:vAlign w:val="bottom"/>
                <w:hideMark/>
              </w:tcPr>
            </w:tcPrChange>
          </w:tcPr>
          <w:p w14:paraId="732C5B0F"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18" w:author="David Mattie" w:date="2019-08-13T09:34:00Z"/>
                <w:rFonts w:ascii="Calibri" w:hAnsi="Calibri" w:cs="Calibri"/>
                <w:color w:val="000000"/>
                <w:sz w:val="22"/>
                <w:szCs w:val="22"/>
              </w:rPr>
            </w:pPr>
            <w:ins w:id="3019" w:author="David Mattie" w:date="2019-08-13T09:34:00Z">
              <w:r>
                <w:rPr>
                  <w:rFonts w:ascii="Calibri" w:hAnsi="Calibri" w:cs="Calibri"/>
                  <w:color w:val="000000"/>
                  <w:sz w:val="22"/>
                  <w:szCs w:val="22"/>
                </w:rPr>
                <w:t>642</w:t>
              </w:r>
            </w:ins>
          </w:p>
        </w:tc>
        <w:tc>
          <w:tcPr>
            <w:tcW w:w="1008" w:type="dxa"/>
            <w:noWrap/>
            <w:hideMark/>
            <w:tcPrChange w:id="3020" w:author="David Mattie" w:date="2019-08-13T09:37:00Z">
              <w:tcPr>
                <w:tcW w:w="960" w:type="dxa"/>
                <w:tcBorders>
                  <w:top w:val="nil"/>
                  <w:left w:val="nil"/>
                  <w:bottom w:val="nil"/>
                  <w:right w:val="nil"/>
                </w:tcBorders>
                <w:shd w:val="clear" w:color="auto" w:fill="auto"/>
                <w:noWrap/>
                <w:vAlign w:val="bottom"/>
                <w:hideMark/>
              </w:tcPr>
            </w:tcPrChange>
          </w:tcPr>
          <w:p w14:paraId="07AE3135"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21" w:author="David Mattie" w:date="2019-08-13T09:34:00Z"/>
                <w:rFonts w:ascii="Calibri" w:hAnsi="Calibri" w:cs="Calibri"/>
                <w:color w:val="000000"/>
                <w:sz w:val="22"/>
                <w:szCs w:val="22"/>
              </w:rPr>
            </w:pPr>
            <w:ins w:id="3022" w:author="David Mattie" w:date="2019-08-13T09:34:00Z">
              <w:r>
                <w:rPr>
                  <w:rFonts w:ascii="Calibri" w:hAnsi="Calibri" w:cs="Calibri"/>
                  <w:color w:val="000000"/>
                  <w:sz w:val="22"/>
                  <w:szCs w:val="22"/>
                </w:rPr>
                <w:t>All</w:t>
              </w:r>
            </w:ins>
          </w:p>
        </w:tc>
      </w:tr>
      <w:tr w:rsidR="00BC50E9" w14:paraId="1A74EFAB" w14:textId="77777777" w:rsidTr="00BC50E9">
        <w:trPr>
          <w:cnfStyle w:val="000000100000" w:firstRow="0" w:lastRow="0" w:firstColumn="0" w:lastColumn="0" w:oddVBand="0" w:evenVBand="0" w:oddHBand="1" w:evenHBand="0" w:firstRowFirstColumn="0" w:firstRowLastColumn="0" w:lastRowFirstColumn="0" w:lastRowLastColumn="0"/>
          <w:trHeight w:val="288"/>
          <w:ins w:id="3023" w:author="David Mattie" w:date="2019-08-13T09:34:00Z"/>
          <w:trPrChange w:id="3024"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025" w:author="David Mattie" w:date="2019-08-13T09:37:00Z">
              <w:tcPr>
                <w:tcW w:w="3480" w:type="dxa"/>
                <w:tcBorders>
                  <w:top w:val="nil"/>
                  <w:left w:val="nil"/>
                  <w:bottom w:val="nil"/>
                  <w:right w:val="nil"/>
                </w:tcBorders>
                <w:shd w:val="clear" w:color="auto" w:fill="auto"/>
                <w:noWrap/>
                <w:vAlign w:val="bottom"/>
                <w:hideMark/>
              </w:tcPr>
            </w:tcPrChange>
          </w:tcPr>
          <w:p w14:paraId="3547C9B5" w14:textId="77777777" w:rsidR="00BC50E9" w:rsidRPr="00BC50E9" w:rsidRDefault="00BC50E9">
            <w:pPr>
              <w:cnfStyle w:val="001000100000" w:firstRow="0" w:lastRow="0" w:firstColumn="1" w:lastColumn="0" w:oddVBand="0" w:evenVBand="0" w:oddHBand="1" w:evenHBand="0" w:firstRowFirstColumn="0" w:firstRowLastColumn="0" w:lastRowFirstColumn="0" w:lastRowLastColumn="0"/>
              <w:rPr>
                <w:ins w:id="3026" w:author="David Mattie" w:date="2019-08-13T09:34:00Z"/>
                <w:rFonts w:ascii="Calibri" w:hAnsi="Calibri" w:cs="Calibri"/>
                <w:b w:val="0"/>
                <w:color w:val="000000"/>
                <w:sz w:val="22"/>
                <w:szCs w:val="22"/>
                <w:rPrChange w:id="3027" w:author="David Mattie" w:date="2019-08-13T09:34:00Z">
                  <w:rPr>
                    <w:ins w:id="3028" w:author="David Mattie" w:date="2019-08-13T09:34:00Z"/>
                    <w:rFonts w:ascii="Calibri" w:hAnsi="Calibri" w:cs="Calibri"/>
                    <w:color w:val="000000"/>
                    <w:sz w:val="22"/>
                    <w:szCs w:val="22"/>
                  </w:rPr>
                </w:rPrChange>
              </w:rPr>
            </w:pPr>
            <w:ins w:id="3029" w:author="David Mattie" w:date="2019-08-13T09:34:00Z">
              <w:r w:rsidRPr="00BC50E9">
                <w:rPr>
                  <w:rFonts w:ascii="Calibri" w:hAnsi="Calibri" w:cs="Calibri"/>
                  <w:b w:val="0"/>
                  <w:color w:val="000000"/>
                  <w:sz w:val="22"/>
                  <w:szCs w:val="22"/>
                  <w:rPrChange w:id="3030" w:author="David Mattie" w:date="2019-08-13T09:34:00Z">
                    <w:rPr>
                      <w:rFonts w:ascii="Calibri" w:hAnsi="Calibri" w:cs="Calibri"/>
                      <w:color w:val="000000"/>
                      <w:sz w:val="22"/>
                      <w:szCs w:val="22"/>
                    </w:rPr>
                  </w:rPrChange>
                </w:rPr>
                <w:t>Principal Component Analysis + KNN</w:t>
              </w:r>
            </w:ins>
          </w:p>
        </w:tc>
        <w:tc>
          <w:tcPr>
            <w:tcW w:w="2120" w:type="dxa"/>
            <w:noWrap/>
            <w:hideMark/>
            <w:tcPrChange w:id="3031" w:author="David Mattie" w:date="2019-08-13T09:37:00Z">
              <w:tcPr>
                <w:tcW w:w="2120" w:type="dxa"/>
                <w:tcBorders>
                  <w:top w:val="nil"/>
                  <w:left w:val="nil"/>
                  <w:bottom w:val="nil"/>
                  <w:right w:val="nil"/>
                </w:tcBorders>
                <w:shd w:val="clear" w:color="auto" w:fill="auto"/>
                <w:noWrap/>
                <w:vAlign w:val="bottom"/>
                <w:hideMark/>
              </w:tcPr>
            </w:tcPrChange>
          </w:tcPr>
          <w:p w14:paraId="1E11F0F5"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3032" w:author="David Mattie" w:date="2019-08-13T09:34:00Z"/>
                <w:rFonts w:ascii="Calibri" w:hAnsi="Calibri" w:cs="Calibri"/>
                <w:color w:val="000000"/>
                <w:sz w:val="22"/>
                <w:szCs w:val="22"/>
              </w:rPr>
            </w:pPr>
            <w:ins w:id="3033" w:author="David Mattie" w:date="2019-08-13T09:34:00Z">
              <w:r>
                <w:rPr>
                  <w:rFonts w:ascii="Calibri" w:hAnsi="Calibri" w:cs="Calibri"/>
                  <w:color w:val="000000"/>
                  <w:sz w:val="22"/>
                  <w:szCs w:val="22"/>
                </w:rPr>
                <w:t>65%</w:t>
              </w:r>
            </w:ins>
          </w:p>
        </w:tc>
        <w:tc>
          <w:tcPr>
            <w:tcW w:w="1540" w:type="dxa"/>
            <w:noWrap/>
            <w:hideMark/>
            <w:tcPrChange w:id="3034" w:author="David Mattie" w:date="2019-08-13T09:37:00Z">
              <w:tcPr>
                <w:tcW w:w="1540" w:type="dxa"/>
                <w:tcBorders>
                  <w:top w:val="nil"/>
                  <w:left w:val="nil"/>
                  <w:bottom w:val="nil"/>
                  <w:right w:val="nil"/>
                </w:tcBorders>
                <w:shd w:val="clear" w:color="auto" w:fill="auto"/>
                <w:noWrap/>
                <w:vAlign w:val="bottom"/>
                <w:hideMark/>
              </w:tcPr>
            </w:tcPrChange>
          </w:tcPr>
          <w:p w14:paraId="3155B66E"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3035" w:author="David Mattie" w:date="2019-08-13T09:34:00Z"/>
                <w:rFonts w:ascii="Calibri" w:hAnsi="Calibri" w:cs="Calibri"/>
                <w:color w:val="000000"/>
                <w:sz w:val="22"/>
                <w:szCs w:val="22"/>
              </w:rPr>
            </w:pPr>
            <w:ins w:id="3036" w:author="David Mattie" w:date="2019-08-13T09:34:00Z">
              <w:r>
                <w:rPr>
                  <w:rFonts w:ascii="Calibri" w:hAnsi="Calibri" w:cs="Calibri"/>
                  <w:color w:val="000000"/>
                  <w:sz w:val="22"/>
                  <w:szCs w:val="22"/>
                </w:rPr>
                <w:t>642</w:t>
              </w:r>
            </w:ins>
          </w:p>
        </w:tc>
        <w:tc>
          <w:tcPr>
            <w:tcW w:w="1008" w:type="dxa"/>
            <w:noWrap/>
            <w:hideMark/>
            <w:tcPrChange w:id="3037" w:author="David Mattie" w:date="2019-08-13T09:37:00Z">
              <w:tcPr>
                <w:tcW w:w="960" w:type="dxa"/>
                <w:tcBorders>
                  <w:top w:val="nil"/>
                  <w:left w:val="nil"/>
                  <w:bottom w:val="nil"/>
                  <w:right w:val="nil"/>
                </w:tcBorders>
                <w:shd w:val="clear" w:color="auto" w:fill="auto"/>
                <w:noWrap/>
                <w:vAlign w:val="bottom"/>
                <w:hideMark/>
              </w:tcPr>
            </w:tcPrChange>
          </w:tcPr>
          <w:p w14:paraId="4044621E" w14:textId="77777777" w:rsidR="00BC50E9" w:rsidRDefault="00BC50E9">
            <w:pPr>
              <w:jc w:val="right"/>
              <w:cnfStyle w:val="000000100000" w:firstRow="0" w:lastRow="0" w:firstColumn="0" w:lastColumn="0" w:oddVBand="0" w:evenVBand="0" w:oddHBand="1" w:evenHBand="0" w:firstRowFirstColumn="0" w:firstRowLastColumn="0" w:lastRowFirstColumn="0" w:lastRowLastColumn="0"/>
              <w:rPr>
                <w:ins w:id="3038" w:author="David Mattie" w:date="2019-08-13T09:34:00Z"/>
                <w:rFonts w:ascii="Calibri" w:hAnsi="Calibri" w:cs="Calibri"/>
                <w:color w:val="000000"/>
                <w:sz w:val="22"/>
                <w:szCs w:val="22"/>
              </w:rPr>
            </w:pPr>
            <w:ins w:id="3039" w:author="David Mattie" w:date="2019-08-13T09:34:00Z">
              <w:r>
                <w:rPr>
                  <w:rFonts w:ascii="Calibri" w:hAnsi="Calibri" w:cs="Calibri"/>
                  <w:color w:val="000000"/>
                  <w:sz w:val="22"/>
                  <w:szCs w:val="22"/>
                </w:rPr>
                <w:t>100</w:t>
              </w:r>
            </w:ins>
          </w:p>
        </w:tc>
      </w:tr>
      <w:tr w:rsidR="00BC50E9" w14:paraId="1EF8C2D1" w14:textId="77777777" w:rsidTr="00BC50E9">
        <w:trPr>
          <w:trHeight w:val="288"/>
          <w:ins w:id="3040" w:author="David Mattie" w:date="2019-08-13T09:34:00Z"/>
          <w:trPrChange w:id="3041" w:author="David Mattie" w:date="2019-08-13T09:37:00Z">
            <w:trPr>
              <w:trHeight w:val="288"/>
            </w:trPr>
          </w:trPrChange>
        </w:trPr>
        <w:tc>
          <w:tcPr>
            <w:cnfStyle w:val="001000000000" w:firstRow="0" w:lastRow="0" w:firstColumn="1" w:lastColumn="0" w:oddVBand="0" w:evenVBand="0" w:oddHBand="0" w:evenHBand="0" w:firstRowFirstColumn="0" w:firstRowLastColumn="0" w:lastRowFirstColumn="0" w:lastRowLastColumn="0"/>
            <w:tcW w:w="3480" w:type="dxa"/>
            <w:noWrap/>
            <w:hideMark/>
            <w:tcPrChange w:id="3042" w:author="David Mattie" w:date="2019-08-13T09:37:00Z">
              <w:tcPr>
                <w:tcW w:w="3480" w:type="dxa"/>
                <w:tcBorders>
                  <w:top w:val="nil"/>
                  <w:left w:val="nil"/>
                  <w:bottom w:val="nil"/>
                  <w:right w:val="nil"/>
                </w:tcBorders>
                <w:shd w:val="clear" w:color="auto" w:fill="auto"/>
                <w:noWrap/>
                <w:vAlign w:val="bottom"/>
                <w:hideMark/>
              </w:tcPr>
            </w:tcPrChange>
          </w:tcPr>
          <w:p w14:paraId="131B33A3" w14:textId="77777777" w:rsidR="00BC50E9" w:rsidRPr="00BC50E9" w:rsidRDefault="00BC50E9">
            <w:pPr>
              <w:rPr>
                <w:ins w:id="3043" w:author="David Mattie" w:date="2019-08-13T09:34:00Z"/>
                <w:rFonts w:ascii="Calibri" w:hAnsi="Calibri" w:cs="Calibri"/>
                <w:b w:val="0"/>
                <w:color w:val="000000"/>
                <w:sz w:val="22"/>
                <w:szCs w:val="22"/>
                <w:rPrChange w:id="3044" w:author="David Mattie" w:date="2019-08-13T09:34:00Z">
                  <w:rPr>
                    <w:ins w:id="3045" w:author="David Mattie" w:date="2019-08-13T09:34:00Z"/>
                    <w:rFonts w:ascii="Calibri" w:hAnsi="Calibri" w:cs="Calibri"/>
                    <w:color w:val="000000"/>
                    <w:sz w:val="22"/>
                    <w:szCs w:val="22"/>
                  </w:rPr>
                </w:rPrChange>
              </w:rPr>
            </w:pPr>
            <w:ins w:id="3046" w:author="David Mattie" w:date="2019-08-13T09:34:00Z">
              <w:r w:rsidRPr="00BC50E9">
                <w:rPr>
                  <w:rFonts w:ascii="Calibri" w:hAnsi="Calibri" w:cs="Calibri"/>
                  <w:b w:val="0"/>
                  <w:color w:val="000000"/>
                  <w:sz w:val="22"/>
                  <w:szCs w:val="22"/>
                  <w:rPrChange w:id="3047" w:author="David Mattie" w:date="2019-08-13T09:34:00Z">
                    <w:rPr>
                      <w:rFonts w:ascii="Calibri" w:hAnsi="Calibri" w:cs="Calibri"/>
                      <w:color w:val="000000"/>
                      <w:sz w:val="22"/>
                      <w:szCs w:val="22"/>
                    </w:rPr>
                  </w:rPrChange>
                </w:rPr>
                <w:t>Manual Factor Reduction</w:t>
              </w:r>
            </w:ins>
          </w:p>
        </w:tc>
        <w:tc>
          <w:tcPr>
            <w:tcW w:w="2120" w:type="dxa"/>
            <w:noWrap/>
            <w:hideMark/>
            <w:tcPrChange w:id="3048" w:author="David Mattie" w:date="2019-08-13T09:37:00Z">
              <w:tcPr>
                <w:tcW w:w="2120" w:type="dxa"/>
                <w:tcBorders>
                  <w:top w:val="nil"/>
                  <w:left w:val="nil"/>
                  <w:bottom w:val="nil"/>
                  <w:right w:val="nil"/>
                </w:tcBorders>
                <w:shd w:val="clear" w:color="auto" w:fill="auto"/>
                <w:noWrap/>
                <w:vAlign w:val="bottom"/>
                <w:hideMark/>
              </w:tcPr>
            </w:tcPrChange>
          </w:tcPr>
          <w:p w14:paraId="1598B6C1"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49" w:author="David Mattie" w:date="2019-08-13T09:34:00Z"/>
                <w:rFonts w:ascii="Calibri" w:hAnsi="Calibri" w:cs="Calibri"/>
                <w:color w:val="000000"/>
                <w:sz w:val="22"/>
                <w:szCs w:val="22"/>
              </w:rPr>
            </w:pPr>
            <w:ins w:id="3050" w:author="David Mattie" w:date="2019-08-13T09:34:00Z">
              <w:r>
                <w:rPr>
                  <w:rFonts w:ascii="Calibri" w:hAnsi="Calibri" w:cs="Calibri"/>
                  <w:color w:val="000000"/>
                  <w:sz w:val="22"/>
                  <w:szCs w:val="22"/>
                </w:rPr>
                <w:t>56%</w:t>
              </w:r>
            </w:ins>
          </w:p>
        </w:tc>
        <w:tc>
          <w:tcPr>
            <w:tcW w:w="1540" w:type="dxa"/>
            <w:noWrap/>
            <w:hideMark/>
            <w:tcPrChange w:id="3051" w:author="David Mattie" w:date="2019-08-13T09:37:00Z">
              <w:tcPr>
                <w:tcW w:w="1540" w:type="dxa"/>
                <w:tcBorders>
                  <w:top w:val="nil"/>
                  <w:left w:val="nil"/>
                  <w:bottom w:val="nil"/>
                  <w:right w:val="nil"/>
                </w:tcBorders>
                <w:shd w:val="clear" w:color="auto" w:fill="auto"/>
                <w:noWrap/>
                <w:vAlign w:val="bottom"/>
                <w:hideMark/>
              </w:tcPr>
            </w:tcPrChange>
          </w:tcPr>
          <w:p w14:paraId="1EA7C8FB"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52" w:author="David Mattie" w:date="2019-08-13T09:34:00Z"/>
                <w:rFonts w:ascii="Calibri" w:hAnsi="Calibri" w:cs="Calibri"/>
                <w:color w:val="000000"/>
                <w:sz w:val="22"/>
                <w:szCs w:val="22"/>
              </w:rPr>
            </w:pPr>
            <w:ins w:id="3053" w:author="David Mattie" w:date="2019-08-13T09:34:00Z">
              <w:r>
                <w:rPr>
                  <w:rFonts w:ascii="Calibri" w:hAnsi="Calibri" w:cs="Calibri"/>
                  <w:color w:val="000000"/>
                  <w:sz w:val="22"/>
                  <w:szCs w:val="22"/>
                </w:rPr>
                <w:t>642</w:t>
              </w:r>
            </w:ins>
          </w:p>
        </w:tc>
        <w:tc>
          <w:tcPr>
            <w:tcW w:w="1008" w:type="dxa"/>
            <w:noWrap/>
            <w:hideMark/>
            <w:tcPrChange w:id="3054" w:author="David Mattie" w:date="2019-08-13T09:37:00Z">
              <w:tcPr>
                <w:tcW w:w="960" w:type="dxa"/>
                <w:tcBorders>
                  <w:top w:val="nil"/>
                  <w:left w:val="nil"/>
                  <w:bottom w:val="nil"/>
                  <w:right w:val="nil"/>
                </w:tcBorders>
                <w:shd w:val="clear" w:color="auto" w:fill="auto"/>
                <w:noWrap/>
                <w:vAlign w:val="bottom"/>
                <w:hideMark/>
              </w:tcPr>
            </w:tcPrChange>
          </w:tcPr>
          <w:p w14:paraId="25D607DF" w14:textId="77777777" w:rsidR="00BC50E9" w:rsidRDefault="00BC50E9">
            <w:pPr>
              <w:jc w:val="right"/>
              <w:cnfStyle w:val="000000000000" w:firstRow="0" w:lastRow="0" w:firstColumn="0" w:lastColumn="0" w:oddVBand="0" w:evenVBand="0" w:oddHBand="0" w:evenHBand="0" w:firstRowFirstColumn="0" w:firstRowLastColumn="0" w:lastRowFirstColumn="0" w:lastRowLastColumn="0"/>
              <w:rPr>
                <w:ins w:id="3055" w:author="David Mattie" w:date="2019-08-13T09:34:00Z"/>
                <w:rFonts w:ascii="Calibri" w:hAnsi="Calibri" w:cs="Calibri"/>
                <w:color w:val="000000"/>
                <w:sz w:val="22"/>
                <w:szCs w:val="22"/>
              </w:rPr>
            </w:pPr>
            <w:ins w:id="3056" w:author="David Mattie" w:date="2019-08-13T09:34:00Z">
              <w:r>
                <w:rPr>
                  <w:rFonts w:ascii="Calibri" w:hAnsi="Calibri" w:cs="Calibri"/>
                  <w:color w:val="000000"/>
                  <w:sz w:val="22"/>
                  <w:szCs w:val="22"/>
                </w:rPr>
                <w:t>224</w:t>
              </w:r>
            </w:ins>
          </w:p>
        </w:tc>
      </w:tr>
    </w:tbl>
    <w:p w14:paraId="369527D2" w14:textId="77777777" w:rsidR="002A4017" w:rsidRDefault="002A4017" w:rsidP="00C7123D">
      <w:pPr>
        <w:spacing w:line="480" w:lineRule="auto"/>
        <w:ind w:firstLine="720"/>
        <w:rPr>
          <w:ins w:id="3057" w:author="David Mattie" w:date="2019-08-13T09:28:00Z"/>
        </w:rPr>
        <w:pPrChange w:id="3058" w:author="David Mattie" w:date="2019-08-13T09:18:00Z">
          <w:pPr/>
        </w:pPrChange>
      </w:pPr>
    </w:p>
    <w:p w14:paraId="70B89CCB" w14:textId="2DAAA953" w:rsidR="00C7123D" w:rsidRDefault="0057489A" w:rsidP="0057489A">
      <w:pPr>
        <w:pStyle w:val="Heading4"/>
        <w:rPr>
          <w:ins w:id="3059" w:author="David Mattie" w:date="2019-08-13T11:16:00Z"/>
        </w:rPr>
        <w:pPrChange w:id="3060" w:author="David Mattie" w:date="2019-08-13T10:00:00Z">
          <w:pPr/>
        </w:pPrChange>
      </w:pPr>
      <w:bookmarkStart w:id="3061" w:name="_Toc17056313"/>
      <w:ins w:id="3062" w:author="David Mattie" w:date="2019-08-13T10:00:00Z">
        <w:r>
          <w:t>Prediction of Age</w:t>
        </w:r>
      </w:ins>
      <w:bookmarkEnd w:id="3061"/>
    </w:p>
    <w:p w14:paraId="713CFF84" w14:textId="1511D857" w:rsidR="00577C9D" w:rsidRDefault="00BE003C" w:rsidP="00577C9D">
      <w:pPr>
        <w:spacing w:line="480" w:lineRule="auto"/>
        <w:rPr>
          <w:ins w:id="3063" w:author="David Mattie" w:date="2019-08-18T16:47:00Z"/>
        </w:rPr>
      </w:pPr>
      <w:ins w:id="3064" w:author="David Mattie" w:date="2019-08-13T11:17:00Z">
        <w:r>
          <w:t xml:space="preserve">As we have seen in </w:t>
        </w:r>
      </w:ins>
      <w:ins w:id="3065" w:author="David Mattie" w:date="2019-08-13T11:18:00Z">
        <w:r>
          <w:fldChar w:fldCharType="begin"/>
        </w:r>
        <w:r>
          <w:instrText xml:space="preserve"> REF _Ref15823728 \h </w:instrText>
        </w:r>
      </w:ins>
      <w:r>
        <w:fldChar w:fldCharType="separate"/>
      </w:r>
      <w:ins w:id="3066" w:author="David Mattie" w:date="2019-08-18T21:02:00Z">
        <w:r w:rsidR="0009747B">
          <w:t xml:space="preserve">Table </w:t>
        </w:r>
        <w:r w:rsidR="0009747B">
          <w:rPr>
            <w:noProof/>
          </w:rPr>
          <w:t>16</w:t>
        </w:r>
      </w:ins>
      <w:ins w:id="3067" w:author="David Mattie" w:date="2019-08-13T11:18:00Z">
        <w:r>
          <w:fldChar w:fldCharType="end"/>
        </w:r>
        <w:r>
          <w:t xml:space="preserve">, brain ageing is </w:t>
        </w:r>
      </w:ins>
      <w:ins w:id="3068" w:author="David Mattie" w:date="2019-08-13T11:20:00Z">
        <w:r>
          <w:t xml:space="preserve">correlated </w:t>
        </w:r>
      </w:ins>
      <w:ins w:id="3069" w:author="David Mattie" w:date="2019-08-13T11:35:00Z">
        <w:r w:rsidR="00082F9D">
          <w:t>to some features of</w:t>
        </w:r>
      </w:ins>
      <w:ins w:id="3070" w:author="David Mattie" w:date="2019-08-13T11:18:00Z">
        <w:r>
          <w:t xml:space="preserve"> </w:t>
        </w:r>
      </w:ins>
      <w:ins w:id="3071" w:author="David Mattie" w:date="2019-08-13T11:19:00Z">
        <w:r>
          <w:t xml:space="preserve">tract </w:t>
        </w:r>
      </w:ins>
      <w:ins w:id="3072" w:author="David Mattie" w:date="2019-08-13T11:18:00Z">
        <w:r>
          <w:t>connectivity</w:t>
        </w:r>
      </w:ins>
      <w:ins w:id="3073" w:author="David Mattie" w:date="2019-08-13T11:36:00Z">
        <w:r w:rsidR="00082F9D">
          <w:t xml:space="preserve"> suggesting we can use those features to predict age.  Accurate detection of maturation may be useful in brain analysis when </w:t>
        </w:r>
      </w:ins>
      <w:ins w:id="3074" w:author="David Mattie" w:date="2019-08-13T11:38:00Z">
        <w:r w:rsidR="00082F9D">
          <w:t xml:space="preserve">assess potential association with a variety of developmental milestones as well as pathological conditions.  To capture brain ageing, we have developed an </w:t>
        </w:r>
      </w:ins>
      <w:ins w:id="3075" w:author="David Mattie" w:date="2019-08-18T16:19:00Z">
        <w:r w:rsidR="00F86D88">
          <w:t>artificial</w:t>
        </w:r>
      </w:ins>
      <w:ins w:id="3076" w:author="David Mattie" w:date="2019-08-13T11:38:00Z">
        <w:r w:rsidR="00082F9D">
          <w:t xml:space="preserve"> </w:t>
        </w:r>
      </w:ins>
      <w:ins w:id="3077" w:author="David Mattie" w:date="2019-08-13T11:39:00Z">
        <w:r w:rsidR="00082F9D">
          <w:t>neural network</w:t>
        </w:r>
      </w:ins>
      <w:ins w:id="3078" w:author="David Mattie" w:date="2019-08-18T16:19:00Z">
        <w:r w:rsidR="00F86D88">
          <w:t xml:space="preserve"> (ANN)</w:t>
        </w:r>
      </w:ins>
      <w:ins w:id="3079" w:author="David Mattie" w:date="2019-08-13T11:39:00Z">
        <w:r w:rsidR="00082F9D">
          <w:t xml:space="preserve"> approach for modelling </w:t>
        </w:r>
      </w:ins>
      <w:ins w:id="3080" w:author="David Mattie" w:date="2019-08-13T11:40:00Z">
        <w:r w:rsidR="00082F9D">
          <w:lastRenderedPageBreak/>
          <w:t>the 642 subjects’ age.</w:t>
        </w:r>
      </w:ins>
      <w:ins w:id="3081" w:author="David Mattie" w:date="2019-08-18T16:18:00Z">
        <w:r w:rsidR="00F86D88">
          <w:t xml:space="preserve">  </w:t>
        </w:r>
      </w:ins>
      <w:ins w:id="3082" w:author="David Mattie" w:date="2019-08-13T11:41:00Z">
        <w:r w:rsidR="00082F9D">
          <w:t xml:space="preserve">  </w:t>
        </w:r>
      </w:ins>
      <w:ins w:id="3083" w:author="David Mattie" w:date="2019-08-18T16:19:00Z">
        <w:r w:rsidR="00F86D88">
          <w:t>ANN</w:t>
        </w:r>
      </w:ins>
      <w:ins w:id="3084" w:author="David Mattie" w:date="2019-08-18T16:21:00Z">
        <w:r w:rsidR="00F86D88">
          <w:t xml:space="preserve"> is an analytical method for simulating system performance and relies on experimental</w:t>
        </w:r>
      </w:ins>
      <w:ins w:id="3085" w:author="David Mattie" w:date="2019-08-18T16:22:00Z">
        <w:r w:rsidR="00F86D88">
          <w:t xml:space="preserve"> training</w:t>
        </w:r>
      </w:ins>
      <w:ins w:id="3086" w:author="David Mattie" w:date="2019-08-18T16:21:00Z">
        <w:r w:rsidR="00F86D88">
          <w:t xml:space="preserve"> data </w:t>
        </w:r>
      </w:ins>
      <w:ins w:id="3087" w:author="David Mattie" w:date="2019-08-18T16:22:00Z">
        <w:r w:rsidR="00F86D88">
          <w:t xml:space="preserve">later </w:t>
        </w:r>
      </w:ins>
      <w:ins w:id="3088" w:author="David Mattie" w:date="2019-08-18T16:21:00Z">
        <w:r w:rsidR="00F86D88">
          <w:t xml:space="preserve">used to predict </w:t>
        </w:r>
      </w:ins>
      <w:ins w:id="3089" w:author="David Mattie" w:date="2019-08-18T16:22:00Z">
        <w:r w:rsidR="00F86D88">
          <w:t xml:space="preserve">an outcome </w:t>
        </w:r>
      </w:ins>
      <w:ins w:id="3090" w:author="David Mattie" w:date="2019-08-18T16:23:00Z">
        <w:r w:rsidR="006F6F50">
          <w:t>under</w:t>
        </w:r>
      </w:ins>
      <w:ins w:id="3091" w:author="David Mattie" w:date="2019-08-18T16:22:00Z">
        <w:r w:rsidR="00F86D88">
          <w:t xml:space="preserve"> other conditions.</w:t>
        </w:r>
      </w:ins>
      <w:ins w:id="3092" w:author="David Mattie" w:date="2019-08-18T16:23:00Z">
        <w:r w:rsidR="006F6F50">
          <w:t xml:space="preserve">  The performance of the ANN-based predictions is evaluated by regression analysis of the network inputs and experimental values</w:t>
        </w:r>
      </w:ins>
      <w:ins w:id="3093" w:author="David Mattie" w:date="2019-08-18T16:24:00Z">
        <w:r w:rsidR="006F6F50">
          <w:t xml:space="preserve">.  </w:t>
        </w:r>
      </w:ins>
      <w:ins w:id="3094" w:author="David Mattie" w:date="2019-08-18T16:25:00Z">
        <w:r w:rsidR="006F6F50">
          <w:t>Performance evaluation of the model relie</w:t>
        </w:r>
      </w:ins>
      <w:ins w:id="3095" w:author="David Mattie" w:date="2019-08-18T21:05:00Z">
        <w:r w:rsidR="0009747B">
          <w:t>d</w:t>
        </w:r>
      </w:ins>
      <w:ins w:id="3096" w:author="David Mattie" w:date="2019-08-18T16:25:00Z">
        <w:r w:rsidR="006F6F50">
          <w:t xml:space="preserve"> on the root mean square error (RMSE), representing</w:t>
        </w:r>
      </w:ins>
      <w:ins w:id="3097" w:author="David Mattie" w:date="2019-08-18T16:26:00Z">
        <w:r w:rsidR="006F6F50">
          <w:t xml:space="preserve"> t</w:t>
        </w:r>
      </w:ins>
      <w:ins w:id="3098" w:author="David Mattie" w:date="2019-08-18T16:24:00Z">
        <w:r w:rsidR="006F6F50">
          <w:t xml:space="preserve">he error </w:t>
        </w:r>
      </w:ins>
      <w:ins w:id="3099" w:author="David Mattie" w:date="2019-08-18T16:25:00Z">
        <w:r w:rsidR="006F6F50">
          <w:t>identified during learning</w:t>
        </w:r>
      </w:ins>
      <w:ins w:id="3100" w:author="David Mattie" w:date="2019-08-18T16:52:00Z">
        <w:r w:rsidR="00577C9D">
          <w:t xml:space="preserve"> as seen in </w:t>
        </w:r>
        <w:r w:rsidR="00577C9D">
          <w:fldChar w:fldCharType="begin"/>
        </w:r>
        <w:r w:rsidR="00577C9D">
          <w:instrText xml:space="preserve"> REF _Ref17039595 \h </w:instrText>
        </w:r>
      </w:ins>
      <w:r w:rsidR="00577C9D">
        <w:fldChar w:fldCharType="separate"/>
      </w:r>
      <w:ins w:id="3101" w:author="David Mattie" w:date="2019-08-18T16:52:00Z">
        <w:r w:rsidR="00577C9D">
          <w:t xml:space="preserve">Figure </w:t>
        </w:r>
        <w:r w:rsidR="00577C9D">
          <w:rPr>
            <w:noProof/>
          </w:rPr>
          <w:t>46</w:t>
        </w:r>
        <w:r w:rsidR="00577C9D">
          <w:fldChar w:fldCharType="end"/>
        </w:r>
      </w:ins>
      <w:ins w:id="3102" w:author="David Mattie" w:date="2019-08-18T16:25:00Z">
        <w:r w:rsidR="006F6F50">
          <w:t>.</w:t>
        </w:r>
      </w:ins>
      <w:ins w:id="3103" w:author="David Mattie" w:date="2019-08-18T16:44:00Z">
        <w:r w:rsidR="002C278A">
          <w:t xml:space="preserve">  </w:t>
        </w:r>
      </w:ins>
      <m:oMath>
        <m:r>
          <w:ins w:id="3104" w:author="David Mattie" w:date="2019-08-18T16:47:00Z">
            <m:rPr>
              <m:sty m:val="p"/>
            </m:rPr>
            <w:rPr>
              <w:rFonts w:ascii="Cambria Math" w:hAnsi="Cambria Math"/>
            </w:rPr>
            <w:br/>
          </w:ins>
        </m:r>
      </m:oMath>
      <m:oMathPara>
        <m:oMath>
          <m:r>
            <w:ins w:id="3105" w:author="David Mattie" w:date="2019-08-18T16:47:00Z">
              <m:rPr>
                <m:sty m:val="p"/>
              </m:rPr>
              <w:rPr>
                <w:rFonts w:ascii="Cambria Math" w:hAnsi="Cambria Math"/>
              </w:rPr>
              <m:t>RMSE</m:t>
            </w:ins>
          </m:r>
          <m:r>
            <w:ins w:id="3106" w:author="David Mattie" w:date="2019-08-18T16:47:00Z">
              <w:rPr>
                <w:rFonts w:ascii="Cambria Math" w:hAnsi="Cambria Math"/>
              </w:rPr>
              <m:t>=</m:t>
            </w:ins>
          </m:r>
          <m:rad>
            <m:radPr>
              <m:degHide m:val="1"/>
              <m:ctrlPr>
                <w:ins w:id="3107" w:author="David Mattie" w:date="2019-08-18T16:47:00Z">
                  <w:rPr>
                    <w:rFonts w:ascii="Cambria Math" w:hAnsi="Cambria Math"/>
                    <w:i/>
                  </w:rPr>
                </w:ins>
              </m:ctrlPr>
            </m:radPr>
            <m:deg/>
            <m:e>
              <m:f>
                <m:fPr>
                  <m:ctrlPr>
                    <w:ins w:id="3108" w:author="David Mattie" w:date="2019-08-18T16:47:00Z">
                      <w:rPr>
                        <w:rFonts w:ascii="Cambria Math" w:hAnsi="Cambria Math"/>
                        <w:i/>
                      </w:rPr>
                    </w:ins>
                  </m:ctrlPr>
                </m:fPr>
                <m:num>
                  <m:nary>
                    <m:naryPr>
                      <m:chr m:val="∑"/>
                      <m:limLoc m:val="undOvr"/>
                      <m:ctrlPr>
                        <w:ins w:id="3109" w:author="David Mattie" w:date="2019-08-18T16:47:00Z">
                          <w:rPr>
                            <w:rFonts w:ascii="Cambria Math" w:hAnsi="Cambria Math"/>
                            <w:i/>
                          </w:rPr>
                        </w:ins>
                      </m:ctrlPr>
                    </m:naryPr>
                    <m:sub>
                      <m:r>
                        <w:ins w:id="3110" w:author="David Mattie" w:date="2019-08-18T16:47:00Z">
                          <w:rPr>
                            <w:rFonts w:ascii="Cambria Math" w:hAnsi="Cambria Math"/>
                          </w:rPr>
                          <m:t>i=1</m:t>
                        </w:ins>
                      </m:r>
                    </m:sub>
                    <m:sup>
                      <m:r>
                        <w:ins w:id="3111" w:author="David Mattie" w:date="2019-08-18T16:47:00Z">
                          <w:rPr>
                            <w:rFonts w:ascii="Cambria Math" w:hAnsi="Cambria Math"/>
                          </w:rPr>
                          <m:t>n</m:t>
                        </w:ins>
                      </m:r>
                    </m:sup>
                    <m:e>
                      <m:sSup>
                        <m:sSupPr>
                          <m:ctrlPr>
                            <w:ins w:id="3112" w:author="David Mattie" w:date="2019-08-18T16:47:00Z">
                              <w:rPr>
                                <w:rFonts w:ascii="Cambria Math" w:hAnsi="Cambria Math"/>
                                <w:i/>
                              </w:rPr>
                            </w:ins>
                          </m:ctrlPr>
                        </m:sSupPr>
                        <m:e>
                          <m:r>
                            <w:ins w:id="3113" w:author="David Mattie" w:date="2019-08-18T16:47:00Z">
                              <w:rPr>
                                <w:rFonts w:ascii="Cambria Math" w:hAnsi="Cambria Math"/>
                              </w:rPr>
                              <m:t>(</m:t>
                            </w:ins>
                          </m:r>
                          <m:sSub>
                            <m:sSubPr>
                              <m:ctrlPr>
                                <w:ins w:id="3114" w:author="David Mattie" w:date="2019-08-18T16:47:00Z">
                                  <w:rPr>
                                    <w:rFonts w:ascii="Cambria Math" w:hAnsi="Cambria Math"/>
                                    <w:i/>
                                  </w:rPr>
                                </w:ins>
                              </m:ctrlPr>
                            </m:sSubPr>
                            <m:e>
                              <m:r>
                                <w:ins w:id="3115" w:author="David Mattie" w:date="2019-08-18T16:47:00Z">
                                  <w:rPr>
                                    <w:rFonts w:ascii="Cambria Math" w:hAnsi="Cambria Math"/>
                                  </w:rPr>
                                  <m:t>P</m:t>
                                </w:ins>
                              </m:r>
                            </m:e>
                            <m:sub>
                              <m:r>
                                <w:ins w:id="3116" w:author="David Mattie" w:date="2019-08-18T16:47:00Z">
                                  <w:rPr>
                                    <w:rFonts w:ascii="Cambria Math" w:hAnsi="Cambria Math"/>
                                  </w:rPr>
                                  <m:t>i</m:t>
                                </w:ins>
                              </m:r>
                            </m:sub>
                          </m:sSub>
                          <m:r>
                            <w:ins w:id="3117" w:author="David Mattie" w:date="2019-08-18T16:47:00Z">
                              <w:rPr>
                                <w:rFonts w:ascii="Cambria Math" w:hAnsi="Cambria Math"/>
                              </w:rPr>
                              <m:t>-</m:t>
                            </w:ins>
                          </m:r>
                          <m:sSub>
                            <m:sSubPr>
                              <m:ctrlPr>
                                <w:ins w:id="3118" w:author="David Mattie" w:date="2019-08-18T16:47:00Z">
                                  <w:rPr>
                                    <w:rFonts w:ascii="Cambria Math" w:hAnsi="Cambria Math"/>
                                    <w:i/>
                                  </w:rPr>
                                </w:ins>
                              </m:ctrlPr>
                            </m:sSubPr>
                            <m:e>
                              <m:r>
                                <w:ins w:id="3119" w:author="David Mattie" w:date="2019-08-18T16:47:00Z">
                                  <w:rPr>
                                    <w:rFonts w:ascii="Cambria Math" w:hAnsi="Cambria Math"/>
                                  </w:rPr>
                                  <m:t>O</m:t>
                                </w:ins>
                              </m:r>
                            </m:e>
                            <m:sub>
                              <m:r>
                                <w:ins w:id="3120" w:author="David Mattie" w:date="2019-08-18T16:47:00Z">
                                  <w:rPr>
                                    <w:rFonts w:ascii="Cambria Math" w:hAnsi="Cambria Math"/>
                                  </w:rPr>
                                  <m:t>i</m:t>
                                </w:ins>
                              </m:r>
                            </m:sub>
                          </m:sSub>
                          <m:r>
                            <w:ins w:id="3121" w:author="David Mattie" w:date="2019-08-18T16:47:00Z">
                              <w:rPr>
                                <w:rFonts w:ascii="Cambria Math" w:hAnsi="Cambria Math"/>
                              </w:rPr>
                              <m:t>)</m:t>
                            </w:ins>
                          </m:r>
                        </m:e>
                        <m:sup>
                          <m:r>
                            <w:ins w:id="3122" w:author="David Mattie" w:date="2019-08-18T16:47:00Z">
                              <w:rPr>
                                <w:rFonts w:ascii="Cambria Math" w:hAnsi="Cambria Math"/>
                              </w:rPr>
                              <m:t>2</m:t>
                            </w:ins>
                          </m:r>
                        </m:sup>
                      </m:sSup>
                    </m:e>
                  </m:nary>
                </m:num>
                <m:den>
                  <m:r>
                    <w:ins w:id="3123" w:author="David Mattie" w:date="2019-08-18T16:47:00Z">
                      <w:rPr>
                        <w:rFonts w:ascii="Cambria Math" w:hAnsi="Cambria Math"/>
                      </w:rPr>
                      <m:t>n</m:t>
                    </w:ins>
                  </m:r>
                </m:den>
              </m:f>
            </m:e>
          </m:rad>
        </m:oMath>
      </m:oMathPara>
    </w:p>
    <w:p w14:paraId="09DA56D8" w14:textId="17E4885D" w:rsidR="00F86D88" w:rsidRDefault="002C278A" w:rsidP="00BE003C">
      <w:pPr>
        <w:spacing w:line="480" w:lineRule="auto"/>
        <w:rPr>
          <w:ins w:id="3124" w:author="David Mattie" w:date="2019-08-18T16:26:00Z"/>
        </w:rPr>
        <w:pPrChange w:id="3125" w:author="David Mattie" w:date="2019-08-13T11:17:00Z">
          <w:pPr/>
        </w:pPrChange>
      </w:pPr>
      <w:ins w:id="3126" w:author="David Mattie" w:date="2019-08-18T16:45:00Z">
        <w:r>
          <w:t>Given the large number of features</w:t>
        </w:r>
      </w:ins>
      <w:ins w:id="3127" w:author="David Mattie" w:date="2019-08-18T16:47:00Z">
        <w:r w:rsidR="00577C9D">
          <w:t xml:space="preserve"> in the data</w:t>
        </w:r>
      </w:ins>
      <w:ins w:id="3128" w:author="David Mattie" w:date="2019-08-18T16:46:00Z">
        <w:r w:rsidR="00577C9D">
          <w:t>, manual feature reduction was necessary.  T</w:t>
        </w:r>
      </w:ins>
      <w:ins w:id="3129" w:author="David Mattie" w:date="2019-08-18T16:45:00Z">
        <w:r>
          <w:t>he top 100 featu</w:t>
        </w:r>
        <w:r w:rsidR="00577C9D">
          <w:t>res most correlated to age were</w:t>
        </w:r>
        <w:r>
          <w:t xml:space="preserve"> used in the analysis.  </w:t>
        </w:r>
      </w:ins>
      <w:ins w:id="3130" w:author="David Mattie" w:date="2019-08-18T16:44:00Z">
        <w:r w:rsidR="00577C9D">
          <w:t xml:space="preserve">Approximately </w:t>
        </w:r>
      </w:ins>
      <w:ins w:id="3131" w:author="David Mattie" w:date="2019-08-18T16:47:00Z">
        <w:r w:rsidR="00577C9D">
          <w:t>66</w:t>
        </w:r>
      </w:ins>
      <w:ins w:id="3132" w:author="David Mattie" w:date="2019-08-18T16:44:00Z">
        <w:r>
          <w:t>% of sample data was selected at random and used for training pu</w:t>
        </w:r>
        <w:r w:rsidR="00577C9D">
          <w:t>rposes while 33</w:t>
        </w:r>
        <w:r>
          <w:t>% was used for testing.</w:t>
        </w:r>
      </w:ins>
      <w:ins w:id="3133" w:author="David Mattie" w:date="2019-08-18T16:47:00Z">
        <w:r w:rsidR="00577C9D">
          <w:t xml:space="preserve">  The performance of each neural network is indicated in </w:t>
        </w:r>
      </w:ins>
      <w:ins w:id="3134" w:author="David Mattie" w:date="2019-08-18T16:48:00Z">
        <w:r w:rsidR="00577C9D">
          <w:fldChar w:fldCharType="begin"/>
        </w:r>
        <w:r w:rsidR="00577C9D">
          <w:instrText xml:space="preserve"> REF _Ref17039345 \h </w:instrText>
        </w:r>
      </w:ins>
      <w:r w:rsidR="00577C9D">
        <w:fldChar w:fldCharType="separate"/>
      </w:r>
      <w:ins w:id="3135" w:author="David Mattie" w:date="2019-08-18T16:48:00Z">
        <w:r w:rsidR="00577C9D">
          <w:t xml:space="preserve">Figure </w:t>
        </w:r>
        <w:r w:rsidR="00577C9D">
          <w:rPr>
            <w:noProof/>
          </w:rPr>
          <w:t>45</w:t>
        </w:r>
        <w:r w:rsidR="00577C9D">
          <w:fldChar w:fldCharType="end"/>
        </w:r>
      </w:ins>
      <w:ins w:id="3136" w:author="David Mattie" w:date="2019-08-18T16:49:00Z">
        <w:r w:rsidR="00577C9D">
          <w:t>.  The ANN model with 25 neurons appeared to offer the best performance.</w:t>
        </w:r>
      </w:ins>
    </w:p>
    <w:p w14:paraId="1374B25D" w14:textId="77777777" w:rsidR="006F6F50" w:rsidRDefault="006F6F50" w:rsidP="006F6F50">
      <w:pPr>
        <w:keepNext/>
        <w:spacing w:line="480" w:lineRule="auto"/>
        <w:jc w:val="center"/>
        <w:rPr>
          <w:ins w:id="3137" w:author="David Mattie" w:date="2019-08-18T16:31:00Z"/>
        </w:rPr>
        <w:pPrChange w:id="3138" w:author="David Mattie" w:date="2019-08-18T16:31:00Z">
          <w:pPr>
            <w:spacing w:line="480" w:lineRule="auto"/>
            <w:jc w:val="center"/>
          </w:pPr>
        </w:pPrChange>
      </w:pPr>
      <w:ins w:id="3139" w:author="David Mattie" w:date="2019-08-18T16:30:00Z">
        <w:r w:rsidRPr="00F83875">
          <w:rPr>
            <w:rFonts w:cs="Arial"/>
            <w:bCs/>
            <w:sz w:val="32"/>
            <w:szCs w:val="26"/>
          </w:rPr>
          <w:drawing>
            <wp:inline distT="0" distB="0" distL="0" distR="0" wp14:anchorId="4CEE465E" wp14:editId="6C0E6E8B">
              <wp:extent cx="4572000" cy="2717800"/>
              <wp:effectExtent l="0" t="0" r="0" b="6350"/>
              <wp:docPr id="24" name="Picture 24" descr="C:\Users\dmattie\AppData\Local\Microsoft\Windows\INetCache\Content.MSO\C3DFA5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mattie\AppData\Local\Microsoft\Windows\INetCache\Content.MSO\C3DFA50B.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17800"/>
                      </a:xfrm>
                      <a:prstGeom prst="rect">
                        <a:avLst/>
                      </a:prstGeom>
                      <a:noFill/>
                      <a:ln>
                        <a:noFill/>
                      </a:ln>
                    </pic:spPr>
                  </pic:pic>
                </a:graphicData>
              </a:graphic>
            </wp:inline>
          </w:drawing>
        </w:r>
      </w:ins>
    </w:p>
    <w:p w14:paraId="2C9985E8" w14:textId="60669865" w:rsidR="006F6F50" w:rsidRDefault="006F6F50" w:rsidP="006F6F50">
      <w:pPr>
        <w:pStyle w:val="Caption"/>
        <w:jc w:val="center"/>
        <w:rPr>
          <w:ins w:id="3140" w:author="David Mattie" w:date="2019-08-18T16:18:00Z"/>
        </w:rPr>
        <w:pPrChange w:id="3141" w:author="David Mattie" w:date="2019-08-18T16:31:00Z">
          <w:pPr/>
        </w:pPrChange>
      </w:pPr>
      <w:bookmarkStart w:id="3142" w:name="_Ref17039345"/>
      <w:ins w:id="3143" w:author="David Mattie" w:date="2019-08-18T16:31:00Z">
        <w:r>
          <w:t xml:space="preserve">Figure </w:t>
        </w:r>
        <w:r>
          <w:fldChar w:fldCharType="begin"/>
        </w:r>
        <w:r>
          <w:instrText xml:space="preserve"> SEQ Figure \* ARABIC </w:instrText>
        </w:r>
      </w:ins>
      <w:r>
        <w:fldChar w:fldCharType="separate"/>
      </w:r>
      <w:ins w:id="3144" w:author="David Mattie" w:date="2019-08-18T16:31:00Z">
        <w:r>
          <w:rPr>
            <w:noProof/>
          </w:rPr>
          <w:t>45</w:t>
        </w:r>
        <w:r>
          <w:fldChar w:fldCharType="end"/>
        </w:r>
        <w:bookmarkEnd w:id="3142"/>
        <w:r>
          <w:t xml:space="preserve"> - </w:t>
        </w:r>
        <w:r>
          <w:rPr>
            <w:noProof/>
          </w:rPr>
          <w:t xml:space="preserve"> Summary of different networks evaluated to yield criteria of network performance</w:t>
        </w:r>
      </w:ins>
    </w:p>
    <w:p w14:paraId="294FF01A" w14:textId="36FB0A5A" w:rsidR="00F86D88" w:rsidRDefault="00F86D88" w:rsidP="00BE003C">
      <w:pPr>
        <w:spacing w:line="480" w:lineRule="auto"/>
        <w:rPr>
          <w:ins w:id="3145" w:author="David Mattie" w:date="2019-08-18T16:32:00Z"/>
        </w:rPr>
        <w:pPrChange w:id="3146" w:author="David Mattie" w:date="2019-08-13T11:17:00Z">
          <w:pPr/>
        </w:pPrChange>
      </w:pPr>
    </w:p>
    <w:p w14:paraId="072EAA20" w14:textId="2A939761" w:rsidR="00BE003C" w:rsidRDefault="00082F9D" w:rsidP="00BE003C">
      <w:pPr>
        <w:spacing w:line="480" w:lineRule="auto"/>
        <w:rPr>
          <w:ins w:id="3147" w:author="David Mattie" w:date="2019-08-18T16:50:00Z"/>
        </w:rPr>
        <w:pPrChange w:id="3148" w:author="David Mattie" w:date="2019-08-13T11:17:00Z">
          <w:pPr/>
        </w:pPrChange>
      </w:pPr>
      <w:ins w:id="3149" w:author="David Mattie" w:date="2019-08-13T11:41:00Z">
        <w:r>
          <w:lastRenderedPageBreak/>
          <w:t>The predicted brain age is strongly correlated to chronological age (r = 0.8).</w:t>
        </w:r>
      </w:ins>
      <w:ins w:id="3150" w:author="David Mattie" w:date="2019-08-13T11:51:00Z">
        <w:r w:rsidR="00F83875">
          <w:t xml:space="preserve">  The model</w:t>
        </w:r>
      </w:ins>
      <w:ins w:id="3151" w:author="David Mattie" w:date="2019-08-18T16:42:00Z">
        <w:r w:rsidR="002C278A">
          <w:t xml:space="preserve"> with 25 neurons</w:t>
        </w:r>
      </w:ins>
      <w:ins w:id="3152" w:author="David Mattie" w:date="2019-08-13T11:51:00Z">
        <w:r w:rsidR="00F83875">
          <w:t xml:space="preserve"> has root mean squared error </w:t>
        </w:r>
      </w:ins>
      <w:ins w:id="3153" w:author="David Mattie" w:date="2019-08-13T11:52:00Z">
        <w:r w:rsidR="00F83875">
          <w:t xml:space="preserve">(RMSE) </w:t>
        </w:r>
      </w:ins>
      <w:ins w:id="3154" w:author="David Mattie" w:date="2019-08-13T11:51:00Z">
        <w:r w:rsidR="00F83875">
          <w:t>of 2.7 years</w:t>
        </w:r>
      </w:ins>
      <w:ins w:id="3155" w:author="David Mattie" w:date="2019-08-13T11:52:00Z">
        <w:r w:rsidR="00F83875">
          <w:t>.  Therefore</w:t>
        </w:r>
      </w:ins>
      <w:ins w:id="3156" w:author="David Mattie" w:date="2019-08-13T11:54:00Z">
        <w:r w:rsidR="00F83875">
          <w:t>,</w:t>
        </w:r>
      </w:ins>
      <w:ins w:id="3157" w:author="David Mattie" w:date="2019-08-13T11:52:00Z">
        <w:r w:rsidR="00F83875">
          <w:t xml:space="preserve"> we believe this method can provide a way to quantitatively describe a patient</w:t>
        </w:r>
      </w:ins>
      <w:ins w:id="3158" w:author="David Mattie" w:date="2019-08-13T11:53:00Z">
        <w:r w:rsidR="00F83875">
          <w:t xml:space="preserve">’s age and serve as a biomarker for </w:t>
        </w:r>
      </w:ins>
      <w:ins w:id="3159" w:author="David Mattie" w:date="2019-08-13T11:54:00Z">
        <w:r w:rsidR="00F83875">
          <w:t>future research.</w:t>
        </w:r>
      </w:ins>
    </w:p>
    <w:p w14:paraId="2927BFF4" w14:textId="77777777" w:rsidR="00577C9D" w:rsidRDefault="00577C9D" w:rsidP="00577C9D">
      <w:pPr>
        <w:keepNext/>
        <w:spacing w:line="480" w:lineRule="auto"/>
        <w:rPr>
          <w:ins w:id="3160" w:author="David Mattie" w:date="2019-08-18T16:50:00Z"/>
        </w:rPr>
        <w:pPrChange w:id="3161" w:author="David Mattie" w:date="2019-08-18T16:50:00Z">
          <w:pPr>
            <w:spacing w:line="480" w:lineRule="auto"/>
          </w:pPr>
        </w:pPrChange>
      </w:pPr>
      <w:ins w:id="3162" w:author="David Mattie" w:date="2019-08-18T16:50:00Z">
        <w:r w:rsidRPr="00082F9D">
          <w:rPr>
            <w:noProof/>
          </w:rPr>
          <w:drawing>
            <wp:inline distT="0" distB="0" distL="0" distR="0" wp14:anchorId="551D1C2B" wp14:editId="2DFABE2B">
              <wp:extent cx="5486400" cy="548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ins>
    </w:p>
    <w:p w14:paraId="7B2331DC" w14:textId="7C229ED3" w:rsidR="00577C9D" w:rsidRDefault="00577C9D" w:rsidP="00577C9D">
      <w:pPr>
        <w:pStyle w:val="Caption"/>
        <w:jc w:val="center"/>
        <w:rPr>
          <w:ins w:id="3163" w:author="David Mattie" w:date="2019-08-13T11:55:00Z"/>
        </w:rPr>
        <w:pPrChange w:id="3164" w:author="David Mattie" w:date="2019-08-18T16:50:00Z">
          <w:pPr/>
        </w:pPrChange>
      </w:pPr>
      <w:bookmarkStart w:id="3165" w:name="_Ref17039595"/>
      <w:ins w:id="3166" w:author="David Mattie" w:date="2019-08-18T16:50:00Z">
        <w:r>
          <w:t xml:space="preserve">Figure </w:t>
        </w:r>
        <w:r>
          <w:fldChar w:fldCharType="begin"/>
        </w:r>
        <w:r>
          <w:instrText xml:space="preserve"> SEQ Figure \* ARABIC </w:instrText>
        </w:r>
      </w:ins>
      <w:r>
        <w:fldChar w:fldCharType="separate"/>
      </w:r>
      <w:ins w:id="3167" w:author="David Mattie" w:date="2019-08-18T16:50:00Z">
        <w:r>
          <w:rPr>
            <w:noProof/>
          </w:rPr>
          <w:t>46</w:t>
        </w:r>
        <w:r>
          <w:fldChar w:fldCharType="end"/>
        </w:r>
        <w:bookmarkEnd w:id="3165"/>
        <w:r>
          <w:t xml:space="preserve"> - ANN </w:t>
        </w:r>
      </w:ins>
      <w:ins w:id="3168" w:author="David Mattie" w:date="2019-08-18T16:51:00Z">
        <w:r>
          <w:t xml:space="preserve">predictions for age vs observed values </w:t>
        </w:r>
      </w:ins>
      <w:ins w:id="3169" w:author="David Mattie" w:date="2019-08-18T16:50:00Z">
        <w:r>
          <w:t>with 25 neurons</w:t>
        </w:r>
      </w:ins>
    </w:p>
    <w:p w14:paraId="662DA374" w14:textId="67A56555" w:rsidR="00F83875" w:rsidRDefault="00F83875" w:rsidP="00BE003C">
      <w:pPr>
        <w:spacing w:line="480" w:lineRule="auto"/>
        <w:rPr>
          <w:ins w:id="3170" w:author="David Mattie" w:date="2019-08-13T11:55:00Z"/>
        </w:rPr>
        <w:pPrChange w:id="3171" w:author="David Mattie" w:date="2019-08-13T11:17:00Z">
          <w:pPr/>
        </w:pPrChange>
      </w:pPr>
    </w:p>
    <w:p w14:paraId="1AF2F009" w14:textId="77777777" w:rsidR="00577C9D" w:rsidRDefault="00577C9D" w:rsidP="00577C9D">
      <w:pPr>
        <w:keepNext/>
        <w:spacing w:line="480" w:lineRule="auto"/>
        <w:rPr>
          <w:ins w:id="3172" w:author="David Mattie" w:date="2019-08-18T16:54:00Z"/>
        </w:rPr>
        <w:pPrChange w:id="3173" w:author="David Mattie" w:date="2019-08-18T16:54:00Z">
          <w:pPr>
            <w:spacing w:line="480" w:lineRule="auto"/>
          </w:pPr>
        </w:pPrChange>
      </w:pPr>
      <w:ins w:id="3174" w:author="David Mattie" w:date="2019-08-18T16:53:00Z">
        <w:r w:rsidRPr="00082F9D">
          <w:rPr>
            <w:noProof/>
          </w:rPr>
          <w:lastRenderedPageBreak/>
          <w:drawing>
            <wp:inline distT="0" distB="0" distL="0" distR="0" wp14:anchorId="158B851F" wp14:editId="247EAE63">
              <wp:extent cx="5323840" cy="3990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3840" cy="3990975"/>
                      </a:xfrm>
                      <a:prstGeom prst="rect">
                        <a:avLst/>
                      </a:prstGeom>
                      <a:noFill/>
                      <a:ln>
                        <a:noFill/>
                      </a:ln>
                    </pic:spPr>
                  </pic:pic>
                </a:graphicData>
              </a:graphic>
            </wp:inline>
          </w:drawing>
        </w:r>
      </w:ins>
    </w:p>
    <w:p w14:paraId="37C496A5" w14:textId="2D3FFB96" w:rsidR="00577C9D" w:rsidRDefault="00577C9D" w:rsidP="00577C9D">
      <w:pPr>
        <w:pStyle w:val="Caption"/>
        <w:jc w:val="center"/>
        <w:rPr>
          <w:ins w:id="3175" w:author="David Mattie" w:date="2019-08-18T16:54:00Z"/>
        </w:rPr>
        <w:pPrChange w:id="3176" w:author="David Mattie" w:date="2019-08-18T16:54:00Z">
          <w:pPr/>
        </w:pPrChange>
      </w:pPr>
      <w:ins w:id="3177" w:author="David Mattie" w:date="2019-08-18T16:54:00Z">
        <w:r>
          <w:t xml:space="preserve">Figure </w:t>
        </w:r>
        <w:r>
          <w:fldChar w:fldCharType="begin"/>
        </w:r>
        <w:r>
          <w:instrText xml:space="preserve"> SEQ Figure \* ARABIC </w:instrText>
        </w:r>
      </w:ins>
      <w:r>
        <w:fldChar w:fldCharType="separate"/>
      </w:r>
      <w:ins w:id="3178" w:author="David Mattie" w:date="2019-08-18T16:54:00Z">
        <w:r>
          <w:rPr>
            <w:noProof/>
          </w:rPr>
          <w:t>47</w:t>
        </w:r>
        <w:r>
          <w:fldChar w:fldCharType="end"/>
        </w:r>
        <w:r>
          <w:t xml:space="preserve"> - ANN Performance of 25 neuron network with 1 hidden layer</w:t>
        </w:r>
      </w:ins>
    </w:p>
    <w:p w14:paraId="0AA37267" w14:textId="77777777" w:rsidR="00577C9D" w:rsidRPr="00D265B0" w:rsidRDefault="00577C9D" w:rsidP="00D265B0">
      <w:pPr>
        <w:rPr>
          <w:ins w:id="3179" w:author="David Mattie" w:date="2019-08-18T16:53:00Z"/>
        </w:rPr>
      </w:pPr>
    </w:p>
    <w:p w14:paraId="1F47E28B" w14:textId="0F6B099C" w:rsidR="00577C9D" w:rsidRDefault="00577C9D" w:rsidP="00BE003C">
      <w:pPr>
        <w:spacing w:line="480" w:lineRule="auto"/>
        <w:rPr>
          <w:ins w:id="3180" w:author="David Mattie" w:date="2019-08-18T16:54:00Z"/>
        </w:rPr>
        <w:pPrChange w:id="3181" w:author="David Mattie" w:date="2019-08-13T11:17:00Z">
          <w:pPr/>
        </w:pPrChange>
      </w:pPr>
      <w:ins w:id="3182" w:author="David Mattie" w:date="2019-08-18T16:56:00Z">
        <w:r>
          <w:tab/>
          <w:t>This work demonstrates</w:t>
        </w:r>
      </w:ins>
      <w:ins w:id="3183" w:author="David Mattie" w:date="2019-08-18T16:57:00Z">
        <w:r>
          <w:t xml:space="preserve"> that use of the top 100 most correlated features to age can be used to predict patient age.  The ANN results are good, R values in the model are above</w:t>
        </w:r>
      </w:ins>
      <w:ins w:id="3184" w:author="David Mattie" w:date="2019-08-18T16:58:00Z">
        <w:r w:rsidR="009F1ED5">
          <w:t xml:space="preserve"> 0.8, while root mean square errors (RMSE) were found to be low.</w:t>
        </w:r>
      </w:ins>
      <w:ins w:id="3185" w:author="David Mattie" w:date="2019-08-18T16:59:00Z">
        <w:r w:rsidR="009F1ED5">
          <w:t xml:space="preserve">  Analysis of the experimental data by the ANN </w:t>
        </w:r>
      </w:ins>
      <w:ins w:id="3186" w:author="David Mattie" w:date="2019-08-18T17:00:00Z">
        <w:r w:rsidR="009F1ED5">
          <w:t xml:space="preserve">revealed there is a good correlation between predicted age and observed age.  Therefore, ANN </w:t>
        </w:r>
      </w:ins>
      <w:ins w:id="3187" w:author="David Mattie" w:date="2019-08-18T17:01:00Z">
        <w:r w:rsidR="009F1ED5">
          <w:t xml:space="preserve">provided an efficient and simple approach for establishing a </w:t>
        </w:r>
      </w:ins>
      <w:ins w:id="3188" w:author="David Mattie" w:date="2019-08-18T17:00:00Z">
        <w:r w:rsidR="009F1ED5">
          <w:t>biomarker for patient age.</w:t>
        </w:r>
      </w:ins>
    </w:p>
    <w:p w14:paraId="57197C57" w14:textId="2AD71C10" w:rsidR="00F83875" w:rsidRPr="00F83875" w:rsidRDefault="00F83875" w:rsidP="00F83875">
      <w:pPr>
        <w:pStyle w:val="Heading3"/>
        <w:rPr>
          <w:ins w:id="3189" w:author="David Mattie" w:date="2019-08-13T11:50:00Z"/>
        </w:rPr>
      </w:pPr>
    </w:p>
    <w:p w14:paraId="0887C9E6" w14:textId="32DC1505" w:rsidR="00BE003C" w:rsidRDefault="00BE003C" w:rsidP="00BE003C">
      <w:pPr>
        <w:pStyle w:val="Heading3"/>
        <w:rPr>
          <w:ins w:id="3190" w:author="David Mattie" w:date="2019-08-13T09:16:00Z"/>
        </w:rPr>
        <w:pPrChange w:id="3191" w:author="David Mattie" w:date="2019-08-13T11:16:00Z">
          <w:pPr/>
        </w:pPrChange>
      </w:pPr>
    </w:p>
    <w:p w14:paraId="21E917B1" w14:textId="3D30BE5E" w:rsidR="00FD6D95" w:rsidDel="00C7123D" w:rsidRDefault="00577C9D" w:rsidP="00726F47">
      <w:pPr>
        <w:spacing w:line="480" w:lineRule="auto"/>
        <w:ind w:firstLine="720"/>
        <w:rPr>
          <w:del w:id="3192" w:author="David Mattie" w:date="2019-08-13T09:16:00Z"/>
        </w:rPr>
      </w:pPr>
      <w:ins w:id="3193" w:author="David Mattie" w:date="2019-08-18T16:55:00Z">
        <w:r w:rsidDel="00C7123D">
          <w:t xml:space="preserve"> </w:t>
        </w:r>
      </w:ins>
      <w:del w:id="3194" w:author="David Mattie" w:date="2019-08-13T09:16:00Z">
        <w:r w:rsidR="005B1186" w:rsidDel="00C7123D">
          <w:delText>[</w:delText>
        </w:r>
        <w:r w:rsidR="005B1186" w:rsidRPr="005B1186" w:rsidDel="00C7123D">
          <w:rPr>
            <w:highlight w:val="yellow"/>
          </w:rPr>
          <w:delText>TODO</w:delText>
        </w:r>
        <w:r w:rsidR="005B1186" w:rsidDel="00C7123D">
          <w:delText>] demonstration of ML techniques here, showing KNN, then PCA+KNN, then hand-selected top-correlated to age with lift charts using traditional prediction algs</w:delText>
        </w:r>
      </w:del>
    </w:p>
    <w:p w14:paraId="7B91F124" w14:textId="77777777" w:rsidR="00932176" w:rsidRDefault="001D37B0">
      <w:pPr>
        <w:pStyle w:val="Heading1"/>
        <w:numPr>
          <w:ilvl w:val="0"/>
          <w:numId w:val="2"/>
        </w:numPr>
      </w:pPr>
      <w:bookmarkStart w:id="3195" w:name="_Toc17056314"/>
      <w:r>
        <w:t>Conclusion</w:t>
      </w:r>
      <w:bookmarkEnd w:id="3195"/>
    </w:p>
    <w:p w14:paraId="28DCEC96" w14:textId="77777777" w:rsidR="00F34881" w:rsidRDefault="00F34881">
      <w:pPr>
        <w:pStyle w:val="Heading2"/>
        <w:numPr>
          <w:ilvl w:val="1"/>
          <w:numId w:val="2"/>
        </w:numPr>
      </w:pPr>
      <w:bookmarkStart w:id="3196" w:name="_Toc17056315"/>
      <w:r>
        <w:t>Insights from the data</w:t>
      </w:r>
      <w:bookmarkEnd w:id="3196"/>
    </w:p>
    <w:p w14:paraId="3E6D0FBB" w14:textId="15409410"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w:t>
      </w:r>
      <w:del w:id="3197" w:author="David Mattie" w:date="2019-08-12T09:22:00Z">
        <w:r w:rsidR="00D57773" w:rsidDel="00BC26C4">
          <w:delText>that is related to brain tractography</w:delText>
        </w:r>
      </w:del>
      <w:ins w:id="3198" w:author="David Mattie" w:date="2019-08-12T09:22:00Z">
        <w:r w:rsidR="00BC26C4">
          <w:t>that exhibits abnormal fiber tract development detectable with MR</w:t>
        </w:r>
      </w:ins>
      <w:ins w:id="3199" w:author="David Mattie" w:date="2019-08-12T09:23:00Z">
        <w:r w:rsidR="00BC26C4">
          <w:t>I</w:t>
        </w:r>
      </w:ins>
      <w:ins w:id="3200" w:author="David Mattie" w:date="2019-08-12T09:22:00Z">
        <w:r w:rsidR="00BC26C4">
          <w:t xml:space="preserve"> tractography.</w:t>
        </w:r>
      </w:ins>
      <w:r w:rsidR="00D57773">
        <w:t xml:space="preserve"> </w:t>
      </w:r>
    </w:p>
    <w:p w14:paraId="44BCD17D" w14:textId="299BB174"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w:t>
      </w:r>
      <w:ins w:id="3201" w:author="David Mattie" w:date="2019-08-12T09:23:00Z">
        <w:r w:rsidR="00305674">
          <w:t xml:space="preserve"> and regression towards the </w:t>
        </w:r>
      </w:ins>
      <w:del w:id="3202" w:author="David Mattie" w:date="2019-08-12T09:23:00Z">
        <w:r w:rsidR="00D57773" w:rsidDel="00305674">
          <w:delText xml:space="preserve"> and </w:delText>
        </w:r>
      </w:del>
      <w:r w:rsidR="00D57773">
        <w:t>prediction</w:t>
      </w:r>
      <w:del w:id="3203" w:author="David Mattie" w:date="2019-08-12T09:23:00Z">
        <w:r w:rsidR="00D57773" w:rsidDel="00305674">
          <w:delText>s</w:delText>
        </w:r>
      </w:del>
      <w:r w:rsidR="00D57773">
        <w:t xml:space="preserve"> of </w:t>
      </w:r>
      <w:ins w:id="3204" w:author="David Mattie" w:date="2019-08-12T09:23:00Z">
        <w:r w:rsidR="00305674">
          <w:t xml:space="preserve">a variety of </w:t>
        </w:r>
      </w:ins>
      <w:r w:rsidR="00D57773">
        <w:t>patient conditions</w:t>
      </w:r>
      <w:ins w:id="3205" w:author="David Mattie" w:date="2019-08-12T09:23:00Z">
        <w:r w:rsidR="00305674">
          <w:t xml:space="preserve"> and characteristics</w:t>
        </w:r>
      </w:ins>
      <w:r w:rsidR="00D57773">
        <w:t>.</w:t>
      </w:r>
    </w:p>
    <w:p w14:paraId="73FA0F64" w14:textId="5F174E62" w:rsidR="00305674" w:rsidRDefault="00142ED0" w:rsidP="00693CDC">
      <w:pPr>
        <w:spacing w:line="480" w:lineRule="auto"/>
        <w:rPr>
          <w:ins w:id="3206" w:author="David Mattie" w:date="2019-08-12T09:27:00Z"/>
        </w:rPr>
      </w:pPr>
      <w:r>
        <w:lastRenderedPageBreak/>
        <w:tab/>
      </w:r>
      <w:r w:rsidR="00D57773">
        <w:t>The data derived from this initiative is both revealing and novel.  For example, t</w:t>
      </w:r>
      <w:r w:rsidR="00151B00">
        <w:t xml:space="preserve">here are several instances where we can see how our measurements could be </w:t>
      </w:r>
      <w:ins w:id="3207" w:author="David Mattie" w:date="2019-08-12T09:23:00Z">
        <w:r w:rsidR="00305674">
          <w:t>helpful in characterizing physiologic</w:t>
        </w:r>
      </w:ins>
      <w:ins w:id="3208" w:author="David Mattie" w:date="2019-08-12T09:24:00Z">
        <w:r w:rsidR="00305674">
          <w:t>al and anatomical changes that may be linked with heathly brain maturation.</w:t>
        </w:r>
      </w:ins>
      <w:del w:id="3209" w:author="David Mattie" w:date="2019-08-12T09:24:00Z">
        <w:r w:rsidR="00151B00" w:rsidDel="00305674">
          <w:delText>representing</w:delText>
        </w:r>
        <w:r w:rsidR="00D57773" w:rsidDel="00305674">
          <w:delText xml:space="preserve"> actual learning.</w:delText>
        </w:r>
      </w:del>
      <w:r w:rsidR="00D57773">
        <w:t xml:space="preserve">  </w:t>
      </w:r>
      <w:r w:rsidR="00151B00">
        <w:fldChar w:fldCharType="begin"/>
      </w:r>
      <w:r w:rsidR="00151B00">
        <w:instrText xml:space="preserve"> REF _Ref15238821 \h </w:instrText>
      </w:r>
      <w:r w:rsidR="00151B00">
        <w:fldChar w:fldCharType="separate"/>
      </w:r>
      <w:ins w:id="3210" w:author="David Mattie" w:date="2019-08-18T21:07:00Z">
        <w:r w:rsidR="0009747B">
          <w:t xml:space="preserve">Figure </w:t>
        </w:r>
        <w:r w:rsidR="0009747B">
          <w:rPr>
            <w:noProof/>
          </w:rPr>
          <w:t>42</w:t>
        </w:r>
      </w:ins>
      <w:del w:id="3211" w:author="David Mattie" w:date="2019-08-02T08:59:00Z">
        <w:r w:rsidR="00151B00" w:rsidDel="004F4ED2">
          <w:delText xml:space="preserve">Figure </w:delText>
        </w:r>
        <w:r w:rsidR="00151B00" w:rsidDel="004F4ED2">
          <w:rPr>
            <w:noProof/>
          </w:rPr>
          <w:delText>37</w:delText>
        </w:r>
      </w:del>
      <w:r w:rsidR="00151B00">
        <w:fldChar w:fldCharType="end"/>
      </w:r>
      <w:r w:rsidR="00151B00">
        <w:t xml:space="preserve"> depicts a strong correlation between </w:t>
      </w:r>
      <w:ins w:id="3212" w:author="David Mattie" w:date="2019-08-12T09:24:00Z">
        <w:r w:rsidR="00305674">
          <w:t xml:space="preserve">average </w:t>
        </w:r>
      </w:ins>
      <w:r w:rsidR="00151B00">
        <w:t xml:space="preserve">fractional anisotropy of the tract </w:t>
      </w:r>
      <w:del w:id="3213" w:author="David Mattie" w:date="2019-08-12T09:24:00Z">
        <w:r w:rsidR="00151B00" w:rsidDel="00305674">
          <w:delText xml:space="preserve">between </w:delText>
        </w:r>
      </w:del>
      <w:ins w:id="3214" w:author="David Mattie" w:date="2019-08-12T09:24:00Z">
        <w:r w:rsidR="00305674">
          <w:t xml:space="preserve">connecting </w:t>
        </w:r>
      </w:ins>
      <w:r w:rsidR="00151B00">
        <w:t>the Right Putamen and the Right Insula with a patients</w:t>
      </w:r>
      <w:r w:rsidR="00D57773">
        <w:t>’</w:t>
      </w:r>
      <w:r w:rsidR="00151B00">
        <w:t xml:space="preserve"> age</w:t>
      </w:r>
      <w:ins w:id="3215" w:author="David Mattie" w:date="2019-08-12T09:24:00Z">
        <w:r w:rsidR="00305674">
          <w:t>.</w:t>
        </w:r>
      </w:ins>
      <w:r w:rsidR="00151B00">
        <w:t xml:space="preserve">   The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role in emotions, self-awareness, and the body’s homeostatis.  </w:t>
      </w:r>
      <w:ins w:id="3216" w:author="David Mattie" w:date="2019-08-12T09:27:00Z">
        <w:r w:rsidR="00305674">
          <w:t>Theoretically, increases in average FA in this tract may be representative of pruning associated with healthy tract development.  As the two example regions develop towards improved task coordination, those pathways that are not helpful for this regional coordination may be pruned away by natural developmental processes</w:t>
        </w:r>
      </w:ins>
      <w:ins w:id="3217" w:author="David Mattie" w:date="2019-08-12T09:30:00Z">
        <w:r w:rsidR="00305674">
          <w:t>,</w:t>
        </w:r>
      </w:ins>
      <w:ins w:id="3218" w:author="David Mattie" w:date="2019-08-12T09:27:00Z">
        <w:r w:rsidR="00305674">
          <w:t xml:space="preserve"> and this may be reflected in the </w:t>
        </w:r>
      </w:ins>
      <w:ins w:id="3219" w:author="David Mattie" w:date="2019-08-12T09:28:00Z">
        <w:r w:rsidR="00305674">
          <w:t xml:space="preserve">measurements acquired.  Future neuroscience research can now investigate whether measurements acquired with our computational neuroscience framework (CRUSH) are representative of brain formations associated with </w:t>
        </w:r>
      </w:ins>
      <w:ins w:id="3220" w:author="David Mattie" w:date="2019-08-12T09:29:00Z">
        <w:r w:rsidR="00305674">
          <w:t>improved motor control.  Future work can also investigate all other brain region’s connected pathway diffusion metrics in order to assess their potential association with a variety of developmental milestones as well as pathological conditions.</w:t>
        </w:r>
      </w:ins>
    </w:p>
    <w:p w14:paraId="710CFC02" w14:textId="1C1186AE" w:rsidR="00F34881" w:rsidDel="00305674" w:rsidRDefault="00F8700B" w:rsidP="00693CDC">
      <w:pPr>
        <w:spacing w:line="480" w:lineRule="auto"/>
        <w:rPr>
          <w:del w:id="3221" w:author="David Mattie" w:date="2019-08-12T09:27:00Z"/>
        </w:rPr>
      </w:pPr>
      <w:del w:id="3222" w:author="David Mattie" w:date="2019-08-12T09:27:00Z">
        <w:r w:rsidDel="00305674">
          <w:delText>In theory, we are seeing a refinement in brain development as the tract that connect</w:delText>
        </w:r>
      </w:del>
      <w:del w:id="3223" w:author="David Mattie" w:date="2019-08-12T09:26:00Z">
        <w:r w:rsidDel="00305674">
          <w:delText>ect</w:delText>
        </w:r>
      </w:del>
      <w:del w:id="3224" w:author="David Mattie" w:date="2019-08-12T09:27:00Z">
        <w:r w:rsidDel="00305674">
          <w:delText>s those two regions becomes more diffusion directed with use, where the tracts that are less useful or less needed get pruned</w:delText>
        </w:r>
        <w:r w:rsidR="001C5E6E" w:rsidDel="00305674">
          <w:delText>.</w:delText>
        </w:r>
        <w:r w:rsidR="00D57773" w:rsidDel="00305674">
          <w:delText xml:space="preserve">  A</w:delText>
        </w:r>
        <w:r w:rsidR="001C5E6E" w:rsidDel="00305674">
          <w:delText>re we seeing patients learn the benefits of improved motor control?</w:delText>
        </w:r>
        <w:r w:rsidDel="00305674">
          <w:delText xml:space="preserve"> </w:delText>
        </w:r>
      </w:del>
    </w:p>
    <w:p w14:paraId="448DFF97" w14:textId="254A33BE" w:rsidR="00F34881" w:rsidRDefault="00142ED0" w:rsidP="00693CDC">
      <w:pPr>
        <w:spacing w:line="480" w:lineRule="auto"/>
      </w:pPr>
      <w:r>
        <w:tab/>
      </w:r>
      <w:r w:rsidR="00D57773">
        <w:t>We have identified how formative and important the first two years of life are, where the brain is still very fluid and flexible, not yet limited (or trained) from</w:t>
      </w:r>
      <w:ins w:id="3225" w:author="David Mattie" w:date="2019-08-12T09:30:00Z">
        <w:r w:rsidR="00305674">
          <w:t xml:space="preserve"> most of</w:t>
        </w:r>
      </w:ins>
      <w:r w:rsidR="00D57773">
        <w:t xml:space="preserve"> life’s experiences.  As we move into the development stage of life, </w:t>
      </w:r>
      <w:r w:rsidR="00693CDC">
        <w:t>we see significant expansion and change in the degree of diffusion directed axonal fibers.  This non-inva</w:t>
      </w:r>
      <w:del w:id="3226" w:author="David Mattie" w:date="2019-08-12T09:30:00Z">
        <w:r w:rsidR="00693CDC" w:rsidDel="00305674">
          <w:delText>sic</w:delText>
        </w:r>
      </w:del>
      <w:ins w:id="3227" w:author="David Mattie" w:date="2019-08-12T09:30:00Z">
        <w:r w:rsidR="00305674">
          <w:t>siv</w:t>
        </w:r>
      </w:ins>
      <w:r w:rsidR="00693CDC">
        <w:t xml:space="preserve">e technology can be useful in measuring </w:t>
      </w:r>
      <w:del w:id="3228" w:author="David Mattie" w:date="2019-08-12T09:31:00Z">
        <w:r w:rsidR="00693CDC" w:rsidDel="00305674">
          <w:delText xml:space="preserve">some </w:delText>
        </w:r>
      </w:del>
      <w:r w:rsidR="00693CDC">
        <w:t>early-stage brain development issues, as it does not require interaction from patients.</w:t>
      </w:r>
      <w:ins w:id="3229" w:author="David Mattie" w:date="2019-08-12T09:31:00Z">
        <w:r w:rsidR="00305674">
          <w:t xml:space="preserve">  Future work will extend this software to use </w:t>
        </w:r>
        <w:r w:rsidR="00305674">
          <w:lastRenderedPageBreak/>
          <w:t>FreeSurfer’s</w:t>
        </w:r>
      </w:ins>
      <w:ins w:id="3230" w:author="David Mattie" w:date="2019-08-18T21:08:00Z">
        <w:r w:rsidR="0009747B">
          <w:t xml:space="preserve"> </w:t>
        </w:r>
      </w:ins>
      <w:customXmlInsRangeStart w:id="3231" w:author="David Mattie" w:date="2019-08-18T21:08:00Z"/>
      <w:sdt>
        <w:sdtPr>
          <w:id w:val="-1130703044"/>
          <w:citation/>
        </w:sdtPr>
        <w:sdtContent>
          <w:customXmlInsRangeEnd w:id="3231"/>
          <w:ins w:id="3232" w:author="David Mattie" w:date="2019-08-18T21:08:00Z">
            <w:r w:rsidR="0009747B">
              <w:fldChar w:fldCharType="begin"/>
            </w:r>
            <w:r w:rsidR="0009747B">
              <w:instrText xml:space="preserve"> CITATION Fis12 \l 1033 </w:instrText>
            </w:r>
          </w:ins>
          <w:r w:rsidR="0009747B">
            <w:fldChar w:fldCharType="separate"/>
          </w:r>
          <w:ins w:id="3233" w:author="David Mattie" w:date="2019-08-18T21:08:00Z">
            <w:r w:rsidR="0009747B">
              <w:rPr>
                <w:noProof/>
              </w:rPr>
              <w:t>(Fischl, 2012)</w:t>
            </w:r>
            <w:r w:rsidR="0009747B">
              <w:fldChar w:fldCharType="end"/>
            </w:r>
          </w:ins>
          <w:customXmlInsRangeStart w:id="3234" w:author="David Mattie" w:date="2019-08-18T21:08:00Z"/>
        </w:sdtContent>
      </w:sdt>
      <w:customXmlInsRangeEnd w:id="3234"/>
      <w:ins w:id="3235" w:author="David Mattie" w:date="2019-08-12T09:31:00Z">
        <w:r w:rsidR="00305674">
          <w:t xml:space="preserve"> infant atlas for the study of 0 to 2 year-olds</w:t>
        </w:r>
      </w:ins>
      <w:customXmlInsRangeStart w:id="3236" w:author="David Mattie" w:date="2019-08-12T09:35:00Z"/>
      <w:sdt>
        <w:sdtPr>
          <w:id w:val="-594092703"/>
          <w:citation/>
        </w:sdtPr>
        <w:sdtContent>
          <w:customXmlInsRangeEnd w:id="3236"/>
          <w:ins w:id="3237" w:author="David Mattie" w:date="2019-08-12T09:35:00Z">
            <w:r w:rsidR="00305674">
              <w:fldChar w:fldCharType="begin"/>
            </w:r>
            <w:r w:rsidR="00305674">
              <w:instrText xml:space="preserve"> CITATION Zol17 \l 1033 </w:instrText>
            </w:r>
          </w:ins>
          <w:r w:rsidR="00305674">
            <w:fldChar w:fldCharType="separate"/>
          </w:r>
          <w:ins w:id="3238" w:author="David Mattie" w:date="2019-08-12T09:35:00Z">
            <w:r w:rsidR="00305674">
              <w:rPr>
                <w:noProof/>
              </w:rPr>
              <w:t xml:space="preserve"> (Zollei, Ou, Iglesias, Grant, &amp; Fischl, 2017)</w:t>
            </w:r>
            <w:r w:rsidR="00305674">
              <w:fldChar w:fldCharType="end"/>
            </w:r>
          </w:ins>
          <w:customXmlInsRangeStart w:id="3239" w:author="David Mattie" w:date="2019-08-12T09:35:00Z"/>
        </w:sdtContent>
      </w:sdt>
      <w:customXmlInsRangeEnd w:id="3239"/>
      <w:customXmlInsRangeStart w:id="3240" w:author="David Mattie" w:date="2019-08-12T09:40:00Z"/>
      <w:sdt>
        <w:sdtPr>
          <w:id w:val="-877775272"/>
          <w:citation/>
        </w:sdtPr>
        <w:sdtContent>
          <w:customXmlInsRangeEnd w:id="3240"/>
          <w:ins w:id="3241" w:author="David Mattie" w:date="2019-08-12T09:40:00Z">
            <w:r w:rsidR="002A3CD8">
              <w:fldChar w:fldCharType="begin"/>
            </w:r>
            <w:r w:rsidR="002A3CD8">
              <w:instrText xml:space="preserve"> CITATION deM15 \l 1033 </w:instrText>
            </w:r>
          </w:ins>
          <w:r w:rsidR="002A3CD8">
            <w:fldChar w:fldCharType="separate"/>
          </w:r>
          <w:ins w:id="3242" w:author="David Mattie" w:date="2019-08-12T09:40:00Z">
            <w:r w:rsidR="002A3CD8">
              <w:rPr>
                <w:noProof/>
              </w:rPr>
              <w:t xml:space="preserve"> (de Macedo Rodrigues, et al., 2015)</w:t>
            </w:r>
            <w:r w:rsidR="002A3CD8">
              <w:fldChar w:fldCharType="end"/>
            </w:r>
          </w:ins>
          <w:customXmlInsRangeStart w:id="3243" w:author="David Mattie" w:date="2019-08-12T09:40:00Z"/>
        </w:sdtContent>
      </w:sdt>
      <w:customXmlInsRangeEnd w:id="3243"/>
      <w:ins w:id="3244" w:author="David Mattie" w:date="2019-08-12T09:31:00Z">
        <w:r w:rsidR="00305674">
          <w:t>.</w:t>
        </w:r>
      </w:ins>
    </w:p>
    <w:p w14:paraId="22BC404C" w14:textId="0BA1656C" w:rsidR="00693CDC" w:rsidRDefault="00142ED0" w:rsidP="00693CDC">
      <w:pPr>
        <w:spacing w:line="480" w:lineRule="auto"/>
      </w:pPr>
      <w:r>
        <w:tab/>
      </w:r>
      <w:r w:rsidR="00693CDC">
        <w:t xml:space="preserve">In some cases, we have seen </w:t>
      </w:r>
      <w:ins w:id="3245" w:author="David Mattie" w:date="2019-08-12T09:40:00Z">
        <w:r w:rsidR="002A3CD8">
          <w:t xml:space="preserve">statistically </w:t>
        </w:r>
      </w:ins>
      <w:r w:rsidR="00693CDC">
        <w:t>significant differences in gender,</w:t>
      </w:r>
      <w:ins w:id="3246" w:author="David Mattie" w:date="2019-08-12T09:40:00Z">
        <w:r w:rsidR="002A3CD8">
          <w:t xml:space="preserve"> representing an important baseline from which to establish healthy growth trajectories, facilitating studies that identify abnormal brain development asso</w:t>
        </w:r>
      </w:ins>
      <w:ins w:id="3247" w:author="David Mattie" w:date="2019-08-12T09:41:00Z">
        <w:r w:rsidR="002A3CD8">
          <w:t>ciated with a variety of pathological conditions as departures from healthy sex-specific neural development</w:t>
        </w:r>
      </w:ins>
      <w:del w:id="3248" w:author="David Mattie" w:date="2019-08-12T09:41:00Z">
        <w:r w:rsidR="00693CDC" w:rsidDel="002A3CD8">
          <w:delText xml:space="preserve"> opening the door to future research that studies how gender plays a role in brain development, learning opportunities, capabilities, and opportunity</w:delText>
        </w:r>
      </w:del>
      <w:r w:rsidR="00693CDC">
        <w:t>.</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3249" w:name="_Toc17056316"/>
      <w:r>
        <w:t>Reliability</w:t>
      </w:r>
      <w:bookmarkEnd w:id="3249"/>
    </w:p>
    <w:p w14:paraId="7F5FCCCC" w14:textId="62A88F04" w:rsidR="00932176" w:rsidRDefault="001D37B0">
      <w:pPr>
        <w:pStyle w:val="BodyFirst"/>
        <w:ind w:firstLine="360"/>
      </w:pPr>
      <w:r>
        <w:t>This is a big data problem with a high potential to fail given the resource requirements to render each patient data.</w:t>
      </w:r>
      <w:ins w:id="3250" w:author="David Mattie" w:date="2019-08-12T09:55:00Z">
        <w:r w:rsidR="004B0A79">
          <w:t xml:space="preserve">   Rendering an individual patient sample </w:t>
        </w:r>
      </w:ins>
      <w:ins w:id="3251" w:author="David Mattie" w:date="2019-08-12T09:56:00Z">
        <w:r w:rsidR="004B0A79">
          <w:t xml:space="preserve">using the levman pipeline </w:t>
        </w:r>
      </w:ins>
      <w:ins w:id="3252" w:author="David Mattie" w:date="2019-08-12T09:55:00Z">
        <w:r w:rsidR="004B0A79">
          <w:t xml:space="preserve">takes between 5 and 9 hours </w:t>
        </w:r>
      </w:ins>
      <w:ins w:id="3253" w:author="David Mattie" w:date="2019-08-12T09:56:00Z">
        <w:r w:rsidR="004B0A79">
          <w:t xml:space="preserve">on average </w:t>
        </w:r>
      </w:ins>
      <w:ins w:id="3254" w:author="David Mattie" w:date="2019-08-12T09:55:00Z">
        <w:r w:rsidR="004B0A79">
          <w:t>depending on the hardware.</w:t>
        </w:r>
      </w:ins>
      <w:ins w:id="3255" w:author="David Mattie" w:date="2019-08-12T09:56:00Z">
        <w:r w:rsidR="004B0A79">
          <w:t xml:space="preserve">  This pipeline extracts approxim</w:t>
        </w:r>
        <w:r w:rsidR="0009747B">
          <w:t>ately 927,000</w:t>
        </w:r>
        <w:r w:rsidR="0013481E">
          <w:t xml:space="preserve"> measurements from a single visit.  Given the time consumed </w:t>
        </w:r>
      </w:ins>
      <w:ins w:id="3256" w:author="David Mattie" w:date="2019-08-12T09:58:00Z">
        <w:r w:rsidR="0013481E">
          <w:t>computing these</w:t>
        </w:r>
      </w:ins>
      <w:ins w:id="3257" w:author="David Mattie" w:date="2019-08-12T09:56:00Z">
        <w:r w:rsidR="0013481E">
          <w:t xml:space="preserve"> measurements, </w:t>
        </w:r>
      </w:ins>
      <w:ins w:id="3258" w:author="David Mattie" w:date="2019-08-12T09:59:00Z">
        <w:r w:rsidR="0013481E">
          <w:t xml:space="preserve">it is important to integrate a level of restartability to the pipeline.  </w:t>
        </w:r>
      </w:ins>
      <w:ins w:id="3259" w:author="David Mattie" w:date="2019-08-12T10:05:00Z">
        <w:r w:rsidR="0013481E">
          <w:t>While</w:t>
        </w:r>
      </w:ins>
      <w:ins w:id="3260" w:author="David Mattie" w:date="2019-08-12T09:59:00Z">
        <w:r w:rsidR="0013481E">
          <w:t xml:space="preserve"> deriving the measurements for </w:t>
        </w:r>
      </w:ins>
      <w:ins w:id="3261" w:author="David Mattie" w:date="2019-08-12T10:00:00Z">
        <w:r w:rsidR="0013481E">
          <w:t xml:space="preserve">a single </w:t>
        </w:r>
      </w:ins>
      <w:ins w:id="3262" w:author="David Mattie" w:date="2019-08-12T09:59:00Z">
        <w:r w:rsidR="0013481E">
          <w:t xml:space="preserve">tract </w:t>
        </w:r>
      </w:ins>
      <w:ins w:id="3263" w:author="David Mattie" w:date="2019-08-12T10:00:00Z">
        <w:r w:rsidR="0013481E">
          <w:t>will only take a few seconds, there are 33,000</w:t>
        </w:r>
      </w:ins>
      <w:ins w:id="3264" w:author="David Mattie" w:date="2019-08-12T10:01:00Z">
        <w:r w:rsidR="0013481E">
          <w:t xml:space="preserve"> instances of similar computation</w:t>
        </w:r>
      </w:ins>
      <w:ins w:id="3265" w:author="David Mattie" w:date="2019-08-12T10:02:00Z">
        <w:r w:rsidR="0013481E">
          <w:t xml:space="preserve"> across different tracts.  Errors such as power failures, out of memory errors, disk full errors, etc.,</w:t>
        </w:r>
      </w:ins>
      <w:ins w:id="3266" w:author="David Mattie" w:date="2019-08-12T10:05:00Z">
        <w:r w:rsidR="0013481E">
          <w:t xml:space="preserve"> can add undesirable delays when rendering large numbers of patients samples.  The levman pipeline was implemented so that computation could restart </w:t>
        </w:r>
      </w:ins>
      <w:ins w:id="3267" w:author="David Mattie" w:date="2019-08-12T10:06:00Z">
        <w:r w:rsidR="0013481E">
          <w:t>a</w:t>
        </w:r>
      </w:ins>
      <w:ins w:id="3268" w:author="David Mattie" w:date="2019-08-18T21:11:00Z">
        <w:r w:rsidR="0009747B">
          <w:t>t</w:t>
        </w:r>
      </w:ins>
      <w:ins w:id="3269" w:author="David Mattie" w:date="2019-08-12T10:05:00Z">
        <w:r w:rsidR="0013481E">
          <w:t xml:space="preserve"> point of failure</w:t>
        </w:r>
      </w:ins>
      <w:ins w:id="3270" w:author="David Mattie" w:date="2019-08-12T10:06:00Z">
        <w:r w:rsidR="0013481E">
          <w:t xml:space="preserve"> by storing intermediate measurement caches.  Not all of the intermediate files could be preserved however</w:t>
        </w:r>
      </w:ins>
      <w:ins w:id="3271" w:author="David Mattie" w:date="2019-08-12T10:07:00Z">
        <w:r w:rsidR="0013481E">
          <w:t>.</w:t>
        </w:r>
      </w:ins>
      <w:del w:id="3272" w:author="David Mattie" w:date="2019-08-12T10:07:00Z">
        <w:r w:rsidDel="0013481E">
          <w:delText xml:space="preserve">  </w:delText>
        </w:r>
        <w:r w:rsidDel="0013481E">
          <w:rPr>
            <w:highlight w:val="yellow"/>
          </w:rPr>
          <w:delText xml:space="preserve">[TODO indicate </w:delText>
        </w:r>
        <w:r w:rsidR="000B63D7" w:rsidDel="0013481E">
          <w:rPr>
            <w:highlight w:val="yellow"/>
          </w:rPr>
          <w:delText>scale</w:delText>
        </w:r>
        <w:r w:rsidDel="0013481E">
          <w:rPr>
            <w:highlight w:val="yellow"/>
          </w:rPr>
          <w:delText xml:space="preserve"> of patient samples]</w:delText>
        </w:r>
        <w:r w:rsidDel="0013481E">
          <w:delText xml:space="preserve">  </w:delText>
        </w:r>
      </w:del>
      <w:ins w:id="3273" w:author="David Mattie" w:date="2019-08-12T10:07:00Z">
        <w:r w:rsidR="0013481E">
          <w:t xml:space="preserve">  If l</w:t>
        </w:r>
      </w:ins>
      <w:del w:id="3274" w:author="David Mattie" w:date="2019-08-12T10:07:00Z">
        <w:r w:rsidDel="0013481E">
          <w:delText>L</w:delText>
        </w:r>
      </w:del>
      <w:r>
        <w:t xml:space="preserve">eft unattended, </w:t>
      </w:r>
      <w:del w:id="3275" w:author="David Mattie" w:date="2019-08-12T10:07:00Z">
        <w:r w:rsidDel="0013481E">
          <w:delText xml:space="preserve">this </w:delText>
        </w:r>
      </w:del>
      <w:r>
        <w:t>process</w:t>
      </w:r>
      <w:ins w:id="3276" w:author="David Mattie" w:date="2019-08-12T10:07:00Z">
        <w:r w:rsidR="0013481E">
          <w:t>ing our complete set of patient samples</w:t>
        </w:r>
      </w:ins>
      <w:r>
        <w:t xml:space="preserve"> would have produced almost a petabyte of data.  It was important to make decisions on where to </w:t>
      </w:r>
      <w:del w:id="3277" w:author="David Mattie" w:date="2019-08-12T10:07:00Z">
        <w:r w:rsidDel="00EA3D8E">
          <w:delText>prune</w:delText>
        </w:r>
      </w:del>
      <w:ins w:id="3278" w:author="David Mattie" w:date="2019-08-12T10:07:00Z">
        <w:r w:rsidR="00EA3D8E">
          <w:t>discard intermediate files</w:t>
        </w:r>
      </w:ins>
      <w:r>
        <w:t xml:space="preserve">, what data to leave out, and what data to keep.  Much of the intermediate </w:t>
      </w:r>
      <w:r>
        <w:lastRenderedPageBreak/>
        <w:t xml:space="preserve">data rendered during the pipeline was discarded because of the ability to re-create if needed.  This had a consequence of delaying recovery in the event of failure, since this each intermediate </w:t>
      </w:r>
      <w:ins w:id="3279" w:author="David Mattie" w:date="2019-08-12T10:08:00Z">
        <w:r w:rsidR="00EA3D8E">
          <w:t xml:space="preserve">tract (.trk) </w:t>
        </w:r>
      </w:ins>
      <w:r>
        <w:t xml:space="preserve">file had to be recreated. </w:t>
      </w:r>
      <w:ins w:id="3280" w:author="David Mattie" w:date="2019-08-12T10:08:00Z">
        <w:r w:rsidR="00EA3D8E">
          <w:t>If a tract was able to be fully measured, only the measurements were preserved for later recall, and the tract file discarded.</w:t>
        </w:r>
      </w:ins>
    </w:p>
    <w:p w14:paraId="1940B9DA" w14:textId="6F128B45" w:rsidR="00932176" w:rsidRDefault="001D37B0">
      <w:pPr>
        <w:pStyle w:val="Body"/>
      </w:pPr>
      <w:r>
        <w:t xml:space="preserve">Reliable multi-core computing hardware with lots of disk space is necessary to be able to achieve computation in a reasonable timeline.  The ideal computing environment is one with a large number of high memory multi-core machines connected to a SAN through fibre across multiple </w:t>
      </w:r>
      <w:ins w:id="3281" w:author="David Mattie" w:date="2019-08-18T21:12:00Z">
        <w:r w:rsidR="0009747B">
          <w:t xml:space="preserve">I/O </w:t>
        </w:r>
      </w:ins>
      <w:r>
        <w:t>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151F917D" w:rsidR="00932176" w:rsidRDefault="001D37B0">
      <w:pPr>
        <w:pStyle w:val="Body"/>
      </w:pPr>
      <w:r>
        <w:t>On a well performing 40-core node</w:t>
      </w:r>
      <w:ins w:id="3282" w:author="David Mattie" w:date="2019-08-12T10:10:00Z">
        <w:r w:rsidR="00EA3D8E">
          <w:rPr>
            <w:rStyle w:val="FootnoteReference"/>
          </w:rPr>
          <w:footnoteReference w:id="2"/>
        </w:r>
      </w:ins>
      <w:r>
        <w:t xml:space="preserve"> with dedicated storage and sufficient RAM to provide a 16GB RAM drive, a patient visit can be rendered in approximately 5 hours.  On </w:t>
      </w:r>
      <w:ins w:id="3284" w:author="David Mattie" w:date="2019-08-12T10:20:00Z">
        <w:r w:rsidR="0092520D">
          <w:t>C</w:t>
        </w:r>
      </w:ins>
      <w:del w:id="3285" w:author="David Mattie" w:date="2019-08-12T10:20:00Z">
        <w:r w:rsidDel="0092520D">
          <w:delText>c</w:delText>
        </w:r>
      </w:del>
      <w:r>
        <w:t>ompute Canada resources with the same number of cores and memory, a slower disk and no RAM drive, it took approximately 10-12 hours to complete a single patient.  The high-I</w:t>
      </w:r>
      <w:ins w:id="3286" w:author="David Mattie" w:date="2019-08-18T21:12:00Z">
        <w:r w:rsidR="0009747B">
          <w:t>/</w:t>
        </w:r>
      </w:ins>
      <w:r>
        <w:t xml:space="preserve">O performance is a key factor in computing a large number of patient visits reliably.  Without the availability of large high-speed storage, there is considerable </w:t>
      </w:r>
      <w:del w:id="3287" w:author="David Mattie" w:date="2019-08-12T10:21:00Z">
        <w:r w:rsidDel="0092520D">
          <w:delText>baby-sitting</w:delText>
        </w:r>
      </w:del>
      <w:ins w:id="3288" w:author="David Mattie" w:date="2019-08-12T10:21:00Z">
        <w:r w:rsidR="0092520D">
          <w:t>oversight and monitoring</w:t>
        </w:r>
      </w:ins>
      <w:r>
        <w:t xml:space="preserve"> necessary to deliver an outcome on a timely manner.</w:t>
      </w:r>
    </w:p>
    <w:p w14:paraId="5E5D0CB8" w14:textId="1DF285C1" w:rsidR="00932176" w:rsidRDefault="001D37B0">
      <w:pPr>
        <w:pStyle w:val="Body"/>
      </w:pPr>
      <w:r>
        <w:lastRenderedPageBreak/>
        <w:t xml:space="preserve">Occasionally, issues were found after some patient visits were rendered.  </w:t>
      </w:r>
      <w:del w:id="3289" w:author="David Mattie" w:date="2019-08-12T10:21:00Z">
        <w:r w:rsidDel="0092520D">
          <w:delText>In the very early stages it was necessary to start again</w:delText>
        </w:r>
      </w:del>
      <w:del w:id="3290" w:author="David Mattie" w:date="2019-08-12T10:22:00Z">
        <w:r w:rsidDel="0092520D">
          <w:delText xml:space="preserve">.  </w:delText>
        </w:r>
      </w:del>
      <w:r>
        <w:t xml:space="preserve">In some cases, it was possible to correct specific measures without having to re-compute the entire pipeline.  Using a plugin framework allowed the flexibility to write adapted code separate from the </w:t>
      </w:r>
      <w:ins w:id="3291" w:author="David Mattie" w:date="2019-08-12T10:22:00Z">
        <w:r w:rsidR="0092520D">
          <w:t xml:space="preserve">original basic module used to assess the insula’s connections with other regions of the brain </w:t>
        </w:r>
      </w:ins>
      <w:customXmlInsRangeStart w:id="3292" w:author="David Mattie" w:date="2019-08-18T21:13:00Z"/>
      <w:sdt>
        <w:sdtPr>
          <w:id w:val="1474331351"/>
          <w:citation/>
        </w:sdtPr>
        <w:sdtContent>
          <w:customXmlInsRangeEnd w:id="3292"/>
          <w:ins w:id="3293" w:author="David Mattie" w:date="2019-08-18T21:13:00Z">
            <w:r w:rsidR="00A72E5C">
              <w:fldChar w:fldCharType="begin"/>
            </w:r>
            <w:r w:rsidR="00A72E5C">
              <w:instrText xml:space="preserve"> CITATION Lev18 \l 1033 </w:instrText>
            </w:r>
          </w:ins>
          <w:r w:rsidR="00A72E5C">
            <w:fldChar w:fldCharType="separate"/>
          </w:r>
          <w:ins w:id="3294" w:author="David Mattie" w:date="2019-08-18T21:13:00Z">
            <w:r w:rsidR="00A72E5C">
              <w:rPr>
                <w:noProof/>
              </w:rPr>
              <w:t>(Levman, et al., 2018)</w:t>
            </w:r>
            <w:r w:rsidR="00A72E5C">
              <w:fldChar w:fldCharType="end"/>
            </w:r>
          </w:ins>
          <w:customXmlInsRangeStart w:id="3295" w:author="David Mattie" w:date="2019-08-18T21:13:00Z"/>
        </w:sdtContent>
      </w:sdt>
      <w:customXmlInsRangeEnd w:id="3295"/>
      <w:del w:id="3296" w:author="David Mattie" w:date="2019-08-12T10:22:00Z">
        <w:r w:rsidDel="0092520D">
          <w:delText>main “levman plugin” written initially</w:delText>
        </w:r>
      </w:del>
      <w:r>
        <w:t xml:space="preserve">.  As changes were made, </w:t>
      </w:r>
      <w:del w:id="3297" w:author="David Mattie" w:date="2019-08-18T21:14:00Z">
        <w:r w:rsidDel="00A72E5C">
          <w:delText xml:space="preserve">regression </w:delText>
        </w:r>
      </w:del>
      <w:ins w:id="3298" w:author="David Mattie" w:date="2019-08-18T21:14:00Z">
        <w:r w:rsidR="00A72E5C">
          <w:t xml:space="preserve">re-running previous tests (regression </w:t>
        </w:r>
      </w:ins>
      <w:r>
        <w:t>testing</w:t>
      </w:r>
      <w:ins w:id="3299" w:author="David Mattie" w:date="2019-08-18T21:14:00Z">
        <w:r w:rsidR="00A72E5C">
          <w:t>)</w:t>
        </w:r>
      </w:ins>
      <w:r>
        <w:t xml:space="preserve"> was necessary to ensure changes didn’t impact already executed code which would have invalidated some of the results.  </w:t>
      </w:r>
    </w:p>
    <w:p w14:paraId="32BDCC48" w14:textId="4C9586C8" w:rsidR="00932176" w:rsidRDefault="001D37B0">
      <w:pPr>
        <w:pStyle w:val="Body"/>
      </w:pPr>
      <w:r>
        <w:t xml:space="preserve">One of the challenges with testing this big data problem was the large amount of </w:t>
      </w:r>
      <w:ins w:id="3300" w:author="David Mattie" w:date="2019-08-12T10:23:00Z">
        <w:r w:rsidR="0092520D">
          <w:t>measurements lacking a</w:t>
        </w:r>
      </w:ins>
      <w:ins w:id="3301" w:author="David Mattie" w:date="2019-08-18T21:15:00Z">
        <w:r w:rsidR="00A72E5C">
          <w:t xml:space="preserve"> </w:t>
        </w:r>
      </w:ins>
      <w:ins w:id="3302" w:author="David Mattie" w:date="2019-08-12T10:23:00Z">
        <w:r w:rsidR="00A72E5C">
          <w:t>non-</w:t>
        </w:r>
        <w:r w:rsidR="0092520D">
          <w:t>zero value upon extraction.</w:t>
        </w:r>
      </w:ins>
      <w:del w:id="3303" w:author="David Mattie" w:date="2019-08-12T10:23:00Z">
        <w:r w:rsidDel="0092520D">
          <w:delText xml:space="preserve">white space in the data.  </w:delText>
        </w:r>
      </w:del>
      <w:ins w:id="3304" w:author="David Mattie" w:date="2019-08-12T10:23:00Z">
        <w:r w:rsidR="0092520D">
          <w:t xml:space="preserve">  </w:t>
        </w:r>
      </w:ins>
      <w:r>
        <w:t>Since we are looking for intersections between each ROI to every other ROI, we saw a considerable amount of NULL data, indicating there was no measurable connection.  It</w:t>
      </w:r>
      <w:ins w:id="3305" w:author="David Mattie" w:date="2019-08-12T10:24:00Z">
        <w:r w:rsidR="0092520D">
          <w:t xml:space="preserve"> is</w:t>
        </w:r>
      </w:ins>
      <w:r>
        <w:t xml:space="preserve"> easy to become accustomed to seeing no data, and as a result it may feel normal.  This exercise would have been improved by writing automated test cases first to improve the reliability of </w:t>
      </w:r>
      <w:del w:id="3306" w:author="David Mattie" w:date="2019-08-12T10:25:00Z">
        <w:r w:rsidDel="0092520D">
          <w:delText xml:space="preserve">regression </w:delText>
        </w:r>
      </w:del>
      <w:r>
        <w:t>testing</w:t>
      </w:r>
      <w:ins w:id="3307" w:author="David Mattie" w:date="2019-08-12T10:25:00Z">
        <w:r w:rsidR="0092520D">
          <w:t xml:space="preserve">  Re-running automated tests would allow us to know quickly and easily if changes have not adversely affected existing features</w:t>
        </w:r>
      </w:ins>
      <w:r>
        <w:t xml:space="preserve">.  </w:t>
      </w:r>
    </w:p>
    <w:p w14:paraId="3652AD0A" w14:textId="42F354B1" w:rsidR="00932176" w:rsidRDefault="001D37B0">
      <w:pPr>
        <w:pStyle w:val="Body"/>
      </w:pPr>
      <w:r>
        <w:t xml:space="preserve">An additional characteristic of </w:t>
      </w:r>
      <w:ins w:id="3308" w:author="David Mattie" w:date="2019-08-12T10:26:00Z">
        <w:r w:rsidR="0092520D">
          <w:t xml:space="preserve">the </w:t>
        </w:r>
      </w:ins>
      <w:r>
        <w:t>dat</w:t>
      </w:r>
      <w:ins w:id="3309" w:author="David Mattie" w:date="2019-08-12T10:27:00Z">
        <w:r w:rsidR="0092520D">
          <w:t>a</w:t>
        </w:r>
      </w:ins>
      <w:ins w:id="3310" w:author="David Mattie" w:date="2019-08-12T10:26:00Z">
        <w:r w:rsidR="0092520D">
          <w:t xml:space="preserve"> generated by this tool </w:t>
        </w:r>
      </w:ins>
      <w:del w:id="3311" w:author="David Mattie" w:date="2019-08-12T10:26:00Z">
        <w:r w:rsidDel="0092520D">
          <w:delText xml:space="preserve">a </w:delText>
        </w:r>
      </w:del>
      <w:r>
        <w:t xml:space="preserve">is found in the complexity added due to the large number of features.  There were </w:t>
      </w:r>
      <w:del w:id="3312" w:author="David Mattie" w:date="2019-08-18T17:09:00Z">
        <w:r w:rsidDel="007C7EB2">
          <w:rPr>
            <w:highlight w:val="yellow"/>
          </w:rPr>
          <w:delText>1589952</w:delText>
        </w:r>
      </w:del>
      <w:ins w:id="3313" w:author="David Mattie" w:date="2019-08-18T17:09:00Z">
        <w:r w:rsidR="007C7EB2">
          <w:t>927472</w:t>
        </w:r>
      </w:ins>
      <w:r>
        <w:t xml:space="preserve"> features to this dataset, with only </w:t>
      </w:r>
      <w:ins w:id="3314" w:author="David Mattie" w:date="2019-08-18T17:06:00Z">
        <w:r w:rsidR="009F1ED5">
          <w:t xml:space="preserve">642 </w:t>
        </w:r>
      </w:ins>
      <w:ins w:id="3315" w:author="David Mattie" w:date="2019-08-18T17:07:00Z">
        <w:r w:rsidR="009F1ED5">
          <w:t>patient visits</w:t>
        </w:r>
      </w:ins>
      <w:del w:id="3316" w:author="David Mattie" w:date="2019-08-18T17:06:00Z">
        <w:r w:rsidDel="009F1ED5">
          <w:delText>541</w:delText>
        </w:r>
      </w:del>
      <w:del w:id="3317" w:author="David Mattie" w:date="2019-08-18T17:07:00Z">
        <w:r w:rsidDel="009F1ED5">
          <w:delText xml:space="preserve"> rows</w:delText>
        </w:r>
      </w:del>
      <w:r>
        <w:t xml:space="preserve"> (</w:t>
      </w:r>
      <w:ins w:id="3318" w:author="David Mattie" w:date="2019-08-18T17:09:00Z">
        <w:r w:rsidR="007C7EB2">
          <w:t>1</w:t>
        </w:r>
      </w:ins>
      <w:del w:id="3319" w:author="David Mattie" w:date="2019-08-18T17:09:00Z">
        <w:r w:rsidDel="007C7EB2">
          <w:delText>2</w:delText>
        </w:r>
      </w:del>
      <w:r>
        <w:t xml:space="preserve">4 measures x 182 roi starting points x 182 roi end points x 2 methods).  </w:t>
      </w:r>
      <w:ins w:id="3320" w:author="David Mattie" w:date="2019-08-12T13:39:00Z">
        <w:r w:rsidR="00E13915">
          <w:t xml:space="preserve">Simply loading the data into a tool like </w:t>
        </w:r>
      </w:ins>
      <w:ins w:id="3321" w:author="David Mattie" w:date="2019-08-12T13:40:00Z">
        <w:r w:rsidR="00E13915">
          <w:t xml:space="preserve">MATLAB is problematic when studying a columnar view of the data.  Tools such as python can consume the data but there is a considerable memory burden.  </w:t>
        </w:r>
      </w:ins>
      <w:del w:id="3322" w:author="David Mattie" w:date="2019-08-12T13:40:00Z">
        <w:r w:rsidDel="00E13915">
          <w:delText>P</w:delText>
        </w:r>
      </w:del>
      <w:del w:id="3323" w:author="David Mattie" w:date="2019-08-12T13:43:00Z">
        <w:r w:rsidDel="00E13915">
          <w:delText xml:space="preserve">erforming factor reduction techniques </w:delText>
        </w:r>
      </w:del>
      <w:del w:id="3324" w:author="David Mattie" w:date="2019-08-12T10:34:00Z">
        <w:r w:rsidDel="00473D44">
          <w:delText>improv</w:delText>
        </w:r>
      </w:del>
      <w:del w:id="3325" w:author="David Mattie" w:date="2019-08-12T10:33:00Z">
        <w:r w:rsidDel="00473D44">
          <w:delText>ed</w:delText>
        </w:r>
      </w:del>
      <w:del w:id="3326" w:author="David Mattie" w:date="2019-08-12T10:34:00Z">
        <w:r w:rsidDel="00473D44">
          <w:delText xml:space="preserve"> the ability </w:delText>
        </w:r>
      </w:del>
      <w:del w:id="3327" w:author="David Mattie" w:date="2019-08-12T13:43:00Z">
        <w:r w:rsidDel="00E13915">
          <w:delText>of ML algorithms to predict Age for example, but we were able to improve the predictive model ____TODO____ by manually identifying ROIs that are correlated to age, and then establishing a predictive model on age.</w:delText>
        </w:r>
      </w:del>
    </w:p>
    <w:p w14:paraId="1CC52C08" w14:textId="77777777" w:rsidR="00932176" w:rsidRDefault="001D37B0">
      <w:pPr>
        <w:pStyle w:val="Heading2"/>
        <w:numPr>
          <w:ilvl w:val="1"/>
          <w:numId w:val="2"/>
        </w:numPr>
      </w:pPr>
      <w:bookmarkStart w:id="3328" w:name="_Toc17056317"/>
      <w:r>
        <w:lastRenderedPageBreak/>
        <w:t>Challenges and Issues Encountered</w:t>
      </w:r>
      <w:bookmarkEnd w:id="3328"/>
    </w:p>
    <w:p w14:paraId="5336E8C0" w14:textId="77777777" w:rsidR="00932176" w:rsidRDefault="001D37B0">
      <w:pPr>
        <w:pStyle w:val="Heading3"/>
        <w:numPr>
          <w:ilvl w:val="2"/>
          <w:numId w:val="2"/>
        </w:numPr>
      </w:pPr>
      <w:bookmarkStart w:id="3329" w:name="_Toc17056318"/>
      <w:r>
        <w:t>Resource Limitations</w:t>
      </w:r>
      <w:bookmarkEnd w:id="3329"/>
    </w:p>
    <w:p w14:paraId="7C8BF047" w14:textId="26C10D85" w:rsidR="00932176" w:rsidRDefault="001D37B0" w:rsidP="00726F47">
      <w:pPr>
        <w:pStyle w:val="BodyFirst"/>
        <w:ind w:firstLine="360"/>
      </w:pPr>
      <w:r>
        <w:t xml:space="preserve">The most significant challenge with this initiative was finding enough compute resources to process the pipeline.   Each phase of the </w:t>
      </w:r>
      <w:del w:id="3330" w:author="David Mattie" w:date="2019-08-12T13:43:00Z">
        <w:r w:rsidDel="00E13915">
          <w:delText xml:space="preserve">leman </w:delText>
        </w:r>
      </w:del>
      <w:ins w:id="3331" w:author="David Mattie" w:date="2019-08-12T13:43:00Z">
        <w:r w:rsidR="00E13915">
          <w:t xml:space="preserve">developed </w:t>
        </w:r>
      </w:ins>
      <w:r>
        <w:t>pipeline has different computing requirements</w:t>
      </w:r>
      <w:del w:id="3332" w:author="David Mattie" w:date="2019-08-12T13:43:00Z">
        <w:r w:rsidDel="00E13915">
          <w:delText>, depending on the phase</w:delText>
        </w:r>
      </w:del>
      <w:r>
        <w:t xml:space="preserv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w:t>
      </w:r>
      <w:del w:id="3333" w:author="David Mattie" w:date="2019-08-12T13:44:00Z">
        <w:r w:rsidDel="00E13915">
          <w:delText>abend</w:delText>
        </w:r>
      </w:del>
      <w:ins w:id="3334" w:author="David Mattie" w:date="2019-08-12T13:44:00Z">
        <w:r w:rsidR="00E13915">
          <w:t>abnormally end</w:t>
        </w:r>
      </w:ins>
      <w:r>
        <w:t>,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379076E1" w:rsidR="00932176" w:rsidRDefault="001D37B0">
      <w:pPr>
        <w:pStyle w:val="Caption"/>
        <w:keepNext/>
      </w:pPr>
      <w:bookmarkStart w:id="3335" w:name="_Ref8121279"/>
      <w:r>
        <w:lastRenderedPageBreak/>
        <w:t xml:space="preserve">Table </w:t>
      </w:r>
      <w:r>
        <w:fldChar w:fldCharType="begin"/>
      </w:r>
      <w:r>
        <w:instrText>SEQ Table \* ARABIC</w:instrText>
      </w:r>
      <w:r>
        <w:fldChar w:fldCharType="separate"/>
      </w:r>
      <w:ins w:id="3336" w:author="David Mattie" w:date="2019-08-02T09:01:00Z">
        <w:r w:rsidR="004F4ED2">
          <w:rPr>
            <w:noProof/>
          </w:rPr>
          <w:t>17</w:t>
        </w:r>
      </w:ins>
      <w:del w:id="3337" w:author="David Mattie" w:date="2019-08-01T18:27:00Z">
        <w:r w:rsidR="00F34881" w:rsidDel="00E7462C">
          <w:rPr>
            <w:noProof/>
          </w:rPr>
          <w:delText>16</w:delText>
        </w:r>
      </w:del>
      <w:r>
        <w:fldChar w:fldCharType="end"/>
      </w:r>
      <w:r>
        <w:t xml:space="preserve"> - Pipeline Compute Requirements</w:t>
      </w:r>
      <w:bookmarkEnd w:id="3335"/>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789"/>
        <w:gridCol w:w="2080"/>
        <w:gridCol w:w="2380"/>
        <w:gridCol w:w="1298"/>
        <w:gridCol w:w="2309"/>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5BBF769C" w:rsidR="00932176" w:rsidRDefault="00E13915">
            <w:pPr>
              <w:pStyle w:val="Body"/>
              <w:ind w:firstLine="0"/>
              <w:rPr>
                <w:b/>
                <w:bCs/>
              </w:rPr>
            </w:pPr>
            <w:ins w:id="3338" w:author="David Mattie" w:date="2019-08-12T13:45:00Z">
              <w:r>
                <w:rPr>
                  <w:b/>
                  <w:bCs/>
                </w:rPr>
                <w:t>Step</w:t>
              </w:r>
            </w:ins>
            <w:r w:rsidR="001D37B0">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bookmarkStart w:id="3339" w:name="_GoBack"/>
            <w:bookmarkEnd w:id="3339"/>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3340" w:name="_Toc17056319"/>
      <w:r>
        <w:t>CEDAR</w:t>
      </w:r>
      <w:bookmarkEnd w:id="3340"/>
    </w:p>
    <w:p w14:paraId="1C6C3EF5" w14:textId="025D5DB2" w:rsidR="00932176" w:rsidRDefault="00E13915">
      <w:pPr>
        <w:pStyle w:val="Body"/>
      </w:pPr>
      <w:ins w:id="3341" w:author="David Mattie" w:date="2019-08-12T13:47:00Z">
        <w:r>
          <w:t xml:space="preserve">There were some infrastructure challenges with </w:t>
        </w:r>
      </w:ins>
      <w:ins w:id="3342" w:author="David Mattie" w:date="2019-08-12T13:45:00Z">
        <w:r>
          <w:t xml:space="preserve">CEDAR, a </w:t>
        </w:r>
      </w:ins>
      <w:ins w:id="3343" w:author="David Mattie" w:date="2019-08-12T13:46:00Z">
        <w:r>
          <w:t xml:space="preserve">heterogeneous </w:t>
        </w:r>
      </w:ins>
      <w:ins w:id="3344" w:author="David Mattie" w:date="2019-08-12T13:45:00Z">
        <w:r>
          <w:t xml:space="preserve">Compute Canada cluster </w:t>
        </w:r>
      </w:ins>
      <w:ins w:id="3345" w:author="David Mattie" w:date="2019-08-12T13:46:00Z">
        <w:r>
          <w:t xml:space="preserve">located at Simon Fraser University.  </w:t>
        </w:r>
      </w:ins>
      <w:r w:rsidR="001D37B0">
        <w:t xml:space="preserve">Available disk space to stage the data was very limited on the CEDAR cluster.  The maximum number of patient visits that could fit on the available scratch space was 10.  The project disk space was larger but </w:t>
      </w:r>
      <w:r w:rsidR="001D37B0">
        <w:lastRenderedPageBreak/>
        <w:t xml:space="preserve">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w:t>
      </w:r>
      <w:ins w:id="3346" w:author="David Mattie" w:date="2019-08-12T13:45:00Z">
        <w:r>
          <w:t xml:space="preserve">the </w:t>
        </w:r>
      </w:ins>
      <w:r w:rsidR="001D37B0">
        <w:t>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3347" w:name="_Toc17056320"/>
      <w:r>
        <w:t>GRAHAM</w:t>
      </w:r>
      <w:bookmarkEnd w:id="3347"/>
    </w:p>
    <w:p w14:paraId="522F06B6" w14:textId="1D8E6DCB" w:rsidR="00932176" w:rsidRDefault="00E13915">
      <w:pPr>
        <w:pStyle w:val="Body"/>
      </w:pPr>
      <w:ins w:id="3348" w:author="David Mattie" w:date="2019-08-12T13:47:00Z">
        <w:r>
          <w:t>There were infrastructure limitations on GRAHAM, a heterogeneous cluster</w:t>
        </w:r>
      </w:ins>
      <w:ins w:id="3349" w:author="David Mattie" w:date="2019-08-12T13:48:00Z">
        <w:r>
          <w:t xml:space="preserve"> at the University of Waterloo</w:t>
        </w:r>
      </w:ins>
      <w:ins w:id="3350" w:author="David Mattie" w:date="2019-08-12T13:47:00Z">
        <w:r>
          <w:t xml:space="preserve"> provided through Compute Canada.  </w:t>
        </w:r>
      </w:ins>
      <w:r w:rsidR="001D37B0">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3351" w:name="_Toc17056321"/>
      <w:r>
        <w:t>Alienware</w:t>
      </w:r>
      <w:bookmarkEnd w:id="3351"/>
    </w:p>
    <w:p w14:paraId="2802E74C" w14:textId="204B7F2C" w:rsidR="00932176" w:rsidRDefault="001D37B0">
      <w:pPr>
        <w:pStyle w:val="Body"/>
        <w:rPr>
          <w:caps/>
        </w:rPr>
      </w:pPr>
      <w:r>
        <w:t xml:space="preserve">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w:t>
      </w:r>
      <w:r>
        <w:lastRenderedPageBreak/>
        <w:t xml:space="preserve">sample in approximately 11 hours, 45 minutes.  This configuration was reliable and predictable, but there were only three nodes (initially only one), which meant 12 samples could be completed per day.  Uninterrupted, it would take approximately 2 years to complete all samples using </w:t>
      </w:r>
      <w:del w:id="3352" w:author="David Mattie" w:date="2019-08-12T13:49:00Z">
        <w:r w:rsidDel="00E13915">
          <w:delText xml:space="preserve">those </w:delText>
        </w:r>
      </w:del>
      <w:ins w:id="3353" w:author="David Mattie" w:date="2019-08-12T13:49:00Z">
        <w:r w:rsidR="00E13915">
          <w:t>one Alienware machine</w:t>
        </w:r>
      </w:ins>
      <w:del w:id="3354" w:author="David Mattie" w:date="2019-08-12T13:49:00Z">
        <w:r w:rsidDel="00E13915">
          <w:delText>nodes</w:delText>
        </w:r>
      </w:del>
      <w:r>
        <w:t>.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3355" w:name="_Toc17056322"/>
      <w:r>
        <w:t>Dell Precision Tower (40 core)</w:t>
      </w:r>
      <w:bookmarkEnd w:id="3355"/>
    </w:p>
    <w:p w14:paraId="6E7FD27D" w14:textId="410BF042" w:rsidR="00932176" w:rsidRDefault="001D37B0">
      <w:pPr>
        <w:pStyle w:val="Body"/>
      </w:pPr>
      <w:r>
        <w:t xml:space="preserve">The most stable platform to execute the pipeline was the Dell Precision Tower (40 core) running Linux Mint 19 (Tara).  This unit is capable of rendering the entire pipeline in just over </w:t>
      </w:r>
      <w:ins w:id="3356" w:author="David Mattie" w:date="2019-08-12T13:51:00Z">
        <w:r w:rsidR="00925A05">
          <w:t>5</w:t>
        </w:r>
      </w:ins>
      <w:del w:id="3357" w:author="David Mattie" w:date="2019-08-12T13:49:00Z">
        <w:r w:rsidDel="00925A05">
          <w:delText>8</w:delText>
        </w:r>
      </w:del>
      <w:r>
        <w:t xml:space="preserve">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3358" w:name="_Toc17056323"/>
      <w:r>
        <w:t>Disk Contention</w:t>
      </w:r>
      <w:bookmarkEnd w:id="3358"/>
    </w:p>
    <w:p w14:paraId="780CFE36" w14:textId="0F9976F0" w:rsidR="00932176" w:rsidRDefault="001D37B0">
      <w:pPr>
        <w:pStyle w:val="BodyFirst"/>
      </w:pPr>
      <w:r>
        <w:t xml:space="preserve">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w:t>
      </w:r>
      <w:ins w:id="3359" w:author="David Mattie" w:date="2019-08-12T13:51:00Z">
        <w:r w:rsidR="00925A05">
          <w:rPr>
            <w:rStyle w:val="FootnoteReference"/>
          </w:rPr>
          <w:footnoteReference w:id="3"/>
        </w:r>
      </w:ins>
      <w:r>
        <w:t xml:space="preserve">table for the correct files appeared to be adding disk contention and high disk-waits.  The code </w:t>
      </w:r>
      <w:r>
        <w:lastRenderedPageBreak/>
        <w:t>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3365" w:name="_Toc17056324"/>
      <w:r>
        <w:t>Proposed Enhancements</w:t>
      </w:r>
      <w:bookmarkEnd w:id="3365"/>
    </w:p>
    <w:p w14:paraId="566D72C6" w14:textId="77777777" w:rsidR="00932176" w:rsidRDefault="001D37B0">
      <w:pPr>
        <w:pStyle w:val="Heading3"/>
        <w:numPr>
          <w:ilvl w:val="2"/>
          <w:numId w:val="2"/>
        </w:numPr>
      </w:pPr>
      <w:bookmarkStart w:id="3366" w:name="_Toc17056325"/>
      <w:r>
        <w:t>Improved Parallelism on Data Recall</w:t>
      </w:r>
      <w:bookmarkEnd w:id="3366"/>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14:paraId="02D48ED3" w14:textId="4748F9BC" w:rsidR="00932176" w:rsidRDefault="001D37B0">
      <w:pPr>
        <w:pStyle w:val="BodyFirst"/>
      </w:pPr>
      <w:r>
        <w:t>A possible improvement to this model is to fetch each patient sample as a separate parallel process during data recall, and reassemble the dataset once</w:t>
      </w:r>
      <w:ins w:id="3367" w:author="David Mattie" w:date="2019-08-12T13:54:00Z">
        <w:r w:rsidR="00925A05">
          <w:t xml:space="preserve"> the</w:t>
        </w:r>
      </w:ins>
      <w:r>
        <w:t xml:space="preserve"> </w:t>
      </w:r>
      <w:del w:id="3368" w:author="David Mattie" w:date="2019-08-12T13:53:00Z">
        <w:r w:rsidDel="00925A05">
          <w:delText xml:space="preserve">the </w:delText>
        </w:r>
      </w:del>
      <w:r>
        <w:t>additional measure</w:t>
      </w:r>
      <w:ins w:id="3369" w:author="David Mattie" w:date="2019-08-12T13:53:00Z">
        <w:r w:rsidR="00925A05">
          <w:t>ments have been</w:t>
        </w:r>
      </w:ins>
      <w:del w:id="3370" w:author="David Mattie" w:date="2019-08-12T13:53:00Z">
        <w:r w:rsidDel="00925A05">
          <w:delText xml:space="preserve"> are computed</w:delText>
        </w:r>
      </w:del>
      <w:r>
        <w:t>.</w:t>
      </w:r>
    </w:p>
    <w:p w14:paraId="2F77F05F" w14:textId="77777777" w:rsidR="00932176" w:rsidRDefault="001D37B0">
      <w:pPr>
        <w:pStyle w:val="Heading3"/>
        <w:numPr>
          <w:ilvl w:val="2"/>
          <w:numId w:val="2"/>
        </w:numPr>
      </w:pPr>
      <w:bookmarkStart w:id="3371" w:name="_Toc17056326"/>
      <w:r>
        <w:t>REDIS</w:t>
      </w:r>
      <w:bookmarkEnd w:id="3371"/>
    </w:p>
    <w:p w14:paraId="274D3D70" w14:textId="41026725"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w:t>
      </w:r>
      <w:del w:id="3372" w:author="David Mattie" w:date="2019-08-18T21:29:00Z">
        <w:r w:rsidDel="007E1E15">
          <w:delText>n</w:delText>
        </w:r>
      </w:del>
      <w:r>
        <w:t>i</w:t>
      </w:r>
      <w:ins w:id="3373" w:author="David Mattie" w:date="2019-08-18T21:29:00Z">
        <w:r w:rsidR="007E1E15">
          <w:t>n</w:t>
        </w:r>
      </w:ins>
      <w:r>
        <w:t xml:space="preserve">e.  Since data is stored in name-value pairs, a REDIS repository may be useful.  REDIS is known for high efficiency data storage and recall on data of this nature, and </w:t>
      </w:r>
      <w:r>
        <w:lastRenderedPageBreak/>
        <w:t>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3374" w:name="_Toc17056327"/>
      <w:r>
        <w:t>Improved Fault Detection</w:t>
      </w:r>
      <w:bookmarkEnd w:id="3374"/>
    </w:p>
    <w:p w14:paraId="3E4E7AD9" w14:textId="77777777" w:rsidR="00932176" w:rsidRDefault="001D37B0" w:rsidP="00142ED0">
      <w:pPr>
        <w:pStyle w:val="BodyFirst"/>
        <w:ind w:firstLine="720"/>
      </w:pPr>
      <w: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3375" w:name="_Toc17056328"/>
      <w:r>
        <w:t>Add Pre-Pipeline Phase</w:t>
      </w:r>
      <w:bookmarkEnd w:id="3375"/>
    </w:p>
    <w:p w14:paraId="15B90584" w14:textId="79B12E69"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ins w:id="3376" w:author="David Mattie" w:date="2019-08-18T21:29:00Z">
        <w:r w:rsidR="007E1E15">
          <w:t xml:space="preserve">Table </w:t>
        </w:r>
        <w:r w:rsidR="007E1E15">
          <w:rPr>
            <w:noProof/>
          </w:rPr>
          <w:t>17</w:t>
        </w:r>
        <w:r w:rsidR="007E1E15">
          <w:t xml:space="preserve"> - Pipeline Compute Requirements</w:t>
        </w:r>
      </w:ins>
      <w:del w:id="3377" w:author="David Mattie" w:date="2019-08-02T08:59:00Z">
        <w:r w:rsidR="00D8000B" w:rsidDel="004F4ED2">
          <w:delText xml:space="preserve">Table </w:delText>
        </w:r>
        <w:r w:rsidR="00D8000B" w:rsidDel="004F4ED2">
          <w:rPr>
            <w:noProof/>
          </w:rPr>
          <w:delText>1</w:delText>
        </w:r>
        <w:r w:rsidR="00D8000B" w:rsidDel="004F4ED2">
          <w:delText xml:space="preserve"> - Pipeline Compute Requirements</w:delText>
        </w:r>
      </w:del>
      <w:r>
        <w:rPr>
          <w:b/>
        </w:rPr>
        <w:fldChar w:fldCharType="end"/>
      </w:r>
      <w:r>
        <w:t>, there are two major steps of the processing pipeline:  Phase 1 prepares the sample data for ROI-ROI feature extraction, and is largely serial in nature due to how each step</w:t>
      </w:r>
      <w:del w:id="3378" w:author="David Mattie" w:date="2019-08-12T13:54:00Z">
        <w:r w:rsidDel="00925A05">
          <w:delText>s</w:delText>
        </w:r>
      </w:del>
      <w:r>
        <w:t xml:space="preserve"> builds on the </w:t>
      </w:r>
      <w:del w:id="3379" w:author="David Mattie" w:date="2019-08-12T13:54:00Z">
        <w:r w:rsidDel="00925A05">
          <w:delText>last</w:delText>
        </w:r>
      </w:del>
      <w:ins w:id="3380" w:author="David Mattie" w:date="2019-08-12T13:54:00Z">
        <w:r w:rsidR="00925A05">
          <w:t>previous</w:t>
        </w:r>
      </w:ins>
      <w:r>
        <w:t xml:space="preserve">.  This interdependency of data results in a compute node being underutilized – using only one </w:t>
      </w:r>
      <w:r>
        <w:lastRenderedPageBreak/>
        <w:t xml:space="preserve">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w:t>
      </w:r>
      <w:ins w:id="3381" w:author="David Mattie" w:date="2019-08-12T13:56:00Z">
        <w:r w:rsidR="00925A05">
          <w:t>renders phase 1 and 2 serially, and does not</w:t>
        </w:r>
      </w:ins>
      <w:ins w:id="3382" w:author="David Mattie" w:date="2019-08-12T13:57:00Z">
        <w:r w:rsidR="00925A05">
          <w:t xml:space="preserve"> maximize the opportunity to tune the pipeline and</w:t>
        </w:r>
      </w:ins>
      <w:ins w:id="3383" w:author="David Mattie" w:date="2019-08-12T13:56:00Z">
        <w:r w:rsidR="00925A05">
          <w:t xml:space="preserve"> fully maximize hardware resources</w:t>
        </w:r>
      </w:ins>
      <w:ins w:id="3384" w:author="David Mattie" w:date="2019-08-12T13:57:00Z">
        <w:r w:rsidR="00925A05">
          <w:t>,</w:t>
        </w:r>
      </w:ins>
      <w:ins w:id="3385" w:author="David Mattie" w:date="2019-08-12T13:56:00Z">
        <w:r w:rsidR="00925A05">
          <w:t xml:space="preserve"> since the hardware requirements vary between each phase</w:t>
        </w:r>
      </w:ins>
      <w:del w:id="3386" w:author="David Mattie" w:date="2019-08-12T13:57:00Z">
        <w:r w:rsidDel="00925A05">
          <w:delText>does not easily support a daisy chaining of phase 1 and phase 2</w:delText>
        </w:r>
      </w:del>
      <w:r>
        <w:t>.</w:t>
      </w:r>
    </w:p>
    <w:p w14:paraId="76155ABD" w14:textId="77777777" w:rsidR="00932176" w:rsidRDefault="001D37B0">
      <w:pPr>
        <w:pStyle w:val="Heading3"/>
        <w:numPr>
          <w:ilvl w:val="2"/>
          <w:numId w:val="2"/>
        </w:numPr>
      </w:pPr>
      <w:bookmarkStart w:id="3387" w:name="_Toc17056329"/>
      <w:r>
        <w:t>Service based execution on commodity hardware</w:t>
      </w:r>
      <w:bookmarkEnd w:id="3387"/>
    </w:p>
    <w:p w14:paraId="2C46F0EF" w14:textId="77777777" w:rsidR="00932176" w:rsidRDefault="001D37B0" w:rsidP="00142ED0">
      <w:pPr>
        <w:pStyle w:val="BodyFirst"/>
        <w:ind w:firstLine="720"/>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3388" w:name="_Toc17056330"/>
      <w:r>
        <w:t>Final Remarks</w:t>
      </w:r>
      <w:bookmarkEnd w:id="3388"/>
    </w:p>
    <w:p w14:paraId="64EA6059" w14:textId="64344291" w:rsidR="00932176" w:rsidRDefault="001D37B0" w:rsidP="00142ED0">
      <w:pPr>
        <w:pStyle w:val="Body"/>
        <w:ind w:firstLine="720"/>
      </w:pPr>
      <w:r>
        <w:t xml:space="preserve">This technology provides the capability </w:t>
      </w:r>
      <w:del w:id="3389" w:author="David Mattie" w:date="2019-08-12T13:59:00Z">
        <w:r w:rsidDel="005878B1">
          <w:delText xml:space="preserve">to </w:delText>
        </w:r>
      </w:del>
      <w:ins w:id="3390" w:author="David Mattie" w:date="2019-08-12T13:59:00Z">
        <w:r w:rsidR="005878B1">
          <w:t xml:space="preserve">for </w:t>
        </w:r>
      </w:ins>
      <w:r>
        <w:t xml:space="preserve">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w:t>
      </w:r>
      <w:r>
        <w:lastRenderedPageBreak/>
        <w:t>data extraction.  By providing an extensible plugin-based architecture, the core codebase can remain relatively stable while exposing the capability to write new and sharable plugins between academic researchers.</w:t>
      </w:r>
    </w:p>
    <w:p w14:paraId="0E7F0FE0" w14:textId="2D675653" w:rsidR="00932176" w:rsidRDefault="001D37B0" w:rsidP="00142ED0">
      <w:pPr>
        <w:pStyle w:val="Body"/>
        <w:ind w:firstLine="720"/>
      </w:pPr>
      <w:r>
        <w:t>It is my aspiration that CRUSH matures into a freely available product and becomes a tool used routinely by neuroscientists.</w:t>
      </w:r>
      <w:ins w:id="3391" w:author="David Mattie" w:date="2019-08-12T13:59:00Z">
        <w:r w:rsidR="005878B1">
          <w:t xml:space="preserve">  The software is being prepared for public release as part of the research lab</w:t>
        </w:r>
      </w:ins>
      <w:ins w:id="3392" w:author="David Mattie" w:date="2019-08-12T14:00:00Z">
        <w:r w:rsidR="005878B1">
          <w:t>’s github account: StFXecutables.</w:t>
        </w:r>
      </w:ins>
      <w:del w:id="3393" w:author="David Mattie" w:date="2019-08-12T13:59:00Z">
        <w:r w:rsidDel="005878B1">
          <w:delText xml:space="preserve"> </w:delText>
        </w:r>
      </w:del>
    </w:p>
    <w:bookmarkStart w:id="3394" w:name="_Toc17056331" w:displacedByCustomXml="next"/>
    <w:sdt>
      <w:sdtPr>
        <w:rPr>
          <w:rFonts w:cs="Times New Roman"/>
          <w:bCs w:val="0"/>
          <w:kern w:val="0"/>
          <w:sz w:val="24"/>
          <w:szCs w:val="24"/>
        </w:rPr>
        <w:id w:val="-2130301349"/>
        <w:docPartObj>
          <w:docPartGallery w:val="Bibliographies"/>
          <w:docPartUnique/>
        </w:docPartObj>
      </w:sdtPr>
      <w:sdtContent>
        <w:p w14:paraId="3912D004" w14:textId="470907F9" w:rsidR="00CF3E00" w:rsidRDefault="00CF3E00">
          <w:pPr>
            <w:pStyle w:val="Heading1"/>
          </w:pPr>
          <w:r>
            <w:t>Bibliography</w:t>
          </w:r>
          <w:bookmarkEnd w:id="3394"/>
        </w:p>
        <w:sdt>
          <w:sdtPr>
            <w:id w:val="111145805"/>
            <w:bibliography/>
          </w:sdtPr>
          <w:sdtContent>
            <w:p w14:paraId="67BC8E66" w14:textId="77777777" w:rsidR="00593E50" w:rsidRDefault="00CF3E00" w:rsidP="00D265B0">
              <w:pPr>
                <w:pStyle w:val="Bibliography"/>
                <w:ind w:left="720" w:hanging="720"/>
                <w:rPr>
                  <w:ins w:id="3395" w:author="David Mattie" w:date="2019-08-18T18:26:00Z"/>
                  <w:noProof/>
                </w:rPr>
              </w:pPr>
              <w:r>
                <w:fldChar w:fldCharType="begin"/>
              </w:r>
              <w:r>
                <w:instrText xml:space="preserve"> BIBLIOGRAPHY </w:instrText>
              </w:r>
              <w:r>
                <w:fldChar w:fldCharType="separate"/>
              </w:r>
              <w:ins w:id="3396" w:author="David Mattie" w:date="2019-08-18T18:26:00Z">
                <w:r w:rsidR="00593E50">
                  <w:rPr>
                    <w:noProof/>
                  </w:rPr>
                  <w:t xml:space="preserve">Biswal, B. B. (2010). Toward discovery science of human brain functions. </w:t>
                </w:r>
                <w:r w:rsidR="00593E50">
                  <w:rPr>
                    <w:i/>
                    <w:iCs/>
                    <w:noProof/>
                  </w:rPr>
                  <w:t>PNAS</w:t>
                </w:r>
                <w:r w:rsidR="00593E50">
                  <w:rPr>
                    <w:noProof/>
                  </w:rPr>
                  <w:t>, 4734-4739.</w:t>
                </w:r>
              </w:ins>
            </w:p>
            <w:p w14:paraId="47AFCA5A" w14:textId="77777777" w:rsidR="00593E50" w:rsidRDefault="00593E50" w:rsidP="00D265B0">
              <w:pPr>
                <w:pStyle w:val="Bibliography"/>
                <w:ind w:left="720" w:hanging="720"/>
                <w:rPr>
                  <w:ins w:id="3397" w:author="David Mattie" w:date="2019-08-18T18:26:00Z"/>
                  <w:noProof/>
                </w:rPr>
              </w:pPr>
              <w:ins w:id="3398" w:author="David Mattie" w:date="2019-08-18T18:26:00Z">
                <w:r>
                  <w:rPr>
                    <w:noProof/>
                  </w:rPr>
                  <w:t xml:space="preserve">Braitenberg, V. a. (1998). </w:t>
                </w:r>
                <w:r>
                  <w:rPr>
                    <w:i/>
                    <w:iCs/>
                    <w:noProof/>
                  </w:rPr>
                  <w:t>Statistics and Geometry of Neuronal Connectivity (Second Edition).</w:t>
                </w:r>
                <w:r>
                  <w:rPr>
                    <w:noProof/>
                  </w:rPr>
                  <w:t xml:space="preserve"> Berlin: Springer-Verlag.</w:t>
                </w:r>
              </w:ins>
            </w:p>
            <w:p w14:paraId="3DF2BCBB" w14:textId="77777777" w:rsidR="00593E50" w:rsidRDefault="00593E50" w:rsidP="00D265B0">
              <w:pPr>
                <w:pStyle w:val="Bibliography"/>
                <w:ind w:left="720" w:hanging="720"/>
                <w:rPr>
                  <w:ins w:id="3399" w:author="David Mattie" w:date="2019-08-18T18:26:00Z"/>
                  <w:noProof/>
                </w:rPr>
              </w:pPr>
              <w:ins w:id="3400" w:author="David Mattie" w:date="2019-08-18T18:26:00Z">
                <w:r>
                  <w:rPr>
                    <w:noProof/>
                  </w:rPr>
                  <w:t xml:space="preserve">Chamberland, M.-J., Samuel &amp; Tax, Chantal &amp; K Jones, &amp; Derek. (2018). Obtaining Representative Core Streamlines for White Matter Tractometry of the Human Brain. In G. F. Bonet-Carne E., </w:t>
                </w:r>
                <w:r>
                  <w:rPr>
                    <w:i/>
                    <w:iCs/>
                    <w:noProof/>
                  </w:rPr>
                  <w:t>Computational Diffusion MRI Mathematics and Visualization.</w:t>
                </w:r>
                <w:r>
                  <w:rPr>
                    <w:noProof/>
                  </w:rPr>
                  <w:t xml:space="preserve"> Springer, Cham.</w:t>
                </w:r>
              </w:ins>
            </w:p>
            <w:p w14:paraId="243F2A33" w14:textId="77777777" w:rsidR="00593E50" w:rsidRDefault="00593E50" w:rsidP="00D265B0">
              <w:pPr>
                <w:pStyle w:val="Bibliography"/>
                <w:ind w:left="720" w:hanging="720"/>
                <w:rPr>
                  <w:ins w:id="3401" w:author="David Mattie" w:date="2019-08-18T18:26:00Z"/>
                  <w:noProof/>
                </w:rPr>
              </w:pPr>
              <w:ins w:id="3402" w:author="David Mattie" w:date="2019-08-18T18:26:00Z">
                <w:r>
                  <w:rPr>
                    <w:noProof/>
                  </w:rPr>
                  <w:t>Daffau, H. (2016). Neurobiology of language. 129-137.</w:t>
                </w:r>
              </w:ins>
            </w:p>
            <w:p w14:paraId="2642BF52" w14:textId="77777777" w:rsidR="00593E50" w:rsidRDefault="00593E50" w:rsidP="00D265B0">
              <w:pPr>
                <w:pStyle w:val="Bibliography"/>
                <w:ind w:left="720" w:hanging="720"/>
                <w:rPr>
                  <w:ins w:id="3403" w:author="David Mattie" w:date="2019-08-18T18:26:00Z"/>
                  <w:noProof/>
                </w:rPr>
              </w:pPr>
              <w:ins w:id="3404" w:author="David Mattie" w:date="2019-08-18T18:26:00Z">
                <w:r>
                  <w:rPr>
                    <w:noProof/>
                  </w:rPr>
                  <w:t xml:space="preserve">de Macedo Rodrigues, K., Ben-Avi, E., Sliva, D. D., Choe, M.-s., Drottar, M., Wang, R., . . . Zöllei, L. (2015). A FreeSurfer-compliant consistent manual segmentation of </w:t>
                </w:r>
                <w:r>
                  <w:rPr>
                    <w:noProof/>
                  </w:rPr>
                  <w:lastRenderedPageBreak/>
                  <w:t xml:space="preserve">infant brains spanning the 0–2 year age range. </w:t>
                </w:r>
                <w:r>
                  <w:rPr>
                    <w:i/>
                    <w:iCs/>
                    <w:noProof/>
                  </w:rPr>
                  <w:t>Frontiers in Human Neuroscienc</w:t>
                </w:r>
                <w:r>
                  <w:rPr>
                    <w:noProof/>
                  </w:rPr>
                  <w:t>, 21.</w:t>
                </w:r>
              </w:ins>
            </w:p>
            <w:p w14:paraId="69B269A1" w14:textId="77777777" w:rsidR="00593E50" w:rsidRDefault="00593E50" w:rsidP="00D265B0">
              <w:pPr>
                <w:pStyle w:val="Bibliography"/>
                <w:ind w:left="720" w:hanging="720"/>
                <w:rPr>
                  <w:ins w:id="3405" w:author="David Mattie" w:date="2019-08-18T18:26:00Z"/>
                  <w:noProof/>
                </w:rPr>
              </w:pPr>
              <w:ins w:id="3406" w:author="David Mattie" w:date="2019-08-18T18:26:00Z">
                <w:r>
                  <w:rPr>
                    <w:noProof/>
                  </w:rPr>
                  <w:t xml:space="preserve">Farquharson, S., Tournier, J., Calamante, F., Fabinyi, G., Schneider-Kolksy, M., Jackson, G., &amp; Connelly, A. (2013). White matter fiber tractography: why we need to move beyond dti. </w:t>
                </w:r>
                <w:r>
                  <w:rPr>
                    <w:i/>
                    <w:iCs/>
                    <w:noProof/>
                  </w:rPr>
                  <w:t>Journal of Neurosurgery</w:t>
                </w:r>
                <w:r>
                  <w:rPr>
                    <w:noProof/>
                  </w:rPr>
                  <w:t>.</w:t>
                </w:r>
              </w:ins>
            </w:p>
            <w:p w14:paraId="7C8B3235" w14:textId="77777777" w:rsidR="00593E50" w:rsidRDefault="00593E50" w:rsidP="00D265B0">
              <w:pPr>
                <w:pStyle w:val="Bibliography"/>
                <w:ind w:left="720" w:hanging="720"/>
                <w:rPr>
                  <w:ins w:id="3407" w:author="David Mattie" w:date="2019-08-18T18:26:00Z"/>
                  <w:noProof/>
                </w:rPr>
              </w:pPr>
              <w:ins w:id="3408" w:author="David Mattie" w:date="2019-08-18T18:26:00Z">
                <w:r>
                  <w:rPr>
                    <w:noProof/>
                  </w:rPr>
                  <w:t xml:space="preserve">Garyfallidis, E., Cote, M.-A., Rehault, F., Sidhu, J., Hau, J., Petit, L., . . . Descoteaux, M. (2018). Recognition of white matter bundles using local and global streamlinebased. </w:t>
                </w:r>
                <w:r>
                  <w:rPr>
                    <w:i/>
                    <w:iCs/>
                    <w:noProof/>
                  </w:rPr>
                  <w:t>NeuroImage</w:t>
                </w:r>
                <w:r>
                  <w:rPr>
                    <w:noProof/>
                  </w:rPr>
                  <w:t>, 283-295.</w:t>
                </w:r>
              </w:ins>
            </w:p>
            <w:p w14:paraId="03120A9A" w14:textId="77777777" w:rsidR="00593E50" w:rsidRDefault="00593E50" w:rsidP="00D265B0">
              <w:pPr>
                <w:pStyle w:val="Bibliography"/>
                <w:ind w:left="720" w:hanging="720"/>
                <w:rPr>
                  <w:ins w:id="3409" w:author="David Mattie" w:date="2019-08-18T18:26:00Z"/>
                  <w:noProof/>
                </w:rPr>
              </w:pPr>
              <w:ins w:id="3410" w:author="David Mattie" w:date="2019-08-18T18:26:00Z">
                <w:r>
                  <w:rPr>
                    <w:noProof/>
                  </w:rPr>
                  <w:t xml:space="preserve">Gong, G., He, Y., &amp; Evans, A. C. (2011). Brain Connectivity: Gender Makes a Difference. </w:t>
                </w:r>
                <w:r>
                  <w:rPr>
                    <w:i/>
                    <w:iCs/>
                    <w:noProof/>
                  </w:rPr>
                  <w:t>The Neuroscientist</w:t>
                </w:r>
                <w:r>
                  <w:rPr>
                    <w:noProof/>
                  </w:rPr>
                  <w:t>, 575-591.</w:t>
                </w:r>
              </w:ins>
            </w:p>
            <w:p w14:paraId="662D666C" w14:textId="77777777" w:rsidR="00593E50" w:rsidRDefault="00593E50" w:rsidP="00D265B0">
              <w:pPr>
                <w:pStyle w:val="Bibliography"/>
                <w:ind w:left="720" w:hanging="720"/>
                <w:rPr>
                  <w:ins w:id="3411" w:author="David Mattie" w:date="2019-08-18T18:26:00Z"/>
                  <w:noProof/>
                </w:rPr>
              </w:pPr>
              <w:ins w:id="3412" w:author="David Mattie" w:date="2019-08-18T18:26:00Z">
                <w:r>
                  <w:rPr>
                    <w:noProof/>
                  </w:rPr>
                  <w:t xml:space="preserve">Jbabdi, S., &amp; Johansen-Berg, H. (2011). Tractography: Where do we go from here? </w:t>
                </w:r>
                <w:r>
                  <w:rPr>
                    <w:i/>
                    <w:iCs/>
                    <w:noProof/>
                  </w:rPr>
                  <w:t>Brain Connect</w:t>
                </w:r>
                <w:r>
                  <w:rPr>
                    <w:noProof/>
                  </w:rPr>
                  <w:t>, 169-183.</w:t>
                </w:r>
              </w:ins>
            </w:p>
            <w:p w14:paraId="76BF2B14" w14:textId="77777777" w:rsidR="00593E50" w:rsidRDefault="00593E50" w:rsidP="00D265B0">
              <w:pPr>
                <w:pStyle w:val="Bibliography"/>
                <w:ind w:left="720" w:hanging="720"/>
                <w:rPr>
                  <w:ins w:id="3413" w:author="David Mattie" w:date="2019-08-18T18:26:00Z"/>
                  <w:noProof/>
                </w:rPr>
              </w:pPr>
              <w:ins w:id="3414" w:author="David Mattie" w:date="2019-08-18T18:26:00Z">
                <w:r>
                  <w:rPr>
                    <w:noProof/>
                  </w:rPr>
                  <w:t xml:space="preserve">Johansen-Berg, H., &amp; Behrens., T. E. (2011). Just pretty pictures? what diffusion tractography can add in clinical neuroscience. </w:t>
                </w:r>
                <w:r>
                  <w:rPr>
                    <w:i/>
                    <w:iCs/>
                    <w:noProof/>
                  </w:rPr>
                  <w:t>Current Opinions in Neurology</w:t>
                </w:r>
                <w:r>
                  <w:rPr>
                    <w:noProof/>
                  </w:rPr>
                  <w:t>, 379-385.</w:t>
                </w:r>
              </w:ins>
            </w:p>
            <w:p w14:paraId="1EE49A0D" w14:textId="77777777" w:rsidR="00593E50" w:rsidRDefault="00593E50" w:rsidP="00D265B0">
              <w:pPr>
                <w:pStyle w:val="Bibliography"/>
                <w:ind w:left="720" w:hanging="720"/>
                <w:rPr>
                  <w:ins w:id="3415" w:author="David Mattie" w:date="2019-08-18T18:26:00Z"/>
                  <w:noProof/>
                </w:rPr>
              </w:pPr>
              <w:ins w:id="3416" w:author="David Mattie" w:date="2019-08-18T18:26:00Z">
                <w:r>
                  <w:rPr>
                    <w:noProof/>
                  </w:rPr>
                  <w:t xml:space="preserve">Kreilkamp, B. A., Webber, B., Richardson, M. P., &amp; Keller, S. S. (2017). Automated tractography in patients with temporal lobe epilepsy using tracts constrained by underlying anatomy (tracula). </w:t>
                </w:r>
                <w:r>
                  <w:rPr>
                    <w:i/>
                    <w:iCs/>
                    <w:noProof/>
                  </w:rPr>
                  <w:t>NeuroImage</w:t>
                </w:r>
                <w:r>
                  <w:rPr>
                    <w:noProof/>
                  </w:rPr>
                  <w:t>, 67-76.</w:t>
                </w:r>
              </w:ins>
            </w:p>
            <w:p w14:paraId="42F69AE5" w14:textId="77777777" w:rsidR="00593E50" w:rsidRDefault="00593E50" w:rsidP="00D265B0">
              <w:pPr>
                <w:pStyle w:val="Bibliography"/>
                <w:ind w:left="720" w:hanging="720"/>
                <w:rPr>
                  <w:ins w:id="3417" w:author="David Mattie" w:date="2019-08-18T18:26:00Z"/>
                  <w:noProof/>
                </w:rPr>
              </w:pPr>
              <w:ins w:id="3418" w:author="David Mattie" w:date="2019-08-18T18:26:00Z">
                <w:r>
                  <w:rPr>
                    <w:noProof/>
                  </w:rPr>
                  <w:t xml:space="preserve">Levman, J., Fang, Z., Zumwalt, K., Cogger, L., Vasung, L., MacDonald, P., . . . Takahashi, E. (2018). Asymmetric insula connectomics in a pediatric population: A clinical diffusion magnetic resonance imaging analysis of healthy development. </w:t>
                </w:r>
                <w:r>
                  <w:rPr>
                    <w:i/>
                    <w:iCs/>
                    <w:noProof/>
                  </w:rPr>
                  <w:t>In review at Brain Connectivity</w:t>
                </w:r>
                <w:r>
                  <w:rPr>
                    <w:noProof/>
                  </w:rPr>
                  <w:t>.</w:t>
                </w:r>
              </w:ins>
            </w:p>
            <w:p w14:paraId="09A1298C" w14:textId="77777777" w:rsidR="00593E50" w:rsidRDefault="00593E50" w:rsidP="00D265B0">
              <w:pPr>
                <w:pStyle w:val="Bibliography"/>
                <w:ind w:left="720" w:hanging="720"/>
                <w:rPr>
                  <w:ins w:id="3419" w:author="David Mattie" w:date="2019-08-18T18:26:00Z"/>
                  <w:noProof/>
                </w:rPr>
              </w:pPr>
              <w:ins w:id="3420" w:author="David Mattie" w:date="2019-08-18T18:26:00Z">
                <w:r>
                  <w:rPr>
                    <w:noProof/>
                  </w:rPr>
                  <w:t xml:space="preserve">O'Donnell, L. J., &amp; Westin, C.-F. (2007). Automatic tractography segmentation using a high-dimensional white matter atlas. </w:t>
                </w:r>
                <w:r>
                  <w:rPr>
                    <w:i/>
                    <w:iCs/>
                    <w:noProof/>
                  </w:rPr>
                  <w:t>IEEE Transactions on Medical Imaging</w:t>
                </w:r>
                <w:r>
                  <w:rPr>
                    <w:noProof/>
                  </w:rPr>
                  <w:t>, 1562-1575.</w:t>
                </w:r>
              </w:ins>
            </w:p>
            <w:p w14:paraId="06C397FC" w14:textId="77777777" w:rsidR="00593E50" w:rsidRDefault="00593E50" w:rsidP="00D265B0">
              <w:pPr>
                <w:pStyle w:val="Bibliography"/>
                <w:ind w:left="720" w:hanging="720"/>
                <w:rPr>
                  <w:ins w:id="3421" w:author="David Mattie" w:date="2019-08-18T18:26:00Z"/>
                  <w:noProof/>
                </w:rPr>
              </w:pPr>
              <w:ins w:id="3422" w:author="David Mattie" w:date="2019-08-18T18:26:00Z">
                <w:r>
                  <w:rPr>
                    <w:noProof/>
                  </w:rPr>
                  <w:lastRenderedPageBreak/>
                  <w:t xml:space="preserve">Salvatore, C., Cerasa, A., Castiglioni, I., Gallivanone, F., Augimeri, A., Lopez, M., . . . Quatrone, A. (2014). Machine learning on brain MRI data for differential diagnosis of parkinson's disease and progressive supranuclear palsy. </w:t>
                </w:r>
                <w:r>
                  <w:rPr>
                    <w:i/>
                    <w:iCs/>
                    <w:noProof/>
                  </w:rPr>
                  <w:t>Clinical Neuroscience</w:t>
                </w:r>
                <w:r>
                  <w:rPr>
                    <w:noProof/>
                  </w:rPr>
                  <w:t>, 230-237.</w:t>
                </w:r>
              </w:ins>
            </w:p>
            <w:p w14:paraId="18AA53E6" w14:textId="77777777" w:rsidR="00593E50" w:rsidRDefault="00593E50" w:rsidP="00D265B0">
              <w:pPr>
                <w:pStyle w:val="Bibliography"/>
                <w:ind w:left="720" w:hanging="720"/>
                <w:rPr>
                  <w:ins w:id="3423" w:author="David Mattie" w:date="2019-08-18T18:26:00Z"/>
                  <w:noProof/>
                </w:rPr>
              </w:pPr>
              <w:ins w:id="3424" w:author="David Mattie" w:date="2019-08-18T18:26:00Z">
                <w:r>
                  <w:rPr>
                    <w:noProof/>
                  </w:rPr>
                  <w:t xml:space="preserve">Smith, S. M.-B. (2004). Advances in functional and structural MR image analysis and implementation as FSL. </w:t>
                </w:r>
                <w:r>
                  <w:rPr>
                    <w:i/>
                    <w:iCs/>
                    <w:noProof/>
                  </w:rPr>
                  <w:t>Neuroimage</w:t>
                </w:r>
                <w:r>
                  <w:rPr>
                    <w:noProof/>
                  </w:rPr>
                  <w:t>, 23 (Suppl. 1), S208-S219.</w:t>
                </w:r>
              </w:ins>
            </w:p>
            <w:p w14:paraId="59615E9E" w14:textId="77777777" w:rsidR="00593E50" w:rsidRDefault="00593E50" w:rsidP="00D265B0">
              <w:pPr>
                <w:pStyle w:val="Bibliography"/>
                <w:ind w:left="720" w:hanging="720"/>
                <w:rPr>
                  <w:ins w:id="3425" w:author="David Mattie" w:date="2019-08-18T18:26:00Z"/>
                  <w:noProof/>
                </w:rPr>
              </w:pPr>
              <w:ins w:id="3426" w:author="David Mattie" w:date="2019-08-18T18:26:00Z">
                <w:r>
                  <w:rPr>
                    <w:noProof/>
                  </w:rPr>
                  <w:t xml:space="preserve">Sotiropoulos, S. N., Jbabdi, S., Xu, J., Andersson, J. L., Moeller, S., &amp; Auerbach, E. J. (2013). Advances in diffusion mri acquisition and processing in the human connectome project. </w:t>
                </w:r>
                <w:r>
                  <w:rPr>
                    <w:i/>
                    <w:iCs/>
                    <w:noProof/>
                  </w:rPr>
                  <w:t>NeuroImage</w:t>
                </w:r>
                <w:r>
                  <w:rPr>
                    <w:noProof/>
                  </w:rPr>
                  <w:t>, 125-143.</w:t>
                </w:r>
              </w:ins>
            </w:p>
            <w:p w14:paraId="0777B8DB" w14:textId="77777777" w:rsidR="00593E50" w:rsidRDefault="00593E50" w:rsidP="00D265B0">
              <w:pPr>
                <w:pStyle w:val="Bibliography"/>
                <w:ind w:left="720" w:hanging="720"/>
                <w:rPr>
                  <w:ins w:id="3427" w:author="David Mattie" w:date="2019-08-18T18:26:00Z"/>
                  <w:noProof/>
                </w:rPr>
              </w:pPr>
              <w:ins w:id="3428" w:author="David Mattie" w:date="2019-08-18T18:26:00Z">
                <w:r>
                  <w:rPr>
                    <w:noProof/>
                  </w:rPr>
                  <w:t xml:space="preserve">Sporns, O., Tononi, G., &amp; Kötter, R. (2005). The human connectome: A structural description of the human brain. </w:t>
                </w:r>
                <w:r>
                  <w:rPr>
                    <w:i/>
                    <w:iCs/>
                    <w:noProof/>
                  </w:rPr>
                  <w:t>PLoS Comput Biol</w:t>
                </w:r>
                <w:r>
                  <w:rPr>
                    <w:noProof/>
                  </w:rPr>
                  <w:t>.</w:t>
                </w:r>
              </w:ins>
            </w:p>
            <w:p w14:paraId="16FB5ACA" w14:textId="77777777" w:rsidR="00593E50" w:rsidRDefault="00593E50" w:rsidP="00D265B0">
              <w:pPr>
                <w:pStyle w:val="Bibliography"/>
                <w:ind w:left="720" w:hanging="720"/>
                <w:rPr>
                  <w:ins w:id="3429" w:author="David Mattie" w:date="2019-08-18T18:26:00Z"/>
                  <w:noProof/>
                </w:rPr>
              </w:pPr>
              <w:ins w:id="3430" w:author="David Mattie" w:date="2019-08-18T18:26:00Z">
                <w:r>
                  <w:rPr>
                    <w:noProof/>
                  </w:rPr>
                  <w:t xml:space="preserve">Taha, A. A., &amp; Hanbury, A. (2015). Metrics for evaluating 3d medical image segmentation: analysis, selection, and tool. </w:t>
                </w:r>
                <w:r>
                  <w:rPr>
                    <w:i/>
                    <w:iCs/>
                    <w:noProof/>
                  </w:rPr>
                  <w:t>BMC medical Imaging</w:t>
                </w:r>
                <w:r>
                  <w:rPr>
                    <w:noProof/>
                  </w:rPr>
                  <w:t>, 15-29.</w:t>
                </w:r>
              </w:ins>
            </w:p>
            <w:p w14:paraId="43D6B7D2" w14:textId="77777777" w:rsidR="00593E50" w:rsidRDefault="00593E50" w:rsidP="00D265B0">
              <w:pPr>
                <w:pStyle w:val="Bibliography"/>
                <w:ind w:left="720" w:hanging="720"/>
                <w:rPr>
                  <w:ins w:id="3431" w:author="David Mattie" w:date="2019-08-18T18:26:00Z"/>
                  <w:noProof/>
                </w:rPr>
              </w:pPr>
              <w:ins w:id="3432" w:author="David Mattie" w:date="2019-08-18T18:26:00Z">
                <w:r>
                  <w:rPr>
                    <w:noProof/>
                  </w:rPr>
                  <w:t xml:space="preserve">Van Essen, D. C., Smith, S. M., Barch, D. M., Behrens, T. E., Yacoub, E., &amp; Ugurbil, K. (2013). The wu-minn human connectome project: An overview. </w:t>
                </w:r>
                <w:r>
                  <w:rPr>
                    <w:i/>
                    <w:iCs/>
                    <w:noProof/>
                  </w:rPr>
                  <w:t>NeuroImage</w:t>
                </w:r>
                <w:r>
                  <w:rPr>
                    <w:noProof/>
                  </w:rPr>
                  <w:t>, 62-79.</w:t>
                </w:r>
              </w:ins>
            </w:p>
            <w:p w14:paraId="1F56D539" w14:textId="77777777" w:rsidR="00593E50" w:rsidRDefault="00593E50" w:rsidP="00D265B0">
              <w:pPr>
                <w:pStyle w:val="Bibliography"/>
                <w:ind w:left="720" w:hanging="720"/>
                <w:rPr>
                  <w:ins w:id="3433" w:author="David Mattie" w:date="2019-08-18T18:26:00Z"/>
                  <w:noProof/>
                </w:rPr>
              </w:pPr>
              <w:ins w:id="3434" w:author="David Mattie" w:date="2019-08-18T18:26:00Z">
                <w:r>
                  <w:rPr>
                    <w:noProof/>
                  </w:rPr>
                  <w:t xml:space="preserve">Wasserman, D., Makris, N., Rathi, Y., Shenton, M., Kikinis, R., Kubicki, M., &amp; Westin, C.-F. (2016). The white matter query language: a novel approach for describing human white matter anatomy. </w:t>
                </w:r>
                <w:r>
                  <w:rPr>
                    <w:i/>
                    <w:iCs/>
                    <w:noProof/>
                  </w:rPr>
                  <w:t>Brain Structures and Function</w:t>
                </w:r>
                <w:r>
                  <w:rPr>
                    <w:noProof/>
                  </w:rPr>
                  <w:t>, 4705-4721.</w:t>
                </w:r>
              </w:ins>
            </w:p>
            <w:p w14:paraId="613EAEB1" w14:textId="77777777" w:rsidR="00593E50" w:rsidRDefault="00593E50" w:rsidP="00D265B0">
              <w:pPr>
                <w:pStyle w:val="Bibliography"/>
                <w:ind w:left="720" w:hanging="720"/>
                <w:rPr>
                  <w:ins w:id="3435" w:author="David Mattie" w:date="2019-08-18T18:26:00Z"/>
                  <w:noProof/>
                </w:rPr>
              </w:pPr>
              <w:ins w:id="3436" w:author="David Mattie" w:date="2019-08-18T18:26:00Z">
                <w:r>
                  <w:rPr>
                    <w:noProof/>
                  </w:rPr>
                  <w:t xml:space="preserve">Wasserthal, J., Neher, P., &amp; Maier-Hein, K. H. (2016). Tractseg - fast and accurate white matter tract segmentation. </w:t>
                </w:r>
                <w:r>
                  <w:rPr>
                    <w:i/>
                    <w:iCs/>
                    <w:noProof/>
                  </w:rPr>
                  <w:t>NeuroImage</w:t>
                </w:r>
                <w:r>
                  <w:rPr>
                    <w:noProof/>
                  </w:rPr>
                  <w:t>, 239-253.</w:t>
                </w:r>
              </w:ins>
            </w:p>
            <w:p w14:paraId="3CC0A4FA" w14:textId="77777777" w:rsidR="00593E50" w:rsidRDefault="00593E50" w:rsidP="00D265B0">
              <w:pPr>
                <w:pStyle w:val="Bibliography"/>
                <w:ind w:left="720" w:hanging="720"/>
                <w:rPr>
                  <w:ins w:id="3437" w:author="David Mattie" w:date="2019-08-18T18:26:00Z"/>
                  <w:noProof/>
                </w:rPr>
              </w:pPr>
              <w:ins w:id="3438" w:author="David Mattie" w:date="2019-08-18T18:26:00Z">
                <w:r>
                  <w:rPr>
                    <w:noProof/>
                  </w:rPr>
                  <w:t xml:space="preserve">Wedeen, V. J. (2008). Diffusion spectrum magnetic resonance imaging (DSI) tractography of crossing fibers. </w:t>
                </w:r>
                <w:r>
                  <w:rPr>
                    <w:i/>
                    <w:iCs/>
                    <w:noProof/>
                  </w:rPr>
                  <w:t>Neuroimage</w:t>
                </w:r>
                <w:r>
                  <w:rPr>
                    <w:noProof/>
                  </w:rPr>
                  <w:t>, 41, 1267–1277.</w:t>
                </w:r>
              </w:ins>
            </w:p>
            <w:p w14:paraId="4585DB25" w14:textId="77777777" w:rsidR="00593E50" w:rsidRDefault="00593E50" w:rsidP="00D265B0">
              <w:pPr>
                <w:pStyle w:val="Bibliography"/>
                <w:ind w:left="720" w:hanging="720"/>
                <w:rPr>
                  <w:ins w:id="3439" w:author="David Mattie" w:date="2019-08-18T18:26:00Z"/>
                  <w:noProof/>
                </w:rPr>
              </w:pPr>
              <w:ins w:id="3440" w:author="David Mattie" w:date="2019-08-18T18:26:00Z">
                <w:r>
                  <w:rPr>
                    <w:noProof/>
                  </w:rPr>
                  <w:t xml:space="preserve">Zhang, D., Snyder, A. Z., Shimony, J. S., Fox, M. D., &amp; Raichle, M. E. (2009). Noninvasive functional and structural connectivity mapping of the human thalamocortical system. </w:t>
                </w:r>
                <w:r>
                  <w:rPr>
                    <w:i/>
                    <w:iCs/>
                    <w:noProof/>
                  </w:rPr>
                  <w:t>Creebral Cortex</w:t>
                </w:r>
                <w:r>
                  <w:rPr>
                    <w:noProof/>
                  </w:rPr>
                  <w:t>, 1187-1194.</w:t>
                </w:r>
              </w:ins>
            </w:p>
            <w:p w14:paraId="3B34E97E" w14:textId="77777777" w:rsidR="00593E50" w:rsidRDefault="00593E50" w:rsidP="00D265B0">
              <w:pPr>
                <w:pStyle w:val="Bibliography"/>
                <w:ind w:left="720" w:hanging="720"/>
                <w:rPr>
                  <w:ins w:id="3441" w:author="David Mattie" w:date="2019-08-18T18:26:00Z"/>
                  <w:noProof/>
                </w:rPr>
              </w:pPr>
              <w:ins w:id="3442" w:author="David Mattie" w:date="2019-08-18T18:26:00Z">
                <w:r>
                  <w:rPr>
                    <w:noProof/>
                  </w:rPr>
                  <w:lastRenderedPageBreak/>
                  <w:t>Zollei, L., Ou, Y., Iglesias, J., Grant, P. E., &amp; Fischl, B. (2017). FreeSurfer image processing pipeline for infant clinical MRI images. Vancouver, BC.</w:t>
                </w:r>
              </w:ins>
            </w:p>
            <w:p w14:paraId="53351094" w14:textId="77777777" w:rsidR="00CF3E00" w:rsidDel="00593E50" w:rsidRDefault="00CF3E00" w:rsidP="00593E50">
              <w:pPr>
                <w:pStyle w:val="Bibliography"/>
                <w:ind w:left="720" w:hanging="720"/>
                <w:rPr>
                  <w:del w:id="3443" w:author="David Mattie" w:date="2019-08-18T18:26:00Z"/>
                  <w:noProof/>
                </w:rPr>
                <w:pPrChange w:id="3444" w:author="David Mattie" w:date="2019-08-18T18:26:00Z">
                  <w:pPr>
                    <w:pStyle w:val="Bibliography"/>
                    <w:ind w:left="720" w:hanging="720"/>
                  </w:pPr>
                </w:pPrChange>
              </w:pPr>
              <w:del w:id="3445" w:author="David Mattie" w:date="2019-08-18T18:26:00Z">
                <w:r w:rsidDel="00593E50">
                  <w:rPr>
                    <w:noProof/>
                  </w:rPr>
                  <w:delText xml:space="preserve">Braitenberg, V. a. (1998). </w:delText>
                </w:r>
                <w:r w:rsidDel="00593E50">
                  <w:rPr>
                    <w:i/>
                    <w:iCs/>
                    <w:noProof/>
                  </w:rPr>
                  <w:delText>Statistics and Geometry of Neuronal Connectivity (Second Edition).</w:delText>
                </w:r>
                <w:r w:rsidDel="00593E50">
                  <w:rPr>
                    <w:noProof/>
                  </w:rPr>
                  <w:delText xml:space="preserve"> Berlin: Springer-Verlag.</w:delText>
                </w:r>
              </w:del>
            </w:p>
            <w:p w14:paraId="35C9F25B" w14:textId="77777777" w:rsidR="00CF3E00" w:rsidDel="00593E50" w:rsidRDefault="00CF3E00" w:rsidP="00593E50">
              <w:pPr>
                <w:pStyle w:val="Bibliography"/>
                <w:ind w:left="720" w:hanging="720"/>
                <w:rPr>
                  <w:del w:id="3446" w:author="David Mattie" w:date="2019-08-18T18:26:00Z"/>
                  <w:noProof/>
                </w:rPr>
                <w:pPrChange w:id="3447" w:author="David Mattie" w:date="2019-08-18T18:26:00Z">
                  <w:pPr>
                    <w:pStyle w:val="Bibliography"/>
                    <w:ind w:left="720" w:hanging="720"/>
                  </w:pPr>
                </w:pPrChange>
              </w:pPr>
              <w:del w:id="3448" w:author="David Mattie" w:date="2019-08-18T18:26:00Z">
                <w:r w:rsidDel="00593E50">
                  <w:rPr>
                    <w:noProof/>
                  </w:rPr>
                  <w:delText xml:space="preserve">Smith, S. M.-B. (2004). Advances in functional and structural MR image analysis and implementation as FSL. </w:delText>
                </w:r>
                <w:r w:rsidDel="00593E50">
                  <w:rPr>
                    <w:i/>
                    <w:iCs/>
                    <w:noProof/>
                  </w:rPr>
                  <w:delText>Neuroimage</w:delText>
                </w:r>
                <w:r w:rsidDel="00593E50">
                  <w:rPr>
                    <w:noProof/>
                  </w:rPr>
                  <w:delText>, 23 (Suppl. 1), S208-S219.</w:delText>
                </w:r>
              </w:del>
            </w:p>
            <w:p w14:paraId="1F6358D0" w14:textId="77777777" w:rsidR="00CF3E00" w:rsidDel="00593E50" w:rsidRDefault="00CF3E00" w:rsidP="00593E50">
              <w:pPr>
                <w:pStyle w:val="Bibliography"/>
                <w:ind w:left="720" w:hanging="720"/>
                <w:rPr>
                  <w:del w:id="3449" w:author="David Mattie" w:date="2019-08-18T18:26:00Z"/>
                  <w:noProof/>
                </w:rPr>
                <w:pPrChange w:id="3450" w:author="David Mattie" w:date="2019-08-18T18:26:00Z">
                  <w:pPr>
                    <w:pStyle w:val="Bibliography"/>
                    <w:ind w:left="720" w:hanging="720"/>
                  </w:pPr>
                </w:pPrChange>
              </w:pPr>
              <w:del w:id="3451" w:author="David Mattie" w:date="2019-08-18T18:26:00Z">
                <w:r w:rsidDel="00593E50">
                  <w:rPr>
                    <w:noProof/>
                  </w:rPr>
                  <w:delText xml:space="preserve">Wedeen, V. J. (2008). Diffusion spectrum magnetic resonance imaging (DSI) tractography of crossing fibers. </w:delText>
                </w:r>
                <w:r w:rsidDel="00593E50">
                  <w:rPr>
                    <w:i/>
                    <w:iCs/>
                    <w:noProof/>
                  </w:rPr>
                  <w:delText>Neuroimage</w:delText>
                </w:r>
                <w:r w:rsidDel="00593E50">
                  <w:rPr>
                    <w:noProof/>
                  </w:rPr>
                  <w:delText>, 41, 1267–1277.</w:delText>
                </w:r>
              </w:del>
            </w:p>
            <w:p w14:paraId="21C2F62F" w14:textId="25BC6204" w:rsidR="00CF3E00" w:rsidRDefault="00CF3E00" w:rsidP="00D265B0">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bookmarkStart w:id="3452" w:name="_Toc17056332"/>
      <w:r>
        <w:t>Appendix 1</w:t>
      </w:r>
      <w:bookmarkEnd w:id="3452"/>
    </w:p>
    <w:p w14:paraId="3A4313DC" w14:textId="77777777" w:rsidR="00932176" w:rsidRDefault="001D37B0">
      <w:pPr>
        <w:pStyle w:val="Heading2"/>
        <w:numPr>
          <w:ilvl w:val="1"/>
          <w:numId w:val="2"/>
        </w:numPr>
      </w:pPr>
      <w:bookmarkStart w:id="3453" w:name="_Toc17056333"/>
      <w:r>
        <w:t>crush.py</w:t>
      </w:r>
      <w:bookmarkEnd w:id="3453"/>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3454" w:name="_Toc17056334"/>
      <w:r>
        <w:t>Patient.py</w:t>
      </w:r>
      <w:bookmarkEnd w:id="3454"/>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3455" w:name="_Toc17056335"/>
      <w:r>
        <w:t>Visit.py</w:t>
      </w:r>
      <w:bookmarkEnd w:id="3455"/>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CE9178"/>
          <w:sz w:val="21"/>
          <w:szCs w:val="21"/>
        </w:rPr>
        <w:lastRenderedPageBreak/>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3456" w:name="_Toc17056336"/>
      <w:r>
        <w:t>segmentMap.txt</w:t>
      </w:r>
      <w:bookmarkEnd w:id="3456"/>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lastRenderedPageBreak/>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lastRenderedPageBreak/>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lastRenderedPageBreak/>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t>5002,Right-UnsegmentedWhiteMatter,,Right,White,right unsegmented white matter</w:t>
      </w:r>
    </w:p>
    <w:p w14:paraId="5F5C38A6" w14:textId="77777777" w:rsidR="00932176" w:rsidRDefault="00932176">
      <w:pPr>
        <w:sectPr w:rsidR="00932176" w:rsidSect="004151FF">
          <w:headerReference w:type="default" r:id="rId56"/>
          <w:footerReference w:type="default" r:id="rId57"/>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7" w:author="Jacob Levman" w:date="2019-07-30T09:56:00Z" w:initials="JL">
    <w:p w14:paraId="0CF19D62" w14:textId="6C5F260C" w:rsidR="007E1E15" w:rsidRDefault="007E1E15">
      <w:pPr>
        <w:pStyle w:val="CommentText"/>
      </w:pPr>
      <w:r>
        <w:rPr>
          <w:rStyle w:val="CommentReference"/>
        </w:rPr>
        <w:annotationRef/>
      </w:r>
      <w:r>
        <w:t>Mention words like Big data in this paragraph and also distributed computing should be mentioned right here.</w:t>
      </w:r>
    </w:p>
  </w:comment>
  <w:comment w:id="953" w:author="Jacob Levman" w:date="2019-07-30T10:32:00Z" w:initials="JL">
    <w:p w14:paraId="47E22E28" w14:textId="09574C68" w:rsidR="007E1E15" w:rsidRDefault="007E1E15">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971" w:author="Jacob Levman" w:date="2019-07-30T10:34:00Z" w:initials="JL">
    <w:p w14:paraId="489EF3C2" w14:textId="4B47416C" w:rsidR="007E1E15" w:rsidRDefault="007E1E15">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1178" w:author="Jacob Levman" w:date="2019-07-31T10:59:00Z" w:initials="JL">
    <w:p w14:paraId="1ED49735" w14:textId="1117B3A4" w:rsidR="007E1E15" w:rsidRDefault="007E1E15">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1199" w:author="Jacob Levman" w:date="2019-07-31T11:04:00Z" w:initials="JL">
    <w:p w14:paraId="4455A0B1" w14:textId="3E7358CB" w:rsidR="007E1E15" w:rsidRDefault="007E1E15">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23F3CD" w14:textId="77777777" w:rsidR="003243DA" w:rsidRDefault="003243DA">
      <w:r>
        <w:separator/>
      </w:r>
    </w:p>
  </w:endnote>
  <w:endnote w:type="continuationSeparator" w:id="0">
    <w:p w14:paraId="347EA0A2" w14:textId="77777777" w:rsidR="003243DA" w:rsidRDefault="003243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4F0BE5E1" w:rsidR="007E1E15" w:rsidRDefault="007E1E15">
    <w:pPr>
      <w:pStyle w:val="Footer"/>
      <w:jc w:val="center"/>
    </w:pPr>
    <w:r>
      <w:rPr>
        <w:rStyle w:val="PageNumber"/>
      </w:rPr>
      <w:fldChar w:fldCharType="begin"/>
    </w:r>
    <w:r>
      <w:rPr>
        <w:rStyle w:val="PageNumber"/>
      </w:rPr>
      <w:instrText>PAGE</w:instrText>
    </w:r>
    <w:r>
      <w:rPr>
        <w:rStyle w:val="PageNumber"/>
      </w:rPr>
      <w:fldChar w:fldCharType="separate"/>
    </w:r>
    <w:r w:rsidR="008A5FC7">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0CF97EDB" w:rsidR="007E1E15" w:rsidRDefault="007E1E15">
    <w:pPr>
      <w:pStyle w:val="Footer"/>
      <w:jc w:val="center"/>
    </w:pPr>
    <w:r>
      <w:rPr>
        <w:rStyle w:val="PageNumber"/>
      </w:rPr>
      <w:fldChar w:fldCharType="begin"/>
    </w:r>
    <w:r>
      <w:rPr>
        <w:rStyle w:val="PageNumber"/>
      </w:rPr>
      <w:instrText>PAGE</w:instrText>
    </w:r>
    <w:r>
      <w:rPr>
        <w:rStyle w:val="PageNumber"/>
      </w:rPr>
      <w:fldChar w:fldCharType="separate"/>
    </w:r>
    <w:r w:rsidR="008A5FC7">
      <w:rPr>
        <w:rStyle w:val="PageNumber"/>
        <w:noProof/>
      </w:rPr>
      <w:t>37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564F01CD" w:rsidR="007E1E15" w:rsidRDefault="007E1E15">
    <w:pPr>
      <w:pStyle w:val="Footer"/>
      <w:jc w:val="center"/>
    </w:pPr>
    <w:r>
      <w:rPr>
        <w:rStyle w:val="PageNumber"/>
      </w:rPr>
      <w:fldChar w:fldCharType="begin"/>
    </w:r>
    <w:r>
      <w:rPr>
        <w:rStyle w:val="PageNumber"/>
      </w:rPr>
      <w:instrText>PAGE</w:instrText>
    </w:r>
    <w:r>
      <w:rPr>
        <w:rStyle w:val="PageNumber"/>
      </w:rPr>
      <w:fldChar w:fldCharType="separate"/>
    </w:r>
    <w:r w:rsidR="008A5FC7">
      <w:rPr>
        <w:rStyle w:val="PageNumber"/>
        <w:noProof/>
      </w:rPr>
      <w:t>87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3AE9E" w14:textId="77777777" w:rsidR="003243DA" w:rsidRDefault="003243DA">
      <w:r>
        <w:separator/>
      </w:r>
    </w:p>
  </w:footnote>
  <w:footnote w:type="continuationSeparator" w:id="0">
    <w:p w14:paraId="0E180BB2" w14:textId="77777777" w:rsidR="003243DA" w:rsidRDefault="003243DA">
      <w:r>
        <w:continuationSeparator/>
      </w:r>
    </w:p>
  </w:footnote>
  <w:footnote w:id="1">
    <w:p w14:paraId="5B42517F" w14:textId="40ACD51E" w:rsidR="007E1E15" w:rsidRDefault="007E1E15">
      <w:pPr>
        <w:pStyle w:val="FootnoteText"/>
      </w:pPr>
      <w:r>
        <w:rPr>
          <w:rStyle w:val="FootnoteReference"/>
        </w:rPr>
        <w:footnoteRef/>
      </w:r>
      <w:r>
        <w:t xml:space="preserve"> 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Content>
          <w:r>
            <w:fldChar w:fldCharType="begin"/>
          </w:r>
          <w:r>
            <w:instrText xml:space="preserve"> CITATION Cha18 \l 1033 </w:instrText>
          </w:r>
          <w:r>
            <w:fldChar w:fldCharType="separate"/>
          </w:r>
          <w:r>
            <w:rPr>
              <w:noProof/>
            </w:rPr>
            <w:t xml:space="preserve"> (Chamberland, Samuel &amp; Tax, Chantal &amp; K Jones, &amp; Derek, 2018)</w:t>
          </w:r>
          <w:r>
            <w:fldChar w:fldCharType="end"/>
          </w:r>
        </w:sdtContent>
      </w:sdt>
    </w:p>
  </w:footnote>
  <w:footnote w:id="2">
    <w:p w14:paraId="1915C7BA" w14:textId="67618B51" w:rsidR="007E1E15" w:rsidRDefault="007E1E15">
      <w:pPr>
        <w:pStyle w:val="FootnoteText"/>
      </w:pPr>
      <w:ins w:id="3283" w:author="David Mattie" w:date="2019-08-12T10:10:00Z">
        <w:r>
          <w:rPr>
            <w:rStyle w:val="FootnoteReference"/>
          </w:rPr>
          <w:footnoteRef/>
        </w:r>
        <w:r>
          <w:t xml:space="preserve"> Dell Precision workstations, 64GB RAM, 1TB SSD, 20 dual core 2.1 GHz Broadwell CPU</w:t>
        </w:r>
      </w:ins>
    </w:p>
  </w:footnote>
  <w:footnote w:id="3">
    <w:p w14:paraId="0D74922F" w14:textId="13C5D9EE" w:rsidR="007E1E15" w:rsidRDefault="007E1E15">
      <w:pPr>
        <w:pStyle w:val="FootnoteText"/>
      </w:pPr>
      <w:ins w:id="3360" w:author="David Mattie" w:date="2019-08-12T13:51:00Z">
        <w:r>
          <w:rPr>
            <w:rStyle w:val="FootnoteReference"/>
          </w:rPr>
          <w:footnoteRef/>
        </w:r>
        <w:r>
          <w:t xml:space="preserve"> inode (or index node) is an internal data structure used to represent the unix filesystem and describes filesystem objects, physical location on disk</w:t>
        </w:r>
      </w:ins>
      <w:ins w:id="3361" w:author="David Mattie" w:date="2019-08-12T13:52:00Z">
        <w:r>
          <w:t xml:space="preserve">.  This </w:t>
        </w:r>
      </w:ins>
      <w:ins w:id="3362" w:author="David Mattie" w:date="2019-08-12T13:53:00Z">
        <w:r>
          <w:t xml:space="preserve">mechanism </w:t>
        </w:r>
      </w:ins>
      <w:ins w:id="3363" w:author="David Mattie" w:date="2019-08-12T13:52:00Z">
        <w:r>
          <w:t xml:space="preserve">is analogous to an index on a relational </w:t>
        </w:r>
      </w:ins>
      <w:ins w:id="3364" w:author="David Mattie" w:date="2019-08-12T13:53:00Z">
        <w:r>
          <w:t>database table, but for hierarchical structures.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7E1E15" w14:paraId="4B1DBC02" w14:textId="77777777">
      <w:tc>
        <w:tcPr>
          <w:tcW w:w="2880" w:type="dxa"/>
          <w:shd w:val="clear" w:color="auto" w:fill="auto"/>
        </w:tcPr>
        <w:p w14:paraId="1A68955C" w14:textId="77777777" w:rsidR="007E1E15" w:rsidRDefault="007E1E15">
          <w:pPr>
            <w:pStyle w:val="Header"/>
            <w:ind w:left="-115"/>
          </w:pPr>
        </w:p>
      </w:tc>
      <w:tc>
        <w:tcPr>
          <w:tcW w:w="2880" w:type="dxa"/>
          <w:shd w:val="clear" w:color="auto" w:fill="auto"/>
        </w:tcPr>
        <w:p w14:paraId="3936A252" w14:textId="77777777" w:rsidR="007E1E15" w:rsidRDefault="007E1E15">
          <w:pPr>
            <w:pStyle w:val="Header"/>
            <w:jc w:val="center"/>
          </w:pPr>
        </w:p>
      </w:tc>
      <w:tc>
        <w:tcPr>
          <w:tcW w:w="2880" w:type="dxa"/>
          <w:shd w:val="clear" w:color="auto" w:fill="auto"/>
        </w:tcPr>
        <w:p w14:paraId="7FFDEA98" w14:textId="77777777" w:rsidR="007E1E15" w:rsidRDefault="007E1E15">
          <w:pPr>
            <w:pStyle w:val="Header"/>
            <w:ind w:right="-115"/>
            <w:jc w:val="right"/>
          </w:pPr>
        </w:p>
      </w:tc>
    </w:tr>
  </w:tbl>
  <w:p w14:paraId="4EC27D0E" w14:textId="77777777" w:rsidR="007E1E15" w:rsidRDefault="007E1E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7E1E15" w14:paraId="5F56A346" w14:textId="77777777">
      <w:tc>
        <w:tcPr>
          <w:tcW w:w="3119" w:type="dxa"/>
          <w:shd w:val="clear" w:color="auto" w:fill="auto"/>
        </w:tcPr>
        <w:p w14:paraId="7BC1F5BC" w14:textId="77777777" w:rsidR="007E1E15" w:rsidRDefault="007E1E15">
          <w:pPr>
            <w:pStyle w:val="Header"/>
            <w:ind w:left="-115"/>
          </w:pPr>
        </w:p>
      </w:tc>
      <w:tc>
        <w:tcPr>
          <w:tcW w:w="3120" w:type="dxa"/>
          <w:shd w:val="clear" w:color="auto" w:fill="auto"/>
        </w:tcPr>
        <w:p w14:paraId="5AFD1825" w14:textId="77777777" w:rsidR="007E1E15" w:rsidRDefault="007E1E15">
          <w:pPr>
            <w:pStyle w:val="Header"/>
            <w:jc w:val="center"/>
          </w:pPr>
        </w:p>
      </w:tc>
      <w:tc>
        <w:tcPr>
          <w:tcW w:w="3120" w:type="dxa"/>
          <w:shd w:val="clear" w:color="auto" w:fill="auto"/>
        </w:tcPr>
        <w:p w14:paraId="3A941E2E" w14:textId="77777777" w:rsidR="007E1E15" w:rsidRDefault="007E1E15">
          <w:pPr>
            <w:pStyle w:val="Header"/>
            <w:ind w:right="-115"/>
            <w:jc w:val="right"/>
          </w:pPr>
        </w:p>
      </w:tc>
    </w:tr>
  </w:tbl>
  <w:p w14:paraId="19C2A918" w14:textId="77777777" w:rsidR="007E1E15" w:rsidRDefault="007E1E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7E1E15" w14:paraId="167F606E" w14:textId="77777777">
      <w:tc>
        <w:tcPr>
          <w:tcW w:w="3600" w:type="dxa"/>
          <w:shd w:val="clear" w:color="auto" w:fill="auto"/>
        </w:tcPr>
        <w:p w14:paraId="17756622" w14:textId="77777777" w:rsidR="007E1E15" w:rsidRDefault="007E1E15">
          <w:pPr>
            <w:pStyle w:val="Header"/>
            <w:ind w:left="-115"/>
          </w:pPr>
        </w:p>
      </w:tc>
      <w:tc>
        <w:tcPr>
          <w:tcW w:w="3600" w:type="dxa"/>
          <w:shd w:val="clear" w:color="auto" w:fill="auto"/>
        </w:tcPr>
        <w:p w14:paraId="0DDBE778" w14:textId="77777777" w:rsidR="007E1E15" w:rsidRDefault="007E1E15">
          <w:pPr>
            <w:pStyle w:val="Header"/>
            <w:jc w:val="center"/>
          </w:pPr>
        </w:p>
      </w:tc>
      <w:tc>
        <w:tcPr>
          <w:tcW w:w="3600" w:type="dxa"/>
          <w:shd w:val="clear" w:color="auto" w:fill="auto"/>
        </w:tcPr>
        <w:p w14:paraId="484B9426" w14:textId="77777777" w:rsidR="007E1E15" w:rsidRDefault="007E1E15">
          <w:pPr>
            <w:pStyle w:val="Header"/>
            <w:ind w:right="-115"/>
            <w:jc w:val="right"/>
          </w:pPr>
        </w:p>
      </w:tc>
    </w:tr>
  </w:tbl>
  <w:p w14:paraId="2FA321A5" w14:textId="77777777" w:rsidR="007E1E15" w:rsidRDefault="007E1E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68B23A24"/>
    <w:multiLevelType w:val="multilevel"/>
    <w:tmpl w:val="68DC622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2"/>
  </w:num>
  <w:num w:numId="3">
    <w:abstractNumId w:val="4"/>
  </w:num>
  <w:num w:numId="4">
    <w:abstractNumId w:val="3"/>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ttie">
    <w15:presenceInfo w15:providerId="AD" w15:userId="S-1-5-21-1643458103-850727996-848847219-44642"/>
  </w15:person>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66C76"/>
    <w:rsid w:val="00073BB4"/>
    <w:rsid w:val="00082F9D"/>
    <w:rsid w:val="00096808"/>
    <w:rsid w:val="0009747B"/>
    <w:rsid w:val="000A04ED"/>
    <w:rsid w:val="000B63D7"/>
    <w:rsid w:val="000D7870"/>
    <w:rsid w:val="000E4379"/>
    <w:rsid w:val="00102E9D"/>
    <w:rsid w:val="0012671A"/>
    <w:rsid w:val="0013481E"/>
    <w:rsid w:val="00134984"/>
    <w:rsid w:val="00142ED0"/>
    <w:rsid w:val="00151B00"/>
    <w:rsid w:val="001559C4"/>
    <w:rsid w:val="001568EE"/>
    <w:rsid w:val="00175581"/>
    <w:rsid w:val="00177E46"/>
    <w:rsid w:val="0018354D"/>
    <w:rsid w:val="001A11E8"/>
    <w:rsid w:val="001C5E6E"/>
    <w:rsid w:val="001D37B0"/>
    <w:rsid w:val="001D5888"/>
    <w:rsid w:val="001F4D30"/>
    <w:rsid w:val="0021534F"/>
    <w:rsid w:val="002154F0"/>
    <w:rsid w:val="002229D7"/>
    <w:rsid w:val="002429C7"/>
    <w:rsid w:val="002540EF"/>
    <w:rsid w:val="00266B1E"/>
    <w:rsid w:val="0028774D"/>
    <w:rsid w:val="00297F3D"/>
    <w:rsid w:val="002A3CD8"/>
    <w:rsid w:val="002A4017"/>
    <w:rsid w:val="002B7C14"/>
    <w:rsid w:val="002C278A"/>
    <w:rsid w:val="00305674"/>
    <w:rsid w:val="003243DA"/>
    <w:rsid w:val="0036780D"/>
    <w:rsid w:val="003846B1"/>
    <w:rsid w:val="00396282"/>
    <w:rsid w:val="003B7FF7"/>
    <w:rsid w:val="004151FF"/>
    <w:rsid w:val="00473D44"/>
    <w:rsid w:val="00497A24"/>
    <w:rsid w:val="004A5246"/>
    <w:rsid w:val="004B0A79"/>
    <w:rsid w:val="004C447E"/>
    <w:rsid w:val="004C602F"/>
    <w:rsid w:val="004D746C"/>
    <w:rsid w:val="004E1074"/>
    <w:rsid w:val="004F4ED2"/>
    <w:rsid w:val="00501426"/>
    <w:rsid w:val="00524C65"/>
    <w:rsid w:val="00532BAA"/>
    <w:rsid w:val="00536724"/>
    <w:rsid w:val="00556898"/>
    <w:rsid w:val="0057489A"/>
    <w:rsid w:val="00577C9D"/>
    <w:rsid w:val="005878B1"/>
    <w:rsid w:val="00593E50"/>
    <w:rsid w:val="005B1186"/>
    <w:rsid w:val="005B6E73"/>
    <w:rsid w:val="005C6879"/>
    <w:rsid w:val="005D7F79"/>
    <w:rsid w:val="005E74FD"/>
    <w:rsid w:val="006042D1"/>
    <w:rsid w:val="006170A0"/>
    <w:rsid w:val="00627BF4"/>
    <w:rsid w:val="0063765F"/>
    <w:rsid w:val="00644E21"/>
    <w:rsid w:val="00655ED4"/>
    <w:rsid w:val="0068682B"/>
    <w:rsid w:val="00686878"/>
    <w:rsid w:val="00691477"/>
    <w:rsid w:val="00693CDC"/>
    <w:rsid w:val="006F21AA"/>
    <w:rsid w:val="006F6F50"/>
    <w:rsid w:val="00726F47"/>
    <w:rsid w:val="0073411F"/>
    <w:rsid w:val="00752F17"/>
    <w:rsid w:val="007632E7"/>
    <w:rsid w:val="00775EE2"/>
    <w:rsid w:val="0078587B"/>
    <w:rsid w:val="00787DDD"/>
    <w:rsid w:val="007C7EB2"/>
    <w:rsid w:val="007E1E15"/>
    <w:rsid w:val="00800971"/>
    <w:rsid w:val="00836E6C"/>
    <w:rsid w:val="00844FF6"/>
    <w:rsid w:val="0085669A"/>
    <w:rsid w:val="00875939"/>
    <w:rsid w:val="00883ADD"/>
    <w:rsid w:val="00884C6E"/>
    <w:rsid w:val="008A5FC7"/>
    <w:rsid w:val="008C70C6"/>
    <w:rsid w:val="008E29B0"/>
    <w:rsid w:val="009029E3"/>
    <w:rsid w:val="00923D40"/>
    <w:rsid w:val="0092520D"/>
    <w:rsid w:val="00925A05"/>
    <w:rsid w:val="00930DC3"/>
    <w:rsid w:val="00932176"/>
    <w:rsid w:val="00936F4E"/>
    <w:rsid w:val="009561AB"/>
    <w:rsid w:val="009936C5"/>
    <w:rsid w:val="009C2CED"/>
    <w:rsid w:val="009F0C06"/>
    <w:rsid w:val="009F1ED5"/>
    <w:rsid w:val="00A40464"/>
    <w:rsid w:val="00A460C3"/>
    <w:rsid w:val="00A72CEF"/>
    <w:rsid w:val="00A72E5C"/>
    <w:rsid w:val="00A73733"/>
    <w:rsid w:val="00A821C1"/>
    <w:rsid w:val="00A93F9A"/>
    <w:rsid w:val="00AF366B"/>
    <w:rsid w:val="00B556D3"/>
    <w:rsid w:val="00B60CBE"/>
    <w:rsid w:val="00B6120F"/>
    <w:rsid w:val="00B771F5"/>
    <w:rsid w:val="00BA0DB4"/>
    <w:rsid w:val="00BC26C4"/>
    <w:rsid w:val="00BC50E9"/>
    <w:rsid w:val="00BC61B0"/>
    <w:rsid w:val="00BD15C3"/>
    <w:rsid w:val="00BE003C"/>
    <w:rsid w:val="00BF016A"/>
    <w:rsid w:val="00C0000E"/>
    <w:rsid w:val="00C21C4A"/>
    <w:rsid w:val="00C21D4C"/>
    <w:rsid w:val="00C2697B"/>
    <w:rsid w:val="00C26DA3"/>
    <w:rsid w:val="00C7070A"/>
    <w:rsid w:val="00C7123D"/>
    <w:rsid w:val="00C8021E"/>
    <w:rsid w:val="00CC23DF"/>
    <w:rsid w:val="00CE14E0"/>
    <w:rsid w:val="00CF3E00"/>
    <w:rsid w:val="00CF7440"/>
    <w:rsid w:val="00CF7E15"/>
    <w:rsid w:val="00D045F1"/>
    <w:rsid w:val="00D252B4"/>
    <w:rsid w:val="00D265B0"/>
    <w:rsid w:val="00D30961"/>
    <w:rsid w:val="00D33EFA"/>
    <w:rsid w:val="00D57773"/>
    <w:rsid w:val="00D8000B"/>
    <w:rsid w:val="00D85FBA"/>
    <w:rsid w:val="00D958BF"/>
    <w:rsid w:val="00DA1620"/>
    <w:rsid w:val="00DA38EE"/>
    <w:rsid w:val="00DB3A69"/>
    <w:rsid w:val="00DD317C"/>
    <w:rsid w:val="00E04EB3"/>
    <w:rsid w:val="00E13915"/>
    <w:rsid w:val="00E26450"/>
    <w:rsid w:val="00E32EA6"/>
    <w:rsid w:val="00E46140"/>
    <w:rsid w:val="00E57765"/>
    <w:rsid w:val="00E7462C"/>
    <w:rsid w:val="00E928BD"/>
    <w:rsid w:val="00E93423"/>
    <w:rsid w:val="00EA3D8E"/>
    <w:rsid w:val="00EB7BE6"/>
    <w:rsid w:val="00EB7F26"/>
    <w:rsid w:val="00ED36EE"/>
    <w:rsid w:val="00EE14BF"/>
    <w:rsid w:val="00EF45C8"/>
    <w:rsid w:val="00F1619A"/>
    <w:rsid w:val="00F210A6"/>
    <w:rsid w:val="00F34881"/>
    <w:rsid w:val="00F37098"/>
    <w:rsid w:val="00F83875"/>
    <w:rsid w:val="00F86D88"/>
    <w:rsid w:val="00F8700B"/>
    <w:rsid w:val="00FA2E1E"/>
    <w:rsid w:val="00FC16AE"/>
    <w:rsid w:val="00FC1C74"/>
    <w:rsid w:val="00FC4AB3"/>
    <w:rsid w:val="00FD4B0E"/>
    <w:rsid w:val="00FD6D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21534F"/>
    <w:pPr>
      <w:tabs>
        <w:tab w:val="right" w:leader="dot" w:pos="8630"/>
      </w:tabs>
      <w:spacing w:line="480" w:lineRule="auto"/>
      <w:pPrChange w:id="0" w:author="David Mattie" w:date="2019-08-18T20:38:00Z">
        <w:pPr>
          <w:spacing w:line="480" w:lineRule="auto"/>
        </w:pPr>
      </w:pPrChange>
    </w:pPr>
    <w:rPr>
      <w:b/>
      <w:rPrChange w:id="0" w:author="David Mattie" w:date="2019-08-18T20:38:00Z">
        <w:rPr>
          <w:b/>
          <w:sz w:val="24"/>
          <w:szCs w:val="24"/>
          <w:lang w:val="en-US" w:eastAsia="en-US" w:bidi="ar-SA"/>
        </w:rPr>
      </w:rPrChange>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21534F"/>
    <w:pPr>
      <w:tabs>
        <w:tab w:val="right" w:leader="dot" w:pos="8630"/>
      </w:tabs>
      <w:spacing w:line="480" w:lineRule="auto"/>
      <w:ind w:left="475"/>
      <w:pPrChange w:id="1" w:author="David Mattie" w:date="2019-08-18T20:38:00Z">
        <w:pPr>
          <w:spacing w:line="480" w:lineRule="auto"/>
          <w:ind w:left="475"/>
        </w:pPr>
      </w:pPrChange>
    </w:pPr>
    <w:rPr>
      <w:rPrChange w:id="1" w:author="David Mattie" w:date="2019-08-18T20:38:00Z">
        <w:rPr>
          <w:sz w:val="24"/>
          <w:szCs w:val="24"/>
          <w:lang w:val="en-US" w:eastAsia="en-US" w:bidi="ar-SA"/>
        </w:rPr>
      </w:rPrChange>
    </w:r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 w:type="paragraph" w:styleId="EndnoteText">
    <w:name w:val="endnote text"/>
    <w:basedOn w:val="Normal"/>
    <w:link w:val="EndnoteTextChar"/>
    <w:rsid w:val="00EA3D8E"/>
    <w:rPr>
      <w:sz w:val="20"/>
      <w:szCs w:val="20"/>
    </w:rPr>
  </w:style>
  <w:style w:type="character" w:customStyle="1" w:styleId="EndnoteTextChar">
    <w:name w:val="Endnote Text Char"/>
    <w:basedOn w:val="DefaultParagraphFont"/>
    <w:link w:val="EndnoteText"/>
    <w:rsid w:val="00EA3D8E"/>
    <w:rPr>
      <w:lang w:eastAsia="en-US"/>
    </w:rPr>
  </w:style>
  <w:style w:type="character" w:styleId="EndnoteReference">
    <w:name w:val="endnote reference"/>
    <w:basedOn w:val="DefaultParagraphFont"/>
    <w:rsid w:val="00EA3D8E"/>
    <w:rPr>
      <w:vertAlign w:val="superscript"/>
    </w:rPr>
  </w:style>
  <w:style w:type="table" w:styleId="PlainTable3">
    <w:name w:val="Plain Table 3"/>
    <w:basedOn w:val="TableNormal"/>
    <w:uiPriority w:val="43"/>
    <w:rsid w:val="005C68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C687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265B0"/>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726221">
      <w:bodyDiv w:val="1"/>
      <w:marLeft w:val="0"/>
      <w:marRight w:val="0"/>
      <w:marTop w:val="0"/>
      <w:marBottom w:val="0"/>
      <w:divBdr>
        <w:top w:val="none" w:sz="0" w:space="0" w:color="auto"/>
        <w:left w:val="none" w:sz="0" w:space="0" w:color="auto"/>
        <w:bottom w:val="none" w:sz="0" w:space="0" w:color="auto"/>
        <w:right w:val="none" w:sz="0" w:space="0" w:color="auto"/>
      </w:divBdr>
    </w:div>
    <w:div w:id="161556235">
      <w:bodyDiv w:val="1"/>
      <w:marLeft w:val="0"/>
      <w:marRight w:val="0"/>
      <w:marTop w:val="0"/>
      <w:marBottom w:val="0"/>
      <w:divBdr>
        <w:top w:val="none" w:sz="0" w:space="0" w:color="auto"/>
        <w:left w:val="none" w:sz="0" w:space="0" w:color="auto"/>
        <w:bottom w:val="none" w:sz="0" w:space="0" w:color="auto"/>
        <w:right w:val="none" w:sz="0" w:space="0" w:color="auto"/>
      </w:divBdr>
    </w:div>
    <w:div w:id="179199830">
      <w:bodyDiv w:val="1"/>
      <w:marLeft w:val="0"/>
      <w:marRight w:val="0"/>
      <w:marTop w:val="0"/>
      <w:marBottom w:val="0"/>
      <w:divBdr>
        <w:top w:val="none" w:sz="0" w:space="0" w:color="auto"/>
        <w:left w:val="none" w:sz="0" w:space="0" w:color="auto"/>
        <w:bottom w:val="none" w:sz="0" w:space="0" w:color="auto"/>
        <w:right w:val="none" w:sz="0" w:space="0" w:color="auto"/>
      </w:divBdr>
    </w:div>
    <w:div w:id="201132069">
      <w:bodyDiv w:val="1"/>
      <w:marLeft w:val="0"/>
      <w:marRight w:val="0"/>
      <w:marTop w:val="0"/>
      <w:marBottom w:val="0"/>
      <w:divBdr>
        <w:top w:val="none" w:sz="0" w:space="0" w:color="auto"/>
        <w:left w:val="none" w:sz="0" w:space="0" w:color="auto"/>
        <w:bottom w:val="none" w:sz="0" w:space="0" w:color="auto"/>
        <w:right w:val="none" w:sz="0" w:space="0" w:color="auto"/>
      </w:divBdr>
    </w:div>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251742184">
      <w:bodyDiv w:val="1"/>
      <w:marLeft w:val="0"/>
      <w:marRight w:val="0"/>
      <w:marTop w:val="0"/>
      <w:marBottom w:val="0"/>
      <w:divBdr>
        <w:top w:val="none" w:sz="0" w:space="0" w:color="auto"/>
        <w:left w:val="none" w:sz="0" w:space="0" w:color="auto"/>
        <w:bottom w:val="none" w:sz="0" w:space="0" w:color="auto"/>
        <w:right w:val="none" w:sz="0" w:space="0" w:color="auto"/>
      </w:divBdr>
    </w:div>
    <w:div w:id="253782690">
      <w:bodyDiv w:val="1"/>
      <w:marLeft w:val="0"/>
      <w:marRight w:val="0"/>
      <w:marTop w:val="0"/>
      <w:marBottom w:val="0"/>
      <w:divBdr>
        <w:top w:val="none" w:sz="0" w:space="0" w:color="auto"/>
        <w:left w:val="none" w:sz="0" w:space="0" w:color="auto"/>
        <w:bottom w:val="none" w:sz="0" w:space="0" w:color="auto"/>
        <w:right w:val="none" w:sz="0" w:space="0" w:color="auto"/>
      </w:divBdr>
    </w:div>
    <w:div w:id="258409437">
      <w:bodyDiv w:val="1"/>
      <w:marLeft w:val="0"/>
      <w:marRight w:val="0"/>
      <w:marTop w:val="0"/>
      <w:marBottom w:val="0"/>
      <w:divBdr>
        <w:top w:val="none" w:sz="0" w:space="0" w:color="auto"/>
        <w:left w:val="none" w:sz="0" w:space="0" w:color="auto"/>
        <w:bottom w:val="none" w:sz="0" w:space="0" w:color="auto"/>
        <w:right w:val="none" w:sz="0" w:space="0" w:color="auto"/>
      </w:divBdr>
    </w:div>
    <w:div w:id="260989406">
      <w:bodyDiv w:val="1"/>
      <w:marLeft w:val="0"/>
      <w:marRight w:val="0"/>
      <w:marTop w:val="0"/>
      <w:marBottom w:val="0"/>
      <w:divBdr>
        <w:top w:val="none" w:sz="0" w:space="0" w:color="auto"/>
        <w:left w:val="none" w:sz="0" w:space="0" w:color="auto"/>
        <w:bottom w:val="none" w:sz="0" w:space="0" w:color="auto"/>
        <w:right w:val="none" w:sz="0" w:space="0" w:color="auto"/>
      </w:divBdr>
    </w:div>
    <w:div w:id="336156326">
      <w:bodyDiv w:val="1"/>
      <w:marLeft w:val="0"/>
      <w:marRight w:val="0"/>
      <w:marTop w:val="0"/>
      <w:marBottom w:val="0"/>
      <w:divBdr>
        <w:top w:val="none" w:sz="0" w:space="0" w:color="auto"/>
        <w:left w:val="none" w:sz="0" w:space="0" w:color="auto"/>
        <w:bottom w:val="none" w:sz="0" w:space="0" w:color="auto"/>
        <w:right w:val="none" w:sz="0" w:space="0" w:color="auto"/>
      </w:divBdr>
    </w:div>
    <w:div w:id="336663635">
      <w:bodyDiv w:val="1"/>
      <w:marLeft w:val="0"/>
      <w:marRight w:val="0"/>
      <w:marTop w:val="0"/>
      <w:marBottom w:val="0"/>
      <w:divBdr>
        <w:top w:val="none" w:sz="0" w:space="0" w:color="auto"/>
        <w:left w:val="none" w:sz="0" w:space="0" w:color="auto"/>
        <w:bottom w:val="none" w:sz="0" w:space="0" w:color="auto"/>
        <w:right w:val="none" w:sz="0" w:space="0" w:color="auto"/>
      </w:divBdr>
    </w:div>
    <w:div w:id="359748124">
      <w:bodyDiv w:val="1"/>
      <w:marLeft w:val="0"/>
      <w:marRight w:val="0"/>
      <w:marTop w:val="0"/>
      <w:marBottom w:val="0"/>
      <w:divBdr>
        <w:top w:val="none" w:sz="0" w:space="0" w:color="auto"/>
        <w:left w:val="none" w:sz="0" w:space="0" w:color="auto"/>
        <w:bottom w:val="none" w:sz="0" w:space="0" w:color="auto"/>
        <w:right w:val="none" w:sz="0" w:space="0" w:color="auto"/>
      </w:divBdr>
    </w:div>
    <w:div w:id="392168610">
      <w:bodyDiv w:val="1"/>
      <w:marLeft w:val="0"/>
      <w:marRight w:val="0"/>
      <w:marTop w:val="0"/>
      <w:marBottom w:val="0"/>
      <w:divBdr>
        <w:top w:val="none" w:sz="0" w:space="0" w:color="auto"/>
        <w:left w:val="none" w:sz="0" w:space="0" w:color="auto"/>
        <w:bottom w:val="none" w:sz="0" w:space="0" w:color="auto"/>
        <w:right w:val="none" w:sz="0" w:space="0" w:color="auto"/>
      </w:divBdr>
    </w:div>
    <w:div w:id="421267912">
      <w:bodyDiv w:val="1"/>
      <w:marLeft w:val="0"/>
      <w:marRight w:val="0"/>
      <w:marTop w:val="0"/>
      <w:marBottom w:val="0"/>
      <w:divBdr>
        <w:top w:val="none" w:sz="0" w:space="0" w:color="auto"/>
        <w:left w:val="none" w:sz="0" w:space="0" w:color="auto"/>
        <w:bottom w:val="none" w:sz="0" w:space="0" w:color="auto"/>
        <w:right w:val="none" w:sz="0" w:space="0" w:color="auto"/>
      </w:divBdr>
    </w:div>
    <w:div w:id="424959678">
      <w:bodyDiv w:val="1"/>
      <w:marLeft w:val="0"/>
      <w:marRight w:val="0"/>
      <w:marTop w:val="0"/>
      <w:marBottom w:val="0"/>
      <w:divBdr>
        <w:top w:val="none" w:sz="0" w:space="0" w:color="auto"/>
        <w:left w:val="none" w:sz="0" w:space="0" w:color="auto"/>
        <w:bottom w:val="none" w:sz="0" w:space="0" w:color="auto"/>
        <w:right w:val="none" w:sz="0" w:space="0" w:color="auto"/>
      </w:divBdr>
    </w:div>
    <w:div w:id="465438400">
      <w:bodyDiv w:val="1"/>
      <w:marLeft w:val="0"/>
      <w:marRight w:val="0"/>
      <w:marTop w:val="0"/>
      <w:marBottom w:val="0"/>
      <w:divBdr>
        <w:top w:val="none" w:sz="0" w:space="0" w:color="auto"/>
        <w:left w:val="none" w:sz="0" w:space="0" w:color="auto"/>
        <w:bottom w:val="none" w:sz="0" w:space="0" w:color="auto"/>
        <w:right w:val="none" w:sz="0" w:space="0" w:color="auto"/>
      </w:divBdr>
    </w:div>
    <w:div w:id="542523363">
      <w:bodyDiv w:val="1"/>
      <w:marLeft w:val="0"/>
      <w:marRight w:val="0"/>
      <w:marTop w:val="0"/>
      <w:marBottom w:val="0"/>
      <w:divBdr>
        <w:top w:val="none" w:sz="0" w:space="0" w:color="auto"/>
        <w:left w:val="none" w:sz="0" w:space="0" w:color="auto"/>
        <w:bottom w:val="none" w:sz="0" w:space="0" w:color="auto"/>
        <w:right w:val="none" w:sz="0" w:space="0" w:color="auto"/>
      </w:divBdr>
    </w:div>
    <w:div w:id="600258420">
      <w:bodyDiv w:val="1"/>
      <w:marLeft w:val="0"/>
      <w:marRight w:val="0"/>
      <w:marTop w:val="0"/>
      <w:marBottom w:val="0"/>
      <w:divBdr>
        <w:top w:val="none" w:sz="0" w:space="0" w:color="auto"/>
        <w:left w:val="none" w:sz="0" w:space="0" w:color="auto"/>
        <w:bottom w:val="none" w:sz="0" w:space="0" w:color="auto"/>
        <w:right w:val="none" w:sz="0" w:space="0" w:color="auto"/>
      </w:divBdr>
    </w:div>
    <w:div w:id="620966015">
      <w:bodyDiv w:val="1"/>
      <w:marLeft w:val="0"/>
      <w:marRight w:val="0"/>
      <w:marTop w:val="0"/>
      <w:marBottom w:val="0"/>
      <w:divBdr>
        <w:top w:val="none" w:sz="0" w:space="0" w:color="auto"/>
        <w:left w:val="none" w:sz="0" w:space="0" w:color="auto"/>
        <w:bottom w:val="none" w:sz="0" w:space="0" w:color="auto"/>
        <w:right w:val="none" w:sz="0" w:space="0" w:color="auto"/>
      </w:divBdr>
    </w:div>
    <w:div w:id="664013031">
      <w:bodyDiv w:val="1"/>
      <w:marLeft w:val="0"/>
      <w:marRight w:val="0"/>
      <w:marTop w:val="0"/>
      <w:marBottom w:val="0"/>
      <w:divBdr>
        <w:top w:val="none" w:sz="0" w:space="0" w:color="auto"/>
        <w:left w:val="none" w:sz="0" w:space="0" w:color="auto"/>
        <w:bottom w:val="none" w:sz="0" w:space="0" w:color="auto"/>
        <w:right w:val="none" w:sz="0" w:space="0" w:color="auto"/>
      </w:divBdr>
    </w:div>
    <w:div w:id="782459003">
      <w:bodyDiv w:val="1"/>
      <w:marLeft w:val="0"/>
      <w:marRight w:val="0"/>
      <w:marTop w:val="0"/>
      <w:marBottom w:val="0"/>
      <w:divBdr>
        <w:top w:val="none" w:sz="0" w:space="0" w:color="auto"/>
        <w:left w:val="none" w:sz="0" w:space="0" w:color="auto"/>
        <w:bottom w:val="none" w:sz="0" w:space="0" w:color="auto"/>
        <w:right w:val="none" w:sz="0" w:space="0" w:color="auto"/>
      </w:divBdr>
    </w:div>
    <w:div w:id="808017471">
      <w:bodyDiv w:val="1"/>
      <w:marLeft w:val="0"/>
      <w:marRight w:val="0"/>
      <w:marTop w:val="0"/>
      <w:marBottom w:val="0"/>
      <w:divBdr>
        <w:top w:val="none" w:sz="0" w:space="0" w:color="auto"/>
        <w:left w:val="none" w:sz="0" w:space="0" w:color="auto"/>
        <w:bottom w:val="none" w:sz="0" w:space="0" w:color="auto"/>
        <w:right w:val="none" w:sz="0" w:space="0" w:color="auto"/>
      </w:divBdr>
    </w:div>
    <w:div w:id="861212526">
      <w:bodyDiv w:val="1"/>
      <w:marLeft w:val="0"/>
      <w:marRight w:val="0"/>
      <w:marTop w:val="0"/>
      <w:marBottom w:val="0"/>
      <w:divBdr>
        <w:top w:val="none" w:sz="0" w:space="0" w:color="auto"/>
        <w:left w:val="none" w:sz="0" w:space="0" w:color="auto"/>
        <w:bottom w:val="none" w:sz="0" w:space="0" w:color="auto"/>
        <w:right w:val="none" w:sz="0" w:space="0" w:color="auto"/>
      </w:divBdr>
    </w:div>
    <w:div w:id="863245292">
      <w:bodyDiv w:val="1"/>
      <w:marLeft w:val="0"/>
      <w:marRight w:val="0"/>
      <w:marTop w:val="0"/>
      <w:marBottom w:val="0"/>
      <w:divBdr>
        <w:top w:val="none" w:sz="0" w:space="0" w:color="auto"/>
        <w:left w:val="none" w:sz="0" w:space="0" w:color="auto"/>
        <w:bottom w:val="none" w:sz="0" w:space="0" w:color="auto"/>
        <w:right w:val="none" w:sz="0" w:space="0" w:color="auto"/>
      </w:divBdr>
    </w:div>
    <w:div w:id="880628476">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920795841">
      <w:bodyDiv w:val="1"/>
      <w:marLeft w:val="0"/>
      <w:marRight w:val="0"/>
      <w:marTop w:val="0"/>
      <w:marBottom w:val="0"/>
      <w:divBdr>
        <w:top w:val="none" w:sz="0" w:space="0" w:color="auto"/>
        <w:left w:val="none" w:sz="0" w:space="0" w:color="auto"/>
        <w:bottom w:val="none" w:sz="0" w:space="0" w:color="auto"/>
        <w:right w:val="none" w:sz="0" w:space="0" w:color="auto"/>
      </w:divBdr>
    </w:div>
    <w:div w:id="921379112">
      <w:bodyDiv w:val="1"/>
      <w:marLeft w:val="0"/>
      <w:marRight w:val="0"/>
      <w:marTop w:val="0"/>
      <w:marBottom w:val="0"/>
      <w:divBdr>
        <w:top w:val="none" w:sz="0" w:space="0" w:color="auto"/>
        <w:left w:val="none" w:sz="0" w:space="0" w:color="auto"/>
        <w:bottom w:val="none" w:sz="0" w:space="0" w:color="auto"/>
        <w:right w:val="none" w:sz="0" w:space="0" w:color="auto"/>
      </w:divBdr>
    </w:div>
    <w:div w:id="939947475">
      <w:bodyDiv w:val="1"/>
      <w:marLeft w:val="0"/>
      <w:marRight w:val="0"/>
      <w:marTop w:val="0"/>
      <w:marBottom w:val="0"/>
      <w:divBdr>
        <w:top w:val="none" w:sz="0" w:space="0" w:color="auto"/>
        <w:left w:val="none" w:sz="0" w:space="0" w:color="auto"/>
        <w:bottom w:val="none" w:sz="0" w:space="0" w:color="auto"/>
        <w:right w:val="none" w:sz="0" w:space="0" w:color="auto"/>
      </w:divBdr>
    </w:div>
    <w:div w:id="961304892">
      <w:bodyDiv w:val="1"/>
      <w:marLeft w:val="0"/>
      <w:marRight w:val="0"/>
      <w:marTop w:val="0"/>
      <w:marBottom w:val="0"/>
      <w:divBdr>
        <w:top w:val="none" w:sz="0" w:space="0" w:color="auto"/>
        <w:left w:val="none" w:sz="0" w:space="0" w:color="auto"/>
        <w:bottom w:val="none" w:sz="0" w:space="0" w:color="auto"/>
        <w:right w:val="none" w:sz="0" w:space="0" w:color="auto"/>
      </w:divBdr>
    </w:div>
    <w:div w:id="964778802">
      <w:bodyDiv w:val="1"/>
      <w:marLeft w:val="0"/>
      <w:marRight w:val="0"/>
      <w:marTop w:val="0"/>
      <w:marBottom w:val="0"/>
      <w:divBdr>
        <w:top w:val="none" w:sz="0" w:space="0" w:color="auto"/>
        <w:left w:val="none" w:sz="0" w:space="0" w:color="auto"/>
        <w:bottom w:val="none" w:sz="0" w:space="0" w:color="auto"/>
        <w:right w:val="none" w:sz="0" w:space="0" w:color="auto"/>
      </w:divBdr>
    </w:div>
    <w:div w:id="994066381">
      <w:bodyDiv w:val="1"/>
      <w:marLeft w:val="0"/>
      <w:marRight w:val="0"/>
      <w:marTop w:val="0"/>
      <w:marBottom w:val="0"/>
      <w:divBdr>
        <w:top w:val="none" w:sz="0" w:space="0" w:color="auto"/>
        <w:left w:val="none" w:sz="0" w:space="0" w:color="auto"/>
        <w:bottom w:val="none" w:sz="0" w:space="0" w:color="auto"/>
        <w:right w:val="none" w:sz="0" w:space="0" w:color="auto"/>
      </w:divBdr>
    </w:div>
    <w:div w:id="1004936266">
      <w:bodyDiv w:val="1"/>
      <w:marLeft w:val="0"/>
      <w:marRight w:val="0"/>
      <w:marTop w:val="0"/>
      <w:marBottom w:val="0"/>
      <w:divBdr>
        <w:top w:val="none" w:sz="0" w:space="0" w:color="auto"/>
        <w:left w:val="none" w:sz="0" w:space="0" w:color="auto"/>
        <w:bottom w:val="none" w:sz="0" w:space="0" w:color="auto"/>
        <w:right w:val="none" w:sz="0" w:space="0" w:color="auto"/>
      </w:divBdr>
    </w:div>
    <w:div w:id="1012800778">
      <w:bodyDiv w:val="1"/>
      <w:marLeft w:val="0"/>
      <w:marRight w:val="0"/>
      <w:marTop w:val="0"/>
      <w:marBottom w:val="0"/>
      <w:divBdr>
        <w:top w:val="none" w:sz="0" w:space="0" w:color="auto"/>
        <w:left w:val="none" w:sz="0" w:space="0" w:color="auto"/>
        <w:bottom w:val="none" w:sz="0" w:space="0" w:color="auto"/>
        <w:right w:val="none" w:sz="0" w:space="0" w:color="auto"/>
      </w:divBdr>
    </w:div>
    <w:div w:id="1050153862">
      <w:bodyDiv w:val="1"/>
      <w:marLeft w:val="0"/>
      <w:marRight w:val="0"/>
      <w:marTop w:val="0"/>
      <w:marBottom w:val="0"/>
      <w:divBdr>
        <w:top w:val="none" w:sz="0" w:space="0" w:color="auto"/>
        <w:left w:val="none" w:sz="0" w:space="0" w:color="auto"/>
        <w:bottom w:val="none" w:sz="0" w:space="0" w:color="auto"/>
        <w:right w:val="none" w:sz="0" w:space="0" w:color="auto"/>
      </w:divBdr>
    </w:div>
    <w:div w:id="1091469022">
      <w:bodyDiv w:val="1"/>
      <w:marLeft w:val="0"/>
      <w:marRight w:val="0"/>
      <w:marTop w:val="0"/>
      <w:marBottom w:val="0"/>
      <w:divBdr>
        <w:top w:val="none" w:sz="0" w:space="0" w:color="auto"/>
        <w:left w:val="none" w:sz="0" w:space="0" w:color="auto"/>
        <w:bottom w:val="none" w:sz="0" w:space="0" w:color="auto"/>
        <w:right w:val="none" w:sz="0" w:space="0" w:color="auto"/>
      </w:divBdr>
      <w:divsChild>
        <w:div w:id="437071156">
          <w:marLeft w:val="0"/>
          <w:marRight w:val="0"/>
          <w:marTop w:val="0"/>
          <w:marBottom w:val="0"/>
          <w:divBdr>
            <w:top w:val="none" w:sz="0" w:space="0" w:color="auto"/>
            <w:left w:val="none" w:sz="0" w:space="0" w:color="auto"/>
            <w:bottom w:val="none" w:sz="0" w:space="0" w:color="auto"/>
            <w:right w:val="none" w:sz="0" w:space="0" w:color="auto"/>
          </w:divBdr>
        </w:div>
      </w:divsChild>
    </w:div>
    <w:div w:id="1100906080">
      <w:bodyDiv w:val="1"/>
      <w:marLeft w:val="0"/>
      <w:marRight w:val="0"/>
      <w:marTop w:val="0"/>
      <w:marBottom w:val="0"/>
      <w:divBdr>
        <w:top w:val="none" w:sz="0" w:space="0" w:color="auto"/>
        <w:left w:val="none" w:sz="0" w:space="0" w:color="auto"/>
        <w:bottom w:val="none" w:sz="0" w:space="0" w:color="auto"/>
        <w:right w:val="none" w:sz="0" w:space="0" w:color="auto"/>
      </w:divBdr>
    </w:div>
    <w:div w:id="1105151487">
      <w:bodyDiv w:val="1"/>
      <w:marLeft w:val="0"/>
      <w:marRight w:val="0"/>
      <w:marTop w:val="0"/>
      <w:marBottom w:val="0"/>
      <w:divBdr>
        <w:top w:val="none" w:sz="0" w:space="0" w:color="auto"/>
        <w:left w:val="none" w:sz="0" w:space="0" w:color="auto"/>
        <w:bottom w:val="none" w:sz="0" w:space="0" w:color="auto"/>
        <w:right w:val="none" w:sz="0" w:space="0" w:color="auto"/>
      </w:divBdr>
    </w:div>
    <w:div w:id="1114638971">
      <w:bodyDiv w:val="1"/>
      <w:marLeft w:val="0"/>
      <w:marRight w:val="0"/>
      <w:marTop w:val="0"/>
      <w:marBottom w:val="0"/>
      <w:divBdr>
        <w:top w:val="none" w:sz="0" w:space="0" w:color="auto"/>
        <w:left w:val="none" w:sz="0" w:space="0" w:color="auto"/>
        <w:bottom w:val="none" w:sz="0" w:space="0" w:color="auto"/>
        <w:right w:val="none" w:sz="0" w:space="0" w:color="auto"/>
      </w:divBdr>
    </w:div>
    <w:div w:id="1130512153">
      <w:bodyDiv w:val="1"/>
      <w:marLeft w:val="0"/>
      <w:marRight w:val="0"/>
      <w:marTop w:val="0"/>
      <w:marBottom w:val="0"/>
      <w:divBdr>
        <w:top w:val="none" w:sz="0" w:space="0" w:color="auto"/>
        <w:left w:val="none" w:sz="0" w:space="0" w:color="auto"/>
        <w:bottom w:val="none" w:sz="0" w:space="0" w:color="auto"/>
        <w:right w:val="none" w:sz="0" w:space="0" w:color="auto"/>
      </w:divBdr>
    </w:div>
    <w:div w:id="1135101856">
      <w:bodyDiv w:val="1"/>
      <w:marLeft w:val="0"/>
      <w:marRight w:val="0"/>
      <w:marTop w:val="0"/>
      <w:marBottom w:val="0"/>
      <w:divBdr>
        <w:top w:val="none" w:sz="0" w:space="0" w:color="auto"/>
        <w:left w:val="none" w:sz="0" w:space="0" w:color="auto"/>
        <w:bottom w:val="none" w:sz="0" w:space="0" w:color="auto"/>
        <w:right w:val="none" w:sz="0" w:space="0" w:color="auto"/>
      </w:divBdr>
    </w:div>
    <w:div w:id="1203010461">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231576158">
      <w:bodyDiv w:val="1"/>
      <w:marLeft w:val="0"/>
      <w:marRight w:val="0"/>
      <w:marTop w:val="0"/>
      <w:marBottom w:val="0"/>
      <w:divBdr>
        <w:top w:val="none" w:sz="0" w:space="0" w:color="auto"/>
        <w:left w:val="none" w:sz="0" w:space="0" w:color="auto"/>
        <w:bottom w:val="none" w:sz="0" w:space="0" w:color="auto"/>
        <w:right w:val="none" w:sz="0" w:space="0" w:color="auto"/>
      </w:divBdr>
    </w:div>
    <w:div w:id="1258174320">
      <w:bodyDiv w:val="1"/>
      <w:marLeft w:val="0"/>
      <w:marRight w:val="0"/>
      <w:marTop w:val="0"/>
      <w:marBottom w:val="0"/>
      <w:divBdr>
        <w:top w:val="none" w:sz="0" w:space="0" w:color="auto"/>
        <w:left w:val="none" w:sz="0" w:space="0" w:color="auto"/>
        <w:bottom w:val="none" w:sz="0" w:space="0" w:color="auto"/>
        <w:right w:val="none" w:sz="0" w:space="0" w:color="auto"/>
      </w:divBdr>
    </w:div>
    <w:div w:id="1285312857">
      <w:bodyDiv w:val="1"/>
      <w:marLeft w:val="0"/>
      <w:marRight w:val="0"/>
      <w:marTop w:val="0"/>
      <w:marBottom w:val="0"/>
      <w:divBdr>
        <w:top w:val="none" w:sz="0" w:space="0" w:color="auto"/>
        <w:left w:val="none" w:sz="0" w:space="0" w:color="auto"/>
        <w:bottom w:val="none" w:sz="0" w:space="0" w:color="auto"/>
        <w:right w:val="none" w:sz="0" w:space="0" w:color="auto"/>
      </w:divBdr>
    </w:div>
    <w:div w:id="1331517403">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344940532">
      <w:bodyDiv w:val="1"/>
      <w:marLeft w:val="0"/>
      <w:marRight w:val="0"/>
      <w:marTop w:val="0"/>
      <w:marBottom w:val="0"/>
      <w:divBdr>
        <w:top w:val="none" w:sz="0" w:space="0" w:color="auto"/>
        <w:left w:val="none" w:sz="0" w:space="0" w:color="auto"/>
        <w:bottom w:val="none" w:sz="0" w:space="0" w:color="auto"/>
        <w:right w:val="none" w:sz="0" w:space="0" w:color="auto"/>
      </w:divBdr>
    </w:div>
    <w:div w:id="1350133527">
      <w:bodyDiv w:val="1"/>
      <w:marLeft w:val="0"/>
      <w:marRight w:val="0"/>
      <w:marTop w:val="0"/>
      <w:marBottom w:val="0"/>
      <w:divBdr>
        <w:top w:val="none" w:sz="0" w:space="0" w:color="auto"/>
        <w:left w:val="none" w:sz="0" w:space="0" w:color="auto"/>
        <w:bottom w:val="none" w:sz="0" w:space="0" w:color="auto"/>
        <w:right w:val="none" w:sz="0" w:space="0" w:color="auto"/>
      </w:divBdr>
    </w:div>
    <w:div w:id="1377240516">
      <w:bodyDiv w:val="1"/>
      <w:marLeft w:val="0"/>
      <w:marRight w:val="0"/>
      <w:marTop w:val="0"/>
      <w:marBottom w:val="0"/>
      <w:divBdr>
        <w:top w:val="none" w:sz="0" w:space="0" w:color="auto"/>
        <w:left w:val="none" w:sz="0" w:space="0" w:color="auto"/>
        <w:bottom w:val="none" w:sz="0" w:space="0" w:color="auto"/>
        <w:right w:val="none" w:sz="0" w:space="0" w:color="auto"/>
      </w:divBdr>
    </w:div>
    <w:div w:id="1400519434">
      <w:bodyDiv w:val="1"/>
      <w:marLeft w:val="0"/>
      <w:marRight w:val="0"/>
      <w:marTop w:val="0"/>
      <w:marBottom w:val="0"/>
      <w:divBdr>
        <w:top w:val="none" w:sz="0" w:space="0" w:color="auto"/>
        <w:left w:val="none" w:sz="0" w:space="0" w:color="auto"/>
        <w:bottom w:val="none" w:sz="0" w:space="0" w:color="auto"/>
        <w:right w:val="none" w:sz="0" w:space="0" w:color="auto"/>
      </w:divBdr>
    </w:div>
    <w:div w:id="1476070350">
      <w:bodyDiv w:val="1"/>
      <w:marLeft w:val="0"/>
      <w:marRight w:val="0"/>
      <w:marTop w:val="0"/>
      <w:marBottom w:val="0"/>
      <w:divBdr>
        <w:top w:val="none" w:sz="0" w:space="0" w:color="auto"/>
        <w:left w:val="none" w:sz="0" w:space="0" w:color="auto"/>
        <w:bottom w:val="none" w:sz="0" w:space="0" w:color="auto"/>
        <w:right w:val="none" w:sz="0" w:space="0" w:color="auto"/>
      </w:divBdr>
    </w:div>
    <w:div w:id="1484351119">
      <w:bodyDiv w:val="1"/>
      <w:marLeft w:val="0"/>
      <w:marRight w:val="0"/>
      <w:marTop w:val="0"/>
      <w:marBottom w:val="0"/>
      <w:divBdr>
        <w:top w:val="none" w:sz="0" w:space="0" w:color="auto"/>
        <w:left w:val="none" w:sz="0" w:space="0" w:color="auto"/>
        <w:bottom w:val="none" w:sz="0" w:space="0" w:color="auto"/>
        <w:right w:val="none" w:sz="0" w:space="0" w:color="auto"/>
      </w:divBdr>
    </w:div>
    <w:div w:id="1494569385">
      <w:bodyDiv w:val="1"/>
      <w:marLeft w:val="0"/>
      <w:marRight w:val="0"/>
      <w:marTop w:val="0"/>
      <w:marBottom w:val="0"/>
      <w:divBdr>
        <w:top w:val="none" w:sz="0" w:space="0" w:color="auto"/>
        <w:left w:val="none" w:sz="0" w:space="0" w:color="auto"/>
        <w:bottom w:val="none" w:sz="0" w:space="0" w:color="auto"/>
        <w:right w:val="none" w:sz="0" w:space="0" w:color="auto"/>
      </w:divBdr>
    </w:div>
    <w:div w:id="1523128745">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00874919">
      <w:bodyDiv w:val="1"/>
      <w:marLeft w:val="0"/>
      <w:marRight w:val="0"/>
      <w:marTop w:val="0"/>
      <w:marBottom w:val="0"/>
      <w:divBdr>
        <w:top w:val="none" w:sz="0" w:space="0" w:color="auto"/>
        <w:left w:val="none" w:sz="0" w:space="0" w:color="auto"/>
        <w:bottom w:val="none" w:sz="0" w:space="0" w:color="auto"/>
        <w:right w:val="none" w:sz="0" w:space="0" w:color="auto"/>
      </w:divBdr>
    </w:div>
    <w:div w:id="1630437079">
      <w:bodyDiv w:val="1"/>
      <w:marLeft w:val="0"/>
      <w:marRight w:val="0"/>
      <w:marTop w:val="0"/>
      <w:marBottom w:val="0"/>
      <w:divBdr>
        <w:top w:val="none" w:sz="0" w:space="0" w:color="auto"/>
        <w:left w:val="none" w:sz="0" w:space="0" w:color="auto"/>
        <w:bottom w:val="none" w:sz="0" w:space="0" w:color="auto"/>
        <w:right w:val="none" w:sz="0" w:space="0" w:color="auto"/>
      </w:divBdr>
    </w:div>
    <w:div w:id="1637757451">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676029130">
      <w:bodyDiv w:val="1"/>
      <w:marLeft w:val="0"/>
      <w:marRight w:val="0"/>
      <w:marTop w:val="0"/>
      <w:marBottom w:val="0"/>
      <w:divBdr>
        <w:top w:val="none" w:sz="0" w:space="0" w:color="auto"/>
        <w:left w:val="none" w:sz="0" w:space="0" w:color="auto"/>
        <w:bottom w:val="none" w:sz="0" w:space="0" w:color="auto"/>
        <w:right w:val="none" w:sz="0" w:space="0" w:color="auto"/>
      </w:divBdr>
    </w:div>
    <w:div w:id="1700081711">
      <w:bodyDiv w:val="1"/>
      <w:marLeft w:val="0"/>
      <w:marRight w:val="0"/>
      <w:marTop w:val="0"/>
      <w:marBottom w:val="0"/>
      <w:divBdr>
        <w:top w:val="none" w:sz="0" w:space="0" w:color="auto"/>
        <w:left w:val="none" w:sz="0" w:space="0" w:color="auto"/>
        <w:bottom w:val="none" w:sz="0" w:space="0" w:color="auto"/>
        <w:right w:val="none" w:sz="0" w:space="0" w:color="auto"/>
      </w:divBdr>
      <w:divsChild>
        <w:div w:id="1570656061">
          <w:marLeft w:val="0"/>
          <w:marRight w:val="0"/>
          <w:marTop w:val="0"/>
          <w:marBottom w:val="0"/>
          <w:divBdr>
            <w:top w:val="none" w:sz="0" w:space="0" w:color="auto"/>
            <w:left w:val="none" w:sz="0" w:space="0" w:color="auto"/>
            <w:bottom w:val="none" w:sz="0" w:space="0" w:color="auto"/>
            <w:right w:val="none" w:sz="0" w:space="0" w:color="auto"/>
          </w:divBdr>
          <w:divsChild>
            <w:div w:id="1197353312">
              <w:marLeft w:val="0"/>
              <w:marRight w:val="0"/>
              <w:marTop w:val="0"/>
              <w:marBottom w:val="0"/>
              <w:divBdr>
                <w:top w:val="none" w:sz="0" w:space="0" w:color="auto"/>
                <w:left w:val="none" w:sz="0" w:space="0" w:color="auto"/>
                <w:bottom w:val="none" w:sz="0" w:space="0" w:color="auto"/>
                <w:right w:val="none" w:sz="0" w:space="0" w:color="auto"/>
              </w:divBdr>
            </w:div>
            <w:div w:id="1598488780">
              <w:marLeft w:val="0"/>
              <w:marRight w:val="0"/>
              <w:marTop w:val="0"/>
              <w:marBottom w:val="0"/>
              <w:divBdr>
                <w:top w:val="none" w:sz="0" w:space="0" w:color="auto"/>
                <w:left w:val="none" w:sz="0" w:space="0" w:color="auto"/>
                <w:bottom w:val="none" w:sz="0" w:space="0" w:color="auto"/>
                <w:right w:val="none" w:sz="0" w:space="0" w:color="auto"/>
              </w:divBdr>
            </w:div>
            <w:div w:id="426317519">
              <w:marLeft w:val="0"/>
              <w:marRight w:val="0"/>
              <w:marTop w:val="0"/>
              <w:marBottom w:val="0"/>
              <w:divBdr>
                <w:top w:val="none" w:sz="0" w:space="0" w:color="auto"/>
                <w:left w:val="none" w:sz="0" w:space="0" w:color="auto"/>
                <w:bottom w:val="none" w:sz="0" w:space="0" w:color="auto"/>
                <w:right w:val="none" w:sz="0" w:space="0" w:color="auto"/>
              </w:divBdr>
            </w:div>
            <w:div w:id="316347602">
              <w:marLeft w:val="0"/>
              <w:marRight w:val="0"/>
              <w:marTop w:val="0"/>
              <w:marBottom w:val="0"/>
              <w:divBdr>
                <w:top w:val="none" w:sz="0" w:space="0" w:color="auto"/>
                <w:left w:val="none" w:sz="0" w:space="0" w:color="auto"/>
                <w:bottom w:val="none" w:sz="0" w:space="0" w:color="auto"/>
                <w:right w:val="none" w:sz="0" w:space="0" w:color="auto"/>
              </w:divBdr>
            </w:div>
            <w:div w:id="1091703808">
              <w:marLeft w:val="0"/>
              <w:marRight w:val="0"/>
              <w:marTop w:val="0"/>
              <w:marBottom w:val="0"/>
              <w:divBdr>
                <w:top w:val="none" w:sz="0" w:space="0" w:color="auto"/>
                <w:left w:val="none" w:sz="0" w:space="0" w:color="auto"/>
                <w:bottom w:val="none" w:sz="0" w:space="0" w:color="auto"/>
                <w:right w:val="none" w:sz="0" w:space="0" w:color="auto"/>
              </w:divBdr>
            </w:div>
            <w:div w:id="1167747084">
              <w:marLeft w:val="0"/>
              <w:marRight w:val="0"/>
              <w:marTop w:val="0"/>
              <w:marBottom w:val="0"/>
              <w:divBdr>
                <w:top w:val="none" w:sz="0" w:space="0" w:color="auto"/>
                <w:left w:val="none" w:sz="0" w:space="0" w:color="auto"/>
                <w:bottom w:val="none" w:sz="0" w:space="0" w:color="auto"/>
                <w:right w:val="none" w:sz="0" w:space="0" w:color="auto"/>
              </w:divBdr>
            </w:div>
            <w:div w:id="824659900">
              <w:marLeft w:val="0"/>
              <w:marRight w:val="0"/>
              <w:marTop w:val="0"/>
              <w:marBottom w:val="0"/>
              <w:divBdr>
                <w:top w:val="none" w:sz="0" w:space="0" w:color="auto"/>
                <w:left w:val="none" w:sz="0" w:space="0" w:color="auto"/>
                <w:bottom w:val="none" w:sz="0" w:space="0" w:color="auto"/>
                <w:right w:val="none" w:sz="0" w:space="0" w:color="auto"/>
              </w:divBdr>
            </w:div>
            <w:div w:id="63382135">
              <w:marLeft w:val="0"/>
              <w:marRight w:val="0"/>
              <w:marTop w:val="0"/>
              <w:marBottom w:val="0"/>
              <w:divBdr>
                <w:top w:val="none" w:sz="0" w:space="0" w:color="auto"/>
                <w:left w:val="none" w:sz="0" w:space="0" w:color="auto"/>
                <w:bottom w:val="none" w:sz="0" w:space="0" w:color="auto"/>
                <w:right w:val="none" w:sz="0" w:space="0" w:color="auto"/>
              </w:divBdr>
            </w:div>
            <w:div w:id="975916093">
              <w:marLeft w:val="0"/>
              <w:marRight w:val="0"/>
              <w:marTop w:val="0"/>
              <w:marBottom w:val="0"/>
              <w:divBdr>
                <w:top w:val="none" w:sz="0" w:space="0" w:color="auto"/>
                <w:left w:val="none" w:sz="0" w:space="0" w:color="auto"/>
                <w:bottom w:val="none" w:sz="0" w:space="0" w:color="auto"/>
                <w:right w:val="none" w:sz="0" w:space="0" w:color="auto"/>
              </w:divBdr>
            </w:div>
            <w:div w:id="1477793318">
              <w:marLeft w:val="0"/>
              <w:marRight w:val="0"/>
              <w:marTop w:val="0"/>
              <w:marBottom w:val="0"/>
              <w:divBdr>
                <w:top w:val="none" w:sz="0" w:space="0" w:color="auto"/>
                <w:left w:val="none" w:sz="0" w:space="0" w:color="auto"/>
                <w:bottom w:val="none" w:sz="0" w:space="0" w:color="auto"/>
                <w:right w:val="none" w:sz="0" w:space="0" w:color="auto"/>
              </w:divBdr>
            </w:div>
            <w:div w:id="300697544">
              <w:marLeft w:val="0"/>
              <w:marRight w:val="0"/>
              <w:marTop w:val="0"/>
              <w:marBottom w:val="0"/>
              <w:divBdr>
                <w:top w:val="none" w:sz="0" w:space="0" w:color="auto"/>
                <w:left w:val="none" w:sz="0" w:space="0" w:color="auto"/>
                <w:bottom w:val="none" w:sz="0" w:space="0" w:color="auto"/>
                <w:right w:val="none" w:sz="0" w:space="0" w:color="auto"/>
              </w:divBdr>
            </w:div>
            <w:div w:id="1513488535">
              <w:marLeft w:val="0"/>
              <w:marRight w:val="0"/>
              <w:marTop w:val="0"/>
              <w:marBottom w:val="0"/>
              <w:divBdr>
                <w:top w:val="none" w:sz="0" w:space="0" w:color="auto"/>
                <w:left w:val="none" w:sz="0" w:space="0" w:color="auto"/>
                <w:bottom w:val="none" w:sz="0" w:space="0" w:color="auto"/>
                <w:right w:val="none" w:sz="0" w:space="0" w:color="auto"/>
              </w:divBdr>
            </w:div>
            <w:div w:id="909995674">
              <w:marLeft w:val="0"/>
              <w:marRight w:val="0"/>
              <w:marTop w:val="0"/>
              <w:marBottom w:val="0"/>
              <w:divBdr>
                <w:top w:val="none" w:sz="0" w:space="0" w:color="auto"/>
                <w:left w:val="none" w:sz="0" w:space="0" w:color="auto"/>
                <w:bottom w:val="none" w:sz="0" w:space="0" w:color="auto"/>
                <w:right w:val="none" w:sz="0" w:space="0" w:color="auto"/>
              </w:divBdr>
            </w:div>
            <w:div w:id="540049252">
              <w:marLeft w:val="0"/>
              <w:marRight w:val="0"/>
              <w:marTop w:val="0"/>
              <w:marBottom w:val="0"/>
              <w:divBdr>
                <w:top w:val="none" w:sz="0" w:space="0" w:color="auto"/>
                <w:left w:val="none" w:sz="0" w:space="0" w:color="auto"/>
                <w:bottom w:val="none" w:sz="0" w:space="0" w:color="auto"/>
                <w:right w:val="none" w:sz="0" w:space="0" w:color="auto"/>
              </w:divBdr>
            </w:div>
            <w:div w:id="1438211379">
              <w:marLeft w:val="0"/>
              <w:marRight w:val="0"/>
              <w:marTop w:val="0"/>
              <w:marBottom w:val="0"/>
              <w:divBdr>
                <w:top w:val="none" w:sz="0" w:space="0" w:color="auto"/>
                <w:left w:val="none" w:sz="0" w:space="0" w:color="auto"/>
                <w:bottom w:val="none" w:sz="0" w:space="0" w:color="auto"/>
                <w:right w:val="none" w:sz="0" w:space="0" w:color="auto"/>
              </w:divBdr>
            </w:div>
            <w:div w:id="287856353">
              <w:marLeft w:val="0"/>
              <w:marRight w:val="0"/>
              <w:marTop w:val="0"/>
              <w:marBottom w:val="0"/>
              <w:divBdr>
                <w:top w:val="none" w:sz="0" w:space="0" w:color="auto"/>
                <w:left w:val="none" w:sz="0" w:space="0" w:color="auto"/>
                <w:bottom w:val="none" w:sz="0" w:space="0" w:color="auto"/>
                <w:right w:val="none" w:sz="0" w:space="0" w:color="auto"/>
              </w:divBdr>
            </w:div>
            <w:div w:id="100804809">
              <w:marLeft w:val="0"/>
              <w:marRight w:val="0"/>
              <w:marTop w:val="0"/>
              <w:marBottom w:val="0"/>
              <w:divBdr>
                <w:top w:val="none" w:sz="0" w:space="0" w:color="auto"/>
                <w:left w:val="none" w:sz="0" w:space="0" w:color="auto"/>
                <w:bottom w:val="none" w:sz="0" w:space="0" w:color="auto"/>
                <w:right w:val="none" w:sz="0" w:space="0" w:color="auto"/>
              </w:divBdr>
            </w:div>
            <w:div w:id="709306067">
              <w:marLeft w:val="0"/>
              <w:marRight w:val="0"/>
              <w:marTop w:val="0"/>
              <w:marBottom w:val="0"/>
              <w:divBdr>
                <w:top w:val="none" w:sz="0" w:space="0" w:color="auto"/>
                <w:left w:val="none" w:sz="0" w:space="0" w:color="auto"/>
                <w:bottom w:val="none" w:sz="0" w:space="0" w:color="auto"/>
                <w:right w:val="none" w:sz="0" w:space="0" w:color="auto"/>
              </w:divBdr>
            </w:div>
            <w:div w:id="199775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560672">
      <w:bodyDiv w:val="1"/>
      <w:marLeft w:val="0"/>
      <w:marRight w:val="0"/>
      <w:marTop w:val="0"/>
      <w:marBottom w:val="0"/>
      <w:divBdr>
        <w:top w:val="none" w:sz="0" w:space="0" w:color="auto"/>
        <w:left w:val="none" w:sz="0" w:space="0" w:color="auto"/>
        <w:bottom w:val="none" w:sz="0" w:space="0" w:color="auto"/>
        <w:right w:val="none" w:sz="0" w:space="0" w:color="auto"/>
      </w:divBdr>
    </w:div>
    <w:div w:id="1742488060">
      <w:bodyDiv w:val="1"/>
      <w:marLeft w:val="0"/>
      <w:marRight w:val="0"/>
      <w:marTop w:val="0"/>
      <w:marBottom w:val="0"/>
      <w:divBdr>
        <w:top w:val="none" w:sz="0" w:space="0" w:color="auto"/>
        <w:left w:val="none" w:sz="0" w:space="0" w:color="auto"/>
        <w:bottom w:val="none" w:sz="0" w:space="0" w:color="auto"/>
        <w:right w:val="none" w:sz="0" w:space="0" w:color="auto"/>
      </w:divBdr>
    </w:div>
    <w:div w:id="1776171647">
      <w:bodyDiv w:val="1"/>
      <w:marLeft w:val="0"/>
      <w:marRight w:val="0"/>
      <w:marTop w:val="0"/>
      <w:marBottom w:val="0"/>
      <w:divBdr>
        <w:top w:val="none" w:sz="0" w:space="0" w:color="auto"/>
        <w:left w:val="none" w:sz="0" w:space="0" w:color="auto"/>
        <w:bottom w:val="none" w:sz="0" w:space="0" w:color="auto"/>
        <w:right w:val="none" w:sz="0" w:space="0" w:color="auto"/>
      </w:divBdr>
    </w:div>
    <w:div w:id="1848791338">
      <w:bodyDiv w:val="1"/>
      <w:marLeft w:val="0"/>
      <w:marRight w:val="0"/>
      <w:marTop w:val="0"/>
      <w:marBottom w:val="0"/>
      <w:divBdr>
        <w:top w:val="none" w:sz="0" w:space="0" w:color="auto"/>
        <w:left w:val="none" w:sz="0" w:space="0" w:color="auto"/>
        <w:bottom w:val="none" w:sz="0" w:space="0" w:color="auto"/>
        <w:right w:val="none" w:sz="0" w:space="0" w:color="auto"/>
      </w:divBdr>
    </w:div>
    <w:div w:id="1862088838">
      <w:bodyDiv w:val="1"/>
      <w:marLeft w:val="0"/>
      <w:marRight w:val="0"/>
      <w:marTop w:val="0"/>
      <w:marBottom w:val="0"/>
      <w:divBdr>
        <w:top w:val="none" w:sz="0" w:space="0" w:color="auto"/>
        <w:left w:val="none" w:sz="0" w:space="0" w:color="auto"/>
        <w:bottom w:val="none" w:sz="0" w:space="0" w:color="auto"/>
        <w:right w:val="none" w:sz="0" w:space="0" w:color="auto"/>
      </w:divBdr>
    </w:div>
    <w:div w:id="1863203320">
      <w:bodyDiv w:val="1"/>
      <w:marLeft w:val="0"/>
      <w:marRight w:val="0"/>
      <w:marTop w:val="0"/>
      <w:marBottom w:val="0"/>
      <w:divBdr>
        <w:top w:val="none" w:sz="0" w:space="0" w:color="auto"/>
        <w:left w:val="none" w:sz="0" w:space="0" w:color="auto"/>
        <w:bottom w:val="none" w:sz="0" w:space="0" w:color="auto"/>
        <w:right w:val="none" w:sz="0" w:space="0" w:color="auto"/>
      </w:divBdr>
    </w:div>
    <w:div w:id="1907761346">
      <w:bodyDiv w:val="1"/>
      <w:marLeft w:val="0"/>
      <w:marRight w:val="0"/>
      <w:marTop w:val="0"/>
      <w:marBottom w:val="0"/>
      <w:divBdr>
        <w:top w:val="none" w:sz="0" w:space="0" w:color="auto"/>
        <w:left w:val="none" w:sz="0" w:space="0" w:color="auto"/>
        <w:bottom w:val="none" w:sz="0" w:space="0" w:color="auto"/>
        <w:right w:val="none" w:sz="0" w:space="0" w:color="auto"/>
      </w:divBdr>
    </w:div>
    <w:div w:id="1918779693">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 w:id="1978605050">
      <w:bodyDiv w:val="1"/>
      <w:marLeft w:val="0"/>
      <w:marRight w:val="0"/>
      <w:marTop w:val="0"/>
      <w:marBottom w:val="0"/>
      <w:divBdr>
        <w:top w:val="none" w:sz="0" w:space="0" w:color="auto"/>
        <w:left w:val="none" w:sz="0" w:space="0" w:color="auto"/>
        <w:bottom w:val="none" w:sz="0" w:space="0" w:color="auto"/>
        <w:right w:val="none" w:sz="0" w:space="0" w:color="auto"/>
      </w:divBdr>
    </w:div>
    <w:div w:id="1981615765">
      <w:bodyDiv w:val="1"/>
      <w:marLeft w:val="0"/>
      <w:marRight w:val="0"/>
      <w:marTop w:val="0"/>
      <w:marBottom w:val="0"/>
      <w:divBdr>
        <w:top w:val="none" w:sz="0" w:space="0" w:color="auto"/>
        <w:left w:val="none" w:sz="0" w:space="0" w:color="auto"/>
        <w:bottom w:val="none" w:sz="0" w:space="0" w:color="auto"/>
        <w:right w:val="none" w:sz="0" w:space="0" w:color="auto"/>
      </w:divBdr>
    </w:div>
    <w:div w:id="1982341833">
      <w:bodyDiv w:val="1"/>
      <w:marLeft w:val="0"/>
      <w:marRight w:val="0"/>
      <w:marTop w:val="0"/>
      <w:marBottom w:val="0"/>
      <w:divBdr>
        <w:top w:val="none" w:sz="0" w:space="0" w:color="auto"/>
        <w:left w:val="none" w:sz="0" w:space="0" w:color="auto"/>
        <w:bottom w:val="none" w:sz="0" w:space="0" w:color="auto"/>
        <w:right w:val="none" w:sz="0" w:space="0" w:color="auto"/>
      </w:divBdr>
    </w:div>
    <w:div w:id="1987974439">
      <w:bodyDiv w:val="1"/>
      <w:marLeft w:val="0"/>
      <w:marRight w:val="0"/>
      <w:marTop w:val="0"/>
      <w:marBottom w:val="0"/>
      <w:divBdr>
        <w:top w:val="none" w:sz="0" w:space="0" w:color="auto"/>
        <w:left w:val="none" w:sz="0" w:space="0" w:color="auto"/>
        <w:bottom w:val="none" w:sz="0" w:space="0" w:color="auto"/>
        <w:right w:val="none" w:sz="0" w:space="0" w:color="auto"/>
      </w:divBdr>
      <w:divsChild>
        <w:div w:id="565653841">
          <w:marLeft w:val="0"/>
          <w:marRight w:val="0"/>
          <w:marTop w:val="0"/>
          <w:marBottom w:val="0"/>
          <w:divBdr>
            <w:top w:val="none" w:sz="0" w:space="0" w:color="auto"/>
            <w:left w:val="none" w:sz="0" w:space="0" w:color="auto"/>
            <w:bottom w:val="none" w:sz="0" w:space="0" w:color="auto"/>
            <w:right w:val="none" w:sz="0" w:space="0" w:color="auto"/>
          </w:divBdr>
          <w:divsChild>
            <w:div w:id="1530100861">
              <w:marLeft w:val="0"/>
              <w:marRight w:val="0"/>
              <w:marTop w:val="0"/>
              <w:marBottom w:val="0"/>
              <w:divBdr>
                <w:top w:val="none" w:sz="0" w:space="0" w:color="auto"/>
                <w:left w:val="none" w:sz="0" w:space="0" w:color="auto"/>
                <w:bottom w:val="none" w:sz="0" w:space="0" w:color="auto"/>
                <w:right w:val="none" w:sz="0" w:space="0" w:color="auto"/>
              </w:divBdr>
            </w:div>
            <w:div w:id="85855910">
              <w:marLeft w:val="0"/>
              <w:marRight w:val="0"/>
              <w:marTop w:val="0"/>
              <w:marBottom w:val="0"/>
              <w:divBdr>
                <w:top w:val="none" w:sz="0" w:space="0" w:color="auto"/>
                <w:left w:val="none" w:sz="0" w:space="0" w:color="auto"/>
                <w:bottom w:val="none" w:sz="0" w:space="0" w:color="auto"/>
                <w:right w:val="none" w:sz="0" w:space="0" w:color="auto"/>
              </w:divBdr>
            </w:div>
            <w:div w:id="356736025">
              <w:marLeft w:val="0"/>
              <w:marRight w:val="0"/>
              <w:marTop w:val="0"/>
              <w:marBottom w:val="0"/>
              <w:divBdr>
                <w:top w:val="none" w:sz="0" w:space="0" w:color="auto"/>
                <w:left w:val="none" w:sz="0" w:space="0" w:color="auto"/>
                <w:bottom w:val="none" w:sz="0" w:space="0" w:color="auto"/>
                <w:right w:val="none" w:sz="0" w:space="0" w:color="auto"/>
              </w:divBdr>
            </w:div>
            <w:div w:id="1347714291">
              <w:marLeft w:val="0"/>
              <w:marRight w:val="0"/>
              <w:marTop w:val="0"/>
              <w:marBottom w:val="0"/>
              <w:divBdr>
                <w:top w:val="none" w:sz="0" w:space="0" w:color="auto"/>
                <w:left w:val="none" w:sz="0" w:space="0" w:color="auto"/>
                <w:bottom w:val="none" w:sz="0" w:space="0" w:color="auto"/>
                <w:right w:val="none" w:sz="0" w:space="0" w:color="auto"/>
              </w:divBdr>
            </w:div>
            <w:div w:id="592128784">
              <w:marLeft w:val="0"/>
              <w:marRight w:val="0"/>
              <w:marTop w:val="0"/>
              <w:marBottom w:val="0"/>
              <w:divBdr>
                <w:top w:val="none" w:sz="0" w:space="0" w:color="auto"/>
                <w:left w:val="none" w:sz="0" w:space="0" w:color="auto"/>
                <w:bottom w:val="none" w:sz="0" w:space="0" w:color="auto"/>
                <w:right w:val="none" w:sz="0" w:space="0" w:color="auto"/>
              </w:divBdr>
            </w:div>
            <w:div w:id="300815282">
              <w:marLeft w:val="0"/>
              <w:marRight w:val="0"/>
              <w:marTop w:val="0"/>
              <w:marBottom w:val="0"/>
              <w:divBdr>
                <w:top w:val="none" w:sz="0" w:space="0" w:color="auto"/>
                <w:left w:val="none" w:sz="0" w:space="0" w:color="auto"/>
                <w:bottom w:val="none" w:sz="0" w:space="0" w:color="auto"/>
                <w:right w:val="none" w:sz="0" w:space="0" w:color="auto"/>
              </w:divBdr>
            </w:div>
            <w:div w:id="378407830">
              <w:marLeft w:val="0"/>
              <w:marRight w:val="0"/>
              <w:marTop w:val="0"/>
              <w:marBottom w:val="0"/>
              <w:divBdr>
                <w:top w:val="none" w:sz="0" w:space="0" w:color="auto"/>
                <w:left w:val="none" w:sz="0" w:space="0" w:color="auto"/>
                <w:bottom w:val="none" w:sz="0" w:space="0" w:color="auto"/>
                <w:right w:val="none" w:sz="0" w:space="0" w:color="auto"/>
              </w:divBdr>
            </w:div>
            <w:div w:id="2065106637">
              <w:marLeft w:val="0"/>
              <w:marRight w:val="0"/>
              <w:marTop w:val="0"/>
              <w:marBottom w:val="0"/>
              <w:divBdr>
                <w:top w:val="none" w:sz="0" w:space="0" w:color="auto"/>
                <w:left w:val="none" w:sz="0" w:space="0" w:color="auto"/>
                <w:bottom w:val="none" w:sz="0" w:space="0" w:color="auto"/>
                <w:right w:val="none" w:sz="0" w:space="0" w:color="auto"/>
              </w:divBdr>
            </w:div>
            <w:div w:id="10301053">
              <w:marLeft w:val="0"/>
              <w:marRight w:val="0"/>
              <w:marTop w:val="0"/>
              <w:marBottom w:val="0"/>
              <w:divBdr>
                <w:top w:val="none" w:sz="0" w:space="0" w:color="auto"/>
                <w:left w:val="none" w:sz="0" w:space="0" w:color="auto"/>
                <w:bottom w:val="none" w:sz="0" w:space="0" w:color="auto"/>
                <w:right w:val="none" w:sz="0" w:space="0" w:color="auto"/>
              </w:divBdr>
            </w:div>
            <w:div w:id="184448103">
              <w:marLeft w:val="0"/>
              <w:marRight w:val="0"/>
              <w:marTop w:val="0"/>
              <w:marBottom w:val="0"/>
              <w:divBdr>
                <w:top w:val="none" w:sz="0" w:space="0" w:color="auto"/>
                <w:left w:val="none" w:sz="0" w:space="0" w:color="auto"/>
                <w:bottom w:val="none" w:sz="0" w:space="0" w:color="auto"/>
                <w:right w:val="none" w:sz="0" w:space="0" w:color="auto"/>
              </w:divBdr>
            </w:div>
            <w:div w:id="1020199238">
              <w:marLeft w:val="0"/>
              <w:marRight w:val="0"/>
              <w:marTop w:val="0"/>
              <w:marBottom w:val="0"/>
              <w:divBdr>
                <w:top w:val="none" w:sz="0" w:space="0" w:color="auto"/>
                <w:left w:val="none" w:sz="0" w:space="0" w:color="auto"/>
                <w:bottom w:val="none" w:sz="0" w:space="0" w:color="auto"/>
                <w:right w:val="none" w:sz="0" w:space="0" w:color="auto"/>
              </w:divBdr>
            </w:div>
            <w:div w:id="1875118391">
              <w:marLeft w:val="0"/>
              <w:marRight w:val="0"/>
              <w:marTop w:val="0"/>
              <w:marBottom w:val="0"/>
              <w:divBdr>
                <w:top w:val="none" w:sz="0" w:space="0" w:color="auto"/>
                <w:left w:val="none" w:sz="0" w:space="0" w:color="auto"/>
                <w:bottom w:val="none" w:sz="0" w:space="0" w:color="auto"/>
                <w:right w:val="none" w:sz="0" w:space="0" w:color="auto"/>
              </w:divBdr>
            </w:div>
            <w:div w:id="292297633">
              <w:marLeft w:val="0"/>
              <w:marRight w:val="0"/>
              <w:marTop w:val="0"/>
              <w:marBottom w:val="0"/>
              <w:divBdr>
                <w:top w:val="none" w:sz="0" w:space="0" w:color="auto"/>
                <w:left w:val="none" w:sz="0" w:space="0" w:color="auto"/>
                <w:bottom w:val="none" w:sz="0" w:space="0" w:color="auto"/>
                <w:right w:val="none" w:sz="0" w:space="0" w:color="auto"/>
              </w:divBdr>
            </w:div>
            <w:div w:id="1996449680">
              <w:marLeft w:val="0"/>
              <w:marRight w:val="0"/>
              <w:marTop w:val="0"/>
              <w:marBottom w:val="0"/>
              <w:divBdr>
                <w:top w:val="none" w:sz="0" w:space="0" w:color="auto"/>
                <w:left w:val="none" w:sz="0" w:space="0" w:color="auto"/>
                <w:bottom w:val="none" w:sz="0" w:space="0" w:color="auto"/>
                <w:right w:val="none" w:sz="0" w:space="0" w:color="auto"/>
              </w:divBdr>
            </w:div>
            <w:div w:id="444614854">
              <w:marLeft w:val="0"/>
              <w:marRight w:val="0"/>
              <w:marTop w:val="0"/>
              <w:marBottom w:val="0"/>
              <w:divBdr>
                <w:top w:val="none" w:sz="0" w:space="0" w:color="auto"/>
                <w:left w:val="none" w:sz="0" w:space="0" w:color="auto"/>
                <w:bottom w:val="none" w:sz="0" w:space="0" w:color="auto"/>
                <w:right w:val="none" w:sz="0" w:space="0" w:color="auto"/>
              </w:divBdr>
            </w:div>
            <w:div w:id="1931499067">
              <w:marLeft w:val="0"/>
              <w:marRight w:val="0"/>
              <w:marTop w:val="0"/>
              <w:marBottom w:val="0"/>
              <w:divBdr>
                <w:top w:val="none" w:sz="0" w:space="0" w:color="auto"/>
                <w:left w:val="none" w:sz="0" w:space="0" w:color="auto"/>
                <w:bottom w:val="none" w:sz="0" w:space="0" w:color="auto"/>
                <w:right w:val="none" w:sz="0" w:space="0" w:color="auto"/>
              </w:divBdr>
            </w:div>
            <w:div w:id="657225203">
              <w:marLeft w:val="0"/>
              <w:marRight w:val="0"/>
              <w:marTop w:val="0"/>
              <w:marBottom w:val="0"/>
              <w:divBdr>
                <w:top w:val="none" w:sz="0" w:space="0" w:color="auto"/>
                <w:left w:val="none" w:sz="0" w:space="0" w:color="auto"/>
                <w:bottom w:val="none" w:sz="0" w:space="0" w:color="auto"/>
                <w:right w:val="none" w:sz="0" w:space="0" w:color="auto"/>
              </w:divBdr>
            </w:div>
            <w:div w:id="305545934">
              <w:marLeft w:val="0"/>
              <w:marRight w:val="0"/>
              <w:marTop w:val="0"/>
              <w:marBottom w:val="0"/>
              <w:divBdr>
                <w:top w:val="none" w:sz="0" w:space="0" w:color="auto"/>
                <w:left w:val="none" w:sz="0" w:space="0" w:color="auto"/>
                <w:bottom w:val="none" w:sz="0" w:space="0" w:color="auto"/>
                <w:right w:val="none" w:sz="0" w:space="0" w:color="auto"/>
              </w:divBdr>
            </w:div>
            <w:div w:id="1692798185">
              <w:marLeft w:val="0"/>
              <w:marRight w:val="0"/>
              <w:marTop w:val="0"/>
              <w:marBottom w:val="0"/>
              <w:divBdr>
                <w:top w:val="none" w:sz="0" w:space="0" w:color="auto"/>
                <w:left w:val="none" w:sz="0" w:space="0" w:color="auto"/>
                <w:bottom w:val="none" w:sz="0" w:space="0" w:color="auto"/>
                <w:right w:val="none" w:sz="0" w:space="0" w:color="auto"/>
              </w:divBdr>
            </w:div>
            <w:div w:id="125837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7204">
      <w:bodyDiv w:val="1"/>
      <w:marLeft w:val="0"/>
      <w:marRight w:val="0"/>
      <w:marTop w:val="0"/>
      <w:marBottom w:val="0"/>
      <w:divBdr>
        <w:top w:val="none" w:sz="0" w:space="0" w:color="auto"/>
        <w:left w:val="none" w:sz="0" w:space="0" w:color="auto"/>
        <w:bottom w:val="none" w:sz="0" w:space="0" w:color="auto"/>
        <w:right w:val="none" w:sz="0" w:space="0" w:color="auto"/>
      </w:divBdr>
    </w:div>
    <w:div w:id="2052611101">
      <w:bodyDiv w:val="1"/>
      <w:marLeft w:val="0"/>
      <w:marRight w:val="0"/>
      <w:marTop w:val="0"/>
      <w:marBottom w:val="0"/>
      <w:divBdr>
        <w:top w:val="none" w:sz="0" w:space="0" w:color="auto"/>
        <w:left w:val="none" w:sz="0" w:space="0" w:color="auto"/>
        <w:bottom w:val="none" w:sz="0" w:space="0" w:color="auto"/>
        <w:right w:val="none" w:sz="0" w:space="0" w:color="auto"/>
      </w:divBdr>
    </w:div>
    <w:div w:id="2061782251">
      <w:bodyDiv w:val="1"/>
      <w:marLeft w:val="0"/>
      <w:marRight w:val="0"/>
      <w:marTop w:val="0"/>
      <w:marBottom w:val="0"/>
      <w:divBdr>
        <w:top w:val="none" w:sz="0" w:space="0" w:color="auto"/>
        <w:left w:val="none" w:sz="0" w:space="0" w:color="auto"/>
        <w:bottom w:val="none" w:sz="0" w:space="0" w:color="auto"/>
        <w:right w:val="none" w:sz="0" w:space="0" w:color="auto"/>
      </w:divBdr>
    </w:div>
    <w:div w:id="2103647166">
      <w:bodyDiv w:val="1"/>
      <w:marLeft w:val="0"/>
      <w:marRight w:val="0"/>
      <w:marTop w:val="0"/>
      <w:marBottom w:val="0"/>
      <w:divBdr>
        <w:top w:val="none" w:sz="0" w:space="0" w:color="auto"/>
        <w:left w:val="none" w:sz="0" w:space="0" w:color="auto"/>
        <w:bottom w:val="none" w:sz="0" w:space="0" w:color="auto"/>
        <w:right w:val="none" w:sz="0" w:space="0" w:color="auto"/>
      </w:divBdr>
    </w:div>
    <w:div w:id="2112358288">
      <w:bodyDiv w:val="1"/>
      <w:marLeft w:val="0"/>
      <w:marRight w:val="0"/>
      <w:marTop w:val="0"/>
      <w:marBottom w:val="0"/>
      <w:divBdr>
        <w:top w:val="none" w:sz="0" w:space="0" w:color="auto"/>
        <w:left w:val="none" w:sz="0" w:space="0" w:color="auto"/>
        <w:bottom w:val="none" w:sz="0" w:space="0" w:color="auto"/>
        <w:right w:val="none" w:sz="0" w:space="0" w:color="auto"/>
      </w:divBdr>
    </w:div>
    <w:div w:id="2131632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emf"/><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3.xml"/><Relationship Id="rId61"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40CC"/>
    <w:rsid w:val="009940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40C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34</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35</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7</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8</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36</b:RefOrder>
  </b:Source>
  <b:Source>
    <b:Tag>Zol17</b:Tag>
    <b:SourceType>ConferenceProceedings</b:SourceType>
    <b:Guid>{9C7E7B4C-29A1-4081-A20F-7FB2E44BF6CF}</b:Guid>
    <b:Title>FreeSurfer image processing pipeline for infant clinical MRI images</b:Title>
    <b:Year>2017</b:Year>
    <b:City>Vancouver, BC</b:City>
    <b:JournalName>Proceedings of the Organization for Human Brain Mapping Conference</b:JournalName>
    <b:Author>
      <b:Author>
        <b:NameList>
          <b:Person>
            <b:Last>Zollei</b:Last>
            <b:First>L.</b:First>
          </b:Person>
          <b:Person>
            <b:Last>Ou</b:Last>
            <b:First>Y.</b:First>
          </b:Person>
          <b:Person>
            <b:Last>Iglesias</b:Last>
            <b:First>J.</b:First>
          </b:Person>
          <b:Person>
            <b:Last>Grant</b:Last>
            <b:Middle>E.</b:Middle>
            <b:First>P.</b:First>
          </b:Person>
          <b:Person>
            <b:Last>Fischl</b:Last>
            <b:First>B.</b:First>
          </b:Person>
        </b:NameList>
      </b:Author>
    </b:Author>
    <b:RefOrder>32</b:RefOrder>
  </b:Source>
  <b:Source>
    <b:Tag>deM15</b:Tag>
    <b:SourceType>JournalArticle</b:SourceType>
    <b:Guid>{15E0F926-DC64-4B01-91F7-A6358784B0F0}</b:Guid>
    <b:Title>A FreeSurfer-compliant consistent manual segmentation of infant brains spanning the 0–2 year age range</b:Title>
    <b:Pages>21</b:Pages>
    <b:Year>2015</b:Year>
    <b:JournalName>Frontiers in Human Neuroscienc</b:JournalName>
    <b:Author>
      <b:Author>
        <b:NameList>
          <b:Person>
            <b:Last>de Macedo Rodrigues</b:Last>
            <b:First>Katyucia</b:First>
          </b:Person>
          <b:Person>
            <b:Last>Ben-Avi</b:Last>
            <b:First>Emma</b:First>
          </b:Person>
          <b:Person>
            <b:Last>Sliva</b:Last>
            <b:Middle>D.</b:Middle>
            <b:First>Danielle</b:First>
          </b:Person>
          <b:Person>
            <b:Last>Choe</b:Last>
            <b:First>Myong-sun</b:First>
          </b:Person>
          <b:Person>
            <b:Last>Drottar</b:Last>
            <b:First>Marie</b:First>
          </b:Person>
          <b:Person>
            <b:Last>Wang</b:Last>
            <b:First>Ruopeng</b:First>
          </b:Person>
          <b:Person>
            <b:Last>Fischl</b:Last>
            <b:First>Bruce</b:First>
          </b:Person>
          <b:Person>
            <b:Last>Grant</b:Last>
            <b:Middle>E.</b:Middle>
            <b:First>Patricia</b:First>
          </b:Person>
          <b:Person>
            <b:Last>Zöllei</b:Last>
            <b:First>Lilla</b:First>
          </b:Person>
        </b:NameList>
      </b:Author>
    </b:Author>
    <b:RefOrder>33</b:RefOrder>
  </b:Source>
  <b:Source>
    <b:Tag>Gon11</b:Tag>
    <b:SourceType>JournalArticle</b:SourceType>
    <b:Guid>{2A8E7498-0721-49C7-A8DA-B594E057A03F}</b:Guid>
    <b:Title>Brain Connectivity: Gender Makes a Difference</b:Title>
    <b:JournalName>The Neuroscientist</b:JournalName>
    <b:Year>2011</b:Year>
    <b:Pages>575-591</b:Pages>
    <b:Author>
      <b:Author>
        <b:NameList>
          <b:Person>
            <b:Last>Gong</b:Last>
            <b:First>G.</b:First>
          </b:Person>
          <b:Person>
            <b:Last>He</b:Last>
            <b:First>Y.</b:First>
          </b:Person>
          <b:Person>
            <b:Last>Evans</b:Last>
            <b:Middle>C.</b:Middle>
            <b:First>A.</b:First>
          </b:Person>
        </b:NameList>
      </b:Author>
    </b:Author>
    <b:RefOrder>31</b:RefOrder>
  </b:Source>
  <b:Source>
    <b:Tag>Jba111</b:Tag>
    <b:SourceType>JournalArticle</b:SourceType>
    <b:Guid>{A889BA11-3EC4-43FD-9DF7-6198BB612D83}</b:Guid>
    <b:Title>Tractography: Where do we go from here?</b:Title>
    <b:JournalName>Brain Connect</b:JournalName>
    <b:Year>2011</b:Year>
    <b:Pages>169-183</b:Pages>
    <b:Author>
      <b:Author>
        <b:NameList>
          <b:Person>
            <b:Last>Jbabdi</b:Last>
            <b:First>Saad</b:First>
          </b:Person>
          <b:Person>
            <b:Last>Johansen-Berg</b:Last>
            <b:First>Heidi</b:First>
          </b:Person>
        </b:NameList>
      </b:Author>
    </b:Author>
    <b:RefOrder>1</b:RefOrder>
  </b:Source>
  <b:Source>
    <b:Tag>Joh111</b:Tag>
    <b:SourceType>JournalArticle</b:SourceType>
    <b:Guid>{A491EC91-95FE-4BAC-B806-8839FEDDD462}</b:Guid>
    <b:Title>Just pretty pictures? what diffusion tractography can add in clinical neuroscience</b:Title>
    <b:JournalName>Current Opinions in Neurology</b:JournalName>
    <b:Year>2011</b:Year>
    <b:Pages>379-385</b:Pages>
    <b:Author>
      <b:Author>
        <b:NameList>
          <b:Person>
            <b:Last>Johansen-Berg</b:Last>
            <b:First>Heidi</b:First>
          </b:Person>
          <b:Person>
            <b:Last>Behrens.</b:Last>
            <b:Middle>E. J. </b:Middle>
            <b:First>Timothy</b:First>
          </b:Person>
        </b:NameList>
      </b:Author>
    </b:Author>
    <b:RefOrder>2</b:RefOrder>
  </b:Source>
  <b:Source>
    <b:Tag>Gar181</b:Tag>
    <b:SourceType>JournalArticle</b:SourceType>
    <b:Guid>{89D7378E-B7C4-40A5-B8EB-8FA9366CA095}</b:Guid>
    <b:Title>Recognition of white matter bundles using local and global streamlinebased</b:Title>
    <b:JournalName>NeuroImage</b:JournalName>
    <b:Year>2018</b:Year>
    <b:Pages>283-295</b:Pages>
    <b:Author>
      <b:Author>
        <b:NameList>
          <b:Person>
            <b:Last>Garyfallidis</b:Last>
            <b:First>Eleftherios</b:First>
          </b:Person>
          <b:Person>
            <b:Last>Cote</b:Last>
            <b:First>Mark-Alexandre</b:First>
          </b:Person>
          <b:Person>
            <b:Last>Rehault</b:Last>
            <b:First>Francis</b:First>
          </b:Person>
          <b:Person>
            <b:Last>Sidhu</b:Last>
            <b:First>Jasmine</b:First>
          </b:Person>
          <b:Person>
            <b:Last>Hau</b:Last>
            <b:First>Janice</b:First>
          </b:Person>
          <b:Person>
            <b:Last>Petit</b:Last>
            <b:First>Laurent</b:First>
          </b:Person>
          <b:Person>
            <b:Last>Fortin</b:Last>
            <b:First>David</b:First>
          </b:Person>
          <b:Person>
            <b:Last>Cunanne</b:Last>
            <b:First>Stephen</b:First>
          </b:Person>
          <b:Person>
            <b:Last>Descoteaux</b:Last>
            <b:First>Maxime</b:First>
          </b:Person>
        </b:NameList>
      </b:Author>
    </b:Author>
    <b:RefOrder>5</b:RefOrder>
  </b:Source>
  <b:Source>
    <b:Tag>Kre171</b:Tag>
    <b:SourceType>JournalArticle</b:SourceType>
    <b:Guid>{61C34A1B-F94E-4BD8-8550-BDBA7B72181D}</b:Guid>
    <b:Title>Automated tractography in patients with temporal lobe epilepsy using tracts constrained by underlying anatomy (tracula).</b:Title>
    <b:JournalName>NeuroImage</b:JournalName>
    <b:Year>2017</b:Year>
    <b:Pages>67-76</b:Pages>
    <b:Author>
      <b:Author>
        <b:NameList>
          <b:Person>
            <b:Last>Kreilkamp</b:Last>
            <b:Middle>A.K.</b:Middle>
            <b:First>Barbara</b:First>
          </b:Person>
          <b:Person>
            <b:Last>Webber</b:Last>
            <b:First>Bernd</b:First>
          </b:Person>
          <b:Person>
            <b:Last>Richardson</b:Last>
            <b:Middle>P.</b:Middle>
            <b:First>Mark</b:First>
          </b:Person>
          <b:Person>
            <b:Last>Keller</b:Last>
            <b:Middle>S.</b:Middle>
            <b:First>Simon</b:First>
          </b:Person>
        </b:NameList>
      </b:Author>
    </b:Author>
    <b:RefOrder>3</b:RefOrder>
  </b:Source>
  <b:Source>
    <b:Tag>Bis101</b:Tag>
    <b:SourceType>JournalArticle</b:SourceType>
    <b:Guid>{92F21659-7E27-40D9-A31B-42C078443D33}</b:Guid>
    <b:Title>Toward discovery science of human brain functions</b:Title>
    <b:JournalName>PNAS</b:JournalName>
    <b:Year>2010</b:Year>
    <b:Pages>4734-4739</b:Pages>
    <b:Author>
      <b:Author>
        <b:NameList>
          <b:Person>
            <b:Last>Biswal</b:Last>
            <b:Middle>B.</b:Middle>
            <b:First>Bharat</b:First>
          </b:Person>
        </b:NameList>
      </b:Author>
    </b:Author>
    <b:RefOrder>15</b:RefOrder>
  </b:Source>
  <b:Source>
    <b:Tag>Tah151</b:Tag>
    <b:SourceType>JournalArticle</b:SourceType>
    <b:Guid>{66CF91DE-CBE6-4D72-946C-88D3D77D50B4}</b:Guid>
    <b:Title>Metrics for evaluating 3d medical image segmentation: analysis, selection, and tool</b:Title>
    <b:JournalName>BMC medical Imaging</b:JournalName>
    <b:Year>2015</b:Year>
    <b:Pages>15-29</b:Pages>
    <b:Author>
      <b:Author>
        <b:NameList>
          <b:Person>
            <b:Last>Taha</b:Last>
            <b:Middle>Aziz</b:Middle>
            <b:First>Abdel</b:First>
          </b:Person>
          <b:Person>
            <b:Last>Hanbury</b:Last>
            <b:First>Allan</b:First>
          </b:Person>
        </b:NameList>
      </b:Author>
    </b:Author>
    <b:RefOrder>4</b:RefOrder>
  </b:Source>
  <b:Source>
    <b:Tag>ODo071</b:Tag>
    <b:SourceType>JournalArticle</b:SourceType>
    <b:Guid>{A5BEDA49-E881-4EB5-83A1-8652442676FE}</b:Guid>
    <b:Title>Automatic tractography segmentation using a high-dimensional white matter atlas.</b:Title>
    <b:JournalName>IEEE Transactions on Medical Imaging</b:JournalName>
    <b:Year>2007</b:Year>
    <b:Pages>1562-1575</b:Pages>
    <b:Author>
      <b:Author>
        <b:NameList>
          <b:Person>
            <b:Last>O'Donnell</b:Last>
            <b:Middle>J.</b:Middle>
            <b:First>Lauren</b:First>
          </b:Person>
          <b:Person>
            <b:Last>Westin</b:Last>
            <b:First>Carl-Frederik</b:First>
          </b:Person>
        </b:NameList>
      </b:Author>
    </b:Author>
    <b:RefOrder>6</b:RefOrder>
  </b:Source>
  <b:Source>
    <b:Tag>Zha091</b:Tag>
    <b:SourceType>JournalArticle</b:SourceType>
    <b:Guid>{59C00E56-6D3E-4F06-BB6A-D7C956B0B5E4}</b:Guid>
    <b:Title>Noninvasive functional and structural connectivity mapping of the human thalamocortical system</b:Title>
    <b:JournalName>Creebral Cortex</b:JournalName>
    <b:Year>2009</b:Year>
    <b:Pages>1187-1194</b:Pages>
    <b:Author>
      <b:Author>
        <b:NameList>
          <b:Person>
            <b:Last>Zhang</b:Last>
            <b:First>Dongyang</b:First>
          </b:Person>
          <b:Person>
            <b:Last>Snyder</b:Last>
            <b:Middle>Z.</b:Middle>
            <b:First>Abraham</b:First>
          </b:Person>
          <b:Person>
            <b:Last>Shimony</b:Last>
            <b:Middle>S.</b:Middle>
            <b:First>Joshua</b:First>
          </b:Person>
          <b:Person>
            <b:Last>Fox</b:Last>
            <b:Middle>D.</b:Middle>
            <b:First>Michael</b:First>
          </b:Person>
          <b:Person>
            <b:Last>Raichle</b:Last>
            <b:Middle>E.</b:Middle>
            <b:First>Marcus</b:First>
          </b:Person>
        </b:NameList>
      </b:Author>
    </b:Author>
    <b:RefOrder>9</b:RefOrder>
  </b:Source>
  <b:Source>
    <b:Tag>Far13</b:Tag>
    <b:SourceType>JournalArticle</b:SourceType>
    <b:Guid>{C540DBFA-C780-4229-BC77-194D505E7BD6}</b:Guid>
    <b:Title>White matter fiber tractography: why we need to move beyond dti.</b:Title>
    <b:JournalName>Journal of Neurosurgery</b:JournalName>
    <b:Year>2013</b:Year>
    <b:Author>
      <b:Author>
        <b:NameList>
          <b:Person>
            <b:Last>Farquharson</b:Last>
            <b:First>S.</b:First>
          </b:Person>
          <b:Person>
            <b:Last>Tournier</b:Last>
            <b:First>JD</b:First>
          </b:Person>
          <b:Person>
            <b:Last>Calamante</b:Last>
            <b:First>F</b:First>
          </b:Person>
          <b:Person>
            <b:Last>Fabinyi</b:Last>
            <b:First>G</b:First>
          </b:Person>
          <b:Person>
            <b:Last>Schneider-Kolksy</b:Last>
            <b:First>M</b:First>
          </b:Person>
          <b:Person>
            <b:Last>Jackson</b:Last>
            <b:First>GD</b:First>
          </b:Person>
          <b:Person>
            <b:Last>Connelly</b:Last>
            <b:First>A</b:First>
          </b:Person>
        </b:NameList>
      </b:Author>
    </b:Author>
    <b:RefOrder>10</b:RefOrder>
  </b:Source>
  <b:Source>
    <b:Tag>Was161</b:Tag>
    <b:SourceType>JournalArticle</b:SourceType>
    <b:Guid>{8F93B1DF-F983-4F02-930E-B463B43DEF98}</b:Guid>
    <b:Title>The white matter query language: a novel approach for describing human white matter anatomy.</b:Title>
    <b:JournalName>Brain Structures and Function</b:JournalName>
    <b:Year>2016</b:Year>
    <b:Pages>4705-4721</b:Pages>
    <b:Author>
      <b:Author>
        <b:NameList>
          <b:Person>
            <b:Last>Wasserman</b:Last>
            <b:First>Demian</b:First>
          </b:Person>
          <b:Person>
            <b:Last>Makris</b:Last>
            <b:First>Nikos</b:First>
          </b:Person>
          <b:Person>
            <b:Last>Rathi</b:Last>
            <b:First>Yohesh</b:First>
          </b:Person>
          <b:Person>
            <b:Last>Shenton</b:Last>
            <b:First>Martha</b:First>
          </b:Person>
          <b:Person>
            <b:Last>Kikinis</b:Last>
            <b:First>Ron</b:First>
          </b:Person>
          <b:Person>
            <b:Last>Kubicki</b:Last>
            <b:First>Marek</b:First>
          </b:Person>
          <b:Person>
            <b:Last>Westin</b:Last>
            <b:First>Carl-Frederik</b:First>
          </b:Person>
        </b:NameList>
      </b:Author>
    </b:Author>
    <b:RefOrder>11</b:RefOrder>
  </b:Source>
  <b:Source>
    <b:Tag>Was162</b:Tag>
    <b:SourceType>JournalArticle</b:SourceType>
    <b:Guid>{0C6885AB-6A5F-4661-B76D-A3C414938E27}</b:Guid>
    <b:Title>Tractseg - fast and accurate white matter tract segmentation</b:Title>
    <b:JournalName>NeuroImage</b:JournalName>
    <b:Year>2016</b:Year>
    <b:Pages>239-253</b:Pages>
    <b:Author>
      <b:Author>
        <b:NameList>
          <b:Person>
            <b:Last>Wasserthal</b:Last>
            <b:First>Jakob</b:First>
          </b:Person>
          <b:Person>
            <b:Last>Neher</b:Last>
            <b:First>Peter</b:First>
          </b:Person>
          <b:Person>
            <b:Last>Maier-Hein</b:Last>
            <b:Middle>H.</b:Middle>
            <b:First>Klaus</b:First>
          </b:Person>
        </b:NameList>
      </b:Author>
    </b:Author>
    <b:RefOrder>12</b:RefOrder>
  </b:Source>
  <b:Source>
    <b:Tag>Van13</b:Tag>
    <b:SourceType>JournalArticle</b:SourceType>
    <b:Guid>{A27F3344-89C6-4F91-84F3-595D29E23547}</b:Guid>
    <b:Title>The wu-minn human connectome project:  An overview.</b:Title>
    <b:JournalName>NeuroImage</b:JournalName>
    <b:Year>2013</b:Year>
    <b:Pages>62-79</b:Pages>
    <b:Author>
      <b:Author>
        <b:NameList>
          <b:Person>
            <b:Last>Van Essen</b:Last>
            <b:Middle>C</b:Middle>
            <b:First>David</b:First>
          </b:Person>
          <b:Person>
            <b:Last>Smith</b:Last>
            <b:Middle>M</b:Middle>
            <b:First>Stephen</b:First>
          </b:Person>
          <b:Person>
            <b:Last>Barch</b:Last>
            <b:Middle>M</b:Middle>
            <b:First>Deanna</b:First>
          </b:Person>
          <b:Person>
            <b:Last>Behrens</b:Last>
            <b:Middle>E.J.</b:Middle>
            <b:First>Timothy</b:First>
          </b:Person>
          <b:Person>
            <b:Last>Yacoub</b:Last>
            <b:First>Essa</b:First>
          </b:Person>
          <b:Person>
            <b:Last>Ugurbil</b:Last>
            <b:First>Kamil</b:First>
          </b:Person>
        </b:NameList>
      </b:Author>
    </b:Author>
    <b:RefOrder>13</b:RefOrder>
  </b:Source>
  <b:Source>
    <b:Tag>Spo05</b:Tag>
    <b:SourceType>JournalArticle</b:SourceType>
    <b:Guid>{BD0D6E68-CD47-4EE8-8663-0FFB5CD0F6F2}</b:Guid>
    <b:Title>The human connectome:  A structural description of the human brain</b:Title>
    <b:JournalName>PLoS Comput Biol</b:JournalName>
    <b:Year>2005</b:Year>
    <b:Author>
      <b:Author>
        <b:NameList>
          <b:Person>
            <b:Last>Sporns</b:Last>
            <b:First>Olaf</b:First>
          </b:Person>
          <b:Person>
            <b:Last>Tononi</b:Last>
            <b:First>Giulio</b:First>
          </b:Person>
          <b:Person>
            <b:Last>Kötter</b:Last>
            <b:First>Rolf</b:First>
          </b:Person>
        </b:NameList>
      </b:Author>
    </b:Author>
    <b:RefOrder>14</b:RefOrder>
  </b:Source>
  <b:Source>
    <b:Tag>Sal141</b:Tag>
    <b:SourceType>JournalArticle</b:SourceType>
    <b:Guid>{C879415B-8184-47AE-B67E-41C6F8108575}</b:Guid>
    <b:Title>Machine learning on brain MRI data for differential diagnosis of parkinson's disease and progressive supranuclear palsy.</b:Title>
    <b:JournalName>Clinical Neuroscience</b:JournalName>
    <b:Year>2014</b:Year>
    <b:Pages>230-237</b:Pages>
    <b:Author>
      <b:Author>
        <b:NameList>
          <b:Person>
            <b:Last>Salvatore</b:Last>
            <b:First>C.</b:First>
          </b:Person>
          <b:Person>
            <b:Last>Cerasa</b:Last>
            <b:First>A.</b:First>
          </b:Person>
          <b:Person>
            <b:Last>Castiglioni</b:Last>
            <b:First>I</b:First>
          </b:Person>
          <b:Person>
            <b:Last>Gallivanone</b:Last>
            <b:First>F.</b:First>
          </b:Person>
          <b:Person>
            <b:Last>Augimeri</b:Last>
            <b:First>A.</b:First>
          </b:Person>
          <b:Person>
            <b:Last>Lopez</b:Last>
            <b:First>Mm</b:First>
          </b:Person>
          <b:Person>
            <b:Last>Arabia</b:Last>
            <b:First>G.</b:First>
          </b:Person>
          <b:Person>
            <b:Last>Morelli</b:Last>
            <b:First>M.</b:First>
          </b:Person>
          <b:Person>
            <b:Last>Gilardi</b:Last>
            <b:Middle>C.</b:Middle>
            <b:First>M.</b:First>
          </b:Person>
          <b:Person>
            <b:Last>Quatrone</b:Last>
            <b:First>A.</b:First>
          </b:Person>
        </b:NameList>
      </b:Author>
    </b:Author>
    <b:RefOrder>37</b:RefOrder>
  </b:Source>
  <b:Source>
    <b:Tag>Daf</b:Tag>
    <b:SourceType>JournalArticle</b:SourceType>
    <b:Guid>{1A811EC8-2EB3-4BA9-9305-34DB6F5478D0}</b:Guid>
    <b:Title>Neurobiology of language.</b:Title>
    <b:Pages>129-137</b:Pages>
    <b:Author>
      <b:Author>
        <b:NameList>
          <b:Person>
            <b:Last>Daffau</b:Last>
            <b:First>Hafues</b:First>
          </b:Person>
        </b:NameList>
      </b:Author>
    </b:Author>
    <b:Year>2016</b:Year>
    <b:RefOrder>25</b:RefOrder>
  </b:Source>
  <b:Source>
    <b:Tag>Lev18</b:Tag>
    <b:SourceType>JournalArticle</b:SourceType>
    <b:Guid>{BEAAC48A-50A3-43A0-8656-3FD2F26AA758}</b:Guid>
    <b:Title>Asymmetric insula connectomics in a pediatric population: A clinical diffusion magnetic resonance imaging analysis of healthy development</b:Title>
    <b:JournalName>In review at Brain Connectivity</b:JournalName>
    <b:Year>2018</b:Year>
    <b:Author>
      <b:Author>
        <b:NameList>
          <b:Person>
            <b:Last>Levman</b:Last>
            <b:First>Jacob</b:First>
          </b:Person>
          <b:Person>
            <b:Last>Fang</b:Last>
            <b:First>Zihang</b:First>
          </b:Person>
          <b:Person>
            <b:Last>Zumwalt</b:Last>
            <b:First>Katarina</b:First>
          </b:Person>
          <b:Person>
            <b:Last>Cogger</b:Last>
            <b:First>Liam</b:First>
          </b:Person>
          <b:Person>
            <b:Last>Vasung</b:Last>
            <b:First>Lana</b:First>
          </b:Person>
          <b:Person>
            <b:Last>MacDonald</b:Last>
            <b:First>Patrick</b:First>
          </b:Person>
          <b:Person>
            <b:Last>Lim</b:Last>
            <b:First>Ashley</b:First>
          </b:Person>
          <b:Person>
            <b:Last>Takahashi</b:Last>
            <b:First>Emi</b:First>
          </b:Person>
        </b:NameList>
      </b:Author>
    </b:Author>
    <b:RefOrder>26</b:RefOrder>
  </b:Source>
  <b:Source>
    <b:Tag>Pie45</b:Tag>
    <b:SourceType>ConferenceProceedings</b:SourceType>
    <b:Guid>{FDE4DA69-4E50-4213-B32E-9C92CDE63712}</b:Guid>
    <b:Title>ChRIS: real-time web-based MRI data collection analysis, and sharing.</b:Title>
    <b:Year>2014</b:Year>
    <b:ConferenceName>20th Annual Meeting of the Organization for Human Brain Mapping</b:ConferenceName>
    <b:Author>
      <b:Author>
        <b:NameList>
          <b:Person>
            <b:Last>Pienaar</b:Last>
            <b:First>R</b:First>
          </b:Person>
          <b:Person>
            <b:Last>Rannou</b:Last>
            <b:First>N</b:First>
          </b:Person>
          <b:Person>
            <b:Last>Haehn</b:Last>
            <b:First>D</b:First>
          </b:Person>
          <b:Person>
            <b:Last>Grant</b:Last>
            <b:First>PE</b:First>
          </b:Person>
        </b:NameList>
      </b:Author>
    </b:Author>
    <b:RefOrder>30</b:RefOrder>
  </b:Source>
  <b:Source>
    <b:Tag>Che18</b:Tag>
    <b:SourceType>JournalArticle</b:SourceType>
    <b:Guid>{37DC7AB6-0DD5-415E-A1E3-54EF1F392DF3}</b:Guid>
    <b:Title>Unsupervised Detection of Lesions in Brain MRI using adversarial auto-encoders</b:Title>
    <b:Pages>arXiv:1806.04972</b:Pages>
    <b:Year>2018</b:Year>
    <b:JournalName>arXiv e-prints</b:JournalName>
    <b:Author>
      <b:Author>
        <b:NameList>
          <b:Person>
            <b:Last>Chen</b:Last>
            <b:First>Xiaoran</b:First>
          </b:Person>
          <b:Person>
            <b:Last>Konukoglu</b:Last>
            <b:First>Ender</b:First>
          </b:Person>
        </b:NameList>
      </b:Author>
    </b:Author>
    <b:RefOrder>16</b:RefOrder>
  </b:Source>
  <b:Source>
    <b:Tag>VuM</b:Tag>
    <b:SourceType>JournalArticle</b:SourceType>
    <b:Guid>{9646816E-E9D8-4F95-B756-5FA14AA5A208}</b:Guid>
    <b:Title>A Shared Vision for Machine Learning in Neuroscience</b:Title>
    <b:Author>
      <b:Author>
        <b:NameList>
          <b:Person>
            <b:Last>Vu</b:Last>
            <b:Middle>T.</b:Middle>
            <b:First>Mai-Anh</b:First>
          </b:Person>
          <b:Person>
            <b:Last>Tülay</b:Last>
            <b:First>Adali</b:First>
          </b:Person>
          <b:Person>
            <b:Last>Ba</b:Last>
            <b:First>Demba</b:First>
          </b:Person>
          <b:Person>
            <b:Last>Buzsáki</b:Last>
            <b:First>György</b:First>
          </b:Person>
          <b:Person>
            <b:Last>Carlson</b:Last>
            <b:First>David</b:First>
          </b:Person>
          <b:Person>
            <b:Last>Heller</b:Last>
            <b:First>Katherine</b:First>
          </b:Person>
          <b:Person>
            <b:Last>Liston</b:Last>
            <b:First>Conor</b:First>
          </b:Person>
          <b:Person>
            <b:Last>Rudin</b:Last>
            <b:First>Cynthia</b:First>
          </b:Person>
          <b:Person>
            <b:Last>Sohal</b:Last>
            <b:Middle>S.</b:Middle>
            <b:First>Vikaas</b:First>
          </b:Person>
          <b:Person>
            <b:Last>Widge</b:Last>
            <b:Middle>S.</b:Middle>
            <b:First>Alik</b:First>
          </b:Person>
          <b:Person>
            <b:Last>Mayberg</b:Last>
            <b:Middle>S.</b:Middle>
            <b:First>Helen</b:First>
          </b:Person>
          <b:Person>
            <b:Last>Sapiro</b:Last>
            <b:First>Guillermo</b:First>
          </b:Person>
          <b:Person>
            <b:Last>Dzirasa</b:Last>
            <b:First>Kafui</b:First>
          </b:Person>
        </b:NameList>
      </b:Author>
    </b:Author>
    <b:JournalName>Journal of Neuroscience</b:JournalName>
    <b:Year>2018</b:Year>
    <b:Pages>1601-1607</b:Pages>
    <b:RefOrder>17</b:RefOrder>
  </b:Source>
  <b:Source>
    <b:Tag>Car18</b:Tag>
    <b:SourceType>JournalArticle</b:SourceType>
    <b:Guid>{90E1463D-5546-496A-B2DD-E12DB8E57469}</b:Guid>
    <b:Title>Ghosts in machine learning for cognitive neuroscience: Moving from data to theory</b:Title>
    <b:JournalName>NeuroImage</b:JournalName>
    <b:Year>2018</b:Year>
    <b:Pages>88-100</b:Pages>
    <b:Author>
      <b:Author>
        <b:NameList>
          <b:Person>
            <b:Last>Carlson</b:Last>
            <b:First>Thomas</b:First>
          </b:Person>
          <b:Person>
            <b:Last>Goddard</b:Last>
            <b:First>Erin</b:First>
          </b:Person>
          <b:Person>
            <b:Last>Kaplan</b:Last>
            <b:Middle>M</b:Middle>
            <b:First>David</b:First>
          </b:Person>
          <b:Person>
            <b:Last>Klein</b:Last>
            <b:First>Colin</b:First>
          </b:Person>
          <b:Person>
            <b:Last>Ritchie</b:Last>
            <b:Middle>B.</b:Middle>
            <b:First>J.</b:First>
          </b:Person>
        </b:NameList>
      </b:Author>
    </b:Author>
    <b:RefOrder>18</b:RefOrder>
  </b:Source>
  <b:Source>
    <b:Tag>Dyr15</b:Tag>
    <b:SourceType>JournalArticle</b:SourceType>
    <b:Guid>{D851A310-BD39-414A-8553-63F3EC264458}</b:Guid>
    <b:Title>Predicting Prodromal Alzheimer's Disease in Subjects with Mild Cognitive Impairment Using Machine Learning Classification of Multimodal Multicenter Diffusion-Tensor and Magnetic Resonance Imaging Data</b:Title>
    <b:JournalName>Journal of Neuroimaging</b:JournalName>
    <b:Year>2015</b:Year>
    <b:Author>
      <b:Author>
        <b:NameList>
          <b:Person>
            <b:Last>Dyrba</b:Last>
            <b:First>Martin</b:First>
          </b:Person>
          <b:Person>
            <b:Last>Barkhof</b:Last>
            <b:First>Frederik</b:First>
          </b:Person>
          <b:Person>
            <b:Last>Fellgiebel</b:Last>
            <b:First>Andreas</b:First>
          </b:Person>
          <b:Person>
            <b:Last>Filippi</b:Last>
            <b:First>Massimo</b:First>
          </b:Person>
          <b:Person>
            <b:Last>Hausner</b:Last>
            <b:First>Lucrezia</b:First>
          </b:Person>
          <b:Person>
            <b:Last>Hauenstein</b:Last>
            <b:First>Karlheinz</b:First>
          </b:Person>
          <b:Person>
            <b:Last>Kirste</b:Last>
            <b:First>Thomas</b:First>
          </b:Person>
          <b:Person>
            <b:Last>Teipel</b:Last>
            <b:Middle>J.</b:Middle>
            <b:First>Stefan</b:First>
          </b:Person>
        </b:NameList>
      </b:Author>
    </b:Author>
    <b:RefOrder>19</b:RefOrder>
  </b:Source>
  <b:Source>
    <b:Tag>Lan10</b:Tag>
    <b:SourceType>JournalArticle</b:SourceType>
    <b:Guid>{95783003-BD12-49F3-9A56-FA3F2B18BBEE}</b:Guid>
    <b:Title>Atypical diffusion tensor hemispheric asymmetry in autism</b:Title>
    <b:JournalName>Autism Research</b:JournalName>
    <b:Year>2010</b:Year>
    <b:Author>
      <b:Author>
        <b:NameList>
          <b:Person>
            <b:Last>Lange</b:Last>
            <b:First>Nicholas</b:First>
          </b:Person>
          <b:Person>
            <b:Last>DuBray</b:Last>
            <b:Middle>B.</b:Middle>
            <b:First>Molly</b:First>
          </b:Person>
          <b:Person>
            <b:Last>Lee</b:Last>
            <b:First>Jee Eun</b:First>
          </b:Person>
          <b:Person>
            <b:Last>Froimowitz</b:Last>
            <b:Middle>P.</b:Middle>
            <b:First>Michael</b:First>
          </b:Person>
          <b:Person>
            <b:Last>Froehlich</b:Last>
            <b:First>Alyson</b:First>
          </b:Person>
          <b:Person>
            <b:Last>Adluru</b:Last>
            <b:First>Nagesh</b:First>
          </b:Person>
          <b:Person>
            <b:Last>Wright</b:Last>
            <b:First>Brad</b:First>
          </b:Person>
          <b:Person>
            <b:Last>Ravichandran</b:Last>
            <b:First>Caitlin</b:First>
          </b:Person>
          <b:Person>
            <b:Last>Fletcher</b:Last>
            <b:Middle>Thomas</b:Middle>
            <b:First>P.</b:First>
          </b:Person>
          <b:Person>
            <b:Last>Bigler</b:Last>
            <b:First>Erin</b:First>
          </b:Person>
          <b:Person>
            <b:Last>Alexander</b:Last>
            <b:Middle>L.</b:Middle>
            <b:First>Andrew</b:First>
          </b:Person>
          <b:Person>
            <b:Last>Lainhard</b:Last>
            <b:Middle>E.</b:Middle>
            <b:First>Janet</b:First>
          </b:Person>
        </b:NameList>
      </b:Author>
    </b:Author>
    <b:RefOrder>22</b:RefOrder>
  </b:Source>
  <b:Source>
    <b:Tag>Gra11</b:Tag>
    <b:SourceType>JournalArticle</b:SourceType>
    <b:Guid>{B995473D-358E-4F53-9E12-5CF7A35737A3}</b:Guid>
    <b:Title>Computer Aided Diagnosis system for Alzheimer Disease using brain Diffusion Tensor Imaging features selected by Pearson's correlation</b:Title>
    <b:JournalName>Neuroscience Letters</b:JournalName>
    <b:Year>2011</b:Year>
    <b:Pages>225-229</b:Pages>
    <b:Author>
      <b:Author>
        <b:NameList>
          <b:Person>
            <b:Last>Graña</b:Last>
            <b:First>M.</b:First>
          </b:Person>
          <b:Person>
            <b:Last>Termenon</b:Last>
            <b:First>M</b:First>
          </b:Person>
          <b:Person>
            <b:Last>Savio</b:Last>
            <b:First>A.</b:First>
          </b:Person>
          <b:Person>
            <b:Last>Gonzalez-Pinto</b:Last>
            <b:First>A</b:First>
          </b:Person>
          <b:Person>
            <b:Last>Echeveste</b:Last>
            <b:First>J.</b:First>
          </b:Person>
          <b:Person>
            <b:Last>Pérez</b:Last>
            <b:Middle>M.</b:Middle>
            <b:First>J.</b:First>
          </b:Person>
          <b:Person>
            <b:Last>Besga</b:Last>
            <b:First>A.</b:First>
          </b:Person>
        </b:NameList>
      </b:Author>
    </b:Author>
    <b:RefOrder>20</b:RefOrder>
  </b:Source>
  <b:Source>
    <b:Tag>Sal142</b:Tag>
    <b:SourceType>JournalArticle</b:SourceType>
    <b:Guid>{8FF4C5EA-768D-477E-9857-230B22270669}</b:Guid>
    <b:Title>Machine learning on brain MRI data for differential diagnosis of Parkinson's disease and Progressive Supranuclear Palsy</b:Title>
    <b:JournalName>Journal of Neuroscience Methods</b:JournalName>
    <b:Year>2014</b:Year>
    <b:Pages>230-237</b:Pages>
    <b:Author>
      <b:Author>
        <b:NameList>
          <b:Person>
            <b:Last>Salvatore</b:Last>
            <b:First>C.</b:First>
          </b:Person>
          <b:Person>
            <b:Last>Cerasa</b:Last>
            <b:First>A.</b:First>
          </b:Person>
          <b:Person>
            <b:Last>Castiglioni</b:Last>
            <b:First>I.</b:First>
          </b:Person>
          <b:Person>
            <b:Last>Gallivanone</b:Last>
            <b:First>F.</b:First>
          </b:Person>
          <b:Person>
            <b:Last>Augimeri</b:Last>
            <b:First>A.</b:First>
          </b:Person>
          <b:Person>
            <b:Last>Lopez</b:Last>
            <b:First>M.</b:First>
          </b:Person>
          <b:Person>
            <b:Last>Arabia</b:Last>
            <b:First>G.</b:First>
          </b:Person>
          <b:Person>
            <b:Last>Morelli</b:Last>
            <b:First>M.</b:First>
          </b:Person>
          <b:Person>
            <b:Last>Gilardi</b:Last>
            <b:First>M.C.</b:First>
          </b:Person>
          <b:Person>
            <b:Last>Quattrone</b:Last>
            <b:First>A.</b:First>
          </b:Person>
        </b:NameList>
      </b:Author>
    </b:Author>
    <b:RefOrder>21</b:RefOrder>
  </b:Source>
  <b:Source>
    <b:Tag>Est19</b:Tag>
    <b:SourceType>JournalArticle</b:SourceType>
    <b:Guid>{2789DF5D-99E5-45A4-BE9A-5838E6FB8EB6}</b:Guid>
    <b:Title>A guide to deep learning in healthcare</b:Title>
    <b:JournalName>Nature Medicine</b:JournalName>
    <b:Year>2019</b:Year>
    <b:Pages>24-29</b:Pages>
    <b:Author>
      <b:Author>
        <b:NameList>
          <b:Person>
            <b:Last>Esteva</b:Last>
            <b:First>Andrew</b:First>
          </b:Person>
          <b:Person>
            <b:Last>Robicquet</b:Last>
            <b:First>Alexandre</b:First>
          </b:Person>
          <b:Person>
            <b:Last>Ramsundar</b:Last>
            <b:First>Bharath</b:First>
          </b:Person>
          <b:Person>
            <b:Last>Kuleshov</b:Last>
            <b:First>Volodymry</b:First>
          </b:Person>
          <b:Person>
            <b:Last>DePresto</b:Last>
            <b:First>Mark</b:First>
          </b:Person>
          <b:Person>
            <b:Last>Chou</b:Last>
            <b:First>Katherine</b:First>
          </b:Person>
          <b:Person>
            <b:Last>Cui</b:Last>
            <b:First>Claire</b:First>
          </b:Person>
          <b:Person>
            <b:Last>Corrado</b:Last>
            <b:First>Greg</b:First>
          </b:Person>
          <b:Person>
            <b:Last>Thrun</b:Last>
            <b:First>Sebastian</b:First>
          </b:Person>
          <b:Person>
            <b:Last>Dean</b:Last>
            <b:First>Jeff</b:First>
          </b:Person>
        </b:NameList>
      </b:Author>
    </b:Author>
    <b:RefOrder>23</b:RefOrder>
  </b:Source>
  <b:Source>
    <b:Tag>Pay19</b:Tag>
    <b:SourceType>JournalArticle</b:SourceType>
    <b:Guid>{97BA56F6-D61B-449F-BED7-F812F805E67C}</b:Guid>
    <b:Title>Diffusion tensor tractography in children with sensory processing disorder:  Potentials for devising machine learning classifiers</b:Title>
    <b:JournalName>NeuroImage: Clinical</b:JournalName>
    <b:Year>2019</b:Year>
    <b:Author>
      <b:Author>
        <b:NameList>
          <b:Person>
            <b:Last>Payabvash</b:Last>
            <b:First>Seyedmehdi</b:First>
          </b:Person>
          <b:Person>
            <b:Last>Palacios</b:Last>
            <b:Middle>M.</b:Middle>
            <b:First>Eva</b:First>
          </b:Person>
          <b:Person>
            <b:Last>Owen</b:Last>
            <b:Middle>P.</b:Middle>
            <b:First>Julia</b:First>
          </b:Person>
          <b:Person>
            <b:Last>Wang</b:Last>
            <b:Middle>B.</b:Middle>
            <b:First>Maxwell</b:First>
          </b:Person>
          <b:Person>
            <b:Last>Tavassoldi</b:Last>
            <b:First>Teresa</b:First>
          </b:Person>
          <b:Person>
            <b:Last>Gerdes</b:Last>
            <b:First>Molly</b:First>
          </b:Person>
          <b:Person>
            <b:Last>Brandes-Aitken</b:Last>
            <b:First>Anne</b:First>
          </b:Person>
          <b:Person>
            <b:Last>Marco</b:Last>
            <b:Middle>J.</b:Middle>
            <b:First>Elysa</b:First>
          </b:Person>
          <b:Person>
            <b:Last>Mukherjee</b:Last>
            <b:First>Pratik</b:First>
          </b:Person>
        </b:NameList>
      </b:Author>
    </b:Author>
    <b:RefOrder>24</b:RefOrder>
  </b:Source>
  <b:Source>
    <b:Tag>Jen01</b:Tag>
    <b:SourceType>JournalArticle</b:SourceType>
    <b:Guid>{23D4E7DB-57B7-4A66-B226-D76AACC29F12}</b:Guid>
    <b:Title>A global optimisation method for robust affine registration of brain images</b:Title>
    <b:JournalName>Medical Image Analysis</b:JournalName>
    <b:Year>2001</b:Year>
    <b:Pages>143-156</b:Pages>
    <b:Author>
      <b:Author>
        <b:NameList>
          <b:Person>
            <b:Last>Jenkinson</b:Last>
            <b:First>Mark</b:First>
          </b:Person>
          <b:Person>
            <b:Last>Smith</b:Last>
            <b:First>Stephen</b:First>
          </b:Person>
        </b:NameList>
      </b:Author>
    </b:Author>
    <b:RefOrder>27</b:RefOrder>
  </b:Source>
  <b:Source>
    <b:Tag>Fis12</b:Tag>
    <b:SourceType>JournalArticle</b:SourceType>
    <b:Guid>{899B6405-02D9-467A-8F4A-AE331F7ED64F}</b:Guid>
    <b:Title>FreeSurfer</b:Title>
    <b:JournalName>NeuroImage</b:JournalName>
    <b:Year>2012</b:Year>
    <b:Pages>774-781</b:Pages>
    <b:Author>
      <b:Author>
        <b:NameList>
          <b:Person>
            <b:Last>Fischl</b:Last>
            <b:First>Bruce</b:First>
          </b:Person>
        </b:NameList>
      </b:Author>
    </b:Author>
    <b:RefOrder>28</b:RefOrder>
  </b:Source>
  <b:Source>
    <b:Tag>Wed081</b:Tag>
    <b:SourceType>JournalArticle</b:SourceType>
    <b:Guid>{1E9350CB-51C4-4318-9001-305A73926FEE}</b:Guid>
    <b:Title>Diffusion spectrum magnetic resonance imaging (DSI) tractography of crossing fibers</b:Title>
    <b:JournalName>NeuroImage</b:JournalName>
    <b:Year>2008</b:Year>
    <b:Pages>1267-1277</b:Pages>
    <b:Author>
      <b:Author>
        <b:NameList>
          <b:Person>
            <b:Last>Wedeen</b:Last>
            <b:Middle>J.</b:Middle>
            <b:First>V.</b:First>
          </b:Person>
          <b:Person>
            <b:Last>Wang</b:Last>
            <b:Middle>P.</b:Middle>
            <b:First>R.</b:First>
          </b:Person>
          <b:Person>
            <b:Last>Schmahmann</b:Last>
            <b:Middle>D.</b:Middle>
            <b:First>J.</b:First>
          </b:Person>
          <b:Person>
            <b:Last>Benner</b:Last>
            <b:First>T.</b:First>
          </b:Person>
          <b:Person>
            <b:Last>Tseng</b:Last>
            <b:First>W.Y.I.</b:First>
          </b:Person>
          <b:Person>
            <b:Last>Dai</b:Last>
            <b:First>G.</b:First>
          </b:Person>
          <b:Person>
            <b:Last>Pandya</b:Last>
            <b:Middle>N.</b:Middle>
            <b:First>D.</b:First>
          </b:Person>
          <b:Person>
            <b:Last>Hagmann</b:Last>
            <b:First>P.</b:First>
          </b:Person>
          <b:Person>
            <b:Last>D'Arceuil</b:Last>
            <b:First>H.</b:First>
          </b:Person>
          <b:Person>
            <b:Last>de Crespingy</b:Last>
            <b:First>A.J.</b:First>
          </b:Person>
        </b:NameList>
      </b:Author>
    </b:Author>
    <b:RefOrder>29</b:RefOrder>
  </b:Source>
</b:Sources>
</file>

<file path=customXml/itemProps1.xml><?xml version="1.0" encoding="utf-8"?>
<ds:datastoreItem xmlns:ds="http://schemas.openxmlformats.org/officeDocument/2006/customXml" ds:itemID="{A02A46F2-2DBC-4B7F-B7E4-975901735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11334</TotalTime>
  <Pages>137</Pages>
  <Words>27855</Words>
  <Characters>158775</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186258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97</cp:revision>
  <cp:lastPrinted>2019-08-02T12:01:00Z</cp:lastPrinted>
  <dcterms:created xsi:type="dcterms:W3CDTF">2019-07-26T11:37:00Z</dcterms:created>
  <dcterms:modified xsi:type="dcterms:W3CDTF">2019-08-19T00:45:00Z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