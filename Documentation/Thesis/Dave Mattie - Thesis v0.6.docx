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58B8C6" w14:textId="77777777" w:rsidR="00932176" w:rsidRDefault="001D37B0">
      <w:pPr>
        <w:pStyle w:val="ThesisTitle"/>
      </w:pPr>
      <w:r>
        <w:t>A generalized tool for deriving connectomes in support of computational neuroscience</w:t>
      </w:r>
    </w:p>
    <w:p w14:paraId="7FB56F00" w14:textId="77777777" w:rsidR="00932176" w:rsidRDefault="001D37B0">
      <w:pPr>
        <w:pStyle w:val="Author"/>
      </w:pPr>
      <w:r>
        <w:t>By</w:t>
      </w:r>
    </w:p>
    <w:p w14:paraId="6E704291" w14:textId="77777777" w:rsidR="00932176" w:rsidRDefault="001D37B0">
      <w:pPr>
        <w:pStyle w:val="Author"/>
      </w:pPr>
      <w:r>
        <w:t>David Mattie</w:t>
      </w:r>
    </w:p>
    <w:p w14:paraId="63B6A059" w14:textId="77777777" w:rsidR="00932176" w:rsidRDefault="001D37B0">
      <w:pPr>
        <w:pStyle w:val="Submit"/>
      </w:pPr>
      <w:r>
        <w:t>Submitted in partial fulfillment of the</w:t>
      </w:r>
    </w:p>
    <w:p w14:paraId="703250EB" w14:textId="77777777" w:rsidR="00932176" w:rsidRDefault="001D37B0">
      <w:pPr>
        <w:pStyle w:val="Submit"/>
      </w:pPr>
      <w:r>
        <w:t>requirements for the degree of</w:t>
      </w:r>
    </w:p>
    <w:p w14:paraId="5557385D" w14:textId="77777777" w:rsidR="00932176" w:rsidRDefault="001D37B0">
      <w:pPr>
        <w:pStyle w:val="Submit"/>
      </w:pPr>
      <w:r>
        <w:t>Masters of Science in Computer Science</w:t>
      </w:r>
    </w:p>
    <w:p w14:paraId="0E1A1E55" w14:textId="77777777" w:rsidR="00932176" w:rsidRDefault="001D37B0">
      <w:pPr>
        <w:pStyle w:val="Submit"/>
      </w:pPr>
      <w:r>
        <w:t>at</w:t>
      </w:r>
    </w:p>
    <w:p w14:paraId="1B0A4E7D" w14:textId="77777777" w:rsidR="00932176" w:rsidRDefault="001D37B0">
      <w:pPr>
        <w:pStyle w:val="Submit"/>
      </w:pPr>
      <w:r>
        <w:t>Saint Francis Xavier University</w:t>
      </w:r>
    </w:p>
    <w:p w14:paraId="7571E04F" w14:textId="77777777" w:rsidR="00932176" w:rsidRDefault="001D37B0">
      <w:pPr>
        <w:pStyle w:val="Submit"/>
      </w:pPr>
      <w:r>
        <w:t>Antigonish, Nova Scotia</w:t>
      </w:r>
    </w:p>
    <w:p w14:paraId="2CB71ACE" w14:textId="75D70450" w:rsidR="00932176" w:rsidRDefault="001D37B0">
      <w:pPr>
        <w:pStyle w:val="Submit"/>
      </w:pPr>
      <w:del w:id="2" w:author="David Mattie" w:date="2019-08-19T10:04:00Z">
        <w:r w:rsidDel="002B3FE8">
          <w:delText xml:space="preserve">May </w:delText>
        </w:r>
      </w:del>
      <w:ins w:id="3" w:author="David Mattie" w:date="2019-08-19T10:04:00Z">
        <w:r w:rsidR="002B3FE8">
          <w:t xml:space="preserve">December </w:t>
        </w:r>
      </w:ins>
      <w:r>
        <w:t>2019</w:t>
      </w:r>
    </w:p>
    <w:p w14:paraId="078C1E17" w14:textId="77777777" w:rsidR="00932176" w:rsidRDefault="001D37B0">
      <w:pPr>
        <w:pStyle w:val="Copyright"/>
        <w:sectPr w:rsidR="00932176">
          <w:pgSz w:w="12240" w:h="15840"/>
          <w:pgMar w:top="1440" w:right="1440" w:bottom="1440" w:left="2160" w:header="0" w:footer="0" w:gutter="0"/>
          <w:cols w:space="720"/>
          <w:formProt w:val="0"/>
          <w:docGrid w:linePitch="360"/>
        </w:sectPr>
      </w:pPr>
      <w:r>
        <w:t>© Copyright by David Mattie, 2019</w:t>
      </w:r>
    </w:p>
    <w:p w14:paraId="256B1640" w14:textId="77777777" w:rsidR="00932176" w:rsidRDefault="001D37B0">
      <w:pPr>
        <w:pStyle w:val="SignatureTop"/>
      </w:pPr>
      <w:r>
        <w:lastRenderedPageBreak/>
        <w:t>Saint Francis Xavier University</w:t>
      </w:r>
    </w:p>
    <w:p w14:paraId="18414A14" w14:textId="77777777" w:rsidR="00932176" w:rsidRDefault="001D37B0">
      <w:pPr>
        <w:pStyle w:val="SignatureTop"/>
      </w:pPr>
      <w:r>
        <w:t>Department of</w:t>
      </w:r>
    </w:p>
    <w:p w14:paraId="1BC396EB" w14:textId="77777777" w:rsidR="00932176" w:rsidRDefault="001D37B0">
      <w:pPr>
        <w:pStyle w:val="SignatureTop"/>
      </w:pPr>
      <w:r>
        <w:t>Mathematics, Statistics and Computer Science</w:t>
      </w:r>
    </w:p>
    <w:p w14:paraId="39816AF2" w14:textId="77777777" w:rsidR="00932176" w:rsidRDefault="001D37B0">
      <w:pPr>
        <w:pStyle w:val="FrontText"/>
      </w:pPr>
      <w:r>
        <w:t>The undersigned hereby certify that they have read a thesis entitled “A Generalized Tool for Deriving Connectomes in Support of Computational Neuroscience” by David Mattie in partial fulfillment of the requirements for the degree of Masters of Science in Computer Science.</w:t>
      </w:r>
    </w:p>
    <w:p w14:paraId="34F09AE2" w14:textId="77777777" w:rsidR="00932176" w:rsidRDefault="00932176">
      <w:pPr>
        <w:pStyle w:val="FrontText"/>
      </w:pPr>
    </w:p>
    <w:p w14:paraId="0D72A932" w14:textId="77777777" w:rsidR="00932176" w:rsidRDefault="00932176"/>
    <w:p w14:paraId="02D19585" w14:textId="77777777" w:rsidR="00932176" w:rsidRDefault="00932176"/>
    <w:p w14:paraId="3D61C531" w14:textId="77777777" w:rsidR="00932176" w:rsidRDefault="00932176"/>
    <w:p w14:paraId="6AD6B348" w14:textId="77777777" w:rsidR="00932176" w:rsidRDefault="00932176"/>
    <w:p w14:paraId="49A8B0C4" w14:textId="77777777" w:rsidR="00932176" w:rsidRDefault="00932176"/>
    <w:p w14:paraId="67922059" w14:textId="77777777" w:rsidR="00932176" w:rsidRDefault="00932176"/>
    <w:p w14:paraId="6BEFEBAB" w14:textId="77777777" w:rsidR="00932176" w:rsidRDefault="001D37B0">
      <w:pPr>
        <w:ind w:left="2160"/>
      </w:pPr>
      <w:r>
        <w:t xml:space="preserve">Dated: </w:t>
      </w:r>
    </w:p>
    <w:p w14:paraId="6E30EA31" w14:textId="77777777" w:rsidR="00932176" w:rsidRDefault="001D37B0">
      <w:pPr>
        <w:ind w:left="2160"/>
      </w:pPr>
      <w:r>
        <w:rPr>
          <w:noProof/>
        </w:rPr>
        <mc:AlternateContent>
          <mc:Choice Requires="wps">
            <w:drawing>
              <wp:anchor distT="0" distB="0" distL="113665" distR="113665" simplePos="0" relativeHeight="2" behindDoc="0" locked="0" layoutInCell="1" allowOverlap="1" wp14:anchorId="4F50B989" wp14:editId="66EA8B84">
                <wp:simplePos x="0" y="0"/>
                <wp:positionH relativeFrom="column">
                  <wp:posOffset>2514600</wp:posOffset>
                </wp:positionH>
                <wp:positionV relativeFrom="paragraph">
                  <wp:posOffset>3810</wp:posOffset>
                </wp:positionV>
                <wp:extent cx="2858135" cy="1270"/>
                <wp:effectExtent l="9525" t="13335" r="9525" b="5715"/>
                <wp:wrapNone/>
                <wp:docPr id="1" name="Line 2"/>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98pt,0.3pt" to="422.95pt,0.3pt" ID="Line 2" stroked="t" style="position:absolute" wp14:anchorId="577F033F">
                <v:stroke color="black" weight="9360" joinstyle="round" endcap="flat"/>
                <v:fill o:detectmouseclick="t" on="false"/>
              </v:line>
            </w:pict>
          </mc:Fallback>
        </mc:AlternateContent>
      </w:r>
    </w:p>
    <w:p w14:paraId="6595495E" w14:textId="77777777" w:rsidR="00932176" w:rsidRDefault="00932176">
      <w:pPr>
        <w:ind w:left="2160"/>
      </w:pPr>
    </w:p>
    <w:p w14:paraId="2B2C86D2" w14:textId="77777777" w:rsidR="00932176" w:rsidRDefault="00932176">
      <w:pPr>
        <w:ind w:left="2160"/>
      </w:pPr>
    </w:p>
    <w:p w14:paraId="663D00CD" w14:textId="77777777" w:rsidR="00932176" w:rsidRDefault="001D37B0">
      <w:pPr>
        <w:ind w:left="2160"/>
      </w:pPr>
      <w:r>
        <w:rPr>
          <w:noProof/>
        </w:rPr>
        <mc:AlternateContent>
          <mc:Choice Requires="wps">
            <w:drawing>
              <wp:anchor distT="0" distB="0" distL="113665" distR="113665" simplePos="0" relativeHeight="3" behindDoc="0" locked="0" layoutInCell="1" allowOverlap="1" wp14:anchorId="4EF7437C" wp14:editId="7EE4C189">
                <wp:simplePos x="0" y="0"/>
                <wp:positionH relativeFrom="column">
                  <wp:posOffset>2514600</wp:posOffset>
                </wp:positionH>
                <wp:positionV relativeFrom="paragraph">
                  <wp:posOffset>163830</wp:posOffset>
                </wp:positionV>
                <wp:extent cx="2858135" cy="1270"/>
                <wp:effectExtent l="9525" t="11430" r="9525" b="7620"/>
                <wp:wrapNone/>
                <wp:docPr id="2" name="Line 3"/>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98pt,12.9pt" to="422.95pt,12.9pt" ID="Line 3" stroked="t" style="position:absolute" wp14:anchorId="29DAC411">
                <v:stroke color="black" weight="9360" joinstyle="round" endcap="flat"/>
                <v:fill o:detectmouseclick="t" on="false"/>
              </v:line>
            </w:pict>
          </mc:Fallback>
        </mc:AlternateContent>
      </w:r>
      <w:r>
        <w:t>Supervisor:</w:t>
      </w:r>
    </w:p>
    <w:p w14:paraId="4D54A27F" w14:textId="77777777" w:rsidR="00932176" w:rsidRDefault="001D37B0">
      <w:pPr>
        <w:ind w:left="2160"/>
        <w:rPr>
          <w:sz w:val="20"/>
          <w:szCs w:val="20"/>
        </w:rPr>
      </w:pPr>
      <w:r>
        <w:tab/>
      </w:r>
      <w:r>
        <w:tab/>
      </w:r>
      <w:r>
        <w:tab/>
      </w:r>
      <w:r>
        <w:tab/>
      </w:r>
      <w:r>
        <w:rPr>
          <w:sz w:val="20"/>
          <w:szCs w:val="20"/>
        </w:rPr>
        <w:t>Dr. Jacob Levman</w:t>
      </w:r>
    </w:p>
    <w:p w14:paraId="42EABCCD" w14:textId="77777777" w:rsidR="00932176" w:rsidRDefault="00932176">
      <w:pPr>
        <w:ind w:left="2160"/>
      </w:pPr>
    </w:p>
    <w:p w14:paraId="4259D612" w14:textId="77777777" w:rsidR="00932176" w:rsidRDefault="00932176">
      <w:pPr>
        <w:ind w:left="2160"/>
      </w:pPr>
    </w:p>
    <w:p w14:paraId="0B7642F7" w14:textId="77777777" w:rsidR="00932176" w:rsidRDefault="001D37B0">
      <w:pPr>
        <w:ind w:left="2160"/>
      </w:pPr>
      <w:r>
        <w:rPr>
          <w:noProof/>
        </w:rPr>
        <mc:AlternateContent>
          <mc:Choice Requires="wps">
            <w:drawing>
              <wp:anchor distT="0" distB="0" distL="113665" distR="113665" simplePos="0" relativeHeight="4" behindDoc="0" locked="0" layoutInCell="1" allowOverlap="1" wp14:anchorId="28E1AEA4" wp14:editId="74F58571">
                <wp:simplePos x="0" y="0"/>
                <wp:positionH relativeFrom="column">
                  <wp:posOffset>2514600</wp:posOffset>
                </wp:positionH>
                <wp:positionV relativeFrom="paragraph">
                  <wp:posOffset>149225</wp:posOffset>
                </wp:positionV>
                <wp:extent cx="2858135" cy="1270"/>
                <wp:effectExtent l="9525" t="6350" r="9525" b="12700"/>
                <wp:wrapNone/>
                <wp:docPr id="3" name="Line 4"/>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98pt,11.75pt" to="422.95pt,11.75pt" ID="Line 4" stroked="t" style="position:absolute" wp14:anchorId="69B94302">
                <v:stroke color="black" weight="9360" joinstyle="round" endcap="flat"/>
                <v:fill o:detectmouseclick="t" on="false"/>
              </v:line>
            </w:pict>
          </mc:Fallback>
        </mc:AlternateContent>
      </w:r>
      <w:r>
        <w:t>Second Reader:</w:t>
      </w:r>
    </w:p>
    <w:p w14:paraId="52F3A9B6" w14:textId="77777777" w:rsidR="00932176" w:rsidRDefault="001D37B0">
      <w:pPr>
        <w:ind w:left="2160"/>
        <w:rPr>
          <w:sz w:val="20"/>
          <w:szCs w:val="20"/>
        </w:rPr>
      </w:pPr>
      <w:r>
        <w:tab/>
      </w:r>
      <w:r>
        <w:tab/>
      </w:r>
      <w:r>
        <w:tab/>
      </w:r>
      <w:r>
        <w:tab/>
      </w:r>
      <w:r>
        <w:rPr>
          <w:sz w:val="20"/>
          <w:szCs w:val="20"/>
        </w:rPr>
        <w:t>Dr. TBD</w:t>
      </w:r>
    </w:p>
    <w:p w14:paraId="68C29CDB" w14:textId="77777777" w:rsidR="00932176" w:rsidRDefault="001D37B0">
      <w:pPr>
        <w:pStyle w:val="FrontText"/>
      </w:pPr>
      <w:r>
        <w:br w:type="page"/>
      </w:r>
    </w:p>
    <w:p w14:paraId="0D08736D" w14:textId="77777777" w:rsidR="00932176" w:rsidRDefault="001D37B0">
      <w:pPr>
        <w:pStyle w:val="PermissionTop"/>
      </w:pPr>
      <w:r>
        <w:lastRenderedPageBreak/>
        <w:t>St. Francis Xavier University</w:t>
      </w:r>
    </w:p>
    <w:p w14:paraId="1840C55D" w14:textId="7AC770A8" w:rsidR="00932176" w:rsidRDefault="001D37B0">
      <w:pPr>
        <w:pStyle w:val="PermissionDate"/>
      </w:pPr>
      <w:del w:id="4" w:author="David Mattie" w:date="2019-08-19T10:04:00Z">
        <w:r w:rsidDel="002B3FE8">
          <w:delText xml:space="preserve">May </w:delText>
        </w:r>
      </w:del>
      <w:ins w:id="5" w:author="David Mattie" w:date="2019-08-19T10:04:00Z">
        <w:r w:rsidR="002B3FE8">
          <w:t xml:space="preserve">December </w:t>
        </w:r>
      </w:ins>
      <w:r>
        <w:t>2019</w:t>
      </w:r>
    </w:p>
    <w:p w14:paraId="07E02D12" w14:textId="77777777" w:rsidR="00932176" w:rsidRDefault="001D37B0">
      <w:pPr>
        <w:pStyle w:val="PermissionList"/>
      </w:pPr>
      <w:r>
        <w:t>Author:</w:t>
      </w:r>
      <w:r>
        <w:tab/>
        <w:t>David Mattie</w:t>
      </w:r>
    </w:p>
    <w:p w14:paraId="3E2DCC6D" w14:textId="77777777" w:rsidR="00932176" w:rsidRDefault="001D37B0">
      <w:pPr>
        <w:pStyle w:val="PermissionList"/>
        <w:ind w:left="2160" w:hanging="2160"/>
      </w:pPr>
      <w:r>
        <w:t>Title:</w:t>
      </w:r>
      <w:r>
        <w:tab/>
        <w:t>A Generalized Tool for Deriving Connectomes in Support of Computational Neuroscience</w:t>
      </w:r>
    </w:p>
    <w:p w14:paraId="7E0856F9" w14:textId="77777777" w:rsidR="00932176" w:rsidRDefault="001D37B0">
      <w:pPr>
        <w:pStyle w:val="PermissionList"/>
      </w:pPr>
      <w:r>
        <w:t>Department:</w:t>
      </w:r>
      <w:r>
        <w:tab/>
        <w:t>Mathematics, Statistics and Computer Science</w:t>
      </w:r>
    </w:p>
    <w:p w14:paraId="20FD8572" w14:textId="77777777" w:rsidR="00932176" w:rsidRDefault="001D37B0">
      <w:pPr>
        <w:pStyle w:val="PermissionList"/>
      </w:pPr>
      <w:r>
        <w:t>Faculty:</w:t>
      </w:r>
      <w:r>
        <w:tab/>
        <w:t>Science</w:t>
      </w:r>
    </w:p>
    <w:p w14:paraId="38F52AF9" w14:textId="143A42CF" w:rsidR="00932176" w:rsidRDefault="001D37B0">
      <w:pPr>
        <w:pStyle w:val="PermissionList"/>
      </w:pPr>
      <w:r>
        <w:t>Convocation:</w:t>
      </w:r>
      <w:r>
        <w:tab/>
      </w:r>
      <w:del w:id="6" w:author="David Mattie" w:date="2019-08-19T10:04:00Z">
        <w:r w:rsidDel="002B3FE8">
          <w:delText xml:space="preserve">May </w:delText>
        </w:r>
      </w:del>
      <w:ins w:id="7" w:author="David Mattie" w:date="2019-08-19T10:04:00Z">
        <w:r w:rsidR="002B3FE8">
          <w:t xml:space="preserve">December </w:t>
        </w:r>
      </w:ins>
      <w:r>
        <w:t>2019</w:t>
      </w:r>
    </w:p>
    <w:p w14:paraId="307E7404" w14:textId="77777777" w:rsidR="00932176" w:rsidRDefault="001D37B0">
      <w:pPr>
        <w:pStyle w:val="FrontText"/>
      </w:pPr>
      <w:r>
        <w:t>Permission is herewith granted to Saint Francis Xavier University to circulate and to have copied for non-commercial purposes, at its direction, the above title upon request of individuals or institutions.</w:t>
      </w:r>
    </w:p>
    <w:p w14:paraId="7E3583F5" w14:textId="77777777" w:rsidR="00932176" w:rsidRDefault="00932176"/>
    <w:p w14:paraId="66144B48" w14:textId="77777777" w:rsidR="00932176" w:rsidRDefault="00932176"/>
    <w:p w14:paraId="3398FDF8" w14:textId="77777777" w:rsidR="00932176" w:rsidRDefault="00932176"/>
    <w:p w14:paraId="0F53F3C1" w14:textId="77777777" w:rsidR="00932176" w:rsidRDefault="001D37B0">
      <w:r>
        <w:rPr>
          <w:noProof/>
        </w:rPr>
        <mc:AlternateContent>
          <mc:Choice Requires="wps">
            <w:drawing>
              <wp:anchor distT="0" distB="0" distL="113665" distR="113665" simplePos="0" relativeHeight="5" behindDoc="0" locked="0" layoutInCell="1" allowOverlap="1" wp14:anchorId="0A0D4547" wp14:editId="3A2766C5">
                <wp:simplePos x="0" y="0"/>
                <wp:positionH relativeFrom="column">
                  <wp:posOffset>2743200</wp:posOffset>
                </wp:positionH>
                <wp:positionV relativeFrom="paragraph">
                  <wp:posOffset>124460</wp:posOffset>
                </wp:positionV>
                <wp:extent cx="2743835" cy="1270"/>
                <wp:effectExtent l="9525" t="10160" r="9525" b="8890"/>
                <wp:wrapNone/>
                <wp:docPr id="4" name="Line 5"/>
                <wp:cNvGraphicFramePr/>
                <a:graphic xmlns:a="http://schemas.openxmlformats.org/drawingml/2006/main">
                  <a:graphicData uri="http://schemas.microsoft.com/office/word/2010/wordprocessingShape">
                    <wps:wsp>
                      <wps:cNvCnPr/>
                      <wps:spPr>
                        <a:xfrm>
                          <a:off x="0" y="0"/>
                          <a:ext cx="274320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216pt,9.8pt" to="431.95pt,9.8pt" ID="Line 5" stroked="t" style="position:absolute" wp14:anchorId="2C113FCE">
                <v:stroke color="black" weight="9360" joinstyle="round" endcap="flat"/>
                <v:fill o:detectmouseclick="t" on="false"/>
              </v:line>
            </w:pict>
          </mc:Fallback>
        </mc:AlternateContent>
      </w:r>
    </w:p>
    <w:p w14:paraId="22BAF2BB" w14:textId="77777777" w:rsidR="00932176" w:rsidRDefault="001D37B0">
      <w:pPr>
        <w:ind w:firstLine="4320"/>
        <w:jc w:val="center"/>
      </w:pPr>
      <w:r>
        <w:t>David Mattie</w:t>
      </w:r>
    </w:p>
    <w:p w14:paraId="78FEAB93" w14:textId="77777777" w:rsidR="00932176" w:rsidRDefault="00932176"/>
    <w:p w14:paraId="5D0916B8" w14:textId="77777777" w:rsidR="00932176" w:rsidRDefault="00932176"/>
    <w:p w14:paraId="40B97579" w14:textId="77777777" w:rsidR="00932176" w:rsidRDefault="00932176"/>
    <w:p w14:paraId="25DC7AA0" w14:textId="77777777" w:rsidR="00932176" w:rsidRDefault="00932176"/>
    <w:p w14:paraId="16591389" w14:textId="77777777" w:rsidR="00932176" w:rsidRDefault="00932176"/>
    <w:p w14:paraId="724F2637" w14:textId="77777777" w:rsidR="00932176" w:rsidRDefault="00932176"/>
    <w:p w14:paraId="6179F5B4" w14:textId="77777777" w:rsidR="00932176" w:rsidRDefault="001D37B0">
      <w:pPr>
        <w:pStyle w:val="PermissionBottom"/>
      </w:pPr>
      <w:r>
        <w:t>The author reserves other publication rights, and neither the thesis nor extensive extractions from it may be printed or otherwise reproduced without the author's written permission.</w:t>
      </w:r>
    </w:p>
    <w:p w14:paraId="1ED3DF9F" w14:textId="77777777" w:rsidR="00932176" w:rsidRDefault="001D37B0">
      <w:pPr>
        <w:pStyle w:val="PermissionBottom"/>
      </w:pPr>
      <w:r>
        <w:t>The Author attests that permissions has been obtained for the use any copyrighted material appearing in this thesis (other then of brief excerpts requiring only proper acknowledgement in scholarly writing) and that all such use is clearly acknowledged.</w:t>
      </w:r>
      <w:r>
        <w:br w:type="page"/>
      </w:r>
    </w:p>
    <w:p w14:paraId="41369973" w14:textId="77777777" w:rsidR="00932176" w:rsidRDefault="001D37B0">
      <w:pPr>
        <w:pStyle w:val="Dedication"/>
      </w:pPr>
      <w:r>
        <w:lastRenderedPageBreak/>
        <w:t>to Dad</w:t>
      </w:r>
      <w:r>
        <w:br w:type="page"/>
      </w:r>
    </w:p>
    <w:p w14:paraId="66A99D94" w14:textId="77777777" w:rsidR="00932176" w:rsidRDefault="001D37B0">
      <w:pPr>
        <w:pStyle w:val="FrontHeading"/>
      </w:pPr>
      <w:r>
        <w:lastRenderedPageBreak/>
        <w:t>Abstract</w:t>
      </w:r>
    </w:p>
    <w:p w14:paraId="140F1793" w14:textId="100C5E7D" w:rsidR="00932176" w:rsidRDefault="001D37B0">
      <w:pPr>
        <w:pStyle w:val="BodyFirst"/>
        <w:ind w:firstLine="720"/>
        <w:pPrChange w:id="8" w:author="David Mattie" w:date="2019-08-18T18:37:00Z">
          <w:pPr>
            <w:pStyle w:val="BodyFirst"/>
          </w:pPr>
        </w:pPrChange>
      </w:pPr>
      <w:r>
        <w:t xml:space="preserve">This research establishes a framework in which to perform connectomic measurements of 927,472 data points across 182 major brain regions. A user shell was developed to derive these connectomes and provides mechanisms to report on and analyze the calculated data of interest. </w:t>
      </w:r>
      <w:r w:rsidR="00C0000E">
        <w:t>Large</w:t>
      </w:r>
      <w:ins w:id="9" w:author="David Mattie" w:date="2019-08-18T18:36:00Z">
        <w:r w:rsidR="00175581">
          <w:t xml:space="preserve"> </w:t>
        </w:r>
      </w:ins>
      <w:del w:id="10" w:author="David Mattie" w:date="2019-08-18T18:36:00Z">
        <w:r w:rsidR="00C0000E" w:rsidDel="00175581">
          <w:delText xml:space="preserve"> </w:delText>
        </w:r>
      </w:del>
      <w:r w:rsidR="00C0000E">
        <w:t>scale univariate statistical analyses were performed to assess characteristics of the connectomic biomarkers extracted and m</w:t>
      </w:r>
      <w:r>
        <w:t xml:space="preserve">achine learning </w:t>
      </w:r>
      <w:r w:rsidR="00C0000E">
        <w:t xml:space="preserve">models were constructed </w:t>
      </w:r>
      <w:r>
        <w:t>demonstrat</w:t>
      </w:r>
      <w:r w:rsidR="00C0000E">
        <w:t>ing</w:t>
      </w:r>
      <w:r>
        <w:t xml:space="preserve"> the</w:t>
      </w:r>
      <w:r w:rsidR="00C0000E">
        <w:t>ir</w:t>
      </w:r>
      <w:r>
        <w:t xml:space="preserve"> application </w:t>
      </w:r>
      <w:r w:rsidR="00C0000E">
        <w:t>in</w:t>
      </w:r>
      <w:r>
        <w:t xml:space="preserve"> computational neuroscience through pattern discovery. The tool supports the extraction of data for multiple use cases, and provides mechanisms to integrate per patient data into the results.  To demonstrate analysis capabilities, the </w:t>
      </w:r>
      <w:r w:rsidR="00C0000E">
        <w:t>software developed assesses</w:t>
      </w:r>
      <w:r>
        <w:t xml:space="preserve"> the largest effect size</w:t>
      </w:r>
      <w:r w:rsidR="00C0000E">
        <w:t>s</w:t>
      </w:r>
      <w:r>
        <w:t xml:space="preserve"> between gender</w:t>
      </w:r>
      <w:r w:rsidR="00C0000E">
        <w:t>/sex</w:t>
      </w:r>
      <w:r>
        <w:t xml:space="preserve"> in each of the measures</w:t>
      </w:r>
      <w:r w:rsidR="00C0000E">
        <w:t xml:space="preserve"> and the biomarkers most correlated with patient age (and thus may act as measures of neural maturation). Findings have identified regional neural pathways with diffusion characteristics that may be indicative of pruning based fiber tract maturation.</w:t>
      </w:r>
      <w:r w:rsidR="00C0000E" w:rsidDel="00C0000E">
        <w:t xml:space="preserve"> </w:t>
      </w:r>
      <w:r>
        <w:br w:type="page"/>
      </w:r>
    </w:p>
    <w:p w14:paraId="22082FF5" w14:textId="77777777" w:rsidR="00932176" w:rsidRDefault="001D37B0">
      <w:pPr>
        <w:pStyle w:val="FrontHeading"/>
      </w:pPr>
      <w:r>
        <w:lastRenderedPageBreak/>
        <w:t>Acknowledgements</w:t>
      </w:r>
    </w:p>
    <w:p w14:paraId="2F247D68" w14:textId="77777777" w:rsidR="00932176" w:rsidRDefault="001D37B0">
      <w:pPr>
        <w:pStyle w:val="FrontHeading"/>
        <w:spacing w:before="0" w:after="0" w:line="480" w:lineRule="auto"/>
        <w:ind w:firstLine="720"/>
        <w:jc w:val="both"/>
        <w:pPrChange w:id="11" w:author="David Mattie" w:date="2019-08-18T18:37:00Z">
          <w:pPr>
            <w:pStyle w:val="FrontHeading"/>
            <w:spacing w:before="0" w:after="0" w:line="480" w:lineRule="auto"/>
            <w:jc w:val="both"/>
          </w:pPr>
        </w:pPrChange>
      </w:pPr>
      <w:r>
        <w:rPr>
          <w:sz w:val="24"/>
        </w:rPr>
        <w:t>I would like to express my gratitude to my advisor Dr. Jacob Levman PhD, for giving me the opportunity for this thesis. His sharing of knowledge across many facets of the material has been helpful and encouraging. I would also like to thank Dr. James Hughes for his knowledge of machine learning and data mining. Finally, Dr. Iker Gondra for his broad experience with image parcellation and artificial intelligence.</w:t>
      </w:r>
      <w:r>
        <w:br w:type="page"/>
      </w:r>
    </w:p>
    <w:p w14:paraId="25EBC97D" w14:textId="77777777" w:rsidR="00932176" w:rsidRDefault="001D37B0">
      <w:pPr>
        <w:spacing w:line="480" w:lineRule="auto"/>
        <w:jc w:val="both"/>
      </w:pPr>
      <w:r>
        <w:lastRenderedPageBreak/>
        <w:t>Contents</w:t>
      </w:r>
    </w:p>
    <w:p w14:paraId="3AE87399" w14:textId="37A0AF95" w:rsidR="007E1E15" w:rsidRDefault="001D37B0">
      <w:pPr>
        <w:pStyle w:val="TOC1"/>
        <w:rPr>
          <w:ins w:id="12" w:author="David Mattie" w:date="2019-08-18T21:30:00Z"/>
          <w:rFonts w:asciiTheme="minorHAnsi" w:eastAsiaTheme="minorEastAsia" w:hAnsiTheme="minorHAnsi" w:cstheme="minorBidi"/>
          <w:b w:val="0"/>
          <w:noProof/>
          <w:sz w:val="22"/>
          <w:szCs w:val="22"/>
        </w:rPr>
      </w:pPr>
      <w:r>
        <w:fldChar w:fldCharType="begin"/>
      </w:r>
      <w:r>
        <w:rPr>
          <w:rStyle w:val="IndexLink"/>
          <w:webHidden/>
        </w:rPr>
        <w:instrText>TOC \z \o "1-4" \u \h</w:instrText>
      </w:r>
      <w:r>
        <w:rPr>
          <w:rStyle w:val="IndexLink"/>
        </w:rPr>
        <w:fldChar w:fldCharType="separate"/>
      </w:r>
      <w:ins w:id="13" w:author="David Mattie" w:date="2019-08-18T21:30:00Z">
        <w:r w:rsidR="007E1E15" w:rsidRPr="00AC01FD">
          <w:rPr>
            <w:rStyle w:val="Hyperlink"/>
            <w:noProof/>
          </w:rPr>
          <w:fldChar w:fldCharType="begin"/>
        </w:r>
        <w:r w:rsidR="007E1E15" w:rsidRPr="00AC01FD">
          <w:rPr>
            <w:rStyle w:val="Hyperlink"/>
            <w:noProof/>
          </w:rPr>
          <w:instrText xml:space="preserve"> </w:instrText>
        </w:r>
        <w:r w:rsidR="007E1E15">
          <w:rPr>
            <w:noProof/>
          </w:rPr>
          <w:instrText>HYPERLINK \l "_Toc17056258"</w:instrText>
        </w:r>
        <w:r w:rsidR="007E1E15" w:rsidRPr="00AC01FD">
          <w:rPr>
            <w:rStyle w:val="Hyperlink"/>
            <w:noProof/>
          </w:rPr>
          <w:instrText xml:space="preserve"> </w:instrText>
        </w:r>
        <w:r w:rsidR="007E1E15" w:rsidRPr="00AC01FD">
          <w:rPr>
            <w:rStyle w:val="Hyperlink"/>
            <w:noProof/>
          </w:rPr>
          <w:fldChar w:fldCharType="separate"/>
        </w:r>
        <w:r w:rsidR="007E1E15" w:rsidRPr="00AC01FD">
          <w:rPr>
            <w:rStyle w:val="Hyperlink"/>
            <w:noProof/>
          </w:rPr>
          <w:t>Introduction</w:t>
        </w:r>
        <w:r w:rsidR="007E1E15">
          <w:rPr>
            <w:noProof/>
            <w:webHidden/>
          </w:rPr>
          <w:tab/>
        </w:r>
        <w:r w:rsidR="007E1E15">
          <w:rPr>
            <w:noProof/>
            <w:webHidden/>
          </w:rPr>
          <w:fldChar w:fldCharType="begin"/>
        </w:r>
        <w:r w:rsidR="007E1E15">
          <w:rPr>
            <w:noProof/>
            <w:webHidden/>
          </w:rPr>
          <w:instrText xml:space="preserve"> PAGEREF _Toc17056258 \h </w:instrText>
        </w:r>
      </w:ins>
      <w:r w:rsidR="007E1E15">
        <w:rPr>
          <w:noProof/>
          <w:webHidden/>
        </w:rPr>
      </w:r>
      <w:r w:rsidR="007E1E15">
        <w:rPr>
          <w:noProof/>
          <w:webHidden/>
        </w:rPr>
        <w:fldChar w:fldCharType="separate"/>
      </w:r>
      <w:ins w:id="14" w:author="David Mattie" w:date="2019-08-19T08:44:00Z">
        <w:r w:rsidR="002B3FE8">
          <w:rPr>
            <w:noProof/>
            <w:webHidden/>
          </w:rPr>
          <w:t>1</w:t>
        </w:r>
      </w:ins>
      <w:ins w:id="15" w:author="David Mattie" w:date="2019-08-18T21:30:00Z">
        <w:r w:rsidR="007E1E15">
          <w:rPr>
            <w:noProof/>
            <w:webHidden/>
          </w:rPr>
          <w:fldChar w:fldCharType="end"/>
        </w:r>
        <w:r w:rsidR="007E1E15" w:rsidRPr="00AC01FD">
          <w:rPr>
            <w:rStyle w:val="Hyperlink"/>
            <w:noProof/>
          </w:rPr>
          <w:fldChar w:fldCharType="end"/>
        </w:r>
      </w:ins>
    </w:p>
    <w:p w14:paraId="02A789EE" w14:textId="5CF1A9C9" w:rsidR="007E1E15" w:rsidRDefault="007E1E15">
      <w:pPr>
        <w:pStyle w:val="TOC2"/>
        <w:tabs>
          <w:tab w:val="right" w:leader="dot" w:pos="8630"/>
        </w:tabs>
        <w:rPr>
          <w:ins w:id="16" w:author="David Mattie" w:date="2019-08-18T21:30:00Z"/>
          <w:rFonts w:asciiTheme="minorHAnsi" w:eastAsiaTheme="minorEastAsia" w:hAnsiTheme="minorHAnsi" w:cstheme="minorBidi"/>
          <w:noProof/>
          <w:sz w:val="22"/>
          <w:szCs w:val="22"/>
        </w:rPr>
      </w:pPr>
      <w:ins w:id="1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"_Toc17056259"</w:instrText>
        </w:r>
        <w:r w:rsidRPr="00AC01FD">
          <w:rPr>
            <w:rStyle w:val="Hyperlink"/>
            <w:noProof/>
          </w:rPr>
          <w:instrText xml:space="preserve"> </w:instrText>
        </w:r>
        <w:r w:rsidRPr="00AC01FD">
          <w:rPr>
            <w:rStyle w:val="Hyperlink"/>
            <w:noProof/>
          </w:rPr>
          <w:fldChar w:fldCharType="separate"/>
        </w:r>
        <w:r w:rsidRPr="00AC01FD">
          <w:rPr>
            <w:rStyle w:val="Hyperlink"/>
            <w:noProof/>
          </w:rPr>
          <w:t>Hypothesis</w:t>
        </w:r>
        <w:r>
          <w:rPr>
            <w:noProof/>
            <w:webHidden/>
          </w:rPr>
          <w:tab/>
        </w:r>
        <w:r>
          <w:rPr>
            <w:noProof/>
            <w:webHidden/>
          </w:rPr>
          <w:fldChar w:fldCharType="begin"/>
        </w:r>
        <w:r>
          <w:rPr>
            <w:noProof/>
            <w:webHidden/>
          </w:rPr>
          <w:instrText xml:space="preserve"> PAGEREF _Toc17056259 \h </w:instrText>
        </w:r>
      </w:ins>
      <w:r>
        <w:rPr>
          <w:noProof/>
          <w:webHidden/>
        </w:rPr>
      </w:r>
      <w:r>
        <w:rPr>
          <w:noProof/>
          <w:webHidden/>
        </w:rPr>
        <w:fldChar w:fldCharType="separate"/>
      </w:r>
      <w:ins w:id="18" w:author="David Mattie" w:date="2019-08-19T08:44:00Z">
        <w:r w:rsidR="002B3FE8">
          <w:rPr>
            <w:noProof/>
            <w:webHidden/>
          </w:rPr>
          <w:t>3</w:t>
        </w:r>
      </w:ins>
      <w:ins w:id="19" w:author="David Mattie" w:date="2019-08-18T21:30:00Z">
        <w:r>
          <w:rPr>
            <w:noProof/>
            <w:webHidden/>
          </w:rPr>
          <w:fldChar w:fldCharType="end"/>
        </w:r>
        <w:r w:rsidRPr="00AC01FD">
          <w:rPr>
            <w:rStyle w:val="Hyperlink"/>
            <w:noProof/>
          </w:rPr>
          <w:fldChar w:fldCharType="end"/>
        </w:r>
      </w:ins>
    </w:p>
    <w:p w14:paraId="70631EAA" w14:textId="57139BF6" w:rsidR="007E1E15" w:rsidRDefault="007E1E15">
      <w:pPr>
        <w:pStyle w:val="TOC2"/>
        <w:tabs>
          <w:tab w:val="right" w:leader="dot" w:pos="8630"/>
        </w:tabs>
        <w:rPr>
          <w:ins w:id="20" w:author="David Mattie" w:date="2019-08-18T21:30:00Z"/>
          <w:rFonts w:asciiTheme="minorHAnsi" w:eastAsiaTheme="minorEastAsia" w:hAnsiTheme="minorHAnsi" w:cstheme="minorBidi"/>
          <w:noProof/>
          <w:sz w:val="22"/>
          <w:szCs w:val="22"/>
        </w:rPr>
      </w:pPr>
      <w:ins w:id="21"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"_Toc17056260"</w:instrText>
        </w:r>
        <w:r w:rsidRPr="00AC01FD">
          <w:rPr>
            <w:rStyle w:val="Hyperlink"/>
            <w:noProof/>
          </w:rPr>
          <w:instrText xml:space="preserve"> </w:instrText>
        </w:r>
        <w:r w:rsidRPr="00AC01FD">
          <w:rPr>
            <w:rStyle w:val="Hyperlink"/>
            <w:noProof/>
          </w:rPr>
          <w:fldChar w:fldCharType="separate"/>
        </w:r>
        <w:r w:rsidRPr="00AC01FD">
          <w:rPr>
            <w:rStyle w:val="Hyperlink"/>
            <w:noProof/>
          </w:rPr>
          <w:t>Relevance</w:t>
        </w:r>
        <w:r>
          <w:rPr>
            <w:noProof/>
            <w:webHidden/>
          </w:rPr>
          <w:tab/>
        </w:r>
        <w:r>
          <w:rPr>
            <w:noProof/>
            <w:webHidden/>
          </w:rPr>
          <w:fldChar w:fldCharType="begin"/>
        </w:r>
        <w:r>
          <w:rPr>
            <w:noProof/>
            <w:webHidden/>
          </w:rPr>
          <w:instrText xml:space="preserve"> PAGEREF _Toc17056260 \h </w:instrText>
        </w:r>
      </w:ins>
      <w:r>
        <w:rPr>
          <w:noProof/>
          <w:webHidden/>
        </w:rPr>
      </w:r>
      <w:r>
        <w:rPr>
          <w:noProof/>
          <w:webHidden/>
        </w:rPr>
        <w:fldChar w:fldCharType="separate"/>
      </w:r>
      <w:ins w:id="22" w:author="David Mattie" w:date="2019-08-19T08:44:00Z">
        <w:r w:rsidR="002B3FE8">
          <w:rPr>
            <w:noProof/>
            <w:webHidden/>
          </w:rPr>
          <w:t>3</w:t>
        </w:r>
      </w:ins>
      <w:ins w:id="23" w:author="David Mattie" w:date="2019-08-18T21:30:00Z">
        <w:r>
          <w:rPr>
            <w:noProof/>
            <w:webHidden/>
          </w:rPr>
          <w:fldChar w:fldCharType="end"/>
        </w:r>
        <w:r w:rsidRPr="00AC01FD">
          <w:rPr>
            <w:rStyle w:val="Hyperlink"/>
            <w:noProof/>
          </w:rPr>
          <w:fldChar w:fldCharType="end"/>
        </w:r>
      </w:ins>
    </w:p>
    <w:p w14:paraId="259C4A3C" w14:textId="5B38C461" w:rsidR="007E1E15" w:rsidRDefault="007E1E15">
      <w:pPr>
        <w:pStyle w:val="TOC3"/>
        <w:rPr>
          <w:ins w:id="24" w:author="David Mattie" w:date="2019-08-18T21:30:00Z"/>
          <w:rFonts w:asciiTheme="minorHAnsi" w:eastAsiaTheme="minorEastAsia" w:hAnsiTheme="minorHAnsi" w:cstheme="minorBidi"/>
          <w:noProof/>
          <w:sz w:val="22"/>
          <w:szCs w:val="22"/>
        </w:rPr>
      </w:pPr>
      <w:ins w:id="2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"_Toc17056261"</w:instrText>
        </w:r>
        <w:r w:rsidRPr="00AC01FD">
          <w:rPr>
            <w:rStyle w:val="Hyperlink"/>
            <w:noProof/>
          </w:rPr>
          <w:instrText xml:space="preserve"> </w:instrText>
        </w:r>
        <w:r w:rsidRPr="00AC01FD">
          <w:rPr>
            <w:rStyle w:val="Hyperlink"/>
            <w:noProof/>
          </w:rPr>
          <w:fldChar w:fldCharType="separate"/>
        </w:r>
        <w:r w:rsidRPr="00AC01FD">
          <w:rPr>
            <w:rStyle w:val="Hyperlink"/>
            <w:noProof/>
          </w:rPr>
          <w:t>Tractography</w:t>
        </w:r>
        <w:r>
          <w:rPr>
            <w:noProof/>
            <w:webHidden/>
          </w:rPr>
          <w:tab/>
        </w:r>
        <w:r>
          <w:rPr>
            <w:noProof/>
            <w:webHidden/>
          </w:rPr>
          <w:fldChar w:fldCharType="begin"/>
        </w:r>
        <w:r>
          <w:rPr>
            <w:noProof/>
            <w:webHidden/>
          </w:rPr>
          <w:instrText xml:space="preserve"> PAGEREF _Toc17056261 \h </w:instrText>
        </w:r>
      </w:ins>
      <w:r>
        <w:rPr>
          <w:noProof/>
          <w:webHidden/>
        </w:rPr>
      </w:r>
      <w:r>
        <w:rPr>
          <w:noProof/>
          <w:webHidden/>
        </w:rPr>
        <w:fldChar w:fldCharType="separate"/>
      </w:r>
      <w:ins w:id="26" w:author="David Mattie" w:date="2019-08-19T08:44:00Z">
        <w:r w:rsidR="002B3FE8">
          <w:rPr>
            <w:noProof/>
            <w:webHidden/>
          </w:rPr>
          <w:t>3</w:t>
        </w:r>
      </w:ins>
      <w:ins w:id="27" w:author="David Mattie" w:date="2019-08-18T21:30:00Z">
        <w:r>
          <w:rPr>
            <w:noProof/>
            <w:webHidden/>
          </w:rPr>
          <w:fldChar w:fldCharType="end"/>
        </w:r>
        <w:r w:rsidRPr="00AC01FD">
          <w:rPr>
            <w:rStyle w:val="Hyperlink"/>
            <w:noProof/>
          </w:rPr>
          <w:fldChar w:fldCharType="end"/>
        </w:r>
      </w:ins>
    </w:p>
    <w:p w14:paraId="77D8AE8B" w14:textId="4C3F264E" w:rsidR="007E1E15" w:rsidRDefault="007E1E15">
      <w:pPr>
        <w:pStyle w:val="TOC4"/>
        <w:tabs>
          <w:tab w:val="right" w:leader="dot" w:pos="8630"/>
        </w:tabs>
        <w:rPr>
          <w:ins w:id="28" w:author="David Mattie" w:date="2019-08-18T21:30:00Z"/>
          <w:rFonts w:asciiTheme="minorHAnsi" w:eastAsiaTheme="minorEastAsia" w:hAnsiTheme="minorHAnsi" w:cstheme="minorBidi"/>
          <w:noProof/>
          <w:sz w:val="22"/>
          <w:szCs w:val="22"/>
        </w:rPr>
      </w:pPr>
      <w:ins w:id="2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"_Toc17056262"</w:instrText>
        </w:r>
        <w:r w:rsidRPr="00AC01FD">
          <w:rPr>
            <w:rStyle w:val="Hyperlink"/>
            <w:noProof/>
          </w:rPr>
          <w:instrText xml:space="preserve"> </w:instrText>
        </w:r>
        <w:r w:rsidRPr="00AC01FD">
          <w:rPr>
            <w:rStyle w:val="Hyperlink"/>
            <w:noProof/>
          </w:rPr>
          <w:fldChar w:fldCharType="separate"/>
        </w:r>
        <w:r w:rsidRPr="00AC01FD">
          <w:rPr>
            <w:rStyle w:val="Hyperlink"/>
            <w:noProof/>
          </w:rPr>
          <w:t>Current technology landscape</w:t>
        </w:r>
        <w:r>
          <w:rPr>
            <w:noProof/>
            <w:webHidden/>
          </w:rPr>
          <w:tab/>
        </w:r>
        <w:r>
          <w:rPr>
            <w:noProof/>
            <w:webHidden/>
          </w:rPr>
          <w:fldChar w:fldCharType="begin"/>
        </w:r>
        <w:r>
          <w:rPr>
            <w:noProof/>
            <w:webHidden/>
          </w:rPr>
          <w:instrText xml:space="preserve"> PAGEREF _Toc17056262 \h </w:instrText>
        </w:r>
      </w:ins>
      <w:r>
        <w:rPr>
          <w:noProof/>
          <w:webHidden/>
        </w:rPr>
      </w:r>
      <w:r>
        <w:rPr>
          <w:noProof/>
          <w:webHidden/>
        </w:rPr>
        <w:fldChar w:fldCharType="separate"/>
      </w:r>
      <w:ins w:id="30" w:author="David Mattie" w:date="2019-08-19T08:44:00Z">
        <w:r w:rsidR="002B3FE8">
          <w:rPr>
            <w:noProof/>
            <w:webHidden/>
          </w:rPr>
          <w:t>5</w:t>
        </w:r>
      </w:ins>
      <w:ins w:id="31" w:author="David Mattie" w:date="2019-08-18T21:30:00Z">
        <w:r>
          <w:rPr>
            <w:noProof/>
            <w:webHidden/>
          </w:rPr>
          <w:fldChar w:fldCharType="end"/>
        </w:r>
        <w:r w:rsidRPr="00AC01FD">
          <w:rPr>
            <w:rStyle w:val="Hyperlink"/>
            <w:noProof/>
          </w:rPr>
          <w:fldChar w:fldCharType="end"/>
        </w:r>
      </w:ins>
    </w:p>
    <w:p w14:paraId="4EAD0707" w14:textId="6C8CF9FE" w:rsidR="007E1E15" w:rsidRDefault="007E1E15">
      <w:pPr>
        <w:pStyle w:val="TOC4"/>
        <w:tabs>
          <w:tab w:val="right" w:leader="dot" w:pos="8630"/>
        </w:tabs>
        <w:rPr>
          <w:ins w:id="32" w:author="David Mattie" w:date="2019-08-18T21:30:00Z"/>
          <w:rFonts w:asciiTheme="minorHAnsi" w:eastAsiaTheme="minorEastAsia" w:hAnsiTheme="minorHAnsi" w:cstheme="minorBidi"/>
          <w:noProof/>
          <w:sz w:val="22"/>
          <w:szCs w:val="22"/>
        </w:rPr>
      </w:pPr>
      <w:ins w:id="33"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"_Toc17056263"</w:instrText>
        </w:r>
        <w:r w:rsidRPr="00AC01FD">
          <w:rPr>
            <w:rStyle w:val="Hyperlink"/>
            <w:noProof/>
          </w:rPr>
          <w:instrText xml:space="preserve"> </w:instrText>
        </w:r>
        <w:r w:rsidRPr="00AC01FD">
          <w:rPr>
            <w:rStyle w:val="Hyperlink"/>
            <w:noProof/>
          </w:rPr>
          <w:fldChar w:fldCharType="separate"/>
        </w:r>
        <w:r w:rsidRPr="00AC01FD">
          <w:rPr>
            <w:rStyle w:val="Hyperlink"/>
            <w:noProof/>
          </w:rPr>
          <w:t>Technology Roadmap</w:t>
        </w:r>
        <w:r>
          <w:rPr>
            <w:noProof/>
            <w:webHidden/>
          </w:rPr>
          <w:tab/>
        </w:r>
        <w:r>
          <w:rPr>
            <w:noProof/>
            <w:webHidden/>
          </w:rPr>
          <w:fldChar w:fldCharType="begin"/>
        </w:r>
        <w:r>
          <w:rPr>
            <w:noProof/>
            <w:webHidden/>
          </w:rPr>
          <w:instrText xml:space="preserve"> PAGEREF _Toc17056263 \h </w:instrText>
        </w:r>
      </w:ins>
      <w:r>
        <w:rPr>
          <w:noProof/>
          <w:webHidden/>
        </w:rPr>
      </w:r>
      <w:r>
        <w:rPr>
          <w:noProof/>
          <w:webHidden/>
        </w:rPr>
        <w:fldChar w:fldCharType="separate"/>
      </w:r>
      <w:ins w:id="34" w:author="David Mattie" w:date="2019-08-19T08:44:00Z">
        <w:r w:rsidR="002B3FE8">
          <w:rPr>
            <w:noProof/>
            <w:webHidden/>
          </w:rPr>
          <w:t>9</w:t>
        </w:r>
      </w:ins>
      <w:ins w:id="35" w:author="David Mattie" w:date="2019-08-18T21:30:00Z">
        <w:r>
          <w:rPr>
            <w:noProof/>
            <w:webHidden/>
          </w:rPr>
          <w:fldChar w:fldCharType="end"/>
        </w:r>
        <w:r w:rsidRPr="00AC01FD">
          <w:rPr>
            <w:rStyle w:val="Hyperlink"/>
            <w:noProof/>
          </w:rPr>
          <w:fldChar w:fldCharType="end"/>
        </w:r>
      </w:ins>
    </w:p>
    <w:p w14:paraId="5EF36D2F" w14:textId="261A9072" w:rsidR="007E1E15" w:rsidRDefault="007E1E15">
      <w:pPr>
        <w:pStyle w:val="TOC4"/>
        <w:tabs>
          <w:tab w:val="right" w:leader="dot" w:pos="8630"/>
        </w:tabs>
        <w:rPr>
          <w:ins w:id="36" w:author="David Mattie" w:date="2019-08-18T21:30:00Z"/>
          <w:rFonts w:asciiTheme="minorHAnsi" w:eastAsiaTheme="minorEastAsia" w:hAnsiTheme="minorHAnsi" w:cstheme="minorBidi"/>
          <w:noProof/>
          <w:sz w:val="22"/>
          <w:szCs w:val="22"/>
        </w:rPr>
      </w:pPr>
      <w:ins w:id="3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"_Toc17056264"</w:instrText>
        </w:r>
        <w:r w:rsidRPr="00AC01FD">
          <w:rPr>
            <w:rStyle w:val="Hyperlink"/>
            <w:noProof/>
          </w:rPr>
          <w:instrText xml:space="preserve"> </w:instrText>
        </w:r>
        <w:r w:rsidRPr="00AC01FD">
          <w:rPr>
            <w:rStyle w:val="Hyperlink"/>
            <w:noProof/>
          </w:rPr>
          <w:fldChar w:fldCharType="separate"/>
        </w:r>
        <w:r w:rsidRPr="00AC01FD">
          <w:rPr>
            <w:rStyle w:val="Hyperlink"/>
            <w:noProof/>
          </w:rPr>
          <w:t>Current Landscape of Connectomics</w:t>
        </w:r>
        <w:r>
          <w:rPr>
            <w:noProof/>
            <w:webHidden/>
          </w:rPr>
          <w:tab/>
        </w:r>
        <w:r>
          <w:rPr>
            <w:noProof/>
            <w:webHidden/>
          </w:rPr>
          <w:fldChar w:fldCharType="begin"/>
        </w:r>
        <w:r>
          <w:rPr>
            <w:noProof/>
            <w:webHidden/>
          </w:rPr>
          <w:instrText xml:space="preserve"> PAGEREF _Toc17056264 \h </w:instrText>
        </w:r>
      </w:ins>
      <w:r>
        <w:rPr>
          <w:noProof/>
          <w:webHidden/>
        </w:rPr>
      </w:r>
      <w:r>
        <w:rPr>
          <w:noProof/>
          <w:webHidden/>
        </w:rPr>
        <w:fldChar w:fldCharType="separate"/>
      </w:r>
      <w:ins w:id="38" w:author="David Mattie" w:date="2019-08-19T08:44:00Z">
        <w:r w:rsidR="002B3FE8">
          <w:rPr>
            <w:noProof/>
            <w:webHidden/>
          </w:rPr>
          <w:t>10</w:t>
        </w:r>
      </w:ins>
      <w:ins w:id="39" w:author="David Mattie" w:date="2019-08-18T21:30:00Z">
        <w:r>
          <w:rPr>
            <w:noProof/>
            <w:webHidden/>
          </w:rPr>
          <w:fldChar w:fldCharType="end"/>
        </w:r>
        <w:r w:rsidRPr="00AC01FD">
          <w:rPr>
            <w:rStyle w:val="Hyperlink"/>
            <w:noProof/>
          </w:rPr>
          <w:fldChar w:fldCharType="end"/>
        </w:r>
      </w:ins>
    </w:p>
    <w:p w14:paraId="3BB09584" w14:textId="5C370252" w:rsidR="007E1E15" w:rsidRDefault="007E1E15">
      <w:pPr>
        <w:pStyle w:val="TOC3"/>
        <w:rPr>
          <w:ins w:id="40" w:author="David Mattie" w:date="2019-08-18T21:30:00Z"/>
          <w:rFonts w:asciiTheme="minorHAnsi" w:eastAsiaTheme="minorEastAsia" w:hAnsiTheme="minorHAnsi" w:cstheme="minorBidi"/>
          <w:noProof/>
          <w:sz w:val="22"/>
          <w:szCs w:val="22"/>
        </w:rPr>
      </w:pPr>
      <w:ins w:id="41"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"_Toc17056265"</w:instrText>
        </w:r>
        <w:r w:rsidRPr="00AC01FD">
          <w:rPr>
            <w:rStyle w:val="Hyperlink"/>
            <w:noProof/>
          </w:rPr>
          <w:instrText xml:space="preserve"> </w:instrText>
        </w:r>
        <w:r w:rsidRPr="00AC01FD">
          <w:rPr>
            <w:rStyle w:val="Hyperlink"/>
            <w:noProof/>
          </w:rPr>
          <w:fldChar w:fldCharType="separate"/>
        </w:r>
        <w:r w:rsidRPr="00AC01FD">
          <w:rPr>
            <w:rStyle w:val="Hyperlink"/>
            <w:noProof/>
          </w:rPr>
          <w:t>Machine Learning Applications</w:t>
        </w:r>
        <w:r>
          <w:rPr>
            <w:noProof/>
            <w:webHidden/>
          </w:rPr>
          <w:tab/>
        </w:r>
        <w:r>
          <w:rPr>
            <w:noProof/>
            <w:webHidden/>
          </w:rPr>
          <w:fldChar w:fldCharType="begin"/>
        </w:r>
        <w:r>
          <w:rPr>
            <w:noProof/>
            <w:webHidden/>
          </w:rPr>
          <w:instrText xml:space="preserve"> PAGEREF _Toc17056265 \h </w:instrText>
        </w:r>
      </w:ins>
      <w:r>
        <w:rPr>
          <w:noProof/>
          <w:webHidden/>
        </w:rPr>
      </w:r>
      <w:r>
        <w:rPr>
          <w:noProof/>
          <w:webHidden/>
        </w:rPr>
        <w:fldChar w:fldCharType="separate"/>
      </w:r>
      <w:ins w:id="42" w:author="David Mattie" w:date="2019-08-19T08:44:00Z">
        <w:r w:rsidR="002B3FE8">
          <w:rPr>
            <w:noProof/>
            <w:webHidden/>
          </w:rPr>
          <w:t>12</w:t>
        </w:r>
      </w:ins>
      <w:ins w:id="43" w:author="David Mattie" w:date="2019-08-18T21:30:00Z">
        <w:r>
          <w:rPr>
            <w:noProof/>
            <w:webHidden/>
          </w:rPr>
          <w:fldChar w:fldCharType="end"/>
        </w:r>
        <w:r w:rsidRPr="00AC01FD">
          <w:rPr>
            <w:rStyle w:val="Hyperlink"/>
            <w:noProof/>
          </w:rPr>
          <w:fldChar w:fldCharType="end"/>
        </w:r>
      </w:ins>
    </w:p>
    <w:p w14:paraId="0064C2F2" w14:textId="31E966BA" w:rsidR="007E1E15" w:rsidRDefault="007E1E15">
      <w:pPr>
        <w:pStyle w:val="TOC4"/>
        <w:tabs>
          <w:tab w:val="right" w:leader="dot" w:pos="8630"/>
        </w:tabs>
        <w:rPr>
          <w:ins w:id="44" w:author="David Mattie" w:date="2019-08-18T21:30:00Z"/>
          <w:rFonts w:asciiTheme="minorHAnsi" w:eastAsiaTheme="minorEastAsia" w:hAnsiTheme="minorHAnsi" w:cstheme="minorBidi"/>
          <w:noProof/>
          <w:sz w:val="22"/>
          <w:szCs w:val="22"/>
        </w:rPr>
      </w:pPr>
      <w:ins w:id="4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"_Toc17056266"</w:instrText>
        </w:r>
        <w:r w:rsidRPr="00AC01FD">
          <w:rPr>
            <w:rStyle w:val="Hyperlink"/>
            <w:noProof/>
          </w:rPr>
          <w:instrText xml:space="preserve"> </w:instrText>
        </w:r>
        <w:r w:rsidRPr="00AC01FD">
          <w:rPr>
            <w:rStyle w:val="Hyperlink"/>
            <w:noProof/>
          </w:rPr>
          <w:fldChar w:fldCharType="separate"/>
        </w:r>
        <w:r w:rsidRPr="00AC01FD">
          <w:rPr>
            <w:rStyle w:val="Hyperlink"/>
            <w:noProof/>
          </w:rPr>
          <w:t>Technology Landscape</w:t>
        </w:r>
        <w:r>
          <w:rPr>
            <w:noProof/>
            <w:webHidden/>
          </w:rPr>
          <w:tab/>
        </w:r>
        <w:r>
          <w:rPr>
            <w:noProof/>
            <w:webHidden/>
          </w:rPr>
          <w:fldChar w:fldCharType="begin"/>
        </w:r>
        <w:r>
          <w:rPr>
            <w:noProof/>
            <w:webHidden/>
          </w:rPr>
          <w:instrText xml:space="preserve"> PAGEREF _Toc17056266 \h </w:instrText>
        </w:r>
      </w:ins>
      <w:r>
        <w:rPr>
          <w:noProof/>
          <w:webHidden/>
        </w:rPr>
      </w:r>
      <w:r>
        <w:rPr>
          <w:noProof/>
          <w:webHidden/>
        </w:rPr>
        <w:fldChar w:fldCharType="separate"/>
      </w:r>
      <w:ins w:id="46" w:author="David Mattie" w:date="2019-08-19T08:44:00Z">
        <w:r w:rsidR="002B3FE8">
          <w:rPr>
            <w:noProof/>
            <w:webHidden/>
          </w:rPr>
          <w:t>13</w:t>
        </w:r>
      </w:ins>
      <w:ins w:id="47" w:author="David Mattie" w:date="2019-08-18T21:30:00Z">
        <w:r>
          <w:rPr>
            <w:noProof/>
            <w:webHidden/>
          </w:rPr>
          <w:fldChar w:fldCharType="end"/>
        </w:r>
        <w:r w:rsidRPr="00AC01FD">
          <w:rPr>
            <w:rStyle w:val="Hyperlink"/>
            <w:noProof/>
          </w:rPr>
          <w:fldChar w:fldCharType="end"/>
        </w:r>
      </w:ins>
    </w:p>
    <w:p w14:paraId="34977729" w14:textId="1F03D7C9" w:rsidR="007E1E15" w:rsidRDefault="007E1E15">
      <w:pPr>
        <w:pStyle w:val="TOC3"/>
        <w:rPr>
          <w:ins w:id="48" w:author="David Mattie" w:date="2019-08-18T21:30:00Z"/>
          <w:rFonts w:asciiTheme="minorHAnsi" w:eastAsiaTheme="minorEastAsia" w:hAnsiTheme="minorHAnsi" w:cstheme="minorBidi"/>
          <w:noProof/>
          <w:sz w:val="22"/>
          <w:szCs w:val="22"/>
        </w:rPr>
      </w:pPr>
      <w:ins w:id="4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"_Toc17056267"</w:instrText>
        </w:r>
        <w:r w:rsidRPr="00AC01FD">
          <w:rPr>
            <w:rStyle w:val="Hyperlink"/>
            <w:noProof/>
          </w:rPr>
          <w:instrText xml:space="preserve"> </w:instrText>
        </w:r>
        <w:r w:rsidRPr="00AC01FD">
          <w:rPr>
            <w:rStyle w:val="Hyperlink"/>
            <w:noProof/>
          </w:rPr>
          <w:fldChar w:fldCharType="separate"/>
        </w:r>
        <w:r w:rsidRPr="00AC01FD">
          <w:rPr>
            <w:rStyle w:val="Hyperlink"/>
            <w:noProof/>
          </w:rPr>
          <w:t>Preliminary Discussion and Results</w:t>
        </w:r>
        <w:r>
          <w:rPr>
            <w:noProof/>
            <w:webHidden/>
          </w:rPr>
          <w:tab/>
        </w:r>
        <w:r>
          <w:rPr>
            <w:noProof/>
            <w:webHidden/>
          </w:rPr>
          <w:fldChar w:fldCharType="begin"/>
        </w:r>
        <w:r>
          <w:rPr>
            <w:noProof/>
            <w:webHidden/>
          </w:rPr>
          <w:instrText xml:space="preserve"> PAGEREF _Toc17056267 \h </w:instrText>
        </w:r>
      </w:ins>
      <w:r>
        <w:rPr>
          <w:noProof/>
          <w:webHidden/>
        </w:rPr>
      </w:r>
      <w:r>
        <w:rPr>
          <w:noProof/>
          <w:webHidden/>
        </w:rPr>
        <w:fldChar w:fldCharType="separate"/>
      </w:r>
      <w:ins w:id="50" w:author="David Mattie" w:date="2019-08-19T08:44:00Z">
        <w:r w:rsidR="002B3FE8">
          <w:rPr>
            <w:noProof/>
            <w:webHidden/>
          </w:rPr>
          <w:t>14</w:t>
        </w:r>
      </w:ins>
      <w:ins w:id="51" w:author="David Mattie" w:date="2019-08-18T21:30:00Z">
        <w:r>
          <w:rPr>
            <w:noProof/>
            <w:webHidden/>
          </w:rPr>
          <w:fldChar w:fldCharType="end"/>
        </w:r>
        <w:r w:rsidRPr="00AC01FD">
          <w:rPr>
            <w:rStyle w:val="Hyperlink"/>
            <w:noProof/>
          </w:rPr>
          <w:fldChar w:fldCharType="end"/>
        </w:r>
      </w:ins>
    </w:p>
    <w:p w14:paraId="31C3310B" w14:textId="6E56AA45" w:rsidR="007E1E15" w:rsidRDefault="007E1E15">
      <w:pPr>
        <w:pStyle w:val="TOC1"/>
        <w:rPr>
          <w:ins w:id="52" w:author="David Mattie" w:date="2019-08-18T21:30:00Z"/>
          <w:rFonts w:asciiTheme="minorHAnsi" w:eastAsiaTheme="minorEastAsia" w:hAnsiTheme="minorHAnsi" w:cstheme="minorBidi"/>
          <w:b w:val="0"/>
          <w:noProof/>
          <w:sz w:val="22"/>
          <w:szCs w:val="22"/>
        </w:rPr>
      </w:pPr>
      <w:ins w:id="53"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"_Toc17056268"</w:instrText>
        </w:r>
        <w:r w:rsidRPr="00AC01FD">
          <w:rPr>
            <w:rStyle w:val="Hyperlink"/>
            <w:noProof/>
          </w:rPr>
          <w:instrText xml:space="preserve"> </w:instrText>
        </w:r>
        <w:r w:rsidRPr="00AC01FD">
          <w:rPr>
            <w:rStyle w:val="Hyperlink"/>
            <w:noProof/>
          </w:rPr>
          <w:fldChar w:fldCharType="separate"/>
        </w:r>
        <w:r w:rsidRPr="00AC01FD">
          <w:rPr>
            <w:rStyle w:val="Hyperlink"/>
            <w:noProof/>
          </w:rPr>
          <w:t>Implementation</w:t>
        </w:r>
        <w:r>
          <w:rPr>
            <w:noProof/>
            <w:webHidden/>
          </w:rPr>
          <w:tab/>
        </w:r>
        <w:r>
          <w:rPr>
            <w:noProof/>
            <w:webHidden/>
          </w:rPr>
          <w:fldChar w:fldCharType="begin"/>
        </w:r>
        <w:r>
          <w:rPr>
            <w:noProof/>
            <w:webHidden/>
          </w:rPr>
          <w:instrText xml:space="preserve"> PAGEREF _Toc17056268 \h </w:instrText>
        </w:r>
      </w:ins>
      <w:r>
        <w:rPr>
          <w:noProof/>
          <w:webHidden/>
        </w:rPr>
      </w:r>
      <w:r>
        <w:rPr>
          <w:noProof/>
          <w:webHidden/>
        </w:rPr>
        <w:fldChar w:fldCharType="separate"/>
      </w:r>
      <w:ins w:id="54" w:author="David Mattie" w:date="2019-08-19T08:44:00Z">
        <w:r w:rsidR="002B3FE8">
          <w:rPr>
            <w:noProof/>
            <w:webHidden/>
          </w:rPr>
          <w:t>15</w:t>
        </w:r>
      </w:ins>
      <w:ins w:id="55" w:author="David Mattie" w:date="2019-08-18T21:30:00Z">
        <w:r>
          <w:rPr>
            <w:noProof/>
            <w:webHidden/>
          </w:rPr>
          <w:fldChar w:fldCharType="end"/>
        </w:r>
        <w:r w:rsidRPr="00AC01FD">
          <w:rPr>
            <w:rStyle w:val="Hyperlink"/>
            <w:noProof/>
          </w:rPr>
          <w:fldChar w:fldCharType="end"/>
        </w:r>
      </w:ins>
    </w:p>
    <w:p w14:paraId="283D505C" w14:textId="5C73C489" w:rsidR="007E1E15" w:rsidRDefault="007E1E15">
      <w:pPr>
        <w:pStyle w:val="TOC2"/>
        <w:tabs>
          <w:tab w:val="right" w:leader="dot" w:pos="8630"/>
        </w:tabs>
        <w:rPr>
          <w:ins w:id="56" w:author="David Mattie" w:date="2019-08-18T21:30:00Z"/>
          <w:rFonts w:asciiTheme="minorHAnsi" w:eastAsiaTheme="minorEastAsia" w:hAnsiTheme="minorHAnsi" w:cstheme="minorBidi"/>
          <w:noProof/>
          <w:sz w:val="22"/>
          <w:szCs w:val="22"/>
        </w:rPr>
      </w:pPr>
      <w:ins w:id="5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"_Toc17056269"</w:instrText>
        </w:r>
        <w:r w:rsidRPr="00AC01FD">
          <w:rPr>
            <w:rStyle w:val="Hyperlink"/>
            <w:noProof/>
          </w:rPr>
          <w:instrText xml:space="preserve"> </w:instrText>
        </w:r>
        <w:r w:rsidRPr="00AC01FD">
          <w:rPr>
            <w:rStyle w:val="Hyperlink"/>
            <w:noProof/>
          </w:rPr>
          <w:fldChar w:fldCharType="separate"/>
        </w:r>
        <w:r w:rsidRPr="00AC01FD">
          <w:rPr>
            <w:rStyle w:val="Hyperlink"/>
            <w:noProof/>
          </w:rPr>
          <w:t>Technology and Tools</w:t>
        </w:r>
        <w:r>
          <w:rPr>
            <w:noProof/>
            <w:webHidden/>
          </w:rPr>
          <w:tab/>
        </w:r>
        <w:r>
          <w:rPr>
            <w:noProof/>
            <w:webHidden/>
          </w:rPr>
          <w:fldChar w:fldCharType="begin"/>
        </w:r>
        <w:r>
          <w:rPr>
            <w:noProof/>
            <w:webHidden/>
          </w:rPr>
          <w:instrText xml:space="preserve"> PAGEREF _Toc17056269 \h </w:instrText>
        </w:r>
      </w:ins>
      <w:r>
        <w:rPr>
          <w:noProof/>
          <w:webHidden/>
        </w:rPr>
      </w:r>
      <w:r>
        <w:rPr>
          <w:noProof/>
          <w:webHidden/>
        </w:rPr>
        <w:fldChar w:fldCharType="separate"/>
      </w:r>
      <w:ins w:id="58" w:author="David Mattie" w:date="2019-08-19T08:44:00Z">
        <w:r w:rsidR="002B3FE8">
          <w:rPr>
            <w:noProof/>
            <w:webHidden/>
          </w:rPr>
          <w:t>15</w:t>
        </w:r>
      </w:ins>
      <w:ins w:id="59" w:author="David Mattie" w:date="2019-08-18T21:30:00Z">
        <w:r>
          <w:rPr>
            <w:noProof/>
            <w:webHidden/>
          </w:rPr>
          <w:fldChar w:fldCharType="end"/>
        </w:r>
        <w:r w:rsidRPr="00AC01FD">
          <w:rPr>
            <w:rStyle w:val="Hyperlink"/>
            <w:noProof/>
          </w:rPr>
          <w:fldChar w:fldCharType="end"/>
        </w:r>
      </w:ins>
    </w:p>
    <w:p w14:paraId="53409956" w14:textId="399BC14C" w:rsidR="007E1E15" w:rsidRDefault="007E1E15">
      <w:pPr>
        <w:pStyle w:val="TOC3"/>
        <w:rPr>
          <w:ins w:id="60" w:author="David Mattie" w:date="2019-08-18T21:30:00Z"/>
          <w:rFonts w:asciiTheme="minorHAnsi" w:eastAsiaTheme="minorEastAsia" w:hAnsiTheme="minorHAnsi" w:cstheme="minorBidi"/>
          <w:noProof/>
          <w:sz w:val="22"/>
          <w:szCs w:val="22"/>
        </w:rPr>
      </w:pPr>
      <w:ins w:id="61"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"_Toc17056270"</w:instrText>
        </w:r>
        <w:r w:rsidRPr="00AC01FD">
          <w:rPr>
            <w:rStyle w:val="Hyperlink"/>
            <w:noProof/>
          </w:rPr>
          <w:instrText xml:space="preserve"> </w:instrText>
        </w:r>
        <w:r w:rsidRPr="00AC01FD">
          <w:rPr>
            <w:rStyle w:val="Hyperlink"/>
            <w:noProof/>
          </w:rPr>
          <w:fldChar w:fldCharType="separate"/>
        </w:r>
        <w:r w:rsidRPr="00AC01FD">
          <w:rPr>
            <w:rStyle w:val="Hyperlink"/>
            <w:noProof/>
          </w:rPr>
          <w:t>CRUSH</w:t>
        </w:r>
        <w:r>
          <w:rPr>
            <w:noProof/>
            <w:webHidden/>
          </w:rPr>
          <w:tab/>
        </w:r>
        <w:r>
          <w:rPr>
            <w:noProof/>
            <w:webHidden/>
          </w:rPr>
          <w:fldChar w:fldCharType="begin"/>
        </w:r>
        <w:r>
          <w:rPr>
            <w:noProof/>
            <w:webHidden/>
          </w:rPr>
          <w:instrText xml:space="preserve"> PAGEREF _Toc17056270 \h </w:instrText>
        </w:r>
      </w:ins>
      <w:r>
        <w:rPr>
          <w:noProof/>
          <w:webHidden/>
        </w:rPr>
      </w:r>
      <w:r>
        <w:rPr>
          <w:noProof/>
          <w:webHidden/>
        </w:rPr>
        <w:fldChar w:fldCharType="separate"/>
      </w:r>
      <w:ins w:id="62" w:author="David Mattie" w:date="2019-08-19T08:44:00Z">
        <w:r w:rsidR="002B3FE8">
          <w:rPr>
            <w:noProof/>
            <w:webHidden/>
          </w:rPr>
          <w:t>15</w:t>
        </w:r>
      </w:ins>
      <w:ins w:id="63" w:author="David Mattie" w:date="2019-08-18T21:30:00Z">
        <w:r>
          <w:rPr>
            <w:noProof/>
            <w:webHidden/>
          </w:rPr>
          <w:fldChar w:fldCharType="end"/>
        </w:r>
        <w:r w:rsidRPr="00AC01FD">
          <w:rPr>
            <w:rStyle w:val="Hyperlink"/>
            <w:noProof/>
          </w:rPr>
          <w:fldChar w:fldCharType="end"/>
        </w:r>
      </w:ins>
    </w:p>
    <w:p w14:paraId="70474FC1" w14:textId="4066461E" w:rsidR="007E1E15" w:rsidRDefault="007E1E15">
      <w:pPr>
        <w:pStyle w:val="TOC4"/>
        <w:tabs>
          <w:tab w:val="right" w:leader="dot" w:pos="8630"/>
        </w:tabs>
        <w:rPr>
          <w:ins w:id="64" w:author="David Mattie" w:date="2019-08-18T21:30:00Z"/>
          <w:rFonts w:asciiTheme="minorHAnsi" w:eastAsiaTheme="minorEastAsia" w:hAnsiTheme="minorHAnsi" w:cstheme="minorBidi"/>
          <w:noProof/>
          <w:sz w:val="22"/>
          <w:szCs w:val="22"/>
        </w:rPr>
      </w:pPr>
      <w:ins w:id="6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"_Toc17056271"</w:instrText>
        </w:r>
        <w:r w:rsidRPr="00AC01FD">
          <w:rPr>
            <w:rStyle w:val="Hyperlink"/>
            <w:noProof/>
          </w:rPr>
          <w:instrText xml:space="preserve"> </w:instrText>
        </w:r>
        <w:r w:rsidRPr="00AC01FD">
          <w:rPr>
            <w:rStyle w:val="Hyperlink"/>
            <w:noProof/>
          </w:rPr>
          <w:fldChar w:fldCharType="separate"/>
        </w:r>
        <w:r w:rsidRPr="00AC01FD">
          <w:rPr>
            <w:rStyle w:val="Hyperlink"/>
            <w:noProof/>
          </w:rPr>
          <w:t>User Interface</w:t>
        </w:r>
        <w:r>
          <w:rPr>
            <w:noProof/>
            <w:webHidden/>
          </w:rPr>
          <w:tab/>
        </w:r>
        <w:r>
          <w:rPr>
            <w:noProof/>
            <w:webHidden/>
          </w:rPr>
          <w:fldChar w:fldCharType="begin"/>
        </w:r>
        <w:r>
          <w:rPr>
            <w:noProof/>
            <w:webHidden/>
          </w:rPr>
          <w:instrText xml:space="preserve"> PAGEREF _Toc17056271 \h </w:instrText>
        </w:r>
      </w:ins>
      <w:r>
        <w:rPr>
          <w:noProof/>
          <w:webHidden/>
        </w:rPr>
      </w:r>
      <w:r>
        <w:rPr>
          <w:noProof/>
          <w:webHidden/>
        </w:rPr>
        <w:fldChar w:fldCharType="separate"/>
      </w:r>
      <w:ins w:id="66" w:author="David Mattie" w:date="2019-08-19T08:44:00Z">
        <w:r w:rsidR="002B3FE8">
          <w:rPr>
            <w:noProof/>
            <w:webHidden/>
          </w:rPr>
          <w:t>17</w:t>
        </w:r>
      </w:ins>
      <w:ins w:id="67" w:author="David Mattie" w:date="2019-08-18T21:30:00Z">
        <w:r>
          <w:rPr>
            <w:noProof/>
            <w:webHidden/>
          </w:rPr>
          <w:fldChar w:fldCharType="end"/>
        </w:r>
        <w:r w:rsidRPr="00AC01FD">
          <w:rPr>
            <w:rStyle w:val="Hyperlink"/>
            <w:noProof/>
          </w:rPr>
          <w:fldChar w:fldCharType="end"/>
        </w:r>
      </w:ins>
    </w:p>
    <w:p w14:paraId="7ACBA54E" w14:textId="501F2B38" w:rsidR="007E1E15" w:rsidRDefault="007E1E15">
      <w:pPr>
        <w:pStyle w:val="TOC2"/>
        <w:tabs>
          <w:tab w:val="right" w:leader="dot" w:pos="8630"/>
        </w:tabs>
        <w:rPr>
          <w:ins w:id="68" w:author="David Mattie" w:date="2019-08-18T21:30:00Z"/>
          <w:rFonts w:asciiTheme="minorHAnsi" w:eastAsiaTheme="minorEastAsia" w:hAnsiTheme="minorHAnsi" w:cstheme="minorBidi"/>
          <w:noProof/>
          <w:sz w:val="22"/>
          <w:szCs w:val="22"/>
        </w:rPr>
      </w:pPr>
      <w:ins w:id="6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"_Toc17056272"</w:instrText>
        </w:r>
        <w:r w:rsidRPr="00AC01FD">
          <w:rPr>
            <w:rStyle w:val="Hyperlink"/>
            <w:noProof/>
          </w:rPr>
          <w:instrText xml:space="preserve"> </w:instrText>
        </w:r>
        <w:r w:rsidRPr="00AC01FD">
          <w:rPr>
            <w:rStyle w:val="Hyperlink"/>
            <w:noProof/>
          </w:rPr>
          <w:fldChar w:fldCharType="separate"/>
        </w:r>
        <w:r w:rsidRPr="00AC01FD">
          <w:rPr>
            <w:rStyle w:val="Hyperlink"/>
            <w:noProof/>
          </w:rPr>
          <w:t>Measurement Extraction Pipeline</w:t>
        </w:r>
        <w:r>
          <w:rPr>
            <w:noProof/>
            <w:webHidden/>
          </w:rPr>
          <w:tab/>
        </w:r>
        <w:r>
          <w:rPr>
            <w:noProof/>
            <w:webHidden/>
          </w:rPr>
          <w:fldChar w:fldCharType="begin"/>
        </w:r>
        <w:r>
          <w:rPr>
            <w:noProof/>
            <w:webHidden/>
          </w:rPr>
          <w:instrText xml:space="preserve"> PAGEREF _Toc17056272 \h </w:instrText>
        </w:r>
      </w:ins>
      <w:r>
        <w:rPr>
          <w:noProof/>
          <w:webHidden/>
        </w:rPr>
      </w:r>
      <w:r>
        <w:rPr>
          <w:noProof/>
          <w:webHidden/>
        </w:rPr>
        <w:fldChar w:fldCharType="separate"/>
      </w:r>
      <w:ins w:id="70" w:author="David Mattie" w:date="2019-08-19T08:44:00Z">
        <w:r w:rsidR="002B3FE8">
          <w:rPr>
            <w:noProof/>
            <w:webHidden/>
          </w:rPr>
          <w:t>19</w:t>
        </w:r>
      </w:ins>
      <w:ins w:id="71" w:author="David Mattie" w:date="2019-08-18T21:30:00Z">
        <w:r>
          <w:rPr>
            <w:noProof/>
            <w:webHidden/>
          </w:rPr>
          <w:fldChar w:fldCharType="end"/>
        </w:r>
        <w:r w:rsidRPr="00AC01FD">
          <w:rPr>
            <w:rStyle w:val="Hyperlink"/>
            <w:noProof/>
          </w:rPr>
          <w:fldChar w:fldCharType="end"/>
        </w:r>
      </w:ins>
    </w:p>
    <w:p w14:paraId="7191ADD3" w14:textId="19AD0072" w:rsidR="007E1E15" w:rsidRDefault="007E1E15">
      <w:pPr>
        <w:pStyle w:val="TOC2"/>
        <w:tabs>
          <w:tab w:val="right" w:leader="dot" w:pos="8630"/>
        </w:tabs>
        <w:rPr>
          <w:ins w:id="72" w:author="David Mattie" w:date="2019-08-18T21:30:00Z"/>
          <w:rFonts w:asciiTheme="minorHAnsi" w:eastAsiaTheme="minorEastAsia" w:hAnsiTheme="minorHAnsi" w:cstheme="minorBidi"/>
          <w:noProof/>
          <w:sz w:val="22"/>
          <w:szCs w:val="22"/>
        </w:rPr>
      </w:pPr>
      <w:ins w:id="73"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"_Toc17056273"</w:instrText>
        </w:r>
        <w:r w:rsidRPr="00AC01FD">
          <w:rPr>
            <w:rStyle w:val="Hyperlink"/>
            <w:noProof/>
          </w:rPr>
          <w:instrText xml:space="preserve"> </w:instrText>
        </w:r>
        <w:r w:rsidRPr="00AC01FD">
          <w:rPr>
            <w:rStyle w:val="Hyperlink"/>
            <w:noProof/>
          </w:rPr>
          <w:fldChar w:fldCharType="separate"/>
        </w:r>
        <w:r w:rsidRPr="00AC01FD">
          <w:rPr>
            <w:rStyle w:val="Hyperlink"/>
            <w:noProof/>
          </w:rPr>
          <w:t>System Architecture</w:t>
        </w:r>
        <w:r>
          <w:rPr>
            <w:noProof/>
            <w:webHidden/>
          </w:rPr>
          <w:tab/>
        </w:r>
        <w:r>
          <w:rPr>
            <w:noProof/>
            <w:webHidden/>
          </w:rPr>
          <w:fldChar w:fldCharType="begin"/>
        </w:r>
        <w:r>
          <w:rPr>
            <w:noProof/>
            <w:webHidden/>
          </w:rPr>
          <w:instrText xml:space="preserve"> PAGEREF _Toc17056273 \h </w:instrText>
        </w:r>
      </w:ins>
      <w:r>
        <w:rPr>
          <w:noProof/>
          <w:webHidden/>
        </w:rPr>
      </w:r>
      <w:r>
        <w:rPr>
          <w:noProof/>
          <w:webHidden/>
        </w:rPr>
        <w:fldChar w:fldCharType="separate"/>
      </w:r>
      <w:ins w:id="74" w:author="David Mattie" w:date="2019-08-19T08:44:00Z">
        <w:r w:rsidR="002B3FE8">
          <w:rPr>
            <w:noProof/>
            <w:webHidden/>
          </w:rPr>
          <w:t>23</w:t>
        </w:r>
      </w:ins>
      <w:ins w:id="75" w:author="David Mattie" w:date="2019-08-18T21:30:00Z">
        <w:r>
          <w:rPr>
            <w:noProof/>
            <w:webHidden/>
          </w:rPr>
          <w:fldChar w:fldCharType="end"/>
        </w:r>
        <w:r w:rsidRPr="00AC01FD">
          <w:rPr>
            <w:rStyle w:val="Hyperlink"/>
            <w:noProof/>
          </w:rPr>
          <w:fldChar w:fldCharType="end"/>
        </w:r>
      </w:ins>
    </w:p>
    <w:p w14:paraId="7CC667AB" w14:textId="45E11DD5" w:rsidR="007E1E15" w:rsidRDefault="007E1E15">
      <w:pPr>
        <w:pStyle w:val="TOC2"/>
        <w:tabs>
          <w:tab w:val="right" w:leader="dot" w:pos="8630"/>
        </w:tabs>
        <w:rPr>
          <w:ins w:id="76" w:author="David Mattie" w:date="2019-08-18T21:30:00Z"/>
          <w:rFonts w:asciiTheme="minorHAnsi" w:eastAsiaTheme="minorEastAsia" w:hAnsiTheme="minorHAnsi" w:cstheme="minorBidi"/>
          <w:noProof/>
          <w:sz w:val="22"/>
          <w:szCs w:val="22"/>
        </w:rPr>
      </w:pPr>
      <w:ins w:id="7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"_Toc17056274"</w:instrText>
        </w:r>
        <w:r w:rsidRPr="00AC01FD">
          <w:rPr>
            <w:rStyle w:val="Hyperlink"/>
            <w:noProof/>
          </w:rPr>
          <w:instrText xml:space="preserve"> </w:instrText>
        </w:r>
        <w:r w:rsidRPr="00AC01FD">
          <w:rPr>
            <w:rStyle w:val="Hyperlink"/>
            <w:noProof/>
          </w:rPr>
          <w:fldChar w:fldCharType="separate"/>
        </w:r>
        <w:r w:rsidRPr="00AC01FD">
          <w:rPr>
            <w:rStyle w:val="Hyperlink"/>
            <w:noProof/>
          </w:rPr>
          <w:t>Data</w:t>
        </w:r>
        <w:r>
          <w:rPr>
            <w:noProof/>
            <w:webHidden/>
          </w:rPr>
          <w:tab/>
        </w:r>
        <w:r>
          <w:rPr>
            <w:noProof/>
            <w:webHidden/>
          </w:rPr>
          <w:fldChar w:fldCharType="begin"/>
        </w:r>
        <w:r>
          <w:rPr>
            <w:noProof/>
            <w:webHidden/>
          </w:rPr>
          <w:instrText xml:space="preserve"> PAGEREF _Toc17056274 \h </w:instrText>
        </w:r>
      </w:ins>
      <w:r>
        <w:rPr>
          <w:noProof/>
          <w:webHidden/>
        </w:rPr>
      </w:r>
      <w:r>
        <w:rPr>
          <w:noProof/>
          <w:webHidden/>
        </w:rPr>
        <w:fldChar w:fldCharType="separate"/>
      </w:r>
      <w:ins w:id="78" w:author="David Mattie" w:date="2019-08-19T08:44:00Z">
        <w:r w:rsidR="002B3FE8">
          <w:rPr>
            <w:noProof/>
            <w:webHidden/>
          </w:rPr>
          <w:t>24</w:t>
        </w:r>
      </w:ins>
      <w:ins w:id="79" w:author="David Mattie" w:date="2019-08-18T21:30:00Z">
        <w:r>
          <w:rPr>
            <w:noProof/>
            <w:webHidden/>
          </w:rPr>
          <w:fldChar w:fldCharType="end"/>
        </w:r>
        <w:r w:rsidRPr="00AC01FD">
          <w:rPr>
            <w:rStyle w:val="Hyperlink"/>
            <w:noProof/>
          </w:rPr>
          <w:fldChar w:fldCharType="end"/>
        </w:r>
      </w:ins>
    </w:p>
    <w:p w14:paraId="6283FA3D" w14:textId="51FEF4AE" w:rsidR="007E1E15" w:rsidRDefault="007E1E15">
      <w:pPr>
        <w:pStyle w:val="TOC3"/>
        <w:rPr>
          <w:ins w:id="80" w:author="David Mattie" w:date="2019-08-18T21:30:00Z"/>
          <w:rFonts w:asciiTheme="minorHAnsi" w:eastAsiaTheme="minorEastAsia" w:hAnsiTheme="minorHAnsi" w:cstheme="minorBidi"/>
          <w:noProof/>
          <w:sz w:val="22"/>
          <w:szCs w:val="22"/>
        </w:rPr>
      </w:pPr>
      <w:ins w:id="81"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"_Toc17056275"</w:instrText>
        </w:r>
        <w:r w:rsidRPr="00AC01FD">
          <w:rPr>
            <w:rStyle w:val="Hyperlink"/>
            <w:noProof/>
          </w:rPr>
          <w:instrText xml:space="preserve"> </w:instrText>
        </w:r>
        <w:r w:rsidRPr="00AC01FD">
          <w:rPr>
            <w:rStyle w:val="Hyperlink"/>
            <w:noProof/>
          </w:rPr>
          <w:fldChar w:fldCharType="separate"/>
        </w:r>
        <w:r w:rsidRPr="00AC01FD">
          <w:rPr>
            <w:rStyle w:val="Hyperlink"/>
            <w:noProof/>
          </w:rPr>
          <w:t>Patient Data</w:t>
        </w:r>
        <w:r>
          <w:rPr>
            <w:noProof/>
            <w:webHidden/>
          </w:rPr>
          <w:tab/>
        </w:r>
        <w:r>
          <w:rPr>
            <w:noProof/>
            <w:webHidden/>
          </w:rPr>
          <w:fldChar w:fldCharType="begin"/>
        </w:r>
        <w:r>
          <w:rPr>
            <w:noProof/>
            <w:webHidden/>
          </w:rPr>
          <w:instrText xml:space="preserve"> PAGEREF _Toc17056275 \h </w:instrText>
        </w:r>
      </w:ins>
      <w:r>
        <w:rPr>
          <w:noProof/>
          <w:webHidden/>
        </w:rPr>
      </w:r>
      <w:r>
        <w:rPr>
          <w:noProof/>
          <w:webHidden/>
        </w:rPr>
        <w:fldChar w:fldCharType="separate"/>
      </w:r>
      <w:ins w:id="82" w:author="David Mattie" w:date="2019-08-19T08:44:00Z">
        <w:r w:rsidR="002B3FE8">
          <w:rPr>
            <w:noProof/>
            <w:webHidden/>
          </w:rPr>
          <w:t>24</w:t>
        </w:r>
      </w:ins>
      <w:ins w:id="83" w:author="David Mattie" w:date="2019-08-18T21:30:00Z">
        <w:r>
          <w:rPr>
            <w:noProof/>
            <w:webHidden/>
          </w:rPr>
          <w:fldChar w:fldCharType="end"/>
        </w:r>
        <w:r w:rsidRPr="00AC01FD">
          <w:rPr>
            <w:rStyle w:val="Hyperlink"/>
            <w:noProof/>
          </w:rPr>
          <w:fldChar w:fldCharType="end"/>
        </w:r>
      </w:ins>
    </w:p>
    <w:p w14:paraId="7C23DE62" w14:textId="67C3851B" w:rsidR="007E1E15" w:rsidRDefault="007E1E15">
      <w:pPr>
        <w:pStyle w:val="TOC3"/>
        <w:rPr>
          <w:ins w:id="84" w:author="David Mattie" w:date="2019-08-18T21:30:00Z"/>
          <w:rFonts w:asciiTheme="minorHAnsi" w:eastAsiaTheme="minorEastAsia" w:hAnsiTheme="minorHAnsi" w:cstheme="minorBidi"/>
          <w:noProof/>
          <w:sz w:val="22"/>
          <w:szCs w:val="22"/>
        </w:rPr>
      </w:pPr>
      <w:ins w:id="8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"_Toc17056276"</w:instrText>
        </w:r>
        <w:r w:rsidRPr="00AC01FD">
          <w:rPr>
            <w:rStyle w:val="Hyperlink"/>
            <w:noProof/>
          </w:rPr>
          <w:instrText xml:space="preserve"> </w:instrText>
        </w:r>
        <w:r w:rsidRPr="00AC01FD">
          <w:rPr>
            <w:rStyle w:val="Hyperlink"/>
            <w:noProof/>
          </w:rPr>
          <w:fldChar w:fldCharType="separate"/>
        </w:r>
        <w:r w:rsidRPr="00AC01FD">
          <w:rPr>
            <w:rStyle w:val="Hyperlink"/>
            <w:noProof/>
          </w:rPr>
          <w:t>Capture Hardware</w:t>
        </w:r>
        <w:r>
          <w:rPr>
            <w:noProof/>
            <w:webHidden/>
          </w:rPr>
          <w:tab/>
        </w:r>
        <w:r>
          <w:rPr>
            <w:noProof/>
            <w:webHidden/>
          </w:rPr>
          <w:fldChar w:fldCharType="begin"/>
        </w:r>
        <w:r>
          <w:rPr>
            <w:noProof/>
            <w:webHidden/>
          </w:rPr>
          <w:instrText xml:space="preserve"> PAGEREF _Toc17056276 \h </w:instrText>
        </w:r>
      </w:ins>
      <w:r>
        <w:rPr>
          <w:noProof/>
          <w:webHidden/>
        </w:rPr>
      </w:r>
      <w:r>
        <w:rPr>
          <w:noProof/>
          <w:webHidden/>
        </w:rPr>
        <w:fldChar w:fldCharType="separate"/>
      </w:r>
      <w:ins w:id="86" w:author="David Mattie" w:date="2019-08-19T08:44:00Z">
        <w:r w:rsidR="002B3FE8">
          <w:rPr>
            <w:noProof/>
            <w:webHidden/>
          </w:rPr>
          <w:t>25</w:t>
        </w:r>
      </w:ins>
      <w:ins w:id="87" w:author="David Mattie" w:date="2019-08-18T21:30:00Z">
        <w:r>
          <w:rPr>
            <w:noProof/>
            <w:webHidden/>
          </w:rPr>
          <w:fldChar w:fldCharType="end"/>
        </w:r>
        <w:r w:rsidRPr="00AC01FD">
          <w:rPr>
            <w:rStyle w:val="Hyperlink"/>
            <w:noProof/>
          </w:rPr>
          <w:fldChar w:fldCharType="end"/>
        </w:r>
      </w:ins>
    </w:p>
    <w:p w14:paraId="071748D8" w14:textId="037BFC1F" w:rsidR="007E1E15" w:rsidRDefault="007E1E15">
      <w:pPr>
        <w:pStyle w:val="TOC3"/>
        <w:rPr>
          <w:ins w:id="88" w:author="David Mattie" w:date="2019-08-18T21:30:00Z"/>
          <w:rFonts w:asciiTheme="minorHAnsi" w:eastAsiaTheme="minorEastAsia" w:hAnsiTheme="minorHAnsi" w:cstheme="minorBidi"/>
          <w:noProof/>
          <w:sz w:val="22"/>
          <w:szCs w:val="22"/>
        </w:rPr>
      </w:pPr>
      <w:ins w:id="8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"_Toc17056277"</w:instrText>
        </w:r>
        <w:r w:rsidRPr="00AC01FD">
          <w:rPr>
            <w:rStyle w:val="Hyperlink"/>
            <w:noProof/>
          </w:rPr>
          <w:instrText xml:space="preserve"> </w:instrText>
        </w:r>
        <w:r w:rsidRPr="00AC01FD">
          <w:rPr>
            <w:rStyle w:val="Hyperlink"/>
            <w:noProof/>
          </w:rPr>
          <w:fldChar w:fldCharType="separate"/>
        </w:r>
        <w:r w:rsidRPr="00AC01FD">
          <w:rPr>
            <w:rStyle w:val="Hyperlink"/>
            <w:noProof/>
          </w:rPr>
          <w:t>Measurement Data</w:t>
        </w:r>
        <w:r>
          <w:rPr>
            <w:noProof/>
            <w:webHidden/>
          </w:rPr>
          <w:tab/>
        </w:r>
        <w:r>
          <w:rPr>
            <w:noProof/>
            <w:webHidden/>
          </w:rPr>
          <w:fldChar w:fldCharType="begin"/>
        </w:r>
        <w:r>
          <w:rPr>
            <w:noProof/>
            <w:webHidden/>
          </w:rPr>
          <w:instrText xml:space="preserve"> PAGEREF _Toc17056277 \h </w:instrText>
        </w:r>
      </w:ins>
      <w:r>
        <w:rPr>
          <w:noProof/>
          <w:webHidden/>
        </w:rPr>
      </w:r>
      <w:r>
        <w:rPr>
          <w:noProof/>
          <w:webHidden/>
        </w:rPr>
        <w:fldChar w:fldCharType="separate"/>
      </w:r>
      <w:ins w:id="90" w:author="David Mattie" w:date="2019-08-19T08:44:00Z">
        <w:r w:rsidR="002B3FE8">
          <w:rPr>
            <w:noProof/>
            <w:webHidden/>
          </w:rPr>
          <w:t>25</w:t>
        </w:r>
      </w:ins>
      <w:ins w:id="91" w:author="David Mattie" w:date="2019-08-18T21:30:00Z">
        <w:r>
          <w:rPr>
            <w:noProof/>
            <w:webHidden/>
          </w:rPr>
          <w:fldChar w:fldCharType="end"/>
        </w:r>
        <w:r w:rsidRPr="00AC01FD">
          <w:rPr>
            <w:rStyle w:val="Hyperlink"/>
            <w:noProof/>
          </w:rPr>
          <w:fldChar w:fldCharType="end"/>
        </w:r>
      </w:ins>
    </w:p>
    <w:p w14:paraId="23524808" w14:textId="4C699E27" w:rsidR="007E1E15" w:rsidRDefault="007E1E15">
      <w:pPr>
        <w:pStyle w:val="TOC4"/>
        <w:tabs>
          <w:tab w:val="right" w:leader="dot" w:pos="8630"/>
        </w:tabs>
        <w:rPr>
          <w:ins w:id="92" w:author="David Mattie" w:date="2019-08-18T21:30:00Z"/>
          <w:rFonts w:asciiTheme="minorHAnsi" w:eastAsiaTheme="minorEastAsia" w:hAnsiTheme="minorHAnsi" w:cstheme="minorBidi"/>
          <w:noProof/>
          <w:sz w:val="22"/>
          <w:szCs w:val="22"/>
        </w:rPr>
      </w:pPr>
      <w:ins w:id="93"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"_Toc17056278"</w:instrText>
        </w:r>
        <w:r w:rsidRPr="00AC01FD">
          <w:rPr>
            <w:rStyle w:val="Hyperlink"/>
            <w:noProof/>
          </w:rPr>
          <w:instrText xml:space="preserve"> </w:instrText>
        </w:r>
        <w:r w:rsidRPr="00AC01FD">
          <w:rPr>
            <w:rStyle w:val="Hyperlink"/>
            <w:noProof/>
          </w:rPr>
          <w:fldChar w:fldCharType="separate"/>
        </w:r>
        <w:r w:rsidRPr="00AC01FD">
          <w:rPr>
            <w:rStyle w:val="Hyperlink"/>
            <w:noProof/>
          </w:rPr>
          <w:t>Extraction</w:t>
        </w:r>
        <w:r>
          <w:rPr>
            <w:noProof/>
            <w:webHidden/>
          </w:rPr>
          <w:tab/>
        </w:r>
        <w:r>
          <w:rPr>
            <w:noProof/>
            <w:webHidden/>
          </w:rPr>
          <w:fldChar w:fldCharType="begin"/>
        </w:r>
        <w:r>
          <w:rPr>
            <w:noProof/>
            <w:webHidden/>
          </w:rPr>
          <w:instrText xml:space="preserve"> PAGEREF _Toc17056278 \h </w:instrText>
        </w:r>
      </w:ins>
      <w:r>
        <w:rPr>
          <w:noProof/>
          <w:webHidden/>
        </w:rPr>
      </w:r>
      <w:r>
        <w:rPr>
          <w:noProof/>
          <w:webHidden/>
        </w:rPr>
        <w:fldChar w:fldCharType="separate"/>
      </w:r>
      <w:ins w:id="94" w:author="David Mattie" w:date="2019-08-19T08:44:00Z">
        <w:r w:rsidR="002B3FE8">
          <w:rPr>
            <w:noProof/>
            <w:webHidden/>
          </w:rPr>
          <w:t>26</w:t>
        </w:r>
      </w:ins>
      <w:ins w:id="95" w:author="David Mattie" w:date="2019-08-18T21:30:00Z">
        <w:r>
          <w:rPr>
            <w:noProof/>
            <w:webHidden/>
          </w:rPr>
          <w:fldChar w:fldCharType="end"/>
        </w:r>
        <w:r w:rsidRPr="00AC01FD">
          <w:rPr>
            <w:rStyle w:val="Hyperlink"/>
            <w:noProof/>
          </w:rPr>
          <w:fldChar w:fldCharType="end"/>
        </w:r>
      </w:ins>
    </w:p>
    <w:p w14:paraId="26A23246" w14:textId="10D1422C" w:rsidR="007E1E15" w:rsidRDefault="007E1E15">
      <w:pPr>
        <w:pStyle w:val="TOC4"/>
        <w:tabs>
          <w:tab w:val="right" w:leader="dot" w:pos="8630"/>
        </w:tabs>
        <w:rPr>
          <w:ins w:id="96" w:author="David Mattie" w:date="2019-08-18T21:30:00Z"/>
          <w:rFonts w:asciiTheme="minorHAnsi" w:eastAsiaTheme="minorEastAsia" w:hAnsiTheme="minorHAnsi" w:cstheme="minorBidi"/>
          <w:noProof/>
          <w:sz w:val="22"/>
          <w:szCs w:val="22"/>
        </w:rPr>
      </w:pPr>
      <w:ins w:id="9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"_Toc17056279"</w:instrText>
        </w:r>
        <w:r w:rsidRPr="00AC01FD">
          <w:rPr>
            <w:rStyle w:val="Hyperlink"/>
            <w:noProof/>
          </w:rPr>
          <w:instrText xml:space="preserve"> </w:instrText>
        </w:r>
        <w:r w:rsidRPr="00AC01FD">
          <w:rPr>
            <w:rStyle w:val="Hyperlink"/>
            <w:noProof/>
          </w:rPr>
          <w:fldChar w:fldCharType="separate"/>
        </w:r>
        <w:r w:rsidRPr="00AC01FD">
          <w:rPr>
            <w:rStyle w:val="Hyperlink"/>
            <w:noProof/>
          </w:rPr>
          <w:t>SQL Access</w:t>
        </w:r>
        <w:r>
          <w:rPr>
            <w:noProof/>
            <w:webHidden/>
          </w:rPr>
          <w:tab/>
        </w:r>
        <w:r>
          <w:rPr>
            <w:noProof/>
            <w:webHidden/>
          </w:rPr>
          <w:fldChar w:fldCharType="begin"/>
        </w:r>
        <w:r>
          <w:rPr>
            <w:noProof/>
            <w:webHidden/>
          </w:rPr>
          <w:instrText xml:space="preserve"> PAGEREF _Toc17056279 \h </w:instrText>
        </w:r>
      </w:ins>
      <w:r>
        <w:rPr>
          <w:noProof/>
          <w:webHidden/>
        </w:rPr>
      </w:r>
      <w:r>
        <w:rPr>
          <w:noProof/>
          <w:webHidden/>
        </w:rPr>
        <w:fldChar w:fldCharType="separate"/>
      </w:r>
      <w:ins w:id="98" w:author="David Mattie" w:date="2019-08-19T08:44:00Z">
        <w:r w:rsidR="002B3FE8">
          <w:rPr>
            <w:noProof/>
            <w:webHidden/>
          </w:rPr>
          <w:t>27</w:t>
        </w:r>
      </w:ins>
      <w:ins w:id="99" w:author="David Mattie" w:date="2019-08-18T21:30:00Z">
        <w:r>
          <w:rPr>
            <w:noProof/>
            <w:webHidden/>
          </w:rPr>
          <w:fldChar w:fldCharType="end"/>
        </w:r>
        <w:r w:rsidRPr="00AC01FD">
          <w:rPr>
            <w:rStyle w:val="Hyperlink"/>
            <w:noProof/>
          </w:rPr>
          <w:fldChar w:fldCharType="end"/>
        </w:r>
      </w:ins>
    </w:p>
    <w:p w14:paraId="376F7954" w14:textId="3CEDC130" w:rsidR="007E1E15" w:rsidRDefault="007E1E15">
      <w:pPr>
        <w:pStyle w:val="TOC1"/>
        <w:rPr>
          <w:ins w:id="100" w:author="David Mattie" w:date="2019-08-18T21:30:00Z"/>
          <w:rFonts w:asciiTheme="minorHAnsi" w:eastAsiaTheme="minorEastAsia" w:hAnsiTheme="minorHAnsi" w:cstheme="minorBidi"/>
          <w:b w:val="0"/>
          <w:noProof/>
          <w:sz w:val="22"/>
          <w:szCs w:val="22"/>
        </w:rPr>
      </w:pPr>
      <w:ins w:id="101" w:author="David Mattie" w:date="2019-08-18T21:30:00Z">
        <w:r w:rsidRPr="00AC01FD">
          <w:rPr>
            <w:rStyle w:val="Hyperlink"/>
            <w:noProof/>
          </w:rPr>
          <w:lastRenderedPageBreak/>
          <w:fldChar w:fldCharType="begin"/>
        </w:r>
        <w:r w:rsidRPr="00AC01FD">
          <w:rPr>
            <w:rStyle w:val="Hyperlink"/>
            <w:noProof/>
          </w:rPr>
          <w:instrText xml:space="preserve"> </w:instrText>
        </w:r>
        <w:r>
          <w:rPr>
            <w:noProof/>
          </w:rPr>
          <w:instrText>HYPERLINK \l "_Toc17056280"</w:instrText>
        </w:r>
        <w:r w:rsidRPr="00AC01FD">
          <w:rPr>
            <w:rStyle w:val="Hyperlink"/>
            <w:noProof/>
          </w:rPr>
          <w:instrText xml:space="preserve"> </w:instrText>
        </w:r>
        <w:r w:rsidRPr="00AC01FD">
          <w:rPr>
            <w:rStyle w:val="Hyperlink"/>
            <w:noProof/>
          </w:rPr>
          <w:fldChar w:fldCharType="separate"/>
        </w:r>
        <w:r w:rsidRPr="00AC01FD">
          <w:rPr>
            <w:rStyle w:val="Hyperlink"/>
            <w:noProof/>
          </w:rPr>
          <w:t>Demonstration of Analysis</w:t>
        </w:r>
        <w:r>
          <w:rPr>
            <w:noProof/>
            <w:webHidden/>
          </w:rPr>
          <w:tab/>
        </w:r>
        <w:r>
          <w:rPr>
            <w:noProof/>
            <w:webHidden/>
          </w:rPr>
          <w:fldChar w:fldCharType="begin"/>
        </w:r>
        <w:r>
          <w:rPr>
            <w:noProof/>
            <w:webHidden/>
          </w:rPr>
          <w:instrText xml:space="preserve"> PAGEREF _Toc17056280 \h </w:instrText>
        </w:r>
      </w:ins>
      <w:r>
        <w:rPr>
          <w:noProof/>
          <w:webHidden/>
        </w:rPr>
      </w:r>
      <w:r>
        <w:rPr>
          <w:noProof/>
          <w:webHidden/>
        </w:rPr>
        <w:fldChar w:fldCharType="separate"/>
      </w:r>
      <w:ins w:id="102" w:author="David Mattie" w:date="2019-08-19T08:44:00Z">
        <w:r w:rsidR="002B3FE8">
          <w:rPr>
            <w:noProof/>
            <w:webHidden/>
          </w:rPr>
          <w:t>28</w:t>
        </w:r>
      </w:ins>
      <w:ins w:id="103" w:author="David Mattie" w:date="2019-08-18T21:30:00Z">
        <w:r>
          <w:rPr>
            <w:noProof/>
            <w:webHidden/>
          </w:rPr>
          <w:fldChar w:fldCharType="end"/>
        </w:r>
        <w:r w:rsidRPr="00AC01FD">
          <w:rPr>
            <w:rStyle w:val="Hyperlink"/>
            <w:noProof/>
          </w:rPr>
          <w:fldChar w:fldCharType="end"/>
        </w:r>
      </w:ins>
    </w:p>
    <w:p w14:paraId="4A8E5372" w14:textId="4816DE5F" w:rsidR="007E1E15" w:rsidRDefault="007E1E15">
      <w:pPr>
        <w:pStyle w:val="TOC2"/>
        <w:tabs>
          <w:tab w:val="right" w:leader="dot" w:pos="8630"/>
        </w:tabs>
        <w:rPr>
          <w:ins w:id="104" w:author="David Mattie" w:date="2019-08-18T21:30:00Z"/>
          <w:rFonts w:asciiTheme="minorHAnsi" w:eastAsiaTheme="minorEastAsia" w:hAnsiTheme="minorHAnsi" w:cstheme="minorBidi"/>
          <w:noProof/>
          <w:sz w:val="22"/>
          <w:szCs w:val="22"/>
        </w:rPr>
      </w:pPr>
      <w:ins w:id="10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"_Toc17056281"</w:instrText>
        </w:r>
        <w:r w:rsidRPr="00AC01FD">
          <w:rPr>
            <w:rStyle w:val="Hyperlink"/>
            <w:noProof/>
          </w:rPr>
          <w:instrText xml:space="preserve"> </w:instrText>
        </w:r>
        <w:r w:rsidRPr="00AC01FD">
          <w:rPr>
            <w:rStyle w:val="Hyperlink"/>
            <w:noProof/>
          </w:rPr>
          <w:fldChar w:fldCharType="separate"/>
        </w:r>
        <w:r w:rsidRPr="00AC01FD">
          <w:rPr>
            <w:rStyle w:val="Hyperlink"/>
            <w:noProof/>
          </w:rPr>
          <w:t>Summary Statistics</w:t>
        </w:r>
        <w:r>
          <w:rPr>
            <w:noProof/>
            <w:webHidden/>
          </w:rPr>
          <w:tab/>
        </w:r>
        <w:r>
          <w:rPr>
            <w:noProof/>
            <w:webHidden/>
          </w:rPr>
          <w:fldChar w:fldCharType="begin"/>
        </w:r>
        <w:r>
          <w:rPr>
            <w:noProof/>
            <w:webHidden/>
          </w:rPr>
          <w:instrText xml:space="preserve"> PAGEREF _Toc17056281 \h </w:instrText>
        </w:r>
      </w:ins>
      <w:r>
        <w:rPr>
          <w:noProof/>
          <w:webHidden/>
        </w:rPr>
      </w:r>
      <w:r>
        <w:rPr>
          <w:noProof/>
          <w:webHidden/>
        </w:rPr>
        <w:fldChar w:fldCharType="separate"/>
      </w:r>
      <w:ins w:id="106" w:author="David Mattie" w:date="2019-08-19T08:44:00Z">
        <w:r w:rsidR="002B3FE8">
          <w:rPr>
            <w:noProof/>
            <w:webHidden/>
          </w:rPr>
          <w:t>28</w:t>
        </w:r>
      </w:ins>
      <w:ins w:id="107" w:author="David Mattie" w:date="2019-08-18T21:30:00Z">
        <w:r>
          <w:rPr>
            <w:noProof/>
            <w:webHidden/>
          </w:rPr>
          <w:fldChar w:fldCharType="end"/>
        </w:r>
        <w:r w:rsidRPr="00AC01FD">
          <w:rPr>
            <w:rStyle w:val="Hyperlink"/>
            <w:noProof/>
          </w:rPr>
          <w:fldChar w:fldCharType="end"/>
        </w:r>
      </w:ins>
    </w:p>
    <w:p w14:paraId="512424A3" w14:textId="15914B92" w:rsidR="007E1E15" w:rsidRDefault="007E1E15">
      <w:pPr>
        <w:pStyle w:val="TOC3"/>
        <w:rPr>
          <w:ins w:id="108" w:author="David Mattie" w:date="2019-08-18T21:30:00Z"/>
          <w:rFonts w:asciiTheme="minorHAnsi" w:eastAsiaTheme="minorEastAsia" w:hAnsiTheme="minorHAnsi" w:cstheme="minorBidi"/>
          <w:noProof/>
          <w:sz w:val="22"/>
          <w:szCs w:val="22"/>
        </w:rPr>
      </w:pPr>
      <w:ins w:id="10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"_Toc17056282"</w:instrText>
        </w:r>
        <w:r w:rsidRPr="00AC01FD">
          <w:rPr>
            <w:rStyle w:val="Hyperlink"/>
            <w:noProof/>
          </w:rPr>
          <w:instrText xml:space="preserve"> </w:instrText>
        </w:r>
        <w:r w:rsidRPr="00AC01FD">
          <w:rPr>
            <w:rStyle w:val="Hyperlink"/>
            <w:noProof/>
          </w:rPr>
          <w:fldChar w:fldCharType="separate"/>
        </w:r>
        <w:r w:rsidRPr="00AC01FD">
          <w:rPr>
            <w:rStyle w:val="Hyperlink"/>
            <w:noProof/>
          </w:rPr>
          <w:t>Effect Size based on differences between means</w:t>
        </w:r>
        <w:r>
          <w:rPr>
            <w:noProof/>
            <w:webHidden/>
          </w:rPr>
          <w:tab/>
        </w:r>
        <w:r>
          <w:rPr>
            <w:noProof/>
            <w:webHidden/>
          </w:rPr>
          <w:fldChar w:fldCharType="begin"/>
        </w:r>
        <w:r>
          <w:rPr>
            <w:noProof/>
            <w:webHidden/>
          </w:rPr>
          <w:instrText xml:space="preserve"> PAGEREF _Toc17056282 \h </w:instrText>
        </w:r>
      </w:ins>
      <w:r>
        <w:rPr>
          <w:noProof/>
          <w:webHidden/>
        </w:rPr>
      </w:r>
      <w:r>
        <w:rPr>
          <w:noProof/>
          <w:webHidden/>
        </w:rPr>
        <w:fldChar w:fldCharType="separate"/>
      </w:r>
      <w:ins w:id="110" w:author="David Mattie" w:date="2019-08-19T08:44:00Z">
        <w:r w:rsidR="002B3FE8">
          <w:rPr>
            <w:noProof/>
            <w:webHidden/>
          </w:rPr>
          <w:t>28</w:t>
        </w:r>
      </w:ins>
      <w:ins w:id="111" w:author="David Mattie" w:date="2019-08-18T21:30:00Z">
        <w:r>
          <w:rPr>
            <w:noProof/>
            <w:webHidden/>
          </w:rPr>
          <w:fldChar w:fldCharType="end"/>
        </w:r>
        <w:r w:rsidRPr="00AC01FD">
          <w:rPr>
            <w:rStyle w:val="Hyperlink"/>
            <w:noProof/>
          </w:rPr>
          <w:fldChar w:fldCharType="end"/>
        </w:r>
      </w:ins>
    </w:p>
    <w:p w14:paraId="729E7474" w14:textId="42B08E64" w:rsidR="007E1E15" w:rsidRDefault="007E1E15">
      <w:pPr>
        <w:pStyle w:val="TOC4"/>
        <w:tabs>
          <w:tab w:val="right" w:leader="dot" w:pos="8630"/>
        </w:tabs>
        <w:rPr>
          <w:ins w:id="112" w:author="David Mattie" w:date="2019-08-18T21:30:00Z"/>
          <w:rFonts w:asciiTheme="minorHAnsi" w:eastAsiaTheme="minorEastAsia" w:hAnsiTheme="minorHAnsi" w:cstheme="minorBidi"/>
          <w:noProof/>
          <w:sz w:val="22"/>
          <w:szCs w:val="22"/>
        </w:rPr>
      </w:pPr>
      <w:ins w:id="113"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"_Toc17056283"</w:instrText>
        </w:r>
        <w:r w:rsidRPr="00AC01FD">
          <w:rPr>
            <w:rStyle w:val="Hyperlink"/>
            <w:noProof/>
          </w:rPr>
          <w:instrText xml:space="preserve"> </w:instrText>
        </w:r>
        <w:r w:rsidRPr="00AC01FD">
          <w:rPr>
            <w:rStyle w:val="Hyperlink"/>
            <w:noProof/>
          </w:rPr>
          <w:fldChar w:fldCharType="separate"/>
        </w:r>
        <w:r w:rsidRPr="00AC01FD">
          <w:rPr>
            <w:rStyle w:val="Hyperlink"/>
            <w:noProof/>
          </w:rPr>
          <w:t>Mean FA</w:t>
        </w:r>
        <w:r>
          <w:rPr>
            <w:noProof/>
            <w:webHidden/>
          </w:rPr>
          <w:tab/>
        </w:r>
        <w:r>
          <w:rPr>
            <w:noProof/>
            <w:webHidden/>
          </w:rPr>
          <w:fldChar w:fldCharType="begin"/>
        </w:r>
        <w:r>
          <w:rPr>
            <w:noProof/>
            <w:webHidden/>
          </w:rPr>
          <w:instrText xml:space="preserve"> PAGEREF _Toc17056283 \h </w:instrText>
        </w:r>
      </w:ins>
      <w:r>
        <w:rPr>
          <w:noProof/>
          <w:webHidden/>
        </w:rPr>
      </w:r>
      <w:r>
        <w:rPr>
          <w:noProof/>
          <w:webHidden/>
        </w:rPr>
        <w:fldChar w:fldCharType="separate"/>
      </w:r>
      <w:ins w:id="114" w:author="David Mattie" w:date="2019-08-19T08:44:00Z">
        <w:r w:rsidR="002B3FE8">
          <w:rPr>
            <w:noProof/>
            <w:webHidden/>
          </w:rPr>
          <w:t>29</w:t>
        </w:r>
      </w:ins>
      <w:ins w:id="115" w:author="David Mattie" w:date="2019-08-18T21:30:00Z">
        <w:r>
          <w:rPr>
            <w:noProof/>
            <w:webHidden/>
          </w:rPr>
          <w:fldChar w:fldCharType="end"/>
        </w:r>
        <w:r w:rsidRPr="00AC01FD">
          <w:rPr>
            <w:rStyle w:val="Hyperlink"/>
            <w:noProof/>
          </w:rPr>
          <w:fldChar w:fldCharType="end"/>
        </w:r>
      </w:ins>
    </w:p>
    <w:p w14:paraId="43E66DEB" w14:textId="3C80C0C6" w:rsidR="007E1E15" w:rsidRDefault="007E1E15">
      <w:pPr>
        <w:pStyle w:val="TOC4"/>
        <w:tabs>
          <w:tab w:val="right" w:leader="dot" w:pos="8630"/>
        </w:tabs>
        <w:rPr>
          <w:ins w:id="116" w:author="David Mattie" w:date="2019-08-18T21:30:00Z"/>
          <w:rFonts w:asciiTheme="minorHAnsi" w:eastAsiaTheme="minorEastAsia" w:hAnsiTheme="minorHAnsi" w:cstheme="minorBidi"/>
          <w:noProof/>
          <w:sz w:val="22"/>
          <w:szCs w:val="22"/>
        </w:rPr>
      </w:pPr>
      <w:ins w:id="11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"_Toc17056284"</w:instrText>
        </w:r>
        <w:r w:rsidRPr="00AC01FD">
          <w:rPr>
            <w:rStyle w:val="Hyperlink"/>
            <w:noProof/>
          </w:rPr>
          <w:instrText xml:space="preserve"> </w:instrText>
        </w:r>
        <w:r w:rsidRPr="00AC01FD">
          <w:rPr>
            <w:rStyle w:val="Hyperlink"/>
            <w:noProof/>
          </w:rPr>
          <w:fldChar w:fldCharType="separate"/>
        </w:r>
        <w:r w:rsidRPr="00AC01FD">
          <w:rPr>
            <w:rStyle w:val="Hyperlink"/>
            <w:noProof/>
          </w:rPr>
          <w:t>Mean ADC</w:t>
        </w:r>
        <w:r>
          <w:rPr>
            <w:noProof/>
            <w:webHidden/>
          </w:rPr>
          <w:tab/>
        </w:r>
        <w:r>
          <w:rPr>
            <w:noProof/>
            <w:webHidden/>
          </w:rPr>
          <w:fldChar w:fldCharType="begin"/>
        </w:r>
        <w:r>
          <w:rPr>
            <w:noProof/>
            <w:webHidden/>
          </w:rPr>
          <w:instrText xml:space="preserve"> PAGEREF _Toc17056284 \h </w:instrText>
        </w:r>
      </w:ins>
      <w:r>
        <w:rPr>
          <w:noProof/>
          <w:webHidden/>
        </w:rPr>
      </w:r>
      <w:r>
        <w:rPr>
          <w:noProof/>
          <w:webHidden/>
        </w:rPr>
        <w:fldChar w:fldCharType="separate"/>
      </w:r>
      <w:ins w:id="118" w:author="David Mattie" w:date="2019-08-19T08:44:00Z">
        <w:r w:rsidR="002B3FE8">
          <w:rPr>
            <w:noProof/>
            <w:webHidden/>
          </w:rPr>
          <w:t>32</w:t>
        </w:r>
      </w:ins>
      <w:ins w:id="119" w:author="David Mattie" w:date="2019-08-18T21:30:00Z">
        <w:r>
          <w:rPr>
            <w:noProof/>
            <w:webHidden/>
          </w:rPr>
          <w:fldChar w:fldCharType="end"/>
        </w:r>
        <w:r w:rsidRPr="00AC01FD">
          <w:rPr>
            <w:rStyle w:val="Hyperlink"/>
            <w:noProof/>
          </w:rPr>
          <w:fldChar w:fldCharType="end"/>
        </w:r>
      </w:ins>
    </w:p>
    <w:p w14:paraId="7A1399DF" w14:textId="150C8C74" w:rsidR="007E1E15" w:rsidRDefault="007E1E15">
      <w:pPr>
        <w:pStyle w:val="TOC4"/>
        <w:tabs>
          <w:tab w:val="right" w:leader="dot" w:pos="8630"/>
        </w:tabs>
        <w:rPr>
          <w:ins w:id="120" w:author="David Mattie" w:date="2019-08-18T21:30:00Z"/>
          <w:rFonts w:asciiTheme="minorHAnsi" w:eastAsiaTheme="minorEastAsia" w:hAnsiTheme="minorHAnsi" w:cstheme="minorBidi"/>
          <w:noProof/>
          <w:sz w:val="22"/>
          <w:szCs w:val="22"/>
        </w:rPr>
      </w:pPr>
      <w:ins w:id="121"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"_Toc17056285"</w:instrText>
        </w:r>
        <w:r w:rsidRPr="00AC01FD">
          <w:rPr>
            <w:rStyle w:val="Hyperlink"/>
            <w:noProof/>
          </w:rPr>
          <w:instrText xml:space="preserve"> </w:instrText>
        </w:r>
        <w:r w:rsidRPr="00AC01FD">
          <w:rPr>
            <w:rStyle w:val="Hyperlink"/>
            <w:noProof/>
          </w:rPr>
          <w:fldChar w:fldCharType="separate"/>
        </w:r>
        <w:r w:rsidRPr="00AC01FD">
          <w:rPr>
            <w:rStyle w:val="Hyperlink"/>
            <w:noProof/>
          </w:rPr>
          <w:t>Number of Tracts</w:t>
        </w:r>
        <w:r>
          <w:rPr>
            <w:noProof/>
            <w:webHidden/>
          </w:rPr>
          <w:tab/>
        </w:r>
        <w:r>
          <w:rPr>
            <w:noProof/>
            <w:webHidden/>
          </w:rPr>
          <w:fldChar w:fldCharType="begin"/>
        </w:r>
        <w:r>
          <w:rPr>
            <w:noProof/>
            <w:webHidden/>
          </w:rPr>
          <w:instrText xml:space="preserve"> PAGEREF _Toc17056285 \h </w:instrText>
        </w:r>
      </w:ins>
      <w:r>
        <w:rPr>
          <w:noProof/>
          <w:webHidden/>
        </w:rPr>
      </w:r>
      <w:r>
        <w:rPr>
          <w:noProof/>
          <w:webHidden/>
        </w:rPr>
        <w:fldChar w:fldCharType="separate"/>
      </w:r>
      <w:ins w:id="122" w:author="David Mattie" w:date="2019-08-19T08:44:00Z">
        <w:r w:rsidR="002B3FE8">
          <w:rPr>
            <w:noProof/>
            <w:webHidden/>
          </w:rPr>
          <w:t>35</w:t>
        </w:r>
      </w:ins>
      <w:ins w:id="123" w:author="David Mattie" w:date="2019-08-18T21:30:00Z">
        <w:r>
          <w:rPr>
            <w:noProof/>
            <w:webHidden/>
          </w:rPr>
          <w:fldChar w:fldCharType="end"/>
        </w:r>
        <w:r w:rsidRPr="00AC01FD">
          <w:rPr>
            <w:rStyle w:val="Hyperlink"/>
            <w:noProof/>
          </w:rPr>
          <w:fldChar w:fldCharType="end"/>
        </w:r>
      </w:ins>
    </w:p>
    <w:p w14:paraId="5D03077B" w14:textId="2AC7C7AD" w:rsidR="007E1E15" w:rsidRDefault="007E1E15">
      <w:pPr>
        <w:pStyle w:val="TOC4"/>
        <w:tabs>
          <w:tab w:val="right" w:leader="dot" w:pos="8630"/>
        </w:tabs>
        <w:rPr>
          <w:ins w:id="124" w:author="David Mattie" w:date="2019-08-18T21:30:00Z"/>
          <w:rFonts w:asciiTheme="minorHAnsi" w:eastAsiaTheme="minorEastAsia" w:hAnsiTheme="minorHAnsi" w:cstheme="minorBidi"/>
          <w:noProof/>
          <w:sz w:val="22"/>
          <w:szCs w:val="22"/>
        </w:rPr>
      </w:pPr>
      <w:ins w:id="12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"_Toc17056286"</w:instrText>
        </w:r>
        <w:r w:rsidRPr="00AC01FD">
          <w:rPr>
            <w:rStyle w:val="Hyperlink"/>
            <w:noProof/>
          </w:rPr>
          <w:instrText xml:space="preserve"> </w:instrText>
        </w:r>
        <w:r w:rsidRPr="00AC01FD">
          <w:rPr>
            <w:rStyle w:val="Hyperlink"/>
            <w:noProof/>
          </w:rPr>
          <w:fldChar w:fldCharType="separate"/>
        </w:r>
        <w:r w:rsidRPr="00AC01FD">
          <w:rPr>
            <w:rStyle w:val="Hyperlink"/>
            <w:noProof/>
          </w:rPr>
          <w:t>Lines to Render</w:t>
        </w:r>
        <w:r>
          <w:rPr>
            <w:noProof/>
            <w:webHidden/>
          </w:rPr>
          <w:tab/>
        </w:r>
        <w:r>
          <w:rPr>
            <w:noProof/>
            <w:webHidden/>
          </w:rPr>
          <w:fldChar w:fldCharType="begin"/>
        </w:r>
        <w:r>
          <w:rPr>
            <w:noProof/>
            <w:webHidden/>
          </w:rPr>
          <w:instrText xml:space="preserve"> PAGEREF _Toc17056286 \h </w:instrText>
        </w:r>
      </w:ins>
      <w:r>
        <w:rPr>
          <w:noProof/>
          <w:webHidden/>
        </w:rPr>
      </w:r>
      <w:r>
        <w:rPr>
          <w:noProof/>
          <w:webHidden/>
        </w:rPr>
        <w:fldChar w:fldCharType="separate"/>
      </w:r>
      <w:ins w:id="126" w:author="David Mattie" w:date="2019-08-19T08:44:00Z">
        <w:r w:rsidR="002B3FE8">
          <w:rPr>
            <w:noProof/>
            <w:webHidden/>
          </w:rPr>
          <w:t>38</w:t>
        </w:r>
      </w:ins>
      <w:ins w:id="127" w:author="David Mattie" w:date="2019-08-18T21:30:00Z">
        <w:r>
          <w:rPr>
            <w:noProof/>
            <w:webHidden/>
          </w:rPr>
          <w:fldChar w:fldCharType="end"/>
        </w:r>
        <w:r w:rsidRPr="00AC01FD">
          <w:rPr>
            <w:rStyle w:val="Hyperlink"/>
            <w:noProof/>
          </w:rPr>
          <w:fldChar w:fldCharType="end"/>
        </w:r>
      </w:ins>
    </w:p>
    <w:p w14:paraId="5842E31B" w14:textId="43960A95" w:rsidR="007E1E15" w:rsidRDefault="007E1E15">
      <w:pPr>
        <w:pStyle w:val="TOC4"/>
        <w:tabs>
          <w:tab w:val="right" w:leader="dot" w:pos="8630"/>
        </w:tabs>
        <w:rPr>
          <w:ins w:id="128" w:author="David Mattie" w:date="2019-08-18T21:30:00Z"/>
          <w:rFonts w:asciiTheme="minorHAnsi" w:eastAsiaTheme="minorEastAsia" w:hAnsiTheme="minorHAnsi" w:cstheme="minorBidi"/>
          <w:noProof/>
          <w:sz w:val="22"/>
          <w:szCs w:val="22"/>
        </w:rPr>
      </w:pPr>
      <w:ins w:id="12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"_Toc17056287"</w:instrText>
        </w:r>
        <w:r w:rsidRPr="00AC01FD">
          <w:rPr>
            <w:rStyle w:val="Hyperlink"/>
            <w:noProof/>
          </w:rPr>
          <w:instrText xml:space="preserve"> </w:instrText>
        </w:r>
        <w:r w:rsidRPr="00AC01FD">
          <w:rPr>
            <w:rStyle w:val="Hyperlink"/>
            <w:noProof/>
          </w:rPr>
          <w:fldChar w:fldCharType="separate"/>
        </w:r>
        <w:r w:rsidRPr="00AC01FD">
          <w:rPr>
            <w:rStyle w:val="Hyperlink"/>
            <w:noProof/>
          </w:rPr>
          <w:t>Tracts to Render</w:t>
        </w:r>
        <w:r>
          <w:rPr>
            <w:noProof/>
            <w:webHidden/>
          </w:rPr>
          <w:tab/>
        </w:r>
        <w:r>
          <w:rPr>
            <w:noProof/>
            <w:webHidden/>
          </w:rPr>
          <w:fldChar w:fldCharType="begin"/>
        </w:r>
        <w:r>
          <w:rPr>
            <w:noProof/>
            <w:webHidden/>
          </w:rPr>
          <w:instrText xml:space="preserve"> PAGEREF _Toc17056287 \h </w:instrText>
        </w:r>
      </w:ins>
      <w:r>
        <w:rPr>
          <w:noProof/>
          <w:webHidden/>
        </w:rPr>
      </w:r>
      <w:r>
        <w:rPr>
          <w:noProof/>
          <w:webHidden/>
        </w:rPr>
        <w:fldChar w:fldCharType="separate"/>
      </w:r>
      <w:ins w:id="130" w:author="David Mattie" w:date="2019-08-19T08:44:00Z">
        <w:r w:rsidR="002B3FE8">
          <w:rPr>
            <w:noProof/>
            <w:webHidden/>
          </w:rPr>
          <w:t>40</w:t>
        </w:r>
      </w:ins>
      <w:ins w:id="131" w:author="David Mattie" w:date="2019-08-18T21:30:00Z">
        <w:r>
          <w:rPr>
            <w:noProof/>
            <w:webHidden/>
          </w:rPr>
          <w:fldChar w:fldCharType="end"/>
        </w:r>
        <w:r w:rsidRPr="00AC01FD">
          <w:rPr>
            <w:rStyle w:val="Hyperlink"/>
            <w:noProof/>
          </w:rPr>
          <w:fldChar w:fldCharType="end"/>
        </w:r>
      </w:ins>
    </w:p>
    <w:p w14:paraId="190F7274" w14:textId="79088F18" w:rsidR="007E1E15" w:rsidRDefault="007E1E15">
      <w:pPr>
        <w:pStyle w:val="TOC4"/>
        <w:tabs>
          <w:tab w:val="right" w:leader="dot" w:pos="8630"/>
        </w:tabs>
        <w:rPr>
          <w:ins w:id="132" w:author="David Mattie" w:date="2019-08-18T21:30:00Z"/>
          <w:rFonts w:asciiTheme="minorHAnsi" w:eastAsiaTheme="minorEastAsia" w:hAnsiTheme="minorHAnsi" w:cstheme="minorBidi"/>
          <w:noProof/>
          <w:sz w:val="22"/>
          <w:szCs w:val="22"/>
        </w:rPr>
      </w:pPr>
      <w:ins w:id="133"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"_Toc17056288"</w:instrText>
        </w:r>
        <w:r w:rsidRPr="00AC01FD">
          <w:rPr>
            <w:rStyle w:val="Hyperlink"/>
            <w:noProof/>
          </w:rPr>
          <w:instrText xml:space="preserve"> </w:instrText>
        </w:r>
        <w:r w:rsidRPr="00AC01FD">
          <w:rPr>
            <w:rStyle w:val="Hyperlink"/>
            <w:noProof/>
          </w:rPr>
          <w:fldChar w:fldCharType="separate"/>
        </w:r>
        <w:r w:rsidRPr="00AC01FD">
          <w:rPr>
            <w:rStyle w:val="Hyperlink"/>
            <w:noProof/>
          </w:rPr>
          <w:t>Standard Deviation ADC</w:t>
        </w:r>
        <w:r>
          <w:rPr>
            <w:noProof/>
            <w:webHidden/>
          </w:rPr>
          <w:tab/>
        </w:r>
        <w:r>
          <w:rPr>
            <w:noProof/>
            <w:webHidden/>
          </w:rPr>
          <w:fldChar w:fldCharType="begin"/>
        </w:r>
        <w:r>
          <w:rPr>
            <w:noProof/>
            <w:webHidden/>
          </w:rPr>
          <w:instrText xml:space="preserve"> PAGEREF _Toc17056288 \h </w:instrText>
        </w:r>
      </w:ins>
      <w:r>
        <w:rPr>
          <w:noProof/>
          <w:webHidden/>
        </w:rPr>
      </w:r>
      <w:r>
        <w:rPr>
          <w:noProof/>
          <w:webHidden/>
        </w:rPr>
        <w:fldChar w:fldCharType="separate"/>
      </w:r>
      <w:ins w:id="134" w:author="David Mattie" w:date="2019-08-19T08:44:00Z">
        <w:r w:rsidR="002B3FE8">
          <w:rPr>
            <w:noProof/>
            <w:webHidden/>
          </w:rPr>
          <w:t>43</w:t>
        </w:r>
      </w:ins>
      <w:ins w:id="135" w:author="David Mattie" w:date="2019-08-18T21:30:00Z">
        <w:r>
          <w:rPr>
            <w:noProof/>
            <w:webHidden/>
          </w:rPr>
          <w:fldChar w:fldCharType="end"/>
        </w:r>
        <w:r w:rsidRPr="00AC01FD">
          <w:rPr>
            <w:rStyle w:val="Hyperlink"/>
            <w:noProof/>
          </w:rPr>
          <w:fldChar w:fldCharType="end"/>
        </w:r>
      </w:ins>
    </w:p>
    <w:p w14:paraId="00A69859" w14:textId="702CB8D3" w:rsidR="007E1E15" w:rsidRDefault="007E1E15">
      <w:pPr>
        <w:pStyle w:val="TOC4"/>
        <w:tabs>
          <w:tab w:val="right" w:leader="dot" w:pos="8630"/>
        </w:tabs>
        <w:rPr>
          <w:ins w:id="136" w:author="David Mattie" w:date="2019-08-18T21:30:00Z"/>
          <w:rFonts w:asciiTheme="minorHAnsi" w:eastAsiaTheme="minorEastAsia" w:hAnsiTheme="minorHAnsi" w:cstheme="minorBidi"/>
          <w:noProof/>
          <w:sz w:val="22"/>
          <w:szCs w:val="22"/>
        </w:rPr>
      </w:pPr>
      <w:ins w:id="13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"_Toc17056289"</w:instrText>
        </w:r>
        <w:r w:rsidRPr="00AC01FD">
          <w:rPr>
            <w:rStyle w:val="Hyperlink"/>
            <w:noProof/>
          </w:rPr>
          <w:instrText xml:space="preserve"> </w:instrText>
        </w:r>
        <w:r w:rsidRPr="00AC01FD">
          <w:rPr>
            <w:rStyle w:val="Hyperlink"/>
            <w:noProof/>
          </w:rPr>
          <w:fldChar w:fldCharType="separate"/>
        </w:r>
        <w:r w:rsidRPr="00AC01FD">
          <w:rPr>
            <w:rStyle w:val="Hyperlink"/>
            <w:noProof/>
          </w:rPr>
          <w:t>Standard Deviation FA</w:t>
        </w:r>
        <w:r>
          <w:rPr>
            <w:noProof/>
            <w:webHidden/>
          </w:rPr>
          <w:tab/>
        </w:r>
        <w:r>
          <w:rPr>
            <w:noProof/>
            <w:webHidden/>
          </w:rPr>
          <w:fldChar w:fldCharType="begin"/>
        </w:r>
        <w:r>
          <w:rPr>
            <w:noProof/>
            <w:webHidden/>
          </w:rPr>
          <w:instrText xml:space="preserve"> PAGEREF _Toc17056289 \h </w:instrText>
        </w:r>
      </w:ins>
      <w:r>
        <w:rPr>
          <w:noProof/>
          <w:webHidden/>
        </w:rPr>
      </w:r>
      <w:r>
        <w:rPr>
          <w:noProof/>
          <w:webHidden/>
        </w:rPr>
        <w:fldChar w:fldCharType="separate"/>
      </w:r>
      <w:ins w:id="138" w:author="David Mattie" w:date="2019-08-19T08:44:00Z">
        <w:r w:rsidR="002B3FE8">
          <w:rPr>
            <w:noProof/>
            <w:webHidden/>
          </w:rPr>
          <w:t>45</w:t>
        </w:r>
      </w:ins>
      <w:ins w:id="139" w:author="David Mattie" w:date="2019-08-18T21:30:00Z">
        <w:r>
          <w:rPr>
            <w:noProof/>
            <w:webHidden/>
          </w:rPr>
          <w:fldChar w:fldCharType="end"/>
        </w:r>
        <w:r w:rsidRPr="00AC01FD">
          <w:rPr>
            <w:rStyle w:val="Hyperlink"/>
            <w:noProof/>
          </w:rPr>
          <w:fldChar w:fldCharType="end"/>
        </w:r>
      </w:ins>
    </w:p>
    <w:p w14:paraId="122F3765" w14:textId="776FB107" w:rsidR="007E1E15" w:rsidRDefault="007E1E15">
      <w:pPr>
        <w:pStyle w:val="TOC4"/>
        <w:tabs>
          <w:tab w:val="right" w:leader="dot" w:pos="8630"/>
        </w:tabs>
        <w:rPr>
          <w:ins w:id="140" w:author="David Mattie" w:date="2019-08-18T21:30:00Z"/>
          <w:rFonts w:asciiTheme="minorHAnsi" w:eastAsiaTheme="minorEastAsia" w:hAnsiTheme="minorHAnsi" w:cstheme="minorBidi"/>
          <w:noProof/>
          <w:sz w:val="22"/>
          <w:szCs w:val="22"/>
        </w:rPr>
      </w:pPr>
      <w:ins w:id="141"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"_Toc17056290"</w:instrText>
        </w:r>
        <w:r w:rsidRPr="00AC01FD">
          <w:rPr>
            <w:rStyle w:val="Hyperlink"/>
            <w:noProof/>
          </w:rPr>
          <w:instrText xml:space="preserve"> </w:instrText>
        </w:r>
        <w:r w:rsidRPr="00AC01FD">
          <w:rPr>
            <w:rStyle w:val="Hyperlink"/>
            <w:noProof/>
          </w:rPr>
          <w:fldChar w:fldCharType="separate"/>
        </w:r>
        <w:r w:rsidRPr="00AC01FD">
          <w:rPr>
            <w:rStyle w:val="Hyperlink"/>
            <w:noProof/>
          </w:rPr>
          <w:t>Mean FA – Asymmetry Index</w:t>
        </w:r>
        <w:r>
          <w:rPr>
            <w:noProof/>
            <w:webHidden/>
          </w:rPr>
          <w:tab/>
        </w:r>
        <w:r>
          <w:rPr>
            <w:noProof/>
            <w:webHidden/>
          </w:rPr>
          <w:fldChar w:fldCharType="begin"/>
        </w:r>
        <w:r>
          <w:rPr>
            <w:noProof/>
            <w:webHidden/>
          </w:rPr>
          <w:instrText xml:space="preserve"> PAGEREF _Toc17056290 \h </w:instrText>
        </w:r>
      </w:ins>
      <w:r>
        <w:rPr>
          <w:noProof/>
          <w:webHidden/>
        </w:rPr>
      </w:r>
      <w:r>
        <w:rPr>
          <w:noProof/>
          <w:webHidden/>
        </w:rPr>
        <w:fldChar w:fldCharType="separate"/>
      </w:r>
      <w:ins w:id="142" w:author="David Mattie" w:date="2019-08-19T08:44:00Z">
        <w:r w:rsidR="002B3FE8">
          <w:rPr>
            <w:noProof/>
            <w:webHidden/>
          </w:rPr>
          <w:t>47</w:t>
        </w:r>
      </w:ins>
      <w:ins w:id="143" w:author="David Mattie" w:date="2019-08-18T21:30:00Z">
        <w:r>
          <w:rPr>
            <w:noProof/>
            <w:webHidden/>
          </w:rPr>
          <w:fldChar w:fldCharType="end"/>
        </w:r>
        <w:r w:rsidRPr="00AC01FD">
          <w:rPr>
            <w:rStyle w:val="Hyperlink"/>
            <w:noProof/>
          </w:rPr>
          <w:fldChar w:fldCharType="end"/>
        </w:r>
      </w:ins>
    </w:p>
    <w:p w14:paraId="386CE5D9" w14:textId="4CB07112" w:rsidR="007E1E15" w:rsidRDefault="007E1E15">
      <w:pPr>
        <w:pStyle w:val="TOC4"/>
        <w:tabs>
          <w:tab w:val="right" w:leader="dot" w:pos="8630"/>
        </w:tabs>
        <w:rPr>
          <w:ins w:id="144" w:author="David Mattie" w:date="2019-08-18T21:30:00Z"/>
          <w:rFonts w:asciiTheme="minorHAnsi" w:eastAsiaTheme="minorEastAsia" w:hAnsiTheme="minorHAnsi" w:cstheme="minorBidi"/>
          <w:noProof/>
          <w:sz w:val="22"/>
          <w:szCs w:val="22"/>
        </w:rPr>
      </w:pPr>
      <w:ins w:id="14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"_Toc17056291"</w:instrText>
        </w:r>
        <w:r w:rsidRPr="00AC01FD">
          <w:rPr>
            <w:rStyle w:val="Hyperlink"/>
            <w:noProof/>
          </w:rPr>
          <w:instrText xml:space="preserve"> </w:instrText>
        </w:r>
        <w:r w:rsidRPr="00AC01FD">
          <w:rPr>
            <w:rStyle w:val="Hyperlink"/>
            <w:noProof/>
          </w:rPr>
          <w:fldChar w:fldCharType="separate"/>
        </w:r>
        <w:r w:rsidRPr="00AC01FD">
          <w:rPr>
            <w:rStyle w:val="Hyperlink"/>
            <w:noProof/>
          </w:rPr>
          <w:t>Mean ADC – Asymmetry Index</w:t>
        </w:r>
        <w:r>
          <w:rPr>
            <w:noProof/>
            <w:webHidden/>
          </w:rPr>
          <w:tab/>
        </w:r>
        <w:r>
          <w:rPr>
            <w:noProof/>
            <w:webHidden/>
          </w:rPr>
          <w:fldChar w:fldCharType="begin"/>
        </w:r>
        <w:r>
          <w:rPr>
            <w:noProof/>
            <w:webHidden/>
          </w:rPr>
          <w:instrText xml:space="preserve"> PAGEREF _Toc17056291 \h </w:instrText>
        </w:r>
      </w:ins>
      <w:r>
        <w:rPr>
          <w:noProof/>
          <w:webHidden/>
        </w:rPr>
      </w:r>
      <w:r>
        <w:rPr>
          <w:noProof/>
          <w:webHidden/>
        </w:rPr>
        <w:fldChar w:fldCharType="separate"/>
      </w:r>
      <w:ins w:id="146" w:author="David Mattie" w:date="2019-08-19T08:44:00Z">
        <w:r w:rsidR="002B3FE8">
          <w:rPr>
            <w:noProof/>
            <w:webHidden/>
          </w:rPr>
          <w:t>49</w:t>
        </w:r>
      </w:ins>
      <w:ins w:id="147" w:author="David Mattie" w:date="2019-08-18T21:30:00Z">
        <w:r>
          <w:rPr>
            <w:noProof/>
            <w:webHidden/>
          </w:rPr>
          <w:fldChar w:fldCharType="end"/>
        </w:r>
        <w:r w:rsidRPr="00AC01FD">
          <w:rPr>
            <w:rStyle w:val="Hyperlink"/>
            <w:noProof/>
          </w:rPr>
          <w:fldChar w:fldCharType="end"/>
        </w:r>
      </w:ins>
    </w:p>
    <w:p w14:paraId="44BA981A" w14:textId="068A9AE8" w:rsidR="007E1E15" w:rsidRDefault="007E1E15">
      <w:pPr>
        <w:pStyle w:val="TOC4"/>
        <w:tabs>
          <w:tab w:val="right" w:leader="dot" w:pos="8630"/>
        </w:tabs>
        <w:rPr>
          <w:ins w:id="148" w:author="David Mattie" w:date="2019-08-18T21:30:00Z"/>
          <w:rFonts w:asciiTheme="minorHAnsi" w:eastAsiaTheme="minorEastAsia" w:hAnsiTheme="minorHAnsi" w:cstheme="minorBidi"/>
          <w:noProof/>
          <w:sz w:val="22"/>
          <w:szCs w:val="22"/>
        </w:rPr>
      </w:pPr>
      <w:ins w:id="14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"_Toc17056292"</w:instrText>
        </w:r>
        <w:r w:rsidRPr="00AC01FD">
          <w:rPr>
            <w:rStyle w:val="Hyperlink"/>
            <w:noProof/>
          </w:rPr>
          <w:instrText xml:space="preserve"> </w:instrText>
        </w:r>
        <w:r w:rsidRPr="00AC01FD">
          <w:rPr>
            <w:rStyle w:val="Hyperlink"/>
            <w:noProof/>
          </w:rPr>
          <w:fldChar w:fldCharType="separate"/>
        </w:r>
        <w:r w:rsidRPr="00AC01FD">
          <w:rPr>
            <w:rStyle w:val="Hyperlink"/>
            <w:noProof/>
          </w:rPr>
          <w:t>Lines to Render – Asymmetry Index</w:t>
        </w:r>
        <w:r>
          <w:rPr>
            <w:noProof/>
            <w:webHidden/>
          </w:rPr>
          <w:tab/>
        </w:r>
        <w:r>
          <w:rPr>
            <w:noProof/>
            <w:webHidden/>
          </w:rPr>
          <w:fldChar w:fldCharType="begin"/>
        </w:r>
        <w:r>
          <w:rPr>
            <w:noProof/>
            <w:webHidden/>
          </w:rPr>
          <w:instrText xml:space="preserve"> PAGEREF _Toc17056292 \h </w:instrText>
        </w:r>
      </w:ins>
      <w:r>
        <w:rPr>
          <w:noProof/>
          <w:webHidden/>
        </w:rPr>
      </w:r>
      <w:r>
        <w:rPr>
          <w:noProof/>
          <w:webHidden/>
        </w:rPr>
        <w:fldChar w:fldCharType="separate"/>
      </w:r>
      <w:ins w:id="150" w:author="David Mattie" w:date="2019-08-19T08:44:00Z">
        <w:r w:rsidR="002B3FE8">
          <w:rPr>
            <w:noProof/>
            <w:webHidden/>
          </w:rPr>
          <w:t>51</w:t>
        </w:r>
      </w:ins>
      <w:ins w:id="151" w:author="David Mattie" w:date="2019-08-18T21:30:00Z">
        <w:r>
          <w:rPr>
            <w:noProof/>
            <w:webHidden/>
          </w:rPr>
          <w:fldChar w:fldCharType="end"/>
        </w:r>
        <w:r w:rsidRPr="00AC01FD">
          <w:rPr>
            <w:rStyle w:val="Hyperlink"/>
            <w:noProof/>
          </w:rPr>
          <w:fldChar w:fldCharType="end"/>
        </w:r>
      </w:ins>
    </w:p>
    <w:p w14:paraId="4569EC92" w14:textId="64466142" w:rsidR="007E1E15" w:rsidRDefault="007E1E15">
      <w:pPr>
        <w:pStyle w:val="TOC4"/>
        <w:tabs>
          <w:tab w:val="right" w:leader="dot" w:pos="8630"/>
        </w:tabs>
        <w:rPr>
          <w:ins w:id="152" w:author="David Mattie" w:date="2019-08-18T21:30:00Z"/>
          <w:rFonts w:asciiTheme="minorHAnsi" w:eastAsiaTheme="minorEastAsia" w:hAnsiTheme="minorHAnsi" w:cstheme="minorBidi"/>
          <w:noProof/>
          <w:sz w:val="22"/>
          <w:szCs w:val="22"/>
        </w:rPr>
      </w:pPr>
      <w:ins w:id="153"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"_Toc17056293"</w:instrText>
        </w:r>
        <w:r w:rsidRPr="00AC01FD">
          <w:rPr>
            <w:rStyle w:val="Hyperlink"/>
            <w:noProof/>
          </w:rPr>
          <w:instrText xml:space="preserve"> </w:instrText>
        </w:r>
        <w:r w:rsidRPr="00AC01FD">
          <w:rPr>
            <w:rStyle w:val="Hyperlink"/>
            <w:noProof/>
          </w:rPr>
          <w:fldChar w:fldCharType="separate"/>
        </w:r>
        <w:r w:rsidRPr="00AC01FD">
          <w:rPr>
            <w:rStyle w:val="Hyperlink"/>
            <w:noProof/>
          </w:rPr>
          <w:t>Tracts to Render – Asymmetry Index</w:t>
        </w:r>
        <w:r>
          <w:rPr>
            <w:noProof/>
            <w:webHidden/>
          </w:rPr>
          <w:tab/>
        </w:r>
        <w:r>
          <w:rPr>
            <w:noProof/>
            <w:webHidden/>
          </w:rPr>
          <w:fldChar w:fldCharType="begin"/>
        </w:r>
        <w:r>
          <w:rPr>
            <w:noProof/>
            <w:webHidden/>
          </w:rPr>
          <w:instrText xml:space="preserve"> PAGEREF _Toc17056293 \h </w:instrText>
        </w:r>
      </w:ins>
      <w:r>
        <w:rPr>
          <w:noProof/>
          <w:webHidden/>
        </w:rPr>
      </w:r>
      <w:r>
        <w:rPr>
          <w:noProof/>
          <w:webHidden/>
        </w:rPr>
        <w:fldChar w:fldCharType="separate"/>
      </w:r>
      <w:ins w:id="154" w:author="David Mattie" w:date="2019-08-19T08:44:00Z">
        <w:r w:rsidR="002B3FE8">
          <w:rPr>
            <w:noProof/>
            <w:webHidden/>
          </w:rPr>
          <w:t>53</w:t>
        </w:r>
      </w:ins>
      <w:ins w:id="155" w:author="David Mattie" w:date="2019-08-18T21:30:00Z">
        <w:r>
          <w:rPr>
            <w:noProof/>
            <w:webHidden/>
          </w:rPr>
          <w:fldChar w:fldCharType="end"/>
        </w:r>
        <w:r w:rsidRPr="00AC01FD">
          <w:rPr>
            <w:rStyle w:val="Hyperlink"/>
            <w:noProof/>
          </w:rPr>
          <w:fldChar w:fldCharType="end"/>
        </w:r>
      </w:ins>
    </w:p>
    <w:p w14:paraId="0BA56FB0" w14:textId="64DCF8C2" w:rsidR="007E1E15" w:rsidRDefault="007E1E15">
      <w:pPr>
        <w:pStyle w:val="TOC4"/>
        <w:tabs>
          <w:tab w:val="right" w:leader="dot" w:pos="8630"/>
        </w:tabs>
        <w:rPr>
          <w:ins w:id="156" w:author="David Mattie" w:date="2019-08-18T21:30:00Z"/>
          <w:rFonts w:asciiTheme="minorHAnsi" w:eastAsiaTheme="minorEastAsia" w:hAnsiTheme="minorHAnsi" w:cstheme="minorBidi"/>
          <w:noProof/>
          <w:sz w:val="22"/>
          <w:szCs w:val="22"/>
        </w:rPr>
      </w:pPr>
      <w:ins w:id="15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"_Toc17056294"</w:instrText>
        </w:r>
        <w:r w:rsidRPr="00AC01FD">
          <w:rPr>
            <w:rStyle w:val="Hyperlink"/>
            <w:noProof/>
          </w:rPr>
          <w:instrText xml:space="preserve"> </w:instrText>
        </w:r>
        <w:r w:rsidRPr="00AC01FD">
          <w:rPr>
            <w:rStyle w:val="Hyperlink"/>
            <w:noProof/>
          </w:rPr>
          <w:fldChar w:fldCharType="separate"/>
        </w:r>
        <w:r w:rsidRPr="00AC01FD">
          <w:rPr>
            <w:rStyle w:val="Hyperlink"/>
            <w:noProof/>
          </w:rPr>
          <w:t>Standard Deviation ADC – Asymmetry Index</w:t>
        </w:r>
        <w:r>
          <w:rPr>
            <w:noProof/>
            <w:webHidden/>
          </w:rPr>
          <w:tab/>
        </w:r>
        <w:r>
          <w:rPr>
            <w:noProof/>
            <w:webHidden/>
          </w:rPr>
          <w:fldChar w:fldCharType="begin"/>
        </w:r>
        <w:r>
          <w:rPr>
            <w:noProof/>
            <w:webHidden/>
          </w:rPr>
          <w:instrText xml:space="preserve"> PAGEREF _Toc17056294 \h </w:instrText>
        </w:r>
      </w:ins>
      <w:r>
        <w:rPr>
          <w:noProof/>
          <w:webHidden/>
        </w:rPr>
      </w:r>
      <w:r>
        <w:rPr>
          <w:noProof/>
          <w:webHidden/>
        </w:rPr>
        <w:fldChar w:fldCharType="separate"/>
      </w:r>
      <w:ins w:id="158" w:author="David Mattie" w:date="2019-08-19T08:44:00Z">
        <w:r w:rsidR="002B3FE8">
          <w:rPr>
            <w:noProof/>
            <w:webHidden/>
          </w:rPr>
          <w:t>55</w:t>
        </w:r>
      </w:ins>
      <w:ins w:id="159" w:author="David Mattie" w:date="2019-08-18T21:30:00Z">
        <w:r>
          <w:rPr>
            <w:noProof/>
            <w:webHidden/>
          </w:rPr>
          <w:fldChar w:fldCharType="end"/>
        </w:r>
        <w:r w:rsidRPr="00AC01FD">
          <w:rPr>
            <w:rStyle w:val="Hyperlink"/>
            <w:noProof/>
          </w:rPr>
          <w:fldChar w:fldCharType="end"/>
        </w:r>
      </w:ins>
    </w:p>
    <w:p w14:paraId="64BA73D3" w14:textId="0F2626C6" w:rsidR="007E1E15" w:rsidRDefault="007E1E15">
      <w:pPr>
        <w:pStyle w:val="TOC4"/>
        <w:tabs>
          <w:tab w:val="right" w:leader="dot" w:pos="8630"/>
        </w:tabs>
        <w:rPr>
          <w:ins w:id="160" w:author="David Mattie" w:date="2019-08-18T21:30:00Z"/>
          <w:rFonts w:asciiTheme="minorHAnsi" w:eastAsiaTheme="minorEastAsia" w:hAnsiTheme="minorHAnsi" w:cstheme="minorBidi"/>
          <w:noProof/>
          <w:sz w:val="22"/>
          <w:szCs w:val="22"/>
        </w:rPr>
      </w:pPr>
      <w:ins w:id="161"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"_Toc17056295"</w:instrText>
        </w:r>
        <w:r w:rsidRPr="00AC01FD">
          <w:rPr>
            <w:rStyle w:val="Hyperlink"/>
            <w:noProof/>
          </w:rPr>
          <w:instrText xml:space="preserve"> </w:instrText>
        </w:r>
        <w:r w:rsidRPr="00AC01FD">
          <w:rPr>
            <w:rStyle w:val="Hyperlink"/>
            <w:noProof/>
          </w:rPr>
          <w:fldChar w:fldCharType="separate"/>
        </w:r>
        <w:r w:rsidRPr="00AC01FD">
          <w:rPr>
            <w:rStyle w:val="Hyperlink"/>
            <w:noProof/>
          </w:rPr>
          <w:t>Standard Deviation FA – Asymmetry Index</w:t>
        </w:r>
        <w:r>
          <w:rPr>
            <w:noProof/>
            <w:webHidden/>
          </w:rPr>
          <w:tab/>
        </w:r>
        <w:r>
          <w:rPr>
            <w:noProof/>
            <w:webHidden/>
          </w:rPr>
          <w:fldChar w:fldCharType="begin"/>
        </w:r>
        <w:r>
          <w:rPr>
            <w:noProof/>
            <w:webHidden/>
          </w:rPr>
          <w:instrText xml:space="preserve"> PAGEREF _Toc17056295 \h </w:instrText>
        </w:r>
      </w:ins>
      <w:r>
        <w:rPr>
          <w:noProof/>
          <w:webHidden/>
        </w:rPr>
      </w:r>
      <w:r>
        <w:rPr>
          <w:noProof/>
          <w:webHidden/>
        </w:rPr>
        <w:fldChar w:fldCharType="separate"/>
      </w:r>
      <w:ins w:id="162" w:author="David Mattie" w:date="2019-08-19T08:44:00Z">
        <w:r w:rsidR="002B3FE8">
          <w:rPr>
            <w:noProof/>
            <w:webHidden/>
          </w:rPr>
          <w:t>57</w:t>
        </w:r>
      </w:ins>
      <w:ins w:id="163" w:author="David Mattie" w:date="2019-08-18T21:30:00Z">
        <w:r>
          <w:rPr>
            <w:noProof/>
            <w:webHidden/>
          </w:rPr>
          <w:fldChar w:fldCharType="end"/>
        </w:r>
        <w:r w:rsidRPr="00AC01FD">
          <w:rPr>
            <w:rStyle w:val="Hyperlink"/>
            <w:noProof/>
          </w:rPr>
          <w:fldChar w:fldCharType="end"/>
        </w:r>
      </w:ins>
    </w:p>
    <w:p w14:paraId="5FFA4B07" w14:textId="2CED3CD5" w:rsidR="007E1E15" w:rsidRDefault="007E1E15">
      <w:pPr>
        <w:pStyle w:val="TOC3"/>
        <w:rPr>
          <w:ins w:id="164" w:author="David Mattie" w:date="2019-08-18T21:30:00Z"/>
          <w:rFonts w:asciiTheme="minorHAnsi" w:eastAsiaTheme="minorEastAsia" w:hAnsiTheme="minorHAnsi" w:cstheme="minorBidi"/>
          <w:noProof/>
          <w:sz w:val="22"/>
          <w:szCs w:val="22"/>
        </w:rPr>
      </w:pPr>
      <w:ins w:id="16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"_Toc17056296"</w:instrText>
        </w:r>
        <w:r w:rsidRPr="00AC01FD">
          <w:rPr>
            <w:rStyle w:val="Hyperlink"/>
            <w:noProof/>
          </w:rPr>
          <w:instrText xml:space="preserve"> </w:instrText>
        </w:r>
        <w:r w:rsidRPr="00AC01FD">
          <w:rPr>
            <w:rStyle w:val="Hyperlink"/>
            <w:noProof/>
          </w:rPr>
          <w:fldChar w:fldCharType="separate"/>
        </w:r>
        <w:r w:rsidRPr="00AC01FD">
          <w:rPr>
            <w:rStyle w:val="Hyperlink"/>
            <w:noProof/>
          </w:rPr>
          <w:t>Correlation</w:t>
        </w:r>
        <w:r>
          <w:rPr>
            <w:noProof/>
            <w:webHidden/>
          </w:rPr>
          <w:tab/>
        </w:r>
        <w:r>
          <w:rPr>
            <w:noProof/>
            <w:webHidden/>
          </w:rPr>
          <w:fldChar w:fldCharType="begin"/>
        </w:r>
        <w:r>
          <w:rPr>
            <w:noProof/>
            <w:webHidden/>
          </w:rPr>
          <w:instrText xml:space="preserve"> PAGEREF _Toc17056296 \h </w:instrText>
        </w:r>
      </w:ins>
      <w:r>
        <w:rPr>
          <w:noProof/>
          <w:webHidden/>
        </w:rPr>
      </w:r>
      <w:r>
        <w:rPr>
          <w:noProof/>
          <w:webHidden/>
        </w:rPr>
        <w:fldChar w:fldCharType="separate"/>
      </w:r>
      <w:ins w:id="166" w:author="David Mattie" w:date="2019-08-19T08:44:00Z">
        <w:r w:rsidR="002B3FE8">
          <w:rPr>
            <w:noProof/>
            <w:webHidden/>
          </w:rPr>
          <w:t>59</w:t>
        </w:r>
      </w:ins>
      <w:ins w:id="167" w:author="David Mattie" w:date="2019-08-18T21:30:00Z">
        <w:r>
          <w:rPr>
            <w:noProof/>
            <w:webHidden/>
          </w:rPr>
          <w:fldChar w:fldCharType="end"/>
        </w:r>
        <w:r w:rsidRPr="00AC01FD">
          <w:rPr>
            <w:rStyle w:val="Hyperlink"/>
            <w:noProof/>
          </w:rPr>
          <w:fldChar w:fldCharType="end"/>
        </w:r>
      </w:ins>
    </w:p>
    <w:p w14:paraId="201D4288" w14:textId="4F0A244F" w:rsidR="007E1E15" w:rsidRDefault="007E1E15">
      <w:pPr>
        <w:pStyle w:val="TOC4"/>
        <w:tabs>
          <w:tab w:val="right" w:leader="dot" w:pos="8630"/>
        </w:tabs>
        <w:rPr>
          <w:ins w:id="168" w:author="David Mattie" w:date="2019-08-18T21:30:00Z"/>
          <w:rFonts w:asciiTheme="minorHAnsi" w:eastAsiaTheme="minorEastAsia" w:hAnsiTheme="minorHAnsi" w:cstheme="minorBidi"/>
          <w:noProof/>
          <w:sz w:val="22"/>
          <w:szCs w:val="22"/>
        </w:rPr>
      </w:pPr>
      <w:ins w:id="16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"_Toc17056297"</w:instrText>
        </w:r>
        <w:r w:rsidRPr="00AC01FD">
          <w:rPr>
            <w:rStyle w:val="Hyperlink"/>
            <w:noProof/>
          </w:rPr>
          <w:instrText xml:space="preserve"> </w:instrText>
        </w:r>
        <w:r w:rsidRPr="00AC01FD">
          <w:rPr>
            <w:rStyle w:val="Hyperlink"/>
            <w:noProof/>
          </w:rPr>
          <w:fldChar w:fldCharType="separate"/>
        </w:r>
        <w:r w:rsidRPr="00AC01FD">
          <w:rPr>
            <w:rStyle w:val="Hyperlink"/>
            <w:noProof/>
          </w:rPr>
          <w:t>Brain-Stem to wm-lh-insula</w:t>
        </w:r>
        <w:r>
          <w:rPr>
            <w:noProof/>
            <w:webHidden/>
          </w:rPr>
          <w:tab/>
        </w:r>
        <w:r>
          <w:rPr>
            <w:noProof/>
            <w:webHidden/>
          </w:rPr>
          <w:fldChar w:fldCharType="begin"/>
        </w:r>
        <w:r>
          <w:rPr>
            <w:noProof/>
            <w:webHidden/>
          </w:rPr>
          <w:instrText xml:space="preserve"> PAGEREF _Toc17056297 \h </w:instrText>
        </w:r>
      </w:ins>
      <w:r>
        <w:rPr>
          <w:noProof/>
          <w:webHidden/>
        </w:rPr>
      </w:r>
      <w:r>
        <w:rPr>
          <w:noProof/>
          <w:webHidden/>
        </w:rPr>
        <w:fldChar w:fldCharType="separate"/>
      </w:r>
      <w:ins w:id="170" w:author="David Mattie" w:date="2019-08-19T08:44:00Z">
        <w:r w:rsidR="002B3FE8">
          <w:rPr>
            <w:noProof/>
            <w:webHidden/>
          </w:rPr>
          <w:t>60</w:t>
        </w:r>
      </w:ins>
      <w:ins w:id="171" w:author="David Mattie" w:date="2019-08-18T21:30:00Z">
        <w:r>
          <w:rPr>
            <w:noProof/>
            <w:webHidden/>
          </w:rPr>
          <w:fldChar w:fldCharType="end"/>
        </w:r>
        <w:r w:rsidRPr="00AC01FD">
          <w:rPr>
            <w:rStyle w:val="Hyperlink"/>
            <w:noProof/>
          </w:rPr>
          <w:fldChar w:fldCharType="end"/>
        </w:r>
      </w:ins>
    </w:p>
    <w:p w14:paraId="1D8E1FF8" w14:textId="051FAFAC" w:rsidR="007E1E15" w:rsidRDefault="007E1E15">
      <w:pPr>
        <w:pStyle w:val="TOC4"/>
        <w:tabs>
          <w:tab w:val="right" w:leader="dot" w:pos="8630"/>
        </w:tabs>
        <w:rPr>
          <w:ins w:id="172" w:author="David Mattie" w:date="2019-08-18T21:30:00Z"/>
          <w:rFonts w:asciiTheme="minorHAnsi" w:eastAsiaTheme="minorEastAsia" w:hAnsiTheme="minorHAnsi" w:cstheme="minorBidi"/>
          <w:noProof/>
          <w:sz w:val="22"/>
          <w:szCs w:val="22"/>
        </w:rPr>
      </w:pPr>
      <w:ins w:id="173"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"_Toc17056298"</w:instrText>
        </w:r>
        <w:r w:rsidRPr="00AC01FD">
          <w:rPr>
            <w:rStyle w:val="Hyperlink"/>
            <w:noProof/>
          </w:rPr>
          <w:instrText xml:space="preserve"> </w:instrText>
        </w:r>
        <w:r w:rsidRPr="00AC01FD">
          <w:rPr>
            <w:rStyle w:val="Hyperlink"/>
            <w:noProof/>
          </w:rPr>
          <w:fldChar w:fldCharType="separate"/>
        </w:r>
        <w:r w:rsidRPr="00AC01FD">
          <w:rPr>
            <w:rStyle w:val="Hyperlink"/>
            <w:noProof/>
          </w:rPr>
          <w:t>ctx-lh-precentral to wm-lh-precentral</w:t>
        </w:r>
        <w:r>
          <w:rPr>
            <w:noProof/>
            <w:webHidden/>
          </w:rPr>
          <w:tab/>
        </w:r>
        <w:r>
          <w:rPr>
            <w:noProof/>
            <w:webHidden/>
          </w:rPr>
          <w:fldChar w:fldCharType="begin"/>
        </w:r>
        <w:r>
          <w:rPr>
            <w:noProof/>
            <w:webHidden/>
          </w:rPr>
          <w:instrText xml:space="preserve"> PAGEREF _Toc17056298 \h </w:instrText>
        </w:r>
      </w:ins>
      <w:r>
        <w:rPr>
          <w:noProof/>
          <w:webHidden/>
        </w:rPr>
      </w:r>
      <w:r>
        <w:rPr>
          <w:noProof/>
          <w:webHidden/>
        </w:rPr>
        <w:fldChar w:fldCharType="separate"/>
      </w:r>
      <w:ins w:id="174" w:author="David Mattie" w:date="2019-08-19T08:44:00Z">
        <w:r w:rsidR="002B3FE8">
          <w:rPr>
            <w:noProof/>
            <w:webHidden/>
          </w:rPr>
          <w:t>61</w:t>
        </w:r>
      </w:ins>
      <w:ins w:id="175" w:author="David Mattie" w:date="2019-08-18T21:30:00Z">
        <w:r>
          <w:rPr>
            <w:noProof/>
            <w:webHidden/>
          </w:rPr>
          <w:fldChar w:fldCharType="end"/>
        </w:r>
        <w:r w:rsidRPr="00AC01FD">
          <w:rPr>
            <w:rStyle w:val="Hyperlink"/>
            <w:noProof/>
          </w:rPr>
          <w:fldChar w:fldCharType="end"/>
        </w:r>
      </w:ins>
    </w:p>
    <w:p w14:paraId="706D2849" w14:textId="269FE8C9" w:rsidR="007E1E15" w:rsidRDefault="007E1E15">
      <w:pPr>
        <w:pStyle w:val="TOC4"/>
        <w:tabs>
          <w:tab w:val="right" w:leader="dot" w:pos="8630"/>
        </w:tabs>
        <w:rPr>
          <w:ins w:id="176" w:author="David Mattie" w:date="2019-08-18T21:30:00Z"/>
          <w:rFonts w:asciiTheme="minorHAnsi" w:eastAsiaTheme="minorEastAsia" w:hAnsiTheme="minorHAnsi" w:cstheme="minorBidi"/>
          <w:noProof/>
          <w:sz w:val="22"/>
          <w:szCs w:val="22"/>
        </w:rPr>
      </w:pPr>
      <w:ins w:id="17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"_Toc17056299"</w:instrText>
        </w:r>
        <w:r w:rsidRPr="00AC01FD">
          <w:rPr>
            <w:rStyle w:val="Hyperlink"/>
            <w:noProof/>
          </w:rPr>
          <w:instrText xml:space="preserve"> </w:instrText>
        </w:r>
        <w:r w:rsidRPr="00AC01FD">
          <w:rPr>
            <w:rStyle w:val="Hyperlink"/>
            <w:noProof/>
          </w:rPr>
          <w:fldChar w:fldCharType="separate"/>
        </w:r>
        <w:r w:rsidRPr="00AC01FD">
          <w:rPr>
            <w:rStyle w:val="Hyperlink"/>
            <w:noProof/>
          </w:rPr>
          <w:t>ctx-rh-precentral to wm-rh-precentral</w:t>
        </w:r>
        <w:r>
          <w:rPr>
            <w:noProof/>
            <w:webHidden/>
          </w:rPr>
          <w:tab/>
        </w:r>
        <w:r>
          <w:rPr>
            <w:noProof/>
            <w:webHidden/>
          </w:rPr>
          <w:fldChar w:fldCharType="begin"/>
        </w:r>
        <w:r>
          <w:rPr>
            <w:noProof/>
            <w:webHidden/>
          </w:rPr>
          <w:instrText xml:space="preserve"> PAGEREF _Toc17056299 \h </w:instrText>
        </w:r>
      </w:ins>
      <w:r>
        <w:rPr>
          <w:noProof/>
          <w:webHidden/>
        </w:rPr>
      </w:r>
      <w:r>
        <w:rPr>
          <w:noProof/>
          <w:webHidden/>
        </w:rPr>
        <w:fldChar w:fldCharType="separate"/>
      </w:r>
      <w:ins w:id="178" w:author="David Mattie" w:date="2019-08-19T08:44:00Z">
        <w:r w:rsidR="002B3FE8">
          <w:rPr>
            <w:noProof/>
            <w:webHidden/>
          </w:rPr>
          <w:t>62</w:t>
        </w:r>
      </w:ins>
      <w:ins w:id="179" w:author="David Mattie" w:date="2019-08-18T21:30:00Z">
        <w:r>
          <w:rPr>
            <w:noProof/>
            <w:webHidden/>
          </w:rPr>
          <w:fldChar w:fldCharType="end"/>
        </w:r>
        <w:r w:rsidRPr="00AC01FD">
          <w:rPr>
            <w:rStyle w:val="Hyperlink"/>
            <w:noProof/>
          </w:rPr>
          <w:fldChar w:fldCharType="end"/>
        </w:r>
      </w:ins>
    </w:p>
    <w:p w14:paraId="26AF6564" w14:textId="52AE9DC5" w:rsidR="007E1E15" w:rsidRDefault="007E1E15">
      <w:pPr>
        <w:pStyle w:val="TOC4"/>
        <w:tabs>
          <w:tab w:val="right" w:leader="dot" w:pos="8630"/>
        </w:tabs>
        <w:rPr>
          <w:ins w:id="180" w:author="David Mattie" w:date="2019-08-18T21:30:00Z"/>
          <w:rFonts w:asciiTheme="minorHAnsi" w:eastAsiaTheme="minorEastAsia" w:hAnsiTheme="minorHAnsi" w:cstheme="minorBidi"/>
          <w:noProof/>
          <w:sz w:val="22"/>
          <w:szCs w:val="22"/>
        </w:rPr>
      </w:pPr>
      <w:ins w:id="181"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"_Toc17056300"</w:instrText>
        </w:r>
        <w:r w:rsidRPr="00AC01FD">
          <w:rPr>
            <w:rStyle w:val="Hyperlink"/>
            <w:noProof/>
          </w:rPr>
          <w:instrText xml:space="preserve"> </w:instrText>
        </w:r>
        <w:r w:rsidRPr="00AC01FD">
          <w:rPr>
            <w:rStyle w:val="Hyperlink"/>
            <w:noProof/>
          </w:rPr>
          <w:fldChar w:fldCharType="separate"/>
        </w:r>
        <w:r w:rsidRPr="00AC01FD">
          <w:rPr>
            <w:rStyle w:val="Hyperlink"/>
            <w:noProof/>
          </w:rPr>
          <w:t>Brain-Stem to ctx-lh-superiorfrontal</w:t>
        </w:r>
        <w:r>
          <w:rPr>
            <w:noProof/>
            <w:webHidden/>
          </w:rPr>
          <w:tab/>
        </w:r>
        <w:r>
          <w:rPr>
            <w:noProof/>
            <w:webHidden/>
          </w:rPr>
          <w:fldChar w:fldCharType="begin"/>
        </w:r>
        <w:r>
          <w:rPr>
            <w:noProof/>
            <w:webHidden/>
          </w:rPr>
          <w:instrText xml:space="preserve"> PAGEREF _Toc17056300 \h </w:instrText>
        </w:r>
      </w:ins>
      <w:r>
        <w:rPr>
          <w:noProof/>
          <w:webHidden/>
        </w:rPr>
      </w:r>
      <w:r>
        <w:rPr>
          <w:noProof/>
          <w:webHidden/>
        </w:rPr>
        <w:fldChar w:fldCharType="separate"/>
      </w:r>
      <w:ins w:id="182" w:author="David Mattie" w:date="2019-08-19T08:44:00Z">
        <w:r w:rsidR="002B3FE8">
          <w:rPr>
            <w:noProof/>
            <w:webHidden/>
          </w:rPr>
          <w:t>63</w:t>
        </w:r>
      </w:ins>
      <w:ins w:id="183" w:author="David Mattie" w:date="2019-08-18T21:30:00Z">
        <w:r>
          <w:rPr>
            <w:noProof/>
            <w:webHidden/>
          </w:rPr>
          <w:fldChar w:fldCharType="end"/>
        </w:r>
        <w:r w:rsidRPr="00AC01FD">
          <w:rPr>
            <w:rStyle w:val="Hyperlink"/>
            <w:noProof/>
          </w:rPr>
          <w:fldChar w:fldCharType="end"/>
        </w:r>
      </w:ins>
    </w:p>
    <w:p w14:paraId="31D18452" w14:textId="3A278044" w:rsidR="007E1E15" w:rsidRDefault="007E1E15">
      <w:pPr>
        <w:pStyle w:val="TOC4"/>
        <w:tabs>
          <w:tab w:val="right" w:leader="dot" w:pos="8630"/>
        </w:tabs>
        <w:rPr>
          <w:ins w:id="184" w:author="David Mattie" w:date="2019-08-18T21:30:00Z"/>
          <w:rFonts w:asciiTheme="minorHAnsi" w:eastAsiaTheme="minorEastAsia" w:hAnsiTheme="minorHAnsi" w:cstheme="minorBidi"/>
          <w:noProof/>
          <w:sz w:val="22"/>
          <w:szCs w:val="22"/>
        </w:rPr>
      </w:pPr>
      <w:ins w:id="18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"_Toc17056301"</w:instrText>
        </w:r>
        <w:r w:rsidRPr="00AC01FD">
          <w:rPr>
            <w:rStyle w:val="Hyperlink"/>
            <w:noProof/>
          </w:rPr>
          <w:instrText xml:space="preserve"> </w:instrText>
        </w:r>
        <w:r w:rsidRPr="00AC01FD">
          <w:rPr>
            <w:rStyle w:val="Hyperlink"/>
            <w:noProof/>
          </w:rPr>
          <w:fldChar w:fldCharType="separate"/>
        </w:r>
        <w:r w:rsidRPr="00AC01FD">
          <w:rPr>
            <w:rStyle w:val="Hyperlink"/>
            <w:noProof/>
          </w:rPr>
          <w:t>Brain-Stem to wm-lh-superiorfrontal</w:t>
        </w:r>
        <w:r>
          <w:rPr>
            <w:noProof/>
            <w:webHidden/>
          </w:rPr>
          <w:tab/>
        </w:r>
        <w:r>
          <w:rPr>
            <w:noProof/>
            <w:webHidden/>
          </w:rPr>
          <w:fldChar w:fldCharType="begin"/>
        </w:r>
        <w:r>
          <w:rPr>
            <w:noProof/>
            <w:webHidden/>
          </w:rPr>
          <w:instrText xml:space="preserve"> PAGEREF _Toc17056301 \h </w:instrText>
        </w:r>
      </w:ins>
      <w:r>
        <w:rPr>
          <w:noProof/>
          <w:webHidden/>
        </w:rPr>
      </w:r>
      <w:r>
        <w:rPr>
          <w:noProof/>
          <w:webHidden/>
        </w:rPr>
        <w:fldChar w:fldCharType="separate"/>
      </w:r>
      <w:ins w:id="186" w:author="David Mattie" w:date="2019-08-19T08:44:00Z">
        <w:r w:rsidR="002B3FE8">
          <w:rPr>
            <w:noProof/>
            <w:webHidden/>
          </w:rPr>
          <w:t>64</w:t>
        </w:r>
      </w:ins>
      <w:ins w:id="187" w:author="David Mattie" w:date="2019-08-18T21:30:00Z">
        <w:r>
          <w:rPr>
            <w:noProof/>
            <w:webHidden/>
          </w:rPr>
          <w:fldChar w:fldCharType="end"/>
        </w:r>
        <w:r w:rsidRPr="00AC01FD">
          <w:rPr>
            <w:rStyle w:val="Hyperlink"/>
            <w:noProof/>
          </w:rPr>
          <w:fldChar w:fldCharType="end"/>
        </w:r>
      </w:ins>
    </w:p>
    <w:p w14:paraId="4DCE1335" w14:textId="303ACB46" w:rsidR="007E1E15" w:rsidRDefault="007E1E15">
      <w:pPr>
        <w:pStyle w:val="TOC4"/>
        <w:tabs>
          <w:tab w:val="right" w:leader="dot" w:pos="8630"/>
        </w:tabs>
        <w:rPr>
          <w:ins w:id="188" w:author="David Mattie" w:date="2019-08-18T21:30:00Z"/>
          <w:rFonts w:asciiTheme="minorHAnsi" w:eastAsiaTheme="minorEastAsia" w:hAnsiTheme="minorHAnsi" w:cstheme="minorBidi"/>
          <w:noProof/>
          <w:sz w:val="22"/>
          <w:szCs w:val="22"/>
        </w:rPr>
      </w:pPr>
      <w:ins w:id="18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"_Toc17056302"</w:instrText>
        </w:r>
        <w:r w:rsidRPr="00AC01FD">
          <w:rPr>
            <w:rStyle w:val="Hyperlink"/>
            <w:noProof/>
          </w:rPr>
          <w:instrText xml:space="preserve"> </w:instrText>
        </w:r>
        <w:r w:rsidRPr="00AC01FD">
          <w:rPr>
            <w:rStyle w:val="Hyperlink"/>
            <w:noProof/>
          </w:rPr>
          <w:fldChar w:fldCharType="separate"/>
        </w:r>
        <w:r w:rsidRPr="00AC01FD">
          <w:rPr>
            <w:rStyle w:val="Hyperlink"/>
            <w:noProof/>
          </w:rPr>
          <w:t>Brain-Stem to Left-VentralDC</w:t>
        </w:r>
        <w:r>
          <w:rPr>
            <w:noProof/>
            <w:webHidden/>
          </w:rPr>
          <w:tab/>
        </w:r>
        <w:r>
          <w:rPr>
            <w:noProof/>
            <w:webHidden/>
          </w:rPr>
          <w:fldChar w:fldCharType="begin"/>
        </w:r>
        <w:r>
          <w:rPr>
            <w:noProof/>
            <w:webHidden/>
          </w:rPr>
          <w:instrText xml:space="preserve"> PAGEREF _Toc17056302 \h </w:instrText>
        </w:r>
      </w:ins>
      <w:r>
        <w:rPr>
          <w:noProof/>
          <w:webHidden/>
        </w:rPr>
      </w:r>
      <w:r>
        <w:rPr>
          <w:noProof/>
          <w:webHidden/>
        </w:rPr>
        <w:fldChar w:fldCharType="separate"/>
      </w:r>
      <w:ins w:id="190" w:author="David Mattie" w:date="2019-08-19T08:44:00Z">
        <w:r w:rsidR="002B3FE8">
          <w:rPr>
            <w:noProof/>
            <w:webHidden/>
          </w:rPr>
          <w:t>65</w:t>
        </w:r>
      </w:ins>
      <w:ins w:id="191" w:author="David Mattie" w:date="2019-08-18T21:30:00Z">
        <w:r>
          <w:rPr>
            <w:noProof/>
            <w:webHidden/>
          </w:rPr>
          <w:fldChar w:fldCharType="end"/>
        </w:r>
        <w:r w:rsidRPr="00AC01FD">
          <w:rPr>
            <w:rStyle w:val="Hyperlink"/>
            <w:noProof/>
          </w:rPr>
          <w:fldChar w:fldCharType="end"/>
        </w:r>
      </w:ins>
    </w:p>
    <w:p w14:paraId="75C3B4CA" w14:textId="22060373" w:rsidR="007E1E15" w:rsidRDefault="007E1E15">
      <w:pPr>
        <w:pStyle w:val="TOC4"/>
        <w:tabs>
          <w:tab w:val="right" w:leader="dot" w:pos="8630"/>
        </w:tabs>
        <w:rPr>
          <w:ins w:id="192" w:author="David Mattie" w:date="2019-08-18T21:30:00Z"/>
          <w:rFonts w:asciiTheme="minorHAnsi" w:eastAsiaTheme="minorEastAsia" w:hAnsiTheme="minorHAnsi" w:cstheme="minorBidi"/>
          <w:noProof/>
          <w:sz w:val="22"/>
          <w:szCs w:val="22"/>
        </w:rPr>
      </w:pPr>
      <w:ins w:id="193" w:author="David Mattie" w:date="2019-08-18T21:30:00Z">
        <w:r w:rsidRPr="00AC01FD">
          <w:rPr>
            <w:rStyle w:val="Hyperlink"/>
            <w:noProof/>
          </w:rPr>
          <w:lastRenderedPageBreak/>
          <w:fldChar w:fldCharType="begin"/>
        </w:r>
        <w:r w:rsidRPr="00AC01FD">
          <w:rPr>
            <w:rStyle w:val="Hyperlink"/>
            <w:noProof/>
          </w:rPr>
          <w:instrText xml:space="preserve"> </w:instrText>
        </w:r>
        <w:r>
          <w:rPr>
            <w:noProof/>
          </w:rPr>
          <w:instrText>HYPERLINK \l "_Toc17056303"</w:instrText>
        </w:r>
        <w:r w:rsidRPr="00AC01FD">
          <w:rPr>
            <w:rStyle w:val="Hyperlink"/>
            <w:noProof/>
          </w:rPr>
          <w:instrText xml:space="preserve"> </w:instrText>
        </w:r>
        <w:r w:rsidRPr="00AC01FD">
          <w:rPr>
            <w:rStyle w:val="Hyperlink"/>
            <w:noProof/>
          </w:rPr>
          <w:fldChar w:fldCharType="separate"/>
        </w:r>
        <w:r w:rsidRPr="00AC01FD">
          <w:rPr>
            <w:rStyle w:val="Hyperlink"/>
            <w:noProof/>
          </w:rPr>
          <w:t>Left-VentralDC to wm-lh-insula</w:t>
        </w:r>
        <w:r>
          <w:rPr>
            <w:noProof/>
            <w:webHidden/>
          </w:rPr>
          <w:tab/>
        </w:r>
        <w:r>
          <w:rPr>
            <w:noProof/>
            <w:webHidden/>
          </w:rPr>
          <w:fldChar w:fldCharType="begin"/>
        </w:r>
        <w:r>
          <w:rPr>
            <w:noProof/>
            <w:webHidden/>
          </w:rPr>
          <w:instrText xml:space="preserve"> PAGEREF _Toc17056303 \h </w:instrText>
        </w:r>
      </w:ins>
      <w:r>
        <w:rPr>
          <w:noProof/>
          <w:webHidden/>
        </w:rPr>
      </w:r>
      <w:r>
        <w:rPr>
          <w:noProof/>
          <w:webHidden/>
        </w:rPr>
        <w:fldChar w:fldCharType="separate"/>
      </w:r>
      <w:ins w:id="194" w:author="David Mattie" w:date="2019-08-19T08:44:00Z">
        <w:r w:rsidR="002B3FE8">
          <w:rPr>
            <w:noProof/>
            <w:webHidden/>
          </w:rPr>
          <w:t>66</w:t>
        </w:r>
      </w:ins>
      <w:ins w:id="195" w:author="David Mattie" w:date="2019-08-18T21:30:00Z">
        <w:r>
          <w:rPr>
            <w:noProof/>
            <w:webHidden/>
          </w:rPr>
          <w:fldChar w:fldCharType="end"/>
        </w:r>
        <w:r w:rsidRPr="00AC01FD">
          <w:rPr>
            <w:rStyle w:val="Hyperlink"/>
            <w:noProof/>
          </w:rPr>
          <w:fldChar w:fldCharType="end"/>
        </w:r>
      </w:ins>
    </w:p>
    <w:p w14:paraId="6FFB8FBB" w14:textId="4F2E05EF" w:rsidR="007E1E15" w:rsidRDefault="007E1E15">
      <w:pPr>
        <w:pStyle w:val="TOC4"/>
        <w:tabs>
          <w:tab w:val="right" w:leader="dot" w:pos="8630"/>
        </w:tabs>
        <w:rPr>
          <w:ins w:id="196" w:author="David Mattie" w:date="2019-08-18T21:30:00Z"/>
          <w:rFonts w:asciiTheme="minorHAnsi" w:eastAsiaTheme="minorEastAsia" w:hAnsiTheme="minorHAnsi" w:cstheme="minorBidi"/>
          <w:noProof/>
          <w:sz w:val="22"/>
          <w:szCs w:val="22"/>
        </w:rPr>
      </w:pPr>
      <w:ins w:id="19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"_Toc17056304"</w:instrText>
        </w:r>
        <w:r w:rsidRPr="00AC01FD">
          <w:rPr>
            <w:rStyle w:val="Hyperlink"/>
            <w:noProof/>
          </w:rPr>
          <w:instrText xml:space="preserve"> </w:instrText>
        </w:r>
        <w:r w:rsidRPr="00AC01FD">
          <w:rPr>
            <w:rStyle w:val="Hyperlink"/>
            <w:noProof/>
          </w:rPr>
          <w:fldChar w:fldCharType="separate"/>
        </w:r>
        <w:r w:rsidRPr="00AC01FD">
          <w:rPr>
            <w:rStyle w:val="Hyperlink"/>
            <w:noProof/>
          </w:rPr>
          <w:t>Brain-Stem to wm-lh-precentral</w:t>
        </w:r>
        <w:r>
          <w:rPr>
            <w:noProof/>
            <w:webHidden/>
          </w:rPr>
          <w:tab/>
        </w:r>
        <w:r>
          <w:rPr>
            <w:noProof/>
            <w:webHidden/>
          </w:rPr>
          <w:fldChar w:fldCharType="begin"/>
        </w:r>
        <w:r>
          <w:rPr>
            <w:noProof/>
            <w:webHidden/>
          </w:rPr>
          <w:instrText xml:space="preserve"> PAGEREF _Toc17056304 \h </w:instrText>
        </w:r>
      </w:ins>
      <w:r>
        <w:rPr>
          <w:noProof/>
          <w:webHidden/>
        </w:rPr>
      </w:r>
      <w:r>
        <w:rPr>
          <w:noProof/>
          <w:webHidden/>
        </w:rPr>
        <w:fldChar w:fldCharType="separate"/>
      </w:r>
      <w:ins w:id="198" w:author="David Mattie" w:date="2019-08-19T08:44:00Z">
        <w:r w:rsidR="002B3FE8">
          <w:rPr>
            <w:noProof/>
            <w:webHidden/>
          </w:rPr>
          <w:t>67</w:t>
        </w:r>
      </w:ins>
      <w:ins w:id="199" w:author="David Mattie" w:date="2019-08-18T21:30:00Z">
        <w:r>
          <w:rPr>
            <w:noProof/>
            <w:webHidden/>
          </w:rPr>
          <w:fldChar w:fldCharType="end"/>
        </w:r>
        <w:r w:rsidRPr="00AC01FD">
          <w:rPr>
            <w:rStyle w:val="Hyperlink"/>
            <w:noProof/>
          </w:rPr>
          <w:fldChar w:fldCharType="end"/>
        </w:r>
      </w:ins>
    </w:p>
    <w:p w14:paraId="20C5FDEF" w14:textId="14F439A8" w:rsidR="007E1E15" w:rsidRDefault="007E1E15">
      <w:pPr>
        <w:pStyle w:val="TOC4"/>
        <w:tabs>
          <w:tab w:val="right" w:leader="dot" w:pos="8630"/>
        </w:tabs>
        <w:rPr>
          <w:ins w:id="200" w:author="David Mattie" w:date="2019-08-18T21:30:00Z"/>
          <w:rFonts w:asciiTheme="minorHAnsi" w:eastAsiaTheme="minorEastAsia" w:hAnsiTheme="minorHAnsi" w:cstheme="minorBidi"/>
          <w:noProof/>
          <w:sz w:val="22"/>
          <w:szCs w:val="22"/>
        </w:rPr>
      </w:pPr>
      <w:ins w:id="201"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"_Toc17056305"</w:instrText>
        </w:r>
        <w:r w:rsidRPr="00AC01FD">
          <w:rPr>
            <w:rStyle w:val="Hyperlink"/>
            <w:noProof/>
          </w:rPr>
          <w:instrText xml:space="preserve"> </w:instrText>
        </w:r>
        <w:r w:rsidRPr="00AC01FD">
          <w:rPr>
            <w:rStyle w:val="Hyperlink"/>
            <w:noProof/>
          </w:rPr>
          <w:fldChar w:fldCharType="separate"/>
        </w:r>
        <w:r w:rsidRPr="00AC01FD">
          <w:rPr>
            <w:rStyle w:val="Hyperlink"/>
            <w:noProof/>
          </w:rPr>
          <w:t>Left-VentralDC to wm-lh-precentral</w:t>
        </w:r>
        <w:r>
          <w:rPr>
            <w:noProof/>
            <w:webHidden/>
          </w:rPr>
          <w:tab/>
        </w:r>
        <w:r>
          <w:rPr>
            <w:noProof/>
            <w:webHidden/>
          </w:rPr>
          <w:fldChar w:fldCharType="begin"/>
        </w:r>
        <w:r>
          <w:rPr>
            <w:noProof/>
            <w:webHidden/>
          </w:rPr>
          <w:instrText xml:space="preserve"> PAGEREF _Toc17056305 \h </w:instrText>
        </w:r>
      </w:ins>
      <w:r>
        <w:rPr>
          <w:noProof/>
          <w:webHidden/>
        </w:rPr>
      </w:r>
      <w:r>
        <w:rPr>
          <w:noProof/>
          <w:webHidden/>
        </w:rPr>
        <w:fldChar w:fldCharType="separate"/>
      </w:r>
      <w:ins w:id="202" w:author="David Mattie" w:date="2019-08-19T08:44:00Z">
        <w:r w:rsidR="002B3FE8">
          <w:rPr>
            <w:noProof/>
            <w:webHidden/>
          </w:rPr>
          <w:t>68</w:t>
        </w:r>
      </w:ins>
      <w:ins w:id="203" w:author="David Mattie" w:date="2019-08-18T21:30:00Z">
        <w:r>
          <w:rPr>
            <w:noProof/>
            <w:webHidden/>
          </w:rPr>
          <w:fldChar w:fldCharType="end"/>
        </w:r>
        <w:r w:rsidRPr="00AC01FD">
          <w:rPr>
            <w:rStyle w:val="Hyperlink"/>
            <w:noProof/>
          </w:rPr>
          <w:fldChar w:fldCharType="end"/>
        </w:r>
      </w:ins>
    </w:p>
    <w:p w14:paraId="66AB7D2F" w14:textId="61F25723" w:rsidR="007E1E15" w:rsidRDefault="007E1E15">
      <w:pPr>
        <w:pStyle w:val="TOC4"/>
        <w:tabs>
          <w:tab w:val="right" w:leader="dot" w:pos="8630"/>
        </w:tabs>
        <w:rPr>
          <w:ins w:id="204" w:author="David Mattie" w:date="2019-08-18T21:30:00Z"/>
          <w:rFonts w:asciiTheme="minorHAnsi" w:eastAsiaTheme="minorEastAsia" w:hAnsiTheme="minorHAnsi" w:cstheme="minorBidi"/>
          <w:noProof/>
          <w:sz w:val="22"/>
          <w:szCs w:val="22"/>
        </w:rPr>
      </w:pPr>
      <w:ins w:id="20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"_Toc17056306"</w:instrText>
        </w:r>
        <w:r w:rsidRPr="00AC01FD">
          <w:rPr>
            <w:rStyle w:val="Hyperlink"/>
            <w:noProof/>
          </w:rPr>
          <w:instrText xml:space="preserve"> </w:instrText>
        </w:r>
        <w:r w:rsidRPr="00AC01FD">
          <w:rPr>
            <w:rStyle w:val="Hyperlink"/>
            <w:noProof/>
          </w:rPr>
          <w:fldChar w:fldCharType="separate"/>
        </w:r>
        <w:r w:rsidRPr="00AC01FD">
          <w:rPr>
            <w:rStyle w:val="Hyperlink"/>
            <w:noProof/>
          </w:rPr>
          <w:t>Brain-Stem to Right-Pallidum</w:t>
        </w:r>
        <w:r>
          <w:rPr>
            <w:noProof/>
            <w:webHidden/>
          </w:rPr>
          <w:tab/>
        </w:r>
        <w:r>
          <w:rPr>
            <w:noProof/>
            <w:webHidden/>
          </w:rPr>
          <w:fldChar w:fldCharType="begin"/>
        </w:r>
        <w:r>
          <w:rPr>
            <w:noProof/>
            <w:webHidden/>
          </w:rPr>
          <w:instrText xml:space="preserve"> PAGEREF _Toc17056306 \h </w:instrText>
        </w:r>
      </w:ins>
      <w:r>
        <w:rPr>
          <w:noProof/>
          <w:webHidden/>
        </w:rPr>
      </w:r>
      <w:r>
        <w:rPr>
          <w:noProof/>
          <w:webHidden/>
        </w:rPr>
        <w:fldChar w:fldCharType="separate"/>
      </w:r>
      <w:ins w:id="206" w:author="David Mattie" w:date="2019-08-19T08:44:00Z">
        <w:r w:rsidR="002B3FE8">
          <w:rPr>
            <w:noProof/>
            <w:webHidden/>
          </w:rPr>
          <w:t>69</w:t>
        </w:r>
      </w:ins>
      <w:ins w:id="207" w:author="David Mattie" w:date="2019-08-18T21:30:00Z">
        <w:r>
          <w:rPr>
            <w:noProof/>
            <w:webHidden/>
          </w:rPr>
          <w:fldChar w:fldCharType="end"/>
        </w:r>
        <w:r w:rsidRPr="00AC01FD">
          <w:rPr>
            <w:rStyle w:val="Hyperlink"/>
            <w:noProof/>
          </w:rPr>
          <w:fldChar w:fldCharType="end"/>
        </w:r>
      </w:ins>
    </w:p>
    <w:p w14:paraId="5BEE593A" w14:textId="5B449A91" w:rsidR="007E1E15" w:rsidRDefault="007E1E15">
      <w:pPr>
        <w:pStyle w:val="TOC4"/>
        <w:tabs>
          <w:tab w:val="right" w:leader="dot" w:pos="8630"/>
        </w:tabs>
        <w:rPr>
          <w:ins w:id="208" w:author="David Mattie" w:date="2019-08-18T21:30:00Z"/>
          <w:rFonts w:asciiTheme="minorHAnsi" w:eastAsiaTheme="minorEastAsia" w:hAnsiTheme="minorHAnsi" w:cstheme="minorBidi"/>
          <w:noProof/>
          <w:sz w:val="22"/>
          <w:szCs w:val="22"/>
        </w:rPr>
      </w:pPr>
      <w:ins w:id="20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"_Toc17056307"</w:instrText>
        </w:r>
        <w:r w:rsidRPr="00AC01FD">
          <w:rPr>
            <w:rStyle w:val="Hyperlink"/>
            <w:noProof/>
          </w:rPr>
          <w:instrText xml:space="preserve"> </w:instrText>
        </w:r>
        <w:r w:rsidRPr="00AC01FD">
          <w:rPr>
            <w:rStyle w:val="Hyperlink"/>
            <w:noProof/>
          </w:rPr>
          <w:fldChar w:fldCharType="separate"/>
        </w:r>
        <w:r w:rsidRPr="00AC01FD">
          <w:rPr>
            <w:rStyle w:val="Hyperlink"/>
            <w:noProof/>
          </w:rPr>
          <w:t>ctx-lh-rostralmiddlefrontal to wm-lh-rostralmiddlefrontal</w:t>
        </w:r>
        <w:r>
          <w:rPr>
            <w:noProof/>
            <w:webHidden/>
          </w:rPr>
          <w:tab/>
        </w:r>
        <w:r>
          <w:rPr>
            <w:noProof/>
            <w:webHidden/>
          </w:rPr>
          <w:fldChar w:fldCharType="begin"/>
        </w:r>
        <w:r>
          <w:rPr>
            <w:noProof/>
            <w:webHidden/>
          </w:rPr>
          <w:instrText xml:space="preserve"> PAGEREF _Toc17056307 \h </w:instrText>
        </w:r>
      </w:ins>
      <w:r>
        <w:rPr>
          <w:noProof/>
          <w:webHidden/>
        </w:rPr>
      </w:r>
      <w:r>
        <w:rPr>
          <w:noProof/>
          <w:webHidden/>
        </w:rPr>
        <w:fldChar w:fldCharType="separate"/>
      </w:r>
      <w:ins w:id="210" w:author="David Mattie" w:date="2019-08-19T08:44:00Z">
        <w:r w:rsidR="002B3FE8">
          <w:rPr>
            <w:noProof/>
            <w:webHidden/>
          </w:rPr>
          <w:t>70</w:t>
        </w:r>
      </w:ins>
      <w:ins w:id="211" w:author="David Mattie" w:date="2019-08-18T21:30:00Z">
        <w:r>
          <w:rPr>
            <w:noProof/>
            <w:webHidden/>
          </w:rPr>
          <w:fldChar w:fldCharType="end"/>
        </w:r>
        <w:r w:rsidRPr="00AC01FD">
          <w:rPr>
            <w:rStyle w:val="Hyperlink"/>
            <w:noProof/>
          </w:rPr>
          <w:fldChar w:fldCharType="end"/>
        </w:r>
      </w:ins>
    </w:p>
    <w:p w14:paraId="61E1E826" w14:textId="4EB8764B" w:rsidR="007E1E15" w:rsidRDefault="007E1E15">
      <w:pPr>
        <w:pStyle w:val="TOC4"/>
        <w:tabs>
          <w:tab w:val="right" w:leader="dot" w:pos="8630"/>
        </w:tabs>
        <w:rPr>
          <w:ins w:id="212" w:author="David Mattie" w:date="2019-08-18T21:30:00Z"/>
          <w:rFonts w:asciiTheme="minorHAnsi" w:eastAsiaTheme="minorEastAsia" w:hAnsiTheme="minorHAnsi" w:cstheme="minorBidi"/>
          <w:noProof/>
          <w:sz w:val="22"/>
          <w:szCs w:val="22"/>
        </w:rPr>
      </w:pPr>
      <w:ins w:id="213"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"_Toc17056308"</w:instrText>
        </w:r>
        <w:r w:rsidRPr="00AC01FD">
          <w:rPr>
            <w:rStyle w:val="Hyperlink"/>
            <w:noProof/>
          </w:rPr>
          <w:instrText xml:space="preserve"> </w:instrText>
        </w:r>
        <w:r w:rsidRPr="00AC01FD">
          <w:rPr>
            <w:rStyle w:val="Hyperlink"/>
            <w:noProof/>
          </w:rPr>
          <w:fldChar w:fldCharType="separate"/>
        </w:r>
        <w:r w:rsidRPr="00AC01FD">
          <w:rPr>
            <w:rStyle w:val="Hyperlink"/>
            <w:noProof/>
          </w:rPr>
          <w:t>Left-Thalamus-Proper to Brain-Stem</w:t>
        </w:r>
        <w:r>
          <w:rPr>
            <w:noProof/>
            <w:webHidden/>
          </w:rPr>
          <w:tab/>
        </w:r>
        <w:r>
          <w:rPr>
            <w:noProof/>
            <w:webHidden/>
          </w:rPr>
          <w:fldChar w:fldCharType="begin"/>
        </w:r>
        <w:r>
          <w:rPr>
            <w:noProof/>
            <w:webHidden/>
          </w:rPr>
          <w:instrText xml:space="preserve"> PAGEREF _Toc17056308 \h </w:instrText>
        </w:r>
      </w:ins>
      <w:r>
        <w:rPr>
          <w:noProof/>
          <w:webHidden/>
        </w:rPr>
      </w:r>
      <w:r>
        <w:rPr>
          <w:noProof/>
          <w:webHidden/>
        </w:rPr>
        <w:fldChar w:fldCharType="separate"/>
      </w:r>
      <w:ins w:id="214" w:author="David Mattie" w:date="2019-08-19T08:44:00Z">
        <w:r w:rsidR="002B3FE8">
          <w:rPr>
            <w:noProof/>
            <w:webHidden/>
          </w:rPr>
          <w:t>71</w:t>
        </w:r>
      </w:ins>
      <w:ins w:id="215" w:author="David Mattie" w:date="2019-08-18T21:30:00Z">
        <w:r>
          <w:rPr>
            <w:noProof/>
            <w:webHidden/>
          </w:rPr>
          <w:fldChar w:fldCharType="end"/>
        </w:r>
        <w:r w:rsidRPr="00AC01FD">
          <w:rPr>
            <w:rStyle w:val="Hyperlink"/>
            <w:noProof/>
          </w:rPr>
          <w:fldChar w:fldCharType="end"/>
        </w:r>
      </w:ins>
    </w:p>
    <w:p w14:paraId="3293F117" w14:textId="1196F75A" w:rsidR="007E1E15" w:rsidRDefault="007E1E15">
      <w:pPr>
        <w:pStyle w:val="TOC4"/>
        <w:tabs>
          <w:tab w:val="right" w:leader="dot" w:pos="8630"/>
        </w:tabs>
        <w:rPr>
          <w:ins w:id="216" w:author="David Mattie" w:date="2019-08-18T21:30:00Z"/>
          <w:rFonts w:asciiTheme="minorHAnsi" w:eastAsiaTheme="minorEastAsia" w:hAnsiTheme="minorHAnsi" w:cstheme="minorBidi"/>
          <w:noProof/>
          <w:sz w:val="22"/>
          <w:szCs w:val="22"/>
        </w:rPr>
      </w:pPr>
      <w:ins w:id="21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"_Toc17056309"</w:instrText>
        </w:r>
        <w:r w:rsidRPr="00AC01FD">
          <w:rPr>
            <w:rStyle w:val="Hyperlink"/>
            <w:noProof/>
          </w:rPr>
          <w:instrText xml:space="preserve"> </w:instrText>
        </w:r>
        <w:r w:rsidRPr="00AC01FD">
          <w:rPr>
            <w:rStyle w:val="Hyperlink"/>
            <w:noProof/>
          </w:rPr>
          <w:fldChar w:fldCharType="separate"/>
        </w:r>
        <w:r w:rsidRPr="00AC01FD">
          <w:rPr>
            <w:rStyle w:val="Hyperlink"/>
            <w:noProof/>
          </w:rPr>
          <w:t>ctx-lh-postcentral to wm-lh-postcentral</w:t>
        </w:r>
        <w:r>
          <w:rPr>
            <w:noProof/>
            <w:webHidden/>
          </w:rPr>
          <w:tab/>
        </w:r>
        <w:r>
          <w:rPr>
            <w:noProof/>
            <w:webHidden/>
          </w:rPr>
          <w:fldChar w:fldCharType="begin"/>
        </w:r>
        <w:r>
          <w:rPr>
            <w:noProof/>
            <w:webHidden/>
          </w:rPr>
          <w:instrText xml:space="preserve"> PAGEREF _Toc17056309 \h </w:instrText>
        </w:r>
      </w:ins>
      <w:r>
        <w:rPr>
          <w:noProof/>
          <w:webHidden/>
        </w:rPr>
      </w:r>
      <w:r>
        <w:rPr>
          <w:noProof/>
          <w:webHidden/>
        </w:rPr>
        <w:fldChar w:fldCharType="separate"/>
      </w:r>
      <w:ins w:id="218" w:author="David Mattie" w:date="2019-08-19T08:44:00Z">
        <w:r w:rsidR="002B3FE8">
          <w:rPr>
            <w:noProof/>
            <w:webHidden/>
          </w:rPr>
          <w:t>72</w:t>
        </w:r>
      </w:ins>
      <w:ins w:id="219" w:author="David Mattie" w:date="2019-08-18T21:30:00Z">
        <w:r>
          <w:rPr>
            <w:noProof/>
            <w:webHidden/>
          </w:rPr>
          <w:fldChar w:fldCharType="end"/>
        </w:r>
        <w:r w:rsidRPr="00AC01FD">
          <w:rPr>
            <w:rStyle w:val="Hyperlink"/>
            <w:noProof/>
          </w:rPr>
          <w:fldChar w:fldCharType="end"/>
        </w:r>
      </w:ins>
    </w:p>
    <w:p w14:paraId="7094DFC9" w14:textId="658272AB" w:rsidR="007E1E15" w:rsidRDefault="007E1E15">
      <w:pPr>
        <w:pStyle w:val="TOC4"/>
        <w:tabs>
          <w:tab w:val="right" w:leader="dot" w:pos="8630"/>
        </w:tabs>
        <w:rPr>
          <w:ins w:id="220" w:author="David Mattie" w:date="2019-08-18T21:30:00Z"/>
          <w:rFonts w:asciiTheme="minorHAnsi" w:eastAsiaTheme="minorEastAsia" w:hAnsiTheme="minorHAnsi" w:cstheme="minorBidi"/>
          <w:noProof/>
          <w:sz w:val="22"/>
          <w:szCs w:val="22"/>
        </w:rPr>
      </w:pPr>
      <w:ins w:id="221"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"_Toc17056310"</w:instrText>
        </w:r>
        <w:r w:rsidRPr="00AC01FD">
          <w:rPr>
            <w:rStyle w:val="Hyperlink"/>
            <w:noProof/>
          </w:rPr>
          <w:instrText xml:space="preserve"> </w:instrText>
        </w:r>
        <w:r w:rsidRPr="00AC01FD">
          <w:rPr>
            <w:rStyle w:val="Hyperlink"/>
            <w:noProof/>
          </w:rPr>
          <w:fldChar w:fldCharType="separate"/>
        </w:r>
        <w:r w:rsidRPr="00AC01FD">
          <w:rPr>
            <w:rStyle w:val="Hyperlink"/>
            <w:noProof/>
          </w:rPr>
          <w:t>Right-Putamen to wm-rh-insula</w:t>
        </w:r>
        <w:r>
          <w:rPr>
            <w:noProof/>
            <w:webHidden/>
          </w:rPr>
          <w:tab/>
        </w:r>
        <w:r>
          <w:rPr>
            <w:noProof/>
            <w:webHidden/>
          </w:rPr>
          <w:fldChar w:fldCharType="begin"/>
        </w:r>
        <w:r>
          <w:rPr>
            <w:noProof/>
            <w:webHidden/>
          </w:rPr>
          <w:instrText xml:space="preserve"> PAGEREF _Toc17056310 \h </w:instrText>
        </w:r>
      </w:ins>
      <w:r>
        <w:rPr>
          <w:noProof/>
          <w:webHidden/>
        </w:rPr>
      </w:r>
      <w:r>
        <w:rPr>
          <w:noProof/>
          <w:webHidden/>
        </w:rPr>
        <w:fldChar w:fldCharType="separate"/>
      </w:r>
      <w:ins w:id="222" w:author="David Mattie" w:date="2019-08-19T08:44:00Z">
        <w:r w:rsidR="002B3FE8">
          <w:rPr>
            <w:noProof/>
            <w:webHidden/>
          </w:rPr>
          <w:t>73</w:t>
        </w:r>
      </w:ins>
      <w:ins w:id="223" w:author="David Mattie" w:date="2019-08-18T21:30:00Z">
        <w:r>
          <w:rPr>
            <w:noProof/>
            <w:webHidden/>
          </w:rPr>
          <w:fldChar w:fldCharType="end"/>
        </w:r>
        <w:r w:rsidRPr="00AC01FD">
          <w:rPr>
            <w:rStyle w:val="Hyperlink"/>
            <w:noProof/>
          </w:rPr>
          <w:fldChar w:fldCharType="end"/>
        </w:r>
      </w:ins>
    </w:p>
    <w:p w14:paraId="1A5A1975" w14:textId="41E475EE" w:rsidR="007E1E15" w:rsidRDefault="007E1E15">
      <w:pPr>
        <w:pStyle w:val="TOC2"/>
        <w:tabs>
          <w:tab w:val="right" w:leader="dot" w:pos="8630"/>
        </w:tabs>
        <w:rPr>
          <w:ins w:id="224" w:author="David Mattie" w:date="2019-08-18T21:30:00Z"/>
          <w:rFonts w:asciiTheme="minorHAnsi" w:eastAsiaTheme="minorEastAsia" w:hAnsiTheme="minorHAnsi" w:cstheme="minorBidi"/>
          <w:noProof/>
          <w:sz w:val="22"/>
          <w:szCs w:val="22"/>
        </w:rPr>
      </w:pPr>
      <w:ins w:id="22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"_Toc17056311"</w:instrText>
        </w:r>
        <w:r w:rsidRPr="00AC01FD">
          <w:rPr>
            <w:rStyle w:val="Hyperlink"/>
            <w:noProof/>
          </w:rPr>
          <w:instrText xml:space="preserve"> </w:instrText>
        </w:r>
        <w:r w:rsidRPr="00AC01FD">
          <w:rPr>
            <w:rStyle w:val="Hyperlink"/>
            <w:noProof/>
          </w:rPr>
          <w:fldChar w:fldCharType="separate"/>
        </w:r>
        <w:r w:rsidRPr="00AC01FD">
          <w:rPr>
            <w:rStyle w:val="Hyperlink"/>
            <w:noProof/>
          </w:rPr>
          <w:t>Machine Learning Demonstration</w:t>
        </w:r>
        <w:r>
          <w:rPr>
            <w:noProof/>
            <w:webHidden/>
          </w:rPr>
          <w:tab/>
        </w:r>
        <w:r>
          <w:rPr>
            <w:noProof/>
            <w:webHidden/>
          </w:rPr>
          <w:fldChar w:fldCharType="begin"/>
        </w:r>
        <w:r>
          <w:rPr>
            <w:noProof/>
            <w:webHidden/>
          </w:rPr>
          <w:instrText xml:space="preserve"> PAGEREF _Toc17056311 \h </w:instrText>
        </w:r>
      </w:ins>
      <w:r>
        <w:rPr>
          <w:noProof/>
          <w:webHidden/>
        </w:rPr>
      </w:r>
      <w:r>
        <w:rPr>
          <w:noProof/>
          <w:webHidden/>
        </w:rPr>
        <w:fldChar w:fldCharType="separate"/>
      </w:r>
      <w:ins w:id="226" w:author="David Mattie" w:date="2019-08-19T08:44:00Z">
        <w:r w:rsidR="002B3FE8">
          <w:rPr>
            <w:noProof/>
            <w:webHidden/>
          </w:rPr>
          <w:t>74</w:t>
        </w:r>
      </w:ins>
      <w:ins w:id="227" w:author="David Mattie" w:date="2019-08-18T21:30:00Z">
        <w:r>
          <w:rPr>
            <w:noProof/>
            <w:webHidden/>
          </w:rPr>
          <w:fldChar w:fldCharType="end"/>
        </w:r>
        <w:r w:rsidRPr="00AC01FD">
          <w:rPr>
            <w:rStyle w:val="Hyperlink"/>
            <w:noProof/>
          </w:rPr>
          <w:fldChar w:fldCharType="end"/>
        </w:r>
      </w:ins>
    </w:p>
    <w:p w14:paraId="0D8F65AA" w14:textId="61396AD5" w:rsidR="007E1E15" w:rsidRDefault="007E1E15">
      <w:pPr>
        <w:pStyle w:val="TOC4"/>
        <w:tabs>
          <w:tab w:val="right" w:leader="dot" w:pos="8630"/>
        </w:tabs>
        <w:rPr>
          <w:ins w:id="228" w:author="David Mattie" w:date="2019-08-18T21:30:00Z"/>
          <w:rFonts w:asciiTheme="minorHAnsi" w:eastAsiaTheme="minorEastAsia" w:hAnsiTheme="minorHAnsi" w:cstheme="minorBidi"/>
          <w:noProof/>
          <w:sz w:val="22"/>
          <w:szCs w:val="22"/>
        </w:rPr>
      </w:pPr>
      <w:ins w:id="22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"_Toc17056312"</w:instrText>
        </w:r>
        <w:r w:rsidRPr="00AC01FD">
          <w:rPr>
            <w:rStyle w:val="Hyperlink"/>
            <w:noProof/>
          </w:rPr>
          <w:instrText xml:space="preserve"> </w:instrText>
        </w:r>
        <w:r w:rsidRPr="00AC01FD">
          <w:rPr>
            <w:rStyle w:val="Hyperlink"/>
            <w:noProof/>
          </w:rPr>
          <w:fldChar w:fldCharType="separate"/>
        </w:r>
        <w:r w:rsidRPr="00AC01FD">
          <w:rPr>
            <w:rStyle w:val="Hyperlink"/>
            <w:noProof/>
          </w:rPr>
          <w:t>Classification of gender</w:t>
        </w:r>
        <w:r>
          <w:rPr>
            <w:noProof/>
            <w:webHidden/>
          </w:rPr>
          <w:tab/>
        </w:r>
        <w:r>
          <w:rPr>
            <w:noProof/>
            <w:webHidden/>
          </w:rPr>
          <w:fldChar w:fldCharType="begin"/>
        </w:r>
        <w:r>
          <w:rPr>
            <w:noProof/>
            <w:webHidden/>
          </w:rPr>
          <w:instrText xml:space="preserve"> PAGEREF _Toc17056312 \h </w:instrText>
        </w:r>
      </w:ins>
      <w:r>
        <w:rPr>
          <w:noProof/>
          <w:webHidden/>
        </w:rPr>
      </w:r>
      <w:r>
        <w:rPr>
          <w:noProof/>
          <w:webHidden/>
        </w:rPr>
        <w:fldChar w:fldCharType="separate"/>
      </w:r>
      <w:ins w:id="230" w:author="David Mattie" w:date="2019-08-19T08:44:00Z">
        <w:r w:rsidR="002B3FE8">
          <w:rPr>
            <w:noProof/>
            <w:webHidden/>
          </w:rPr>
          <w:t>75</w:t>
        </w:r>
      </w:ins>
      <w:ins w:id="231" w:author="David Mattie" w:date="2019-08-18T21:30:00Z">
        <w:r>
          <w:rPr>
            <w:noProof/>
            <w:webHidden/>
          </w:rPr>
          <w:fldChar w:fldCharType="end"/>
        </w:r>
        <w:r w:rsidRPr="00AC01FD">
          <w:rPr>
            <w:rStyle w:val="Hyperlink"/>
            <w:noProof/>
          </w:rPr>
          <w:fldChar w:fldCharType="end"/>
        </w:r>
      </w:ins>
    </w:p>
    <w:p w14:paraId="513BDB29" w14:textId="71B5E0F1" w:rsidR="007E1E15" w:rsidRDefault="007E1E15">
      <w:pPr>
        <w:pStyle w:val="TOC4"/>
        <w:tabs>
          <w:tab w:val="right" w:leader="dot" w:pos="8630"/>
        </w:tabs>
        <w:rPr>
          <w:ins w:id="232" w:author="David Mattie" w:date="2019-08-18T21:30:00Z"/>
          <w:rFonts w:asciiTheme="minorHAnsi" w:eastAsiaTheme="minorEastAsia" w:hAnsiTheme="minorHAnsi" w:cstheme="minorBidi"/>
          <w:noProof/>
          <w:sz w:val="22"/>
          <w:szCs w:val="22"/>
        </w:rPr>
      </w:pPr>
      <w:ins w:id="233"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"_Toc17056313"</w:instrText>
        </w:r>
        <w:r w:rsidRPr="00AC01FD">
          <w:rPr>
            <w:rStyle w:val="Hyperlink"/>
            <w:noProof/>
          </w:rPr>
          <w:instrText xml:space="preserve"> </w:instrText>
        </w:r>
        <w:r w:rsidRPr="00AC01FD">
          <w:rPr>
            <w:rStyle w:val="Hyperlink"/>
            <w:noProof/>
          </w:rPr>
          <w:fldChar w:fldCharType="separate"/>
        </w:r>
        <w:r w:rsidRPr="00AC01FD">
          <w:rPr>
            <w:rStyle w:val="Hyperlink"/>
            <w:noProof/>
          </w:rPr>
          <w:t>Prediction of Age</w:t>
        </w:r>
        <w:r>
          <w:rPr>
            <w:noProof/>
            <w:webHidden/>
          </w:rPr>
          <w:tab/>
        </w:r>
        <w:r>
          <w:rPr>
            <w:noProof/>
            <w:webHidden/>
          </w:rPr>
          <w:fldChar w:fldCharType="begin"/>
        </w:r>
        <w:r>
          <w:rPr>
            <w:noProof/>
            <w:webHidden/>
          </w:rPr>
          <w:instrText xml:space="preserve"> PAGEREF _Toc17056313 \h </w:instrText>
        </w:r>
      </w:ins>
      <w:r>
        <w:rPr>
          <w:noProof/>
          <w:webHidden/>
        </w:rPr>
      </w:r>
      <w:r>
        <w:rPr>
          <w:noProof/>
          <w:webHidden/>
        </w:rPr>
        <w:fldChar w:fldCharType="separate"/>
      </w:r>
      <w:ins w:id="234" w:author="David Mattie" w:date="2019-08-19T08:44:00Z">
        <w:r w:rsidR="002B3FE8">
          <w:rPr>
            <w:noProof/>
            <w:webHidden/>
          </w:rPr>
          <w:t>76</w:t>
        </w:r>
      </w:ins>
      <w:ins w:id="235" w:author="David Mattie" w:date="2019-08-18T21:30:00Z">
        <w:r>
          <w:rPr>
            <w:noProof/>
            <w:webHidden/>
          </w:rPr>
          <w:fldChar w:fldCharType="end"/>
        </w:r>
        <w:r w:rsidRPr="00AC01FD">
          <w:rPr>
            <w:rStyle w:val="Hyperlink"/>
            <w:noProof/>
          </w:rPr>
          <w:fldChar w:fldCharType="end"/>
        </w:r>
      </w:ins>
    </w:p>
    <w:p w14:paraId="00539AC6" w14:textId="70C1D1CB" w:rsidR="007E1E15" w:rsidRDefault="007E1E15">
      <w:pPr>
        <w:pStyle w:val="TOC1"/>
        <w:rPr>
          <w:ins w:id="236" w:author="David Mattie" w:date="2019-08-18T21:30:00Z"/>
          <w:rFonts w:asciiTheme="minorHAnsi" w:eastAsiaTheme="minorEastAsia" w:hAnsiTheme="minorHAnsi" w:cstheme="minorBidi"/>
          <w:b w:val="0"/>
          <w:noProof/>
          <w:sz w:val="22"/>
          <w:szCs w:val="22"/>
        </w:rPr>
      </w:pPr>
      <w:ins w:id="23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"_Toc17056314"</w:instrText>
        </w:r>
        <w:r w:rsidRPr="00AC01FD">
          <w:rPr>
            <w:rStyle w:val="Hyperlink"/>
            <w:noProof/>
          </w:rPr>
          <w:instrText xml:space="preserve"> </w:instrText>
        </w:r>
        <w:r w:rsidRPr="00AC01FD">
          <w:rPr>
            <w:rStyle w:val="Hyperlink"/>
            <w:noProof/>
          </w:rPr>
          <w:fldChar w:fldCharType="separate"/>
        </w:r>
        <w:r w:rsidRPr="00AC01FD">
          <w:rPr>
            <w:rStyle w:val="Hyperlink"/>
            <w:noProof/>
          </w:rPr>
          <w:t>Conclusion</w:t>
        </w:r>
        <w:r>
          <w:rPr>
            <w:noProof/>
            <w:webHidden/>
          </w:rPr>
          <w:tab/>
        </w:r>
        <w:r>
          <w:rPr>
            <w:noProof/>
            <w:webHidden/>
          </w:rPr>
          <w:fldChar w:fldCharType="begin"/>
        </w:r>
        <w:r>
          <w:rPr>
            <w:noProof/>
            <w:webHidden/>
          </w:rPr>
          <w:instrText xml:space="preserve"> PAGEREF _Toc17056314 \h </w:instrText>
        </w:r>
      </w:ins>
      <w:r>
        <w:rPr>
          <w:noProof/>
          <w:webHidden/>
        </w:rPr>
      </w:r>
      <w:r>
        <w:rPr>
          <w:noProof/>
          <w:webHidden/>
        </w:rPr>
        <w:fldChar w:fldCharType="separate"/>
      </w:r>
      <w:ins w:id="238" w:author="David Mattie" w:date="2019-08-19T08:44:00Z">
        <w:r w:rsidR="002B3FE8">
          <w:rPr>
            <w:noProof/>
            <w:webHidden/>
          </w:rPr>
          <w:t>80</w:t>
        </w:r>
      </w:ins>
      <w:ins w:id="239" w:author="David Mattie" w:date="2019-08-18T21:30:00Z">
        <w:r>
          <w:rPr>
            <w:noProof/>
            <w:webHidden/>
          </w:rPr>
          <w:fldChar w:fldCharType="end"/>
        </w:r>
        <w:r w:rsidRPr="00AC01FD">
          <w:rPr>
            <w:rStyle w:val="Hyperlink"/>
            <w:noProof/>
          </w:rPr>
          <w:fldChar w:fldCharType="end"/>
        </w:r>
      </w:ins>
    </w:p>
    <w:p w14:paraId="22656078" w14:textId="795EDF17" w:rsidR="007E1E15" w:rsidRDefault="007E1E15">
      <w:pPr>
        <w:pStyle w:val="TOC2"/>
        <w:tabs>
          <w:tab w:val="right" w:leader="dot" w:pos="8630"/>
        </w:tabs>
        <w:rPr>
          <w:ins w:id="240" w:author="David Mattie" w:date="2019-08-18T21:30:00Z"/>
          <w:rFonts w:asciiTheme="minorHAnsi" w:eastAsiaTheme="minorEastAsia" w:hAnsiTheme="minorHAnsi" w:cstheme="minorBidi"/>
          <w:noProof/>
          <w:sz w:val="22"/>
          <w:szCs w:val="22"/>
        </w:rPr>
      </w:pPr>
      <w:ins w:id="241"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"_Toc17056315"</w:instrText>
        </w:r>
        <w:r w:rsidRPr="00AC01FD">
          <w:rPr>
            <w:rStyle w:val="Hyperlink"/>
            <w:noProof/>
          </w:rPr>
          <w:instrText xml:space="preserve"> </w:instrText>
        </w:r>
        <w:r w:rsidRPr="00AC01FD">
          <w:rPr>
            <w:rStyle w:val="Hyperlink"/>
            <w:noProof/>
          </w:rPr>
          <w:fldChar w:fldCharType="separate"/>
        </w:r>
        <w:r w:rsidRPr="00AC01FD">
          <w:rPr>
            <w:rStyle w:val="Hyperlink"/>
            <w:noProof/>
          </w:rPr>
          <w:t>Insights from the data</w:t>
        </w:r>
        <w:r>
          <w:rPr>
            <w:noProof/>
            <w:webHidden/>
          </w:rPr>
          <w:tab/>
        </w:r>
        <w:r>
          <w:rPr>
            <w:noProof/>
            <w:webHidden/>
          </w:rPr>
          <w:fldChar w:fldCharType="begin"/>
        </w:r>
        <w:r>
          <w:rPr>
            <w:noProof/>
            <w:webHidden/>
          </w:rPr>
          <w:instrText xml:space="preserve"> PAGEREF _Toc17056315 \h </w:instrText>
        </w:r>
      </w:ins>
      <w:r>
        <w:rPr>
          <w:noProof/>
          <w:webHidden/>
        </w:rPr>
      </w:r>
      <w:r>
        <w:rPr>
          <w:noProof/>
          <w:webHidden/>
        </w:rPr>
        <w:fldChar w:fldCharType="separate"/>
      </w:r>
      <w:ins w:id="242" w:author="David Mattie" w:date="2019-08-19T08:44:00Z">
        <w:r w:rsidR="002B3FE8">
          <w:rPr>
            <w:noProof/>
            <w:webHidden/>
          </w:rPr>
          <w:t>80</w:t>
        </w:r>
      </w:ins>
      <w:ins w:id="243" w:author="David Mattie" w:date="2019-08-18T21:30:00Z">
        <w:r>
          <w:rPr>
            <w:noProof/>
            <w:webHidden/>
          </w:rPr>
          <w:fldChar w:fldCharType="end"/>
        </w:r>
        <w:r w:rsidRPr="00AC01FD">
          <w:rPr>
            <w:rStyle w:val="Hyperlink"/>
            <w:noProof/>
          </w:rPr>
          <w:fldChar w:fldCharType="end"/>
        </w:r>
      </w:ins>
    </w:p>
    <w:p w14:paraId="26329A76" w14:textId="152E030C" w:rsidR="007E1E15" w:rsidRDefault="007E1E15">
      <w:pPr>
        <w:pStyle w:val="TOC2"/>
        <w:tabs>
          <w:tab w:val="right" w:leader="dot" w:pos="8630"/>
        </w:tabs>
        <w:rPr>
          <w:ins w:id="244" w:author="David Mattie" w:date="2019-08-18T21:30:00Z"/>
          <w:rFonts w:asciiTheme="minorHAnsi" w:eastAsiaTheme="minorEastAsia" w:hAnsiTheme="minorHAnsi" w:cstheme="minorBidi"/>
          <w:noProof/>
          <w:sz w:val="22"/>
          <w:szCs w:val="22"/>
        </w:rPr>
      </w:pPr>
      <w:ins w:id="24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"_Toc17056316"</w:instrText>
        </w:r>
        <w:r w:rsidRPr="00AC01FD">
          <w:rPr>
            <w:rStyle w:val="Hyperlink"/>
            <w:noProof/>
          </w:rPr>
          <w:instrText xml:space="preserve"> </w:instrText>
        </w:r>
        <w:r w:rsidRPr="00AC01FD">
          <w:rPr>
            <w:rStyle w:val="Hyperlink"/>
            <w:noProof/>
          </w:rPr>
          <w:fldChar w:fldCharType="separate"/>
        </w:r>
        <w:r w:rsidRPr="00AC01FD">
          <w:rPr>
            <w:rStyle w:val="Hyperlink"/>
            <w:noProof/>
          </w:rPr>
          <w:t>Reliability</w:t>
        </w:r>
        <w:r>
          <w:rPr>
            <w:noProof/>
            <w:webHidden/>
          </w:rPr>
          <w:tab/>
        </w:r>
        <w:r>
          <w:rPr>
            <w:noProof/>
            <w:webHidden/>
          </w:rPr>
          <w:fldChar w:fldCharType="begin"/>
        </w:r>
        <w:r>
          <w:rPr>
            <w:noProof/>
            <w:webHidden/>
          </w:rPr>
          <w:instrText xml:space="preserve"> PAGEREF _Toc17056316 \h </w:instrText>
        </w:r>
      </w:ins>
      <w:r>
        <w:rPr>
          <w:noProof/>
          <w:webHidden/>
        </w:rPr>
      </w:r>
      <w:r>
        <w:rPr>
          <w:noProof/>
          <w:webHidden/>
        </w:rPr>
        <w:fldChar w:fldCharType="separate"/>
      </w:r>
      <w:ins w:id="246" w:author="David Mattie" w:date="2019-08-19T08:44:00Z">
        <w:r w:rsidR="002B3FE8">
          <w:rPr>
            <w:noProof/>
            <w:webHidden/>
          </w:rPr>
          <w:t>82</w:t>
        </w:r>
      </w:ins>
      <w:ins w:id="247" w:author="David Mattie" w:date="2019-08-18T21:30:00Z">
        <w:r>
          <w:rPr>
            <w:noProof/>
            <w:webHidden/>
          </w:rPr>
          <w:fldChar w:fldCharType="end"/>
        </w:r>
        <w:r w:rsidRPr="00AC01FD">
          <w:rPr>
            <w:rStyle w:val="Hyperlink"/>
            <w:noProof/>
          </w:rPr>
          <w:fldChar w:fldCharType="end"/>
        </w:r>
      </w:ins>
    </w:p>
    <w:p w14:paraId="7E5C71F0" w14:textId="6B970D70" w:rsidR="007E1E15" w:rsidRDefault="007E1E15">
      <w:pPr>
        <w:pStyle w:val="TOC2"/>
        <w:tabs>
          <w:tab w:val="right" w:leader="dot" w:pos="8630"/>
        </w:tabs>
        <w:rPr>
          <w:ins w:id="248" w:author="David Mattie" w:date="2019-08-18T21:30:00Z"/>
          <w:rFonts w:asciiTheme="minorHAnsi" w:eastAsiaTheme="minorEastAsia" w:hAnsiTheme="minorHAnsi" w:cstheme="minorBidi"/>
          <w:noProof/>
          <w:sz w:val="22"/>
          <w:szCs w:val="22"/>
        </w:rPr>
      </w:pPr>
      <w:ins w:id="24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"_Toc17056317"</w:instrText>
        </w:r>
        <w:r w:rsidRPr="00AC01FD">
          <w:rPr>
            <w:rStyle w:val="Hyperlink"/>
            <w:noProof/>
          </w:rPr>
          <w:instrText xml:space="preserve"> </w:instrText>
        </w:r>
        <w:r w:rsidRPr="00AC01FD">
          <w:rPr>
            <w:rStyle w:val="Hyperlink"/>
            <w:noProof/>
          </w:rPr>
          <w:fldChar w:fldCharType="separate"/>
        </w:r>
        <w:r w:rsidRPr="00AC01FD">
          <w:rPr>
            <w:rStyle w:val="Hyperlink"/>
            <w:noProof/>
          </w:rPr>
          <w:t>Challenges and Issues Encountered</w:t>
        </w:r>
        <w:r>
          <w:rPr>
            <w:noProof/>
            <w:webHidden/>
          </w:rPr>
          <w:tab/>
        </w:r>
        <w:r>
          <w:rPr>
            <w:noProof/>
            <w:webHidden/>
          </w:rPr>
          <w:fldChar w:fldCharType="begin"/>
        </w:r>
        <w:r>
          <w:rPr>
            <w:noProof/>
            <w:webHidden/>
          </w:rPr>
          <w:instrText xml:space="preserve"> PAGEREF _Toc17056317 \h </w:instrText>
        </w:r>
      </w:ins>
      <w:r>
        <w:rPr>
          <w:noProof/>
          <w:webHidden/>
        </w:rPr>
      </w:r>
      <w:r>
        <w:rPr>
          <w:noProof/>
          <w:webHidden/>
        </w:rPr>
        <w:fldChar w:fldCharType="separate"/>
      </w:r>
      <w:ins w:id="250" w:author="David Mattie" w:date="2019-08-19T08:44:00Z">
        <w:r w:rsidR="002B3FE8">
          <w:rPr>
            <w:noProof/>
            <w:webHidden/>
          </w:rPr>
          <w:t>85</w:t>
        </w:r>
      </w:ins>
      <w:ins w:id="251" w:author="David Mattie" w:date="2019-08-18T21:30:00Z">
        <w:r>
          <w:rPr>
            <w:noProof/>
            <w:webHidden/>
          </w:rPr>
          <w:fldChar w:fldCharType="end"/>
        </w:r>
        <w:r w:rsidRPr="00AC01FD">
          <w:rPr>
            <w:rStyle w:val="Hyperlink"/>
            <w:noProof/>
          </w:rPr>
          <w:fldChar w:fldCharType="end"/>
        </w:r>
      </w:ins>
    </w:p>
    <w:p w14:paraId="3B8BF28F" w14:textId="11C33AED" w:rsidR="007E1E15" w:rsidRDefault="007E1E15">
      <w:pPr>
        <w:pStyle w:val="TOC3"/>
        <w:rPr>
          <w:ins w:id="252" w:author="David Mattie" w:date="2019-08-18T21:30:00Z"/>
          <w:rFonts w:asciiTheme="minorHAnsi" w:eastAsiaTheme="minorEastAsia" w:hAnsiTheme="minorHAnsi" w:cstheme="minorBidi"/>
          <w:noProof/>
          <w:sz w:val="22"/>
          <w:szCs w:val="22"/>
        </w:rPr>
      </w:pPr>
      <w:ins w:id="253"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"_Toc17056318"</w:instrText>
        </w:r>
        <w:r w:rsidRPr="00AC01FD">
          <w:rPr>
            <w:rStyle w:val="Hyperlink"/>
            <w:noProof/>
          </w:rPr>
          <w:instrText xml:space="preserve"> </w:instrText>
        </w:r>
        <w:r w:rsidRPr="00AC01FD">
          <w:rPr>
            <w:rStyle w:val="Hyperlink"/>
            <w:noProof/>
          </w:rPr>
          <w:fldChar w:fldCharType="separate"/>
        </w:r>
        <w:r w:rsidRPr="00AC01FD">
          <w:rPr>
            <w:rStyle w:val="Hyperlink"/>
            <w:noProof/>
          </w:rPr>
          <w:t>Resource Limitations</w:t>
        </w:r>
        <w:r>
          <w:rPr>
            <w:noProof/>
            <w:webHidden/>
          </w:rPr>
          <w:tab/>
        </w:r>
        <w:r>
          <w:rPr>
            <w:noProof/>
            <w:webHidden/>
          </w:rPr>
          <w:fldChar w:fldCharType="begin"/>
        </w:r>
        <w:r>
          <w:rPr>
            <w:noProof/>
            <w:webHidden/>
          </w:rPr>
          <w:instrText xml:space="preserve"> PAGEREF _Toc17056318 \h </w:instrText>
        </w:r>
      </w:ins>
      <w:r>
        <w:rPr>
          <w:noProof/>
          <w:webHidden/>
        </w:rPr>
      </w:r>
      <w:r>
        <w:rPr>
          <w:noProof/>
          <w:webHidden/>
        </w:rPr>
        <w:fldChar w:fldCharType="separate"/>
      </w:r>
      <w:ins w:id="254" w:author="David Mattie" w:date="2019-08-19T08:44:00Z">
        <w:r w:rsidR="002B3FE8">
          <w:rPr>
            <w:noProof/>
            <w:webHidden/>
          </w:rPr>
          <w:t>85</w:t>
        </w:r>
      </w:ins>
      <w:ins w:id="255" w:author="David Mattie" w:date="2019-08-18T21:30:00Z">
        <w:r>
          <w:rPr>
            <w:noProof/>
            <w:webHidden/>
          </w:rPr>
          <w:fldChar w:fldCharType="end"/>
        </w:r>
        <w:r w:rsidRPr="00AC01FD">
          <w:rPr>
            <w:rStyle w:val="Hyperlink"/>
            <w:noProof/>
          </w:rPr>
          <w:fldChar w:fldCharType="end"/>
        </w:r>
      </w:ins>
    </w:p>
    <w:p w14:paraId="02E520DC" w14:textId="7EE572D2" w:rsidR="007E1E15" w:rsidRDefault="007E1E15">
      <w:pPr>
        <w:pStyle w:val="TOC4"/>
        <w:tabs>
          <w:tab w:val="right" w:leader="dot" w:pos="8630"/>
        </w:tabs>
        <w:rPr>
          <w:ins w:id="256" w:author="David Mattie" w:date="2019-08-18T21:30:00Z"/>
          <w:rFonts w:asciiTheme="minorHAnsi" w:eastAsiaTheme="minorEastAsia" w:hAnsiTheme="minorHAnsi" w:cstheme="minorBidi"/>
          <w:noProof/>
          <w:sz w:val="22"/>
          <w:szCs w:val="22"/>
        </w:rPr>
      </w:pPr>
      <w:ins w:id="25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"_Toc17056319"</w:instrText>
        </w:r>
        <w:r w:rsidRPr="00AC01FD">
          <w:rPr>
            <w:rStyle w:val="Hyperlink"/>
            <w:noProof/>
          </w:rPr>
          <w:instrText xml:space="preserve"> </w:instrText>
        </w:r>
        <w:r w:rsidRPr="00AC01FD">
          <w:rPr>
            <w:rStyle w:val="Hyperlink"/>
            <w:noProof/>
          </w:rPr>
          <w:fldChar w:fldCharType="separate"/>
        </w:r>
        <w:r w:rsidRPr="00AC01FD">
          <w:rPr>
            <w:rStyle w:val="Hyperlink"/>
            <w:noProof/>
          </w:rPr>
          <w:t>CEDAR</w:t>
        </w:r>
        <w:r>
          <w:rPr>
            <w:noProof/>
            <w:webHidden/>
          </w:rPr>
          <w:tab/>
        </w:r>
        <w:r>
          <w:rPr>
            <w:noProof/>
            <w:webHidden/>
          </w:rPr>
          <w:fldChar w:fldCharType="begin"/>
        </w:r>
        <w:r>
          <w:rPr>
            <w:noProof/>
            <w:webHidden/>
          </w:rPr>
          <w:instrText xml:space="preserve"> PAGEREF _Toc17056319 \h </w:instrText>
        </w:r>
      </w:ins>
      <w:r>
        <w:rPr>
          <w:noProof/>
          <w:webHidden/>
        </w:rPr>
      </w:r>
      <w:r>
        <w:rPr>
          <w:noProof/>
          <w:webHidden/>
        </w:rPr>
        <w:fldChar w:fldCharType="separate"/>
      </w:r>
      <w:ins w:id="258" w:author="David Mattie" w:date="2019-08-19T08:44:00Z">
        <w:r w:rsidR="002B3FE8">
          <w:rPr>
            <w:noProof/>
            <w:webHidden/>
          </w:rPr>
          <w:t>86</w:t>
        </w:r>
      </w:ins>
      <w:ins w:id="259" w:author="David Mattie" w:date="2019-08-18T21:30:00Z">
        <w:r>
          <w:rPr>
            <w:noProof/>
            <w:webHidden/>
          </w:rPr>
          <w:fldChar w:fldCharType="end"/>
        </w:r>
        <w:r w:rsidRPr="00AC01FD">
          <w:rPr>
            <w:rStyle w:val="Hyperlink"/>
            <w:noProof/>
          </w:rPr>
          <w:fldChar w:fldCharType="end"/>
        </w:r>
      </w:ins>
    </w:p>
    <w:p w14:paraId="2B2A4149" w14:textId="2759C51D" w:rsidR="007E1E15" w:rsidRDefault="007E1E15">
      <w:pPr>
        <w:pStyle w:val="TOC4"/>
        <w:tabs>
          <w:tab w:val="right" w:leader="dot" w:pos="8630"/>
        </w:tabs>
        <w:rPr>
          <w:ins w:id="260" w:author="David Mattie" w:date="2019-08-18T21:30:00Z"/>
          <w:rFonts w:asciiTheme="minorHAnsi" w:eastAsiaTheme="minorEastAsia" w:hAnsiTheme="minorHAnsi" w:cstheme="minorBidi"/>
          <w:noProof/>
          <w:sz w:val="22"/>
          <w:szCs w:val="22"/>
        </w:rPr>
      </w:pPr>
      <w:ins w:id="261"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"_Toc17056320"</w:instrText>
        </w:r>
        <w:r w:rsidRPr="00AC01FD">
          <w:rPr>
            <w:rStyle w:val="Hyperlink"/>
            <w:noProof/>
          </w:rPr>
          <w:instrText xml:space="preserve"> </w:instrText>
        </w:r>
        <w:r w:rsidRPr="00AC01FD">
          <w:rPr>
            <w:rStyle w:val="Hyperlink"/>
            <w:noProof/>
          </w:rPr>
          <w:fldChar w:fldCharType="separate"/>
        </w:r>
        <w:r w:rsidRPr="00AC01FD">
          <w:rPr>
            <w:rStyle w:val="Hyperlink"/>
            <w:noProof/>
          </w:rPr>
          <w:t>GRAHAM</w:t>
        </w:r>
        <w:r>
          <w:rPr>
            <w:noProof/>
            <w:webHidden/>
          </w:rPr>
          <w:tab/>
        </w:r>
        <w:r>
          <w:rPr>
            <w:noProof/>
            <w:webHidden/>
          </w:rPr>
          <w:fldChar w:fldCharType="begin"/>
        </w:r>
        <w:r>
          <w:rPr>
            <w:noProof/>
            <w:webHidden/>
          </w:rPr>
          <w:instrText xml:space="preserve"> PAGEREF _Toc17056320 \h </w:instrText>
        </w:r>
      </w:ins>
      <w:r>
        <w:rPr>
          <w:noProof/>
          <w:webHidden/>
        </w:rPr>
      </w:r>
      <w:r>
        <w:rPr>
          <w:noProof/>
          <w:webHidden/>
        </w:rPr>
        <w:fldChar w:fldCharType="separate"/>
      </w:r>
      <w:ins w:id="262" w:author="David Mattie" w:date="2019-08-19T08:44:00Z">
        <w:r w:rsidR="002B3FE8">
          <w:rPr>
            <w:noProof/>
            <w:webHidden/>
          </w:rPr>
          <w:t>87</w:t>
        </w:r>
      </w:ins>
      <w:ins w:id="263" w:author="David Mattie" w:date="2019-08-18T21:30:00Z">
        <w:r>
          <w:rPr>
            <w:noProof/>
            <w:webHidden/>
          </w:rPr>
          <w:fldChar w:fldCharType="end"/>
        </w:r>
        <w:r w:rsidRPr="00AC01FD">
          <w:rPr>
            <w:rStyle w:val="Hyperlink"/>
            <w:noProof/>
          </w:rPr>
          <w:fldChar w:fldCharType="end"/>
        </w:r>
      </w:ins>
    </w:p>
    <w:p w14:paraId="0F174B31" w14:textId="22AAC2F5" w:rsidR="007E1E15" w:rsidRDefault="007E1E15">
      <w:pPr>
        <w:pStyle w:val="TOC4"/>
        <w:tabs>
          <w:tab w:val="right" w:leader="dot" w:pos="8630"/>
        </w:tabs>
        <w:rPr>
          <w:ins w:id="264" w:author="David Mattie" w:date="2019-08-18T21:30:00Z"/>
          <w:rFonts w:asciiTheme="minorHAnsi" w:eastAsiaTheme="minorEastAsia" w:hAnsiTheme="minorHAnsi" w:cstheme="minorBidi"/>
          <w:noProof/>
          <w:sz w:val="22"/>
          <w:szCs w:val="22"/>
        </w:rPr>
      </w:pPr>
      <w:ins w:id="26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"_Toc17056321"</w:instrText>
        </w:r>
        <w:r w:rsidRPr="00AC01FD">
          <w:rPr>
            <w:rStyle w:val="Hyperlink"/>
            <w:noProof/>
          </w:rPr>
          <w:instrText xml:space="preserve"> </w:instrText>
        </w:r>
        <w:r w:rsidRPr="00AC01FD">
          <w:rPr>
            <w:rStyle w:val="Hyperlink"/>
            <w:noProof/>
          </w:rPr>
          <w:fldChar w:fldCharType="separate"/>
        </w:r>
        <w:r w:rsidRPr="00AC01FD">
          <w:rPr>
            <w:rStyle w:val="Hyperlink"/>
            <w:noProof/>
          </w:rPr>
          <w:t>Alienware</w:t>
        </w:r>
        <w:r>
          <w:rPr>
            <w:noProof/>
            <w:webHidden/>
          </w:rPr>
          <w:tab/>
        </w:r>
        <w:r>
          <w:rPr>
            <w:noProof/>
            <w:webHidden/>
          </w:rPr>
          <w:fldChar w:fldCharType="begin"/>
        </w:r>
        <w:r>
          <w:rPr>
            <w:noProof/>
            <w:webHidden/>
          </w:rPr>
          <w:instrText xml:space="preserve"> PAGEREF _Toc17056321 \h </w:instrText>
        </w:r>
      </w:ins>
      <w:r>
        <w:rPr>
          <w:noProof/>
          <w:webHidden/>
        </w:rPr>
      </w:r>
      <w:r>
        <w:rPr>
          <w:noProof/>
          <w:webHidden/>
        </w:rPr>
        <w:fldChar w:fldCharType="separate"/>
      </w:r>
      <w:ins w:id="266" w:author="David Mattie" w:date="2019-08-19T08:44:00Z">
        <w:r w:rsidR="002B3FE8">
          <w:rPr>
            <w:noProof/>
            <w:webHidden/>
          </w:rPr>
          <w:t>87</w:t>
        </w:r>
      </w:ins>
      <w:ins w:id="267" w:author="David Mattie" w:date="2019-08-18T21:30:00Z">
        <w:r>
          <w:rPr>
            <w:noProof/>
            <w:webHidden/>
          </w:rPr>
          <w:fldChar w:fldCharType="end"/>
        </w:r>
        <w:r w:rsidRPr="00AC01FD">
          <w:rPr>
            <w:rStyle w:val="Hyperlink"/>
            <w:noProof/>
          </w:rPr>
          <w:fldChar w:fldCharType="end"/>
        </w:r>
      </w:ins>
    </w:p>
    <w:p w14:paraId="0BAC4DBA" w14:textId="5B9657C6" w:rsidR="007E1E15" w:rsidRDefault="007E1E15">
      <w:pPr>
        <w:pStyle w:val="TOC4"/>
        <w:tabs>
          <w:tab w:val="right" w:leader="dot" w:pos="8630"/>
        </w:tabs>
        <w:rPr>
          <w:ins w:id="268" w:author="David Mattie" w:date="2019-08-18T21:30:00Z"/>
          <w:rFonts w:asciiTheme="minorHAnsi" w:eastAsiaTheme="minorEastAsia" w:hAnsiTheme="minorHAnsi" w:cstheme="minorBidi"/>
          <w:noProof/>
          <w:sz w:val="22"/>
          <w:szCs w:val="22"/>
        </w:rPr>
      </w:pPr>
      <w:ins w:id="26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"_Toc17056322"</w:instrText>
        </w:r>
        <w:r w:rsidRPr="00AC01FD">
          <w:rPr>
            <w:rStyle w:val="Hyperlink"/>
            <w:noProof/>
          </w:rPr>
          <w:instrText xml:space="preserve"> </w:instrText>
        </w:r>
        <w:r w:rsidRPr="00AC01FD">
          <w:rPr>
            <w:rStyle w:val="Hyperlink"/>
            <w:noProof/>
          </w:rPr>
          <w:fldChar w:fldCharType="separate"/>
        </w:r>
        <w:r w:rsidRPr="00AC01FD">
          <w:rPr>
            <w:rStyle w:val="Hyperlink"/>
            <w:noProof/>
          </w:rPr>
          <w:t>Dell Precision Tower (40 core)</w:t>
        </w:r>
        <w:r>
          <w:rPr>
            <w:noProof/>
            <w:webHidden/>
          </w:rPr>
          <w:tab/>
        </w:r>
        <w:r>
          <w:rPr>
            <w:noProof/>
            <w:webHidden/>
          </w:rPr>
          <w:fldChar w:fldCharType="begin"/>
        </w:r>
        <w:r>
          <w:rPr>
            <w:noProof/>
            <w:webHidden/>
          </w:rPr>
          <w:instrText xml:space="preserve"> PAGEREF _Toc17056322 \h </w:instrText>
        </w:r>
      </w:ins>
      <w:r>
        <w:rPr>
          <w:noProof/>
          <w:webHidden/>
        </w:rPr>
      </w:r>
      <w:r>
        <w:rPr>
          <w:noProof/>
          <w:webHidden/>
        </w:rPr>
        <w:fldChar w:fldCharType="separate"/>
      </w:r>
      <w:ins w:id="270" w:author="David Mattie" w:date="2019-08-19T08:44:00Z">
        <w:r w:rsidR="002B3FE8">
          <w:rPr>
            <w:noProof/>
            <w:webHidden/>
          </w:rPr>
          <w:t>88</w:t>
        </w:r>
      </w:ins>
      <w:ins w:id="271" w:author="David Mattie" w:date="2019-08-18T21:30:00Z">
        <w:r>
          <w:rPr>
            <w:noProof/>
            <w:webHidden/>
          </w:rPr>
          <w:fldChar w:fldCharType="end"/>
        </w:r>
        <w:r w:rsidRPr="00AC01FD">
          <w:rPr>
            <w:rStyle w:val="Hyperlink"/>
            <w:noProof/>
          </w:rPr>
          <w:fldChar w:fldCharType="end"/>
        </w:r>
      </w:ins>
    </w:p>
    <w:p w14:paraId="6C2E9183" w14:textId="1B0D06D1" w:rsidR="007E1E15" w:rsidRDefault="007E1E15">
      <w:pPr>
        <w:pStyle w:val="TOC3"/>
        <w:rPr>
          <w:ins w:id="272" w:author="David Mattie" w:date="2019-08-18T21:30:00Z"/>
          <w:rFonts w:asciiTheme="minorHAnsi" w:eastAsiaTheme="minorEastAsia" w:hAnsiTheme="minorHAnsi" w:cstheme="minorBidi"/>
          <w:noProof/>
          <w:sz w:val="22"/>
          <w:szCs w:val="22"/>
        </w:rPr>
      </w:pPr>
      <w:ins w:id="273"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"_Toc17056323"</w:instrText>
        </w:r>
        <w:r w:rsidRPr="00AC01FD">
          <w:rPr>
            <w:rStyle w:val="Hyperlink"/>
            <w:noProof/>
          </w:rPr>
          <w:instrText xml:space="preserve"> </w:instrText>
        </w:r>
        <w:r w:rsidRPr="00AC01FD">
          <w:rPr>
            <w:rStyle w:val="Hyperlink"/>
            <w:noProof/>
          </w:rPr>
          <w:fldChar w:fldCharType="separate"/>
        </w:r>
        <w:r w:rsidRPr="00AC01FD">
          <w:rPr>
            <w:rStyle w:val="Hyperlink"/>
            <w:noProof/>
          </w:rPr>
          <w:t>Disk Contention</w:t>
        </w:r>
        <w:r>
          <w:rPr>
            <w:noProof/>
            <w:webHidden/>
          </w:rPr>
          <w:tab/>
        </w:r>
        <w:r>
          <w:rPr>
            <w:noProof/>
            <w:webHidden/>
          </w:rPr>
          <w:fldChar w:fldCharType="begin"/>
        </w:r>
        <w:r>
          <w:rPr>
            <w:noProof/>
            <w:webHidden/>
          </w:rPr>
          <w:instrText xml:space="preserve"> PAGEREF _Toc17056323 \h </w:instrText>
        </w:r>
      </w:ins>
      <w:r>
        <w:rPr>
          <w:noProof/>
          <w:webHidden/>
        </w:rPr>
      </w:r>
      <w:r>
        <w:rPr>
          <w:noProof/>
          <w:webHidden/>
        </w:rPr>
        <w:fldChar w:fldCharType="separate"/>
      </w:r>
      <w:ins w:id="274" w:author="David Mattie" w:date="2019-08-19T08:44:00Z">
        <w:r w:rsidR="002B3FE8">
          <w:rPr>
            <w:noProof/>
            <w:webHidden/>
          </w:rPr>
          <w:t>88</w:t>
        </w:r>
      </w:ins>
      <w:ins w:id="275" w:author="David Mattie" w:date="2019-08-18T21:30:00Z">
        <w:r>
          <w:rPr>
            <w:noProof/>
            <w:webHidden/>
          </w:rPr>
          <w:fldChar w:fldCharType="end"/>
        </w:r>
        <w:r w:rsidRPr="00AC01FD">
          <w:rPr>
            <w:rStyle w:val="Hyperlink"/>
            <w:noProof/>
          </w:rPr>
          <w:fldChar w:fldCharType="end"/>
        </w:r>
      </w:ins>
    </w:p>
    <w:p w14:paraId="51915097" w14:textId="597C9133" w:rsidR="007E1E15" w:rsidRDefault="007E1E15">
      <w:pPr>
        <w:pStyle w:val="TOC2"/>
        <w:tabs>
          <w:tab w:val="right" w:leader="dot" w:pos="8630"/>
        </w:tabs>
        <w:rPr>
          <w:ins w:id="276" w:author="David Mattie" w:date="2019-08-18T21:30:00Z"/>
          <w:rFonts w:asciiTheme="minorHAnsi" w:eastAsiaTheme="minorEastAsia" w:hAnsiTheme="minorHAnsi" w:cstheme="minorBidi"/>
          <w:noProof/>
          <w:sz w:val="22"/>
          <w:szCs w:val="22"/>
        </w:rPr>
      </w:pPr>
      <w:ins w:id="27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"_Toc17056324"</w:instrText>
        </w:r>
        <w:r w:rsidRPr="00AC01FD">
          <w:rPr>
            <w:rStyle w:val="Hyperlink"/>
            <w:noProof/>
          </w:rPr>
          <w:instrText xml:space="preserve"> </w:instrText>
        </w:r>
        <w:r w:rsidRPr="00AC01FD">
          <w:rPr>
            <w:rStyle w:val="Hyperlink"/>
            <w:noProof/>
          </w:rPr>
          <w:fldChar w:fldCharType="separate"/>
        </w:r>
        <w:r w:rsidRPr="00AC01FD">
          <w:rPr>
            <w:rStyle w:val="Hyperlink"/>
            <w:noProof/>
          </w:rPr>
          <w:t>Proposed Enhancements</w:t>
        </w:r>
        <w:r>
          <w:rPr>
            <w:noProof/>
            <w:webHidden/>
          </w:rPr>
          <w:tab/>
        </w:r>
        <w:r>
          <w:rPr>
            <w:noProof/>
            <w:webHidden/>
          </w:rPr>
          <w:fldChar w:fldCharType="begin"/>
        </w:r>
        <w:r>
          <w:rPr>
            <w:noProof/>
            <w:webHidden/>
          </w:rPr>
          <w:instrText xml:space="preserve"> PAGEREF _Toc17056324 \h </w:instrText>
        </w:r>
      </w:ins>
      <w:r>
        <w:rPr>
          <w:noProof/>
          <w:webHidden/>
        </w:rPr>
      </w:r>
      <w:r>
        <w:rPr>
          <w:noProof/>
          <w:webHidden/>
        </w:rPr>
        <w:fldChar w:fldCharType="separate"/>
      </w:r>
      <w:ins w:id="278" w:author="David Mattie" w:date="2019-08-19T08:44:00Z">
        <w:r w:rsidR="002B3FE8">
          <w:rPr>
            <w:noProof/>
            <w:webHidden/>
          </w:rPr>
          <w:t>89</w:t>
        </w:r>
      </w:ins>
      <w:ins w:id="279" w:author="David Mattie" w:date="2019-08-18T21:30:00Z">
        <w:r>
          <w:rPr>
            <w:noProof/>
            <w:webHidden/>
          </w:rPr>
          <w:fldChar w:fldCharType="end"/>
        </w:r>
        <w:r w:rsidRPr="00AC01FD">
          <w:rPr>
            <w:rStyle w:val="Hyperlink"/>
            <w:noProof/>
          </w:rPr>
          <w:fldChar w:fldCharType="end"/>
        </w:r>
      </w:ins>
    </w:p>
    <w:p w14:paraId="4ECD9063" w14:textId="64F62880" w:rsidR="007E1E15" w:rsidRDefault="007E1E15">
      <w:pPr>
        <w:pStyle w:val="TOC3"/>
        <w:rPr>
          <w:ins w:id="280" w:author="David Mattie" w:date="2019-08-18T21:30:00Z"/>
          <w:rFonts w:asciiTheme="minorHAnsi" w:eastAsiaTheme="minorEastAsia" w:hAnsiTheme="minorHAnsi" w:cstheme="minorBidi"/>
          <w:noProof/>
          <w:sz w:val="22"/>
          <w:szCs w:val="22"/>
        </w:rPr>
      </w:pPr>
      <w:ins w:id="281"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"_Toc17056325"</w:instrText>
        </w:r>
        <w:r w:rsidRPr="00AC01FD">
          <w:rPr>
            <w:rStyle w:val="Hyperlink"/>
            <w:noProof/>
          </w:rPr>
          <w:instrText xml:space="preserve"> </w:instrText>
        </w:r>
        <w:r w:rsidRPr="00AC01FD">
          <w:rPr>
            <w:rStyle w:val="Hyperlink"/>
            <w:noProof/>
          </w:rPr>
          <w:fldChar w:fldCharType="separate"/>
        </w:r>
        <w:r w:rsidRPr="00AC01FD">
          <w:rPr>
            <w:rStyle w:val="Hyperlink"/>
            <w:noProof/>
          </w:rPr>
          <w:t>Improved Parallelism on Data Recall</w:t>
        </w:r>
        <w:r>
          <w:rPr>
            <w:noProof/>
            <w:webHidden/>
          </w:rPr>
          <w:tab/>
        </w:r>
        <w:r>
          <w:rPr>
            <w:noProof/>
            <w:webHidden/>
          </w:rPr>
          <w:fldChar w:fldCharType="begin"/>
        </w:r>
        <w:r>
          <w:rPr>
            <w:noProof/>
            <w:webHidden/>
          </w:rPr>
          <w:instrText xml:space="preserve"> PAGEREF _Toc17056325 \h </w:instrText>
        </w:r>
      </w:ins>
      <w:r>
        <w:rPr>
          <w:noProof/>
          <w:webHidden/>
        </w:rPr>
      </w:r>
      <w:r>
        <w:rPr>
          <w:noProof/>
          <w:webHidden/>
        </w:rPr>
        <w:fldChar w:fldCharType="separate"/>
      </w:r>
      <w:ins w:id="282" w:author="David Mattie" w:date="2019-08-19T08:44:00Z">
        <w:r w:rsidR="002B3FE8">
          <w:rPr>
            <w:noProof/>
            <w:webHidden/>
          </w:rPr>
          <w:t>89</w:t>
        </w:r>
      </w:ins>
      <w:ins w:id="283" w:author="David Mattie" w:date="2019-08-18T21:30:00Z">
        <w:r>
          <w:rPr>
            <w:noProof/>
            <w:webHidden/>
          </w:rPr>
          <w:fldChar w:fldCharType="end"/>
        </w:r>
        <w:r w:rsidRPr="00AC01FD">
          <w:rPr>
            <w:rStyle w:val="Hyperlink"/>
            <w:noProof/>
          </w:rPr>
          <w:fldChar w:fldCharType="end"/>
        </w:r>
      </w:ins>
    </w:p>
    <w:p w14:paraId="3F291682" w14:textId="11F071CE" w:rsidR="007E1E15" w:rsidRDefault="007E1E15">
      <w:pPr>
        <w:pStyle w:val="TOC3"/>
        <w:rPr>
          <w:ins w:id="284" w:author="David Mattie" w:date="2019-08-18T21:30:00Z"/>
          <w:rFonts w:asciiTheme="minorHAnsi" w:eastAsiaTheme="minorEastAsia" w:hAnsiTheme="minorHAnsi" w:cstheme="minorBidi"/>
          <w:noProof/>
          <w:sz w:val="22"/>
          <w:szCs w:val="22"/>
        </w:rPr>
      </w:pPr>
      <w:ins w:id="285" w:author="David Mattie" w:date="2019-08-18T21:30:00Z">
        <w:r w:rsidRPr="00AC01FD">
          <w:rPr>
            <w:rStyle w:val="Hyperlink"/>
            <w:noProof/>
          </w:rPr>
          <w:lastRenderedPageBreak/>
          <w:fldChar w:fldCharType="begin"/>
        </w:r>
        <w:r w:rsidRPr="00AC01FD">
          <w:rPr>
            <w:rStyle w:val="Hyperlink"/>
            <w:noProof/>
          </w:rPr>
          <w:instrText xml:space="preserve"> </w:instrText>
        </w:r>
        <w:r>
          <w:rPr>
            <w:noProof/>
          </w:rPr>
          <w:instrText>HYPERLINK \l "_Toc17056326"</w:instrText>
        </w:r>
        <w:r w:rsidRPr="00AC01FD">
          <w:rPr>
            <w:rStyle w:val="Hyperlink"/>
            <w:noProof/>
          </w:rPr>
          <w:instrText xml:space="preserve"> </w:instrText>
        </w:r>
        <w:r w:rsidRPr="00AC01FD">
          <w:rPr>
            <w:rStyle w:val="Hyperlink"/>
            <w:noProof/>
          </w:rPr>
          <w:fldChar w:fldCharType="separate"/>
        </w:r>
        <w:r w:rsidRPr="00AC01FD">
          <w:rPr>
            <w:rStyle w:val="Hyperlink"/>
            <w:noProof/>
          </w:rPr>
          <w:t>REDIS</w:t>
        </w:r>
        <w:r>
          <w:rPr>
            <w:noProof/>
            <w:webHidden/>
          </w:rPr>
          <w:tab/>
        </w:r>
        <w:r>
          <w:rPr>
            <w:noProof/>
            <w:webHidden/>
          </w:rPr>
          <w:fldChar w:fldCharType="begin"/>
        </w:r>
        <w:r>
          <w:rPr>
            <w:noProof/>
            <w:webHidden/>
          </w:rPr>
          <w:instrText xml:space="preserve"> PAGEREF _Toc17056326 \h </w:instrText>
        </w:r>
      </w:ins>
      <w:r>
        <w:rPr>
          <w:noProof/>
          <w:webHidden/>
        </w:rPr>
      </w:r>
      <w:r>
        <w:rPr>
          <w:noProof/>
          <w:webHidden/>
        </w:rPr>
        <w:fldChar w:fldCharType="separate"/>
      </w:r>
      <w:ins w:id="286" w:author="David Mattie" w:date="2019-08-19T08:44:00Z">
        <w:r w:rsidR="002B3FE8">
          <w:rPr>
            <w:noProof/>
            <w:webHidden/>
          </w:rPr>
          <w:t>89</w:t>
        </w:r>
      </w:ins>
      <w:ins w:id="287" w:author="David Mattie" w:date="2019-08-18T21:30:00Z">
        <w:r>
          <w:rPr>
            <w:noProof/>
            <w:webHidden/>
          </w:rPr>
          <w:fldChar w:fldCharType="end"/>
        </w:r>
        <w:r w:rsidRPr="00AC01FD">
          <w:rPr>
            <w:rStyle w:val="Hyperlink"/>
            <w:noProof/>
          </w:rPr>
          <w:fldChar w:fldCharType="end"/>
        </w:r>
      </w:ins>
    </w:p>
    <w:p w14:paraId="26514C53" w14:textId="58CEBD3E" w:rsidR="007E1E15" w:rsidRDefault="007E1E15">
      <w:pPr>
        <w:pStyle w:val="TOC3"/>
        <w:rPr>
          <w:ins w:id="288" w:author="David Mattie" w:date="2019-08-18T21:30:00Z"/>
          <w:rFonts w:asciiTheme="minorHAnsi" w:eastAsiaTheme="minorEastAsia" w:hAnsiTheme="minorHAnsi" w:cstheme="minorBidi"/>
          <w:noProof/>
          <w:sz w:val="22"/>
          <w:szCs w:val="22"/>
        </w:rPr>
      </w:pPr>
      <w:ins w:id="28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"_Toc17056327"</w:instrText>
        </w:r>
        <w:r w:rsidRPr="00AC01FD">
          <w:rPr>
            <w:rStyle w:val="Hyperlink"/>
            <w:noProof/>
          </w:rPr>
          <w:instrText xml:space="preserve"> </w:instrText>
        </w:r>
        <w:r w:rsidRPr="00AC01FD">
          <w:rPr>
            <w:rStyle w:val="Hyperlink"/>
            <w:noProof/>
          </w:rPr>
          <w:fldChar w:fldCharType="separate"/>
        </w:r>
        <w:r w:rsidRPr="00AC01FD">
          <w:rPr>
            <w:rStyle w:val="Hyperlink"/>
            <w:noProof/>
          </w:rPr>
          <w:t>Improved Fault Detection</w:t>
        </w:r>
        <w:r>
          <w:rPr>
            <w:noProof/>
            <w:webHidden/>
          </w:rPr>
          <w:tab/>
        </w:r>
        <w:r>
          <w:rPr>
            <w:noProof/>
            <w:webHidden/>
          </w:rPr>
          <w:fldChar w:fldCharType="begin"/>
        </w:r>
        <w:r>
          <w:rPr>
            <w:noProof/>
            <w:webHidden/>
          </w:rPr>
          <w:instrText xml:space="preserve"> PAGEREF _Toc17056327 \h </w:instrText>
        </w:r>
      </w:ins>
      <w:r>
        <w:rPr>
          <w:noProof/>
          <w:webHidden/>
        </w:rPr>
      </w:r>
      <w:r>
        <w:rPr>
          <w:noProof/>
          <w:webHidden/>
        </w:rPr>
        <w:fldChar w:fldCharType="separate"/>
      </w:r>
      <w:ins w:id="290" w:author="David Mattie" w:date="2019-08-19T08:44:00Z">
        <w:r w:rsidR="002B3FE8">
          <w:rPr>
            <w:noProof/>
            <w:webHidden/>
          </w:rPr>
          <w:t>90</w:t>
        </w:r>
      </w:ins>
      <w:ins w:id="291" w:author="David Mattie" w:date="2019-08-18T21:30:00Z">
        <w:r>
          <w:rPr>
            <w:noProof/>
            <w:webHidden/>
          </w:rPr>
          <w:fldChar w:fldCharType="end"/>
        </w:r>
        <w:r w:rsidRPr="00AC01FD">
          <w:rPr>
            <w:rStyle w:val="Hyperlink"/>
            <w:noProof/>
          </w:rPr>
          <w:fldChar w:fldCharType="end"/>
        </w:r>
      </w:ins>
    </w:p>
    <w:p w14:paraId="17E9D07D" w14:textId="1D80F61E" w:rsidR="007E1E15" w:rsidRDefault="007E1E15">
      <w:pPr>
        <w:pStyle w:val="TOC3"/>
        <w:rPr>
          <w:ins w:id="292" w:author="David Mattie" w:date="2019-08-18T21:30:00Z"/>
          <w:rFonts w:asciiTheme="minorHAnsi" w:eastAsiaTheme="minorEastAsia" w:hAnsiTheme="minorHAnsi" w:cstheme="minorBidi"/>
          <w:noProof/>
          <w:sz w:val="22"/>
          <w:szCs w:val="22"/>
        </w:rPr>
      </w:pPr>
      <w:ins w:id="293"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"_Toc17056328"</w:instrText>
        </w:r>
        <w:r w:rsidRPr="00AC01FD">
          <w:rPr>
            <w:rStyle w:val="Hyperlink"/>
            <w:noProof/>
          </w:rPr>
          <w:instrText xml:space="preserve"> </w:instrText>
        </w:r>
        <w:r w:rsidRPr="00AC01FD">
          <w:rPr>
            <w:rStyle w:val="Hyperlink"/>
            <w:noProof/>
          </w:rPr>
          <w:fldChar w:fldCharType="separate"/>
        </w:r>
        <w:r w:rsidRPr="00AC01FD">
          <w:rPr>
            <w:rStyle w:val="Hyperlink"/>
            <w:noProof/>
          </w:rPr>
          <w:t>Add Pre-Pipeline Phase</w:t>
        </w:r>
        <w:r>
          <w:rPr>
            <w:noProof/>
            <w:webHidden/>
          </w:rPr>
          <w:tab/>
        </w:r>
        <w:r>
          <w:rPr>
            <w:noProof/>
            <w:webHidden/>
          </w:rPr>
          <w:fldChar w:fldCharType="begin"/>
        </w:r>
        <w:r>
          <w:rPr>
            <w:noProof/>
            <w:webHidden/>
          </w:rPr>
          <w:instrText xml:space="preserve"> PAGEREF _Toc17056328 \h </w:instrText>
        </w:r>
      </w:ins>
      <w:r>
        <w:rPr>
          <w:noProof/>
          <w:webHidden/>
        </w:rPr>
      </w:r>
      <w:r>
        <w:rPr>
          <w:noProof/>
          <w:webHidden/>
        </w:rPr>
        <w:fldChar w:fldCharType="separate"/>
      </w:r>
      <w:ins w:id="294" w:author="David Mattie" w:date="2019-08-19T08:44:00Z">
        <w:r w:rsidR="002B3FE8">
          <w:rPr>
            <w:noProof/>
            <w:webHidden/>
          </w:rPr>
          <w:t>90</w:t>
        </w:r>
      </w:ins>
      <w:ins w:id="295" w:author="David Mattie" w:date="2019-08-18T21:30:00Z">
        <w:r>
          <w:rPr>
            <w:noProof/>
            <w:webHidden/>
          </w:rPr>
          <w:fldChar w:fldCharType="end"/>
        </w:r>
        <w:r w:rsidRPr="00AC01FD">
          <w:rPr>
            <w:rStyle w:val="Hyperlink"/>
            <w:noProof/>
          </w:rPr>
          <w:fldChar w:fldCharType="end"/>
        </w:r>
      </w:ins>
    </w:p>
    <w:p w14:paraId="7FF0180F" w14:textId="6C42EF64" w:rsidR="007E1E15" w:rsidRDefault="007E1E15">
      <w:pPr>
        <w:pStyle w:val="TOC3"/>
        <w:rPr>
          <w:ins w:id="296" w:author="David Mattie" w:date="2019-08-18T21:30:00Z"/>
          <w:rFonts w:asciiTheme="minorHAnsi" w:eastAsiaTheme="minorEastAsia" w:hAnsiTheme="minorHAnsi" w:cstheme="minorBidi"/>
          <w:noProof/>
          <w:sz w:val="22"/>
          <w:szCs w:val="22"/>
        </w:rPr>
      </w:pPr>
      <w:ins w:id="29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"_Toc17056329"</w:instrText>
        </w:r>
        <w:r w:rsidRPr="00AC01FD">
          <w:rPr>
            <w:rStyle w:val="Hyperlink"/>
            <w:noProof/>
          </w:rPr>
          <w:instrText xml:space="preserve"> </w:instrText>
        </w:r>
        <w:r w:rsidRPr="00AC01FD">
          <w:rPr>
            <w:rStyle w:val="Hyperlink"/>
            <w:noProof/>
          </w:rPr>
          <w:fldChar w:fldCharType="separate"/>
        </w:r>
        <w:r w:rsidRPr="00AC01FD">
          <w:rPr>
            <w:rStyle w:val="Hyperlink"/>
            <w:noProof/>
          </w:rPr>
          <w:t>Service based execution on commodity hardware</w:t>
        </w:r>
        <w:r>
          <w:rPr>
            <w:noProof/>
            <w:webHidden/>
          </w:rPr>
          <w:tab/>
        </w:r>
        <w:r>
          <w:rPr>
            <w:noProof/>
            <w:webHidden/>
          </w:rPr>
          <w:fldChar w:fldCharType="begin"/>
        </w:r>
        <w:r>
          <w:rPr>
            <w:noProof/>
            <w:webHidden/>
          </w:rPr>
          <w:instrText xml:space="preserve"> PAGEREF _Toc17056329 \h </w:instrText>
        </w:r>
      </w:ins>
      <w:r>
        <w:rPr>
          <w:noProof/>
          <w:webHidden/>
        </w:rPr>
      </w:r>
      <w:r>
        <w:rPr>
          <w:noProof/>
          <w:webHidden/>
        </w:rPr>
        <w:fldChar w:fldCharType="separate"/>
      </w:r>
      <w:ins w:id="298" w:author="David Mattie" w:date="2019-08-19T08:44:00Z">
        <w:r w:rsidR="002B3FE8">
          <w:rPr>
            <w:noProof/>
            <w:webHidden/>
          </w:rPr>
          <w:t>91</w:t>
        </w:r>
      </w:ins>
      <w:ins w:id="299" w:author="David Mattie" w:date="2019-08-18T21:30:00Z">
        <w:r>
          <w:rPr>
            <w:noProof/>
            <w:webHidden/>
          </w:rPr>
          <w:fldChar w:fldCharType="end"/>
        </w:r>
        <w:r w:rsidRPr="00AC01FD">
          <w:rPr>
            <w:rStyle w:val="Hyperlink"/>
            <w:noProof/>
          </w:rPr>
          <w:fldChar w:fldCharType="end"/>
        </w:r>
      </w:ins>
    </w:p>
    <w:p w14:paraId="38D7F0AF" w14:textId="56C8B0C2" w:rsidR="007E1E15" w:rsidRDefault="007E1E15">
      <w:pPr>
        <w:pStyle w:val="TOC2"/>
        <w:tabs>
          <w:tab w:val="right" w:leader="dot" w:pos="8630"/>
        </w:tabs>
        <w:rPr>
          <w:ins w:id="300" w:author="David Mattie" w:date="2019-08-18T21:30:00Z"/>
          <w:rFonts w:asciiTheme="minorHAnsi" w:eastAsiaTheme="minorEastAsia" w:hAnsiTheme="minorHAnsi" w:cstheme="minorBidi"/>
          <w:noProof/>
          <w:sz w:val="22"/>
          <w:szCs w:val="22"/>
        </w:rPr>
      </w:pPr>
      <w:ins w:id="301"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"_Toc17056330"</w:instrText>
        </w:r>
        <w:r w:rsidRPr="00AC01FD">
          <w:rPr>
            <w:rStyle w:val="Hyperlink"/>
            <w:noProof/>
          </w:rPr>
          <w:instrText xml:space="preserve"> </w:instrText>
        </w:r>
        <w:r w:rsidRPr="00AC01FD">
          <w:rPr>
            <w:rStyle w:val="Hyperlink"/>
            <w:noProof/>
          </w:rPr>
          <w:fldChar w:fldCharType="separate"/>
        </w:r>
        <w:r w:rsidRPr="00AC01FD">
          <w:rPr>
            <w:rStyle w:val="Hyperlink"/>
            <w:noProof/>
          </w:rPr>
          <w:t>Final Remarks</w:t>
        </w:r>
        <w:r>
          <w:rPr>
            <w:noProof/>
            <w:webHidden/>
          </w:rPr>
          <w:tab/>
        </w:r>
        <w:r>
          <w:rPr>
            <w:noProof/>
            <w:webHidden/>
          </w:rPr>
          <w:fldChar w:fldCharType="begin"/>
        </w:r>
        <w:r>
          <w:rPr>
            <w:noProof/>
            <w:webHidden/>
          </w:rPr>
          <w:instrText xml:space="preserve"> PAGEREF _Toc17056330 \h </w:instrText>
        </w:r>
      </w:ins>
      <w:r>
        <w:rPr>
          <w:noProof/>
          <w:webHidden/>
        </w:rPr>
      </w:r>
      <w:r>
        <w:rPr>
          <w:noProof/>
          <w:webHidden/>
        </w:rPr>
        <w:fldChar w:fldCharType="separate"/>
      </w:r>
      <w:ins w:id="302" w:author="David Mattie" w:date="2019-08-19T08:44:00Z">
        <w:r w:rsidR="002B3FE8">
          <w:rPr>
            <w:noProof/>
            <w:webHidden/>
          </w:rPr>
          <w:t>91</w:t>
        </w:r>
      </w:ins>
      <w:ins w:id="303" w:author="David Mattie" w:date="2019-08-18T21:30:00Z">
        <w:r>
          <w:rPr>
            <w:noProof/>
            <w:webHidden/>
          </w:rPr>
          <w:fldChar w:fldCharType="end"/>
        </w:r>
        <w:r w:rsidRPr="00AC01FD">
          <w:rPr>
            <w:rStyle w:val="Hyperlink"/>
            <w:noProof/>
          </w:rPr>
          <w:fldChar w:fldCharType="end"/>
        </w:r>
      </w:ins>
    </w:p>
    <w:p w14:paraId="4F393F84" w14:textId="4FBE4285" w:rsidR="007E1E15" w:rsidRDefault="007E1E15">
      <w:pPr>
        <w:pStyle w:val="TOC1"/>
        <w:rPr>
          <w:ins w:id="304" w:author="David Mattie" w:date="2019-08-18T21:30:00Z"/>
          <w:rFonts w:asciiTheme="minorHAnsi" w:eastAsiaTheme="minorEastAsia" w:hAnsiTheme="minorHAnsi" w:cstheme="minorBidi"/>
          <w:b w:val="0"/>
          <w:noProof/>
          <w:sz w:val="22"/>
          <w:szCs w:val="22"/>
        </w:rPr>
      </w:pPr>
      <w:ins w:id="30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"_Toc17056331"</w:instrText>
        </w:r>
        <w:r w:rsidRPr="00AC01FD">
          <w:rPr>
            <w:rStyle w:val="Hyperlink"/>
            <w:noProof/>
          </w:rPr>
          <w:instrText xml:space="preserve"> </w:instrText>
        </w:r>
        <w:r w:rsidRPr="00AC01FD">
          <w:rPr>
            <w:rStyle w:val="Hyperlink"/>
            <w:noProof/>
          </w:rPr>
          <w:fldChar w:fldCharType="separate"/>
        </w:r>
        <w:r w:rsidRPr="00AC01FD">
          <w:rPr>
            <w:rStyle w:val="Hyperlink"/>
            <w:noProof/>
          </w:rPr>
          <w:t>Bibliography</w:t>
        </w:r>
        <w:r>
          <w:rPr>
            <w:noProof/>
            <w:webHidden/>
          </w:rPr>
          <w:tab/>
        </w:r>
        <w:r>
          <w:rPr>
            <w:noProof/>
            <w:webHidden/>
          </w:rPr>
          <w:fldChar w:fldCharType="begin"/>
        </w:r>
        <w:r>
          <w:rPr>
            <w:noProof/>
            <w:webHidden/>
          </w:rPr>
          <w:instrText xml:space="preserve"> PAGEREF _Toc17056331 \h </w:instrText>
        </w:r>
      </w:ins>
      <w:r>
        <w:rPr>
          <w:noProof/>
          <w:webHidden/>
        </w:rPr>
      </w:r>
      <w:r>
        <w:rPr>
          <w:noProof/>
          <w:webHidden/>
        </w:rPr>
        <w:fldChar w:fldCharType="separate"/>
      </w:r>
      <w:ins w:id="306" w:author="David Mattie" w:date="2019-08-19T08:44:00Z">
        <w:r w:rsidR="002B3FE8">
          <w:rPr>
            <w:noProof/>
            <w:webHidden/>
          </w:rPr>
          <w:t>92</w:t>
        </w:r>
      </w:ins>
      <w:ins w:id="307" w:author="David Mattie" w:date="2019-08-18T21:30:00Z">
        <w:r>
          <w:rPr>
            <w:noProof/>
            <w:webHidden/>
          </w:rPr>
          <w:fldChar w:fldCharType="end"/>
        </w:r>
        <w:r w:rsidRPr="00AC01FD">
          <w:rPr>
            <w:rStyle w:val="Hyperlink"/>
            <w:noProof/>
          </w:rPr>
          <w:fldChar w:fldCharType="end"/>
        </w:r>
      </w:ins>
    </w:p>
    <w:p w14:paraId="624691E7" w14:textId="25C43ED3" w:rsidR="007E1E15" w:rsidRDefault="007E1E15">
      <w:pPr>
        <w:pStyle w:val="TOC1"/>
        <w:rPr>
          <w:ins w:id="308" w:author="David Mattie" w:date="2019-08-18T21:30:00Z"/>
          <w:rFonts w:asciiTheme="minorHAnsi" w:eastAsiaTheme="minorEastAsia" w:hAnsiTheme="minorHAnsi" w:cstheme="minorBidi"/>
          <w:b w:val="0"/>
          <w:noProof/>
          <w:sz w:val="22"/>
          <w:szCs w:val="22"/>
        </w:rPr>
      </w:pPr>
      <w:ins w:id="30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"_Toc17056332"</w:instrText>
        </w:r>
        <w:r w:rsidRPr="00AC01FD">
          <w:rPr>
            <w:rStyle w:val="Hyperlink"/>
            <w:noProof/>
          </w:rPr>
          <w:instrText xml:space="preserve"> </w:instrText>
        </w:r>
        <w:r w:rsidRPr="00AC01FD">
          <w:rPr>
            <w:rStyle w:val="Hyperlink"/>
            <w:noProof/>
          </w:rPr>
          <w:fldChar w:fldCharType="separate"/>
        </w:r>
        <w:r w:rsidRPr="00AC01FD">
          <w:rPr>
            <w:rStyle w:val="Hyperlink"/>
            <w:noProof/>
          </w:rPr>
          <w:t>Appendix 1</w:t>
        </w:r>
        <w:r>
          <w:rPr>
            <w:noProof/>
            <w:webHidden/>
          </w:rPr>
          <w:tab/>
        </w:r>
        <w:r>
          <w:rPr>
            <w:noProof/>
            <w:webHidden/>
          </w:rPr>
          <w:fldChar w:fldCharType="begin"/>
        </w:r>
        <w:r>
          <w:rPr>
            <w:noProof/>
            <w:webHidden/>
          </w:rPr>
          <w:instrText xml:space="preserve"> PAGEREF _Toc17056332 \h </w:instrText>
        </w:r>
      </w:ins>
      <w:r>
        <w:rPr>
          <w:noProof/>
          <w:webHidden/>
        </w:rPr>
      </w:r>
      <w:r>
        <w:rPr>
          <w:noProof/>
          <w:webHidden/>
        </w:rPr>
        <w:fldChar w:fldCharType="separate"/>
      </w:r>
      <w:ins w:id="310" w:author="David Mattie" w:date="2019-08-19T08:44:00Z">
        <w:r w:rsidR="002B3FE8">
          <w:rPr>
            <w:noProof/>
            <w:webHidden/>
          </w:rPr>
          <w:t>95</w:t>
        </w:r>
      </w:ins>
      <w:ins w:id="311" w:author="David Mattie" w:date="2019-08-18T21:30:00Z">
        <w:r>
          <w:rPr>
            <w:noProof/>
            <w:webHidden/>
          </w:rPr>
          <w:fldChar w:fldCharType="end"/>
        </w:r>
        <w:r w:rsidRPr="00AC01FD">
          <w:rPr>
            <w:rStyle w:val="Hyperlink"/>
            <w:noProof/>
          </w:rPr>
          <w:fldChar w:fldCharType="end"/>
        </w:r>
      </w:ins>
    </w:p>
    <w:p w14:paraId="48583AC9" w14:textId="5C45D839" w:rsidR="007E1E15" w:rsidRDefault="007E1E15">
      <w:pPr>
        <w:pStyle w:val="TOC2"/>
        <w:tabs>
          <w:tab w:val="right" w:leader="dot" w:pos="8630"/>
        </w:tabs>
        <w:rPr>
          <w:ins w:id="312" w:author="David Mattie" w:date="2019-08-18T21:30:00Z"/>
          <w:rFonts w:asciiTheme="minorHAnsi" w:eastAsiaTheme="minorEastAsia" w:hAnsiTheme="minorHAnsi" w:cstheme="minorBidi"/>
          <w:noProof/>
          <w:sz w:val="22"/>
          <w:szCs w:val="22"/>
        </w:rPr>
      </w:pPr>
      <w:ins w:id="313"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"_Toc17056333"</w:instrText>
        </w:r>
        <w:r w:rsidRPr="00AC01FD">
          <w:rPr>
            <w:rStyle w:val="Hyperlink"/>
            <w:noProof/>
          </w:rPr>
          <w:instrText xml:space="preserve"> </w:instrText>
        </w:r>
        <w:r w:rsidRPr="00AC01FD">
          <w:rPr>
            <w:rStyle w:val="Hyperlink"/>
            <w:noProof/>
          </w:rPr>
          <w:fldChar w:fldCharType="separate"/>
        </w:r>
        <w:r w:rsidRPr="00AC01FD">
          <w:rPr>
            <w:rStyle w:val="Hyperlink"/>
            <w:noProof/>
          </w:rPr>
          <w:t>crush.py</w:t>
        </w:r>
        <w:r>
          <w:rPr>
            <w:noProof/>
            <w:webHidden/>
          </w:rPr>
          <w:tab/>
        </w:r>
        <w:r>
          <w:rPr>
            <w:noProof/>
            <w:webHidden/>
          </w:rPr>
          <w:fldChar w:fldCharType="begin"/>
        </w:r>
        <w:r>
          <w:rPr>
            <w:noProof/>
            <w:webHidden/>
          </w:rPr>
          <w:instrText xml:space="preserve"> PAGEREF _Toc17056333 \h </w:instrText>
        </w:r>
      </w:ins>
      <w:r>
        <w:rPr>
          <w:noProof/>
          <w:webHidden/>
        </w:rPr>
      </w:r>
      <w:r>
        <w:rPr>
          <w:noProof/>
          <w:webHidden/>
        </w:rPr>
        <w:fldChar w:fldCharType="separate"/>
      </w:r>
      <w:ins w:id="314" w:author="David Mattie" w:date="2019-08-19T08:44:00Z">
        <w:r w:rsidR="002B3FE8">
          <w:rPr>
            <w:noProof/>
            <w:webHidden/>
          </w:rPr>
          <w:t>95</w:t>
        </w:r>
      </w:ins>
      <w:ins w:id="315" w:author="David Mattie" w:date="2019-08-18T21:30:00Z">
        <w:r>
          <w:rPr>
            <w:noProof/>
            <w:webHidden/>
          </w:rPr>
          <w:fldChar w:fldCharType="end"/>
        </w:r>
        <w:r w:rsidRPr="00AC01FD">
          <w:rPr>
            <w:rStyle w:val="Hyperlink"/>
            <w:noProof/>
          </w:rPr>
          <w:fldChar w:fldCharType="end"/>
        </w:r>
      </w:ins>
    </w:p>
    <w:p w14:paraId="7BD41220" w14:textId="4D3E13CD" w:rsidR="007E1E15" w:rsidRDefault="007E1E15">
      <w:pPr>
        <w:pStyle w:val="TOC2"/>
        <w:tabs>
          <w:tab w:val="right" w:leader="dot" w:pos="8630"/>
        </w:tabs>
        <w:rPr>
          <w:ins w:id="316" w:author="David Mattie" w:date="2019-08-18T21:30:00Z"/>
          <w:rFonts w:asciiTheme="minorHAnsi" w:eastAsiaTheme="minorEastAsia" w:hAnsiTheme="minorHAnsi" w:cstheme="minorBidi"/>
          <w:noProof/>
          <w:sz w:val="22"/>
          <w:szCs w:val="22"/>
        </w:rPr>
      </w:pPr>
      <w:ins w:id="31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"_Toc17056334"</w:instrText>
        </w:r>
        <w:r w:rsidRPr="00AC01FD">
          <w:rPr>
            <w:rStyle w:val="Hyperlink"/>
            <w:noProof/>
          </w:rPr>
          <w:instrText xml:space="preserve"> </w:instrText>
        </w:r>
        <w:r w:rsidRPr="00AC01FD">
          <w:rPr>
            <w:rStyle w:val="Hyperlink"/>
            <w:noProof/>
          </w:rPr>
          <w:fldChar w:fldCharType="separate"/>
        </w:r>
        <w:r w:rsidRPr="00AC01FD">
          <w:rPr>
            <w:rStyle w:val="Hyperlink"/>
            <w:noProof/>
          </w:rPr>
          <w:t>Patient.py</w:t>
        </w:r>
        <w:r>
          <w:rPr>
            <w:noProof/>
            <w:webHidden/>
          </w:rPr>
          <w:tab/>
        </w:r>
        <w:r>
          <w:rPr>
            <w:noProof/>
            <w:webHidden/>
          </w:rPr>
          <w:fldChar w:fldCharType="begin"/>
        </w:r>
        <w:r>
          <w:rPr>
            <w:noProof/>
            <w:webHidden/>
          </w:rPr>
          <w:instrText xml:space="preserve"> PAGEREF _Toc17056334 \h </w:instrText>
        </w:r>
      </w:ins>
      <w:r>
        <w:rPr>
          <w:noProof/>
          <w:webHidden/>
        </w:rPr>
      </w:r>
      <w:r>
        <w:rPr>
          <w:noProof/>
          <w:webHidden/>
        </w:rPr>
        <w:fldChar w:fldCharType="separate"/>
      </w:r>
      <w:ins w:id="318" w:author="David Mattie" w:date="2019-08-19T08:44:00Z">
        <w:r w:rsidR="002B3FE8">
          <w:rPr>
            <w:noProof/>
            <w:webHidden/>
          </w:rPr>
          <w:t>100</w:t>
        </w:r>
      </w:ins>
      <w:ins w:id="319" w:author="David Mattie" w:date="2019-08-18T21:30:00Z">
        <w:r>
          <w:rPr>
            <w:noProof/>
            <w:webHidden/>
          </w:rPr>
          <w:fldChar w:fldCharType="end"/>
        </w:r>
        <w:r w:rsidRPr="00AC01FD">
          <w:rPr>
            <w:rStyle w:val="Hyperlink"/>
            <w:noProof/>
          </w:rPr>
          <w:fldChar w:fldCharType="end"/>
        </w:r>
      </w:ins>
    </w:p>
    <w:p w14:paraId="11C83F0D" w14:textId="1B25A3AA" w:rsidR="007E1E15" w:rsidRDefault="007E1E15">
      <w:pPr>
        <w:pStyle w:val="TOC2"/>
        <w:tabs>
          <w:tab w:val="right" w:leader="dot" w:pos="8630"/>
        </w:tabs>
        <w:rPr>
          <w:ins w:id="320" w:author="David Mattie" w:date="2019-08-18T21:30:00Z"/>
          <w:rFonts w:asciiTheme="minorHAnsi" w:eastAsiaTheme="minorEastAsia" w:hAnsiTheme="minorHAnsi" w:cstheme="minorBidi"/>
          <w:noProof/>
          <w:sz w:val="22"/>
          <w:szCs w:val="22"/>
        </w:rPr>
      </w:pPr>
      <w:ins w:id="321"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"_Toc17056335"</w:instrText>
        </w:r>
        <w:r w:rsidRPr="00AC01FD">
          <w:rPr>
            <w:rStyle w:val="Hyperlink"/>
            <w:noProof/>
          </w:rPr>
          <w:instrText xml:space="preserve"> </w:instrText>
        </w:r>
        <w:r w:rsidRPr="00AC01FD">
          <w:rPr>
            <w:rStyle w:val="Hyperlink"/>
            <w:noProof/>
          </w:rPr>
          <w:fldChar w:fldCharType="separate"/>
        </w:r>
        <w:r w:rsidRPr="00AC01FD">
          <w:rPr>
            <w:rStyle w:val="Hyperlink"/>
            <w:noProof/>
          </w:rPr>
          <w:t>Visit.py</w:t>
        </w:r>
        <w:r>
          <w:rPr>
            <w:noProof/>
            <w:webHidden/>
          </w:rPr>
          <w:tab/>
        </w:r>
        <w:r>
          <w:rPr>
            <w:noProof/>
            <w:webHidden/>
          </w:rPr>
          <w:fldChar w:fldCharType="begin"/>
        </w:r>
        <w:r>
          <w:rPr>
            <w:noProof/>
            <w:webHidden/>
          </w:rPr>
          <w:instrText xml:space="preserve"> PAGEREF _Toc17056335 \h </w:instrText>
        </w:r>
      </w:ins>
      <w:r>
        <w:rPr>
          <w:noProof/>
          <w:webHidden/>
        </w:rPr>
      </w:r>
      <w:r>
        <w:rPr>
          <w:noProof/>
          <w:webHidden/>
        </w:rPr>
        <w:fldChar w:fldCharType="separate"/>
      </w:r>
      <w:ins w:id="322" w:author="David Mattie" w:date="2019-08-19T08:44:00Z">
        <w:r w:rsidR="002B3FE8">
          <w:rPr>
            <w:noProof/>
            <w:webHidden/>
          </w:rPr>
          <w:t>101</w:t>
        </w:r>
      </w:ins>
      <w:ins w:id="323" w:author="David Mattie" w:date="2019-08-18T21:30:00Z">
        <w:r>
          <w:rPr>
            <w:noProof/>
            <w:webHidden/>
          </w:rPr>
          <w:fldChar w:fldCharType="end"/>
        </w:r>
        <w:r w:rsidRPr="00AC01FD">
          <w:rPr>
            <w:rStyle w:val="Hyperlink"/>
            <w:noProof/>
          </w:rPr>
          <w:fldChar w:fldCharType="end"/>
        </w:r>
      </w:ins>
    </w:p>
    <w:p w14:paraId="4A279F14" w14:textId="5B85CC73" w:rsidR="007E1E15" w:rsidRDefault="007E1E15">
      <w:pPr>
        <w:pStyle w:val="TOC2"/>
        <w:tabs>
          <w:tab w:val="right" w:leader="dot" w:pos="8630"/>
        </w:tabs>
        <w:rPr>
          <w:ins w:id="324" w:author="David Mattie" w:date="2019-08-18T21:30:00Z"/>
          <w:rFonts w:asciiTheme="minorHAnsi" w:eastAsiaTheme="minorEastAsia" w:hAnsiTheme="minorHAnsi" w:cstheme="minorBidi"/>
          <w:noProof/>
          <w:sz w:val="22"/>
          <w:szCs w:val="22"/>
        </w:rPr>
      </w:pPr>
      <w:ins w:id="32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"_Toc17056336"</w:instrText>
        </w:r>
        <w:r w:rsidRPr="00AC01FD">
          <w:rPr>
            <w:rStyle w:val="Hyperlink"/>
            <w:noProof/>
          </w:rPr>
          <w:instrText xml:space="preserve"> </w:instrText>
        </w:r>
        <w:r w:rsidRPr="00AC01FD">
          <w:rPr>
            <w:rStyle w:val="Hyperlink"/>
            <w:noProof/>
          </w:rPr>
          <w:fldChar w:fldCharType="separate"/>
        </w:r>
        <w:r w:rsidRPr="00AC01FD">
          <w:rPr>
            <w:rStyle w:val="Hyperlink"/>
            <w:noProof/>
          </w:rPr>
          <w:t>segmentMap.txt</w:t>
        </w:r>
        <w:r>
          <w:rPr>
            <w:noProof/>
            <w:webHidden/>
          </w:rPr>
          <w:tab/>
        </w:r>
        <w:r>
          <w:rPr>
            <w:noProof/>
            <w:webHidden/>
          </w:rPr>
          <w:fldChar w:fldCharType="begin"/>
        </w:r>
        <w:r>
          <w:rPr>
            <w:noProof/>
            <w:webHidden/>
          </w:rPr>
          <w:instrText xml:space="preserve"> PAGEREF _Toc17056336 \h </w:instrText>
        </w:r>
      </w:ins>
      <w:r>
        <w:rPr>
          <w:noProof/>
          <w:webHidden/>
        </w:rPr>
      </w:r>
      <w:r>
        <w:rPr>
          <w:noProof/>
          <w:webHidden/>
        </w:rPr>
        <w:fldChar w:fldCharType="separate"/>
      </w:r>
      <w:ins w:id="326" w:author="David Mattie" w:date="2019-08-19T08:44:00Z">
        <w:r w:rsidR="002B3FE8">
          <w:rPr>
            <w:noProof/>
            <w:webHidden/>
          </w:rPr>
          <w:t>124</w:t>
        </w:r>
      </w:ins>
      <w:ins w:id="327" w:author="David Mattie" w:date="2019-08-18T21:30:00Z">
        <w:r>
          <w:rPr>
            <w:noProof/>
            <w:webHidden/>
          </w:rPr>
          <w:fldChar w:fldCharType="end"/>
        </w:r>
        <w:r w:rsidRPr="00AC01FD">
          <w:rPr>
            <w:rStyle w:val="Hyperlink"/>
            <w:noProof/>
          </w:rPr>
          <w:fldChar w:fldCharType="end"/>
        </w:r>
      </w:ins>
    </w:p>
    <w:p w14:paraId="619D778E" w14:textId="539A8466" w:rsidR="005B1186" w:rsidDel="007C7EB2" w:rsidRDefault="005B1186">
      <w:pPr>
        <w:pStyle w:val="TOC1"/>
        <w:rPr>
          <w:del w:id="328" w:author="David Mattie" w:date="2019-08-18T17:13:00Z"/>
          <w:rFonts w:asciiTheme="minorHAnsi" w:eastAsiaTheme="minorEastAsia" w:hAnsiTheme="minorHAnsi" w:cstheme="minorBidi"/>
          <w:b w:val="0"/>
          <w:noProof/>
          <w:sz w:val="22"/>
          <w:szCs w:val="22"/>
        </w:rPr>
      </w:pPr>
      <w:del w:id="329" w:author="David Mattie" w:date="2019-08-18T17:13:00Z">
        <w:r w:rsidRPr="007C7EB2" w:rsidDel="007C7EB2">
          <w:rPr>
            <w:rPrChange w:id="330" w:author="David Mattie" w:date="2019-08-18T17:13:00Z">
              <w:rPr>
                <w:rStyle w:val="Hyperlink"/>
                <w:noProof/>
              </w:rPr>
            </w:rPrChange>
          </w:rPr>
          <w:delText>Introduction</w:delText>
        </w:r>
        <w:r w:rsidDel="007C7EB2">
          <w:rPr>
            <w:noProof/>
            <w:webHidden/>
          </w:rPr>
          <w:tab/>
        </w:r>
        <w:r w:rsidR="004F4ED2" w:rsidDel="007C7EB2">
          <w:rPr>
            <w:noProof/>
            <w:webHidden/>
          </w:rPr>
          <w:delText>1</w:delText>
        </w:r>
      </w:del>
    </w:p>
    <w:p w14:paraId="710076CC" w14:textId="1C3A908A" w:rsidR="005B1186" w:rsidDel="007C7EB2" w:rsidRDefault="005B1186">
      <w:pPr>
        <w:pStyle w:val="TOC2"/>
        <w:tabs>
          <w:tab w:val="right" w:leader="dot" w:pos="8630"/>
        </w:tabs>
        <w:rPr>
          <w:del w:id="331" w:author="David Mattie" w:date="2019-08-18T17:13:00Z"/>
          <w:rFonts w:asciiTheme="minorHAnsi" w:eastAsiaTheme="minorEastAsia" w:hAnsiTheme="minorHAnsi" w:cstheme="minorBidi"/>
          <w:noProof/>
          <w:sz w:val="22"/>
          <w:szCs w:val="22"/>
        </w:rPr>
      </w:pPr>
      <w:del w:id="332" w:author="David Mattie" w:date="2019-08-18T17:13:00Z">
        <w:r w:rsidRPr="007C7EB2" w:rsidDel="007C7EB2">
          <w:rPr>
            <w:rPrChange w:id="333" w:author="David Mattie" w:date="2019-08-18T17:13:00Z">
              <w:rPr>
                <w:rStyle w:val="Hyperlink"/>
                <w:noProof/>
              </w:rPr>
            </w:rPrChange>
          </w:rPr>
          <w:delText>Hyopthesis</w:delText>
        </w:r>
        <w:r w:rsidDel="007C7EB2">
          <w:rPr>
            <w:noProof/>
            <w:webHidden/>
          </w:rPr>
          <w:tab/>
        </w:r>
      </w:del>
      <w:del w:id="334" w:author="David Mattie" w:date="2019-08-02T08:59:00Z">
        <w:r w:rsidDel="004F4ED2">
          <w:rPr>
            <w:noProof/>
            <w:webHidden/>
          </w:rPr>
          <w:delText>2</w:delText>
        </w:r>
      </w:del>
    </w:p>
    <w:p w14:paraId="39DA65BF" w14:textId="0DC7D08F" w:rsidR="005B1186" w:rsidDel="007C7EB2" w:rsidRDefault="005B1186">
      <w:pPr>
        <w:pStyle w:val="TOC2"/>
        <w:tabs>
          <w:tab w:val="right" w:leader="dot" w:pos="8630"/>
        </w:tabs>
        <w:rPr>
          <w:del w:id="335" w:author="David Mattie" w:date="2019-08-18T17:13:00Z"/>
          <w:rFonts w:asciiTheme="minorHAnsi" w:eastAsiaTheme="minorEastAsia" w:hAnsiTheme="minorHAnsi" w:cstheme="minorBidi"/>
          <w:noProof/>
          <w:sz w:val="22"/>
          <w:szCs w:val="22"/>
        </w:rPr>
      </w:pPr>
      <w:del w:id="336" w:author="David Mattie" w:date="2019-08-18T17:13:00Z">
        <w:r w:rsidRPr="007C7EB2" w:rsidDel="007C7EB2">
          <w:rPr>
            <w:rPrChange w:id="337" w:author="David Mattie" w:date="2019-08-18T17:13:00Z">
              <w:rPr>
                <w:rStyle w:val="Hyperlink"/>
                <w:noProof/>
              </w:rPr>
            </w:rPrChange>
          </w:rPr>
          <w:delText>Relevance</w:delText>
        </w:r>
        <w:r w:rsidDel="007C7EB2">
          <w:rPr>
            <w:noProof/>
            <w:webHidden/>
          </w:rPr>
          <w:tab/>
        </w:r>
      </w:del>
      <w:del w:id="338" w:author="David Mattie" w:date="2019-08-02T08:59:00Z">
        <w:r w:rsidDel="004F4ED2">
          <w:rPr>
            <w:noProof/>
            <w:webHidden/>
          </w:rPr>
          <w:delText>2</w:delText>
        </w:r>
      </w:del>
    </w:p>
    <w:p w14:paraId="0A7E311F" w14:textId="4598A9EF" w:rsidR="005B1186" w:rsidDel="007C7EB2" w:rsidRDefault="005B1186">
      <w:pPr>
        <w:pStyle w:val="TOC3"/>
        <w:rPr>
          <w:del w:id="339" w:author="David Mattie" w:date="2019-08-18T17:13:00Z"/>
          <w:rFonts w:asciiTheme="minorHAnsi" w:eastAsiaTheme="minorEastAsia" w:hAnsiTheme="minorHAnsi" w:cstheme="minorBidi"/>
          <w:noProof/>
          <w:sz w:val="22"/>
          <w:szCs w:val="22"/>
        </w:rPr>
      </w:pPr>
      <w:del w:id="340" w:author="David Mattie" w:date="2019-08-18T17:13:00Z">
        <w:r w:rsidRPr="007C7EB2" w:rsidDel="007C7EB2">
          <w:rPr>
            <w:rPrChange w:id="341" w:author="David Mattie" w:date="2019-08-18T17:13:00Z">
              <w:rPr>
                <w:rStyle w:val="Hyperlink"/>
                <w:noProof/>
              </w:rPr>
            </w:rPrChange>
          </w:rPr>
          <w:delText>Tractography</w:delText>
        </w:r>
        <w:r w:rsidDel="007C7EB2">
          <w:rPr>
            <w:noProof/>
            <w:webHidden/>
          </w:rPr>
          <w:tab/>
        </w:r>
      </w:del>
      <w:del w:id="342" w:author="David Mattie" w:date="2019-08-02T08:59:00Z">
        <w:r w:rsidDel="004F4ED2">
          <w:rPr>
            <w:noProof/>
            <w:webHidden/>
          </w:rPr>
          <w:delText>2</w:delText>
        </w:r>
      </w:del>
    </w:p>
    <w:p w14:paraId="262F38D9" w14:textId="0CBC0135" w:rsidR="005B1186" w:rsidDel="007C7EB2" w:rsidRDefault="005B1186">
      <w:pPr>
        <w:pStyle w:val="TOC4"/>
        <w:tabs>
          <w:tab w:val="right" w:leader="dot" w:pos="8630"/>
        </w:tabs>
        <w:rPr>
          <w:del w:id="343" w:author="David Mattie" w:date="2019-08-18T17:13:00Z"/>
          <w:rFonts w:asciiTheme="minorHAnsi" w:eastAsiaTheme="minorEastAsia" w:hAnsiTheme="minorHAnsi" w:cstheme="minorBidi"/>
          <w:noProof/>
          <w:sz w:val="22"/>
          <w:szCs w:val="22"/>
        </w:rPr>
      </w:pPr>
      <w:del w:id="344" w:author="David Mattie" w:date="2019-08-18T17:13:00Z">
        <w:r w:rsidRPr="007C7EB2" w:rsidDel="007C7EB2">
          <w:rPr>
            <w:rPrChange w:id="345" w:author="David Mattie" w:date="2019-08-18T17:13:00Z">
              <w:rPr>
                <w:rStyle w:val="Hyperlink"/>
                <w:noProof/>
              </w:rPr>
            </w:rPrChange>
          </w:rPr>
          <w:delText>Current technology landscape</w:delText>
        </w:r>
        <w:r w:rsidDel="007C7EB2">
          <w:rPr>
            <w:noProof/>
            <w:webHidden/>
          </w:rPr>
          <w:tab/>
        </w:r>
      </w:del>
      <w:del w:id="346" w:author="David Mattie" w:date="2019-08-02T08:59:00Z">
        <w:r w:rsidDel="004F4ED2">
          <w:rPr>
            <w:noProof/>
            <w:webHidden/>
          </w:rPr>
          <w:delText>4</w:delText>
        </w:r>
      </w:del>
    </w:p>
    <w:p w14:paraId="7CA4945A" w14:textId="2386F764" w:rsidR="005B1186" w:rsidDel="007C7EB2" w:rsidRDefault="005B1186">
      <w:pPr>
        <w:pStyle w:val="TOC4"/>
        <w:tabs>
          <w:tab w:val="right" w:leader="dot" w:pos="8630"/>
        </w:tabs>
        <w:rPr>
          <w:del w:id="347" w:author="David Mattie" w:date="2019-08-18T17:13:00Z"/>
          <w:rFonts w:asciiTheme="minorHAnsi" w:eastAsiaTheme="minorEastAsia" w:hAnsiTheme="minorHAnsi" w:cstheme="minorBidi"/>
          <w:noProof/>
          <w:sz w:val="22"/>
          <w:szCs w:val="22"/>
        </w:rPr>
      </w:pPr>
      <w:del w:id="348" w:author="David Mattie" w:date="2019-08-18T17:13:00Z">
        <w:r w:rsidRPr="007C7EB2" w:rsidDel="007C7EB2">
          <w:rPr>
            <w:rPrChange w:id="349" w:author="David Mattie" w:date="2019-08-18T17:13:00Z">
              <w:rPr>
                <w:rStyle w:val="Hyperlink"/>
                <w:noProof/>
              </w:rPr>
            </w:rPrChange>
          </w:rPr>
          <w:delText>Technology Roadmap</w:delText>
        </w:r>
        <w:r w:rsidDel="007C7EB2">
          <w:rPr>
            <w:noProof/>
            <w:webHidden/>
          </w:rPr>
          <w:tab/>
        </w:r>
      </w:del>
      <w:del w:id="350" w:author="David Mattie" w:date="2019-08-02T08:59:00Z">
        <w:r w:rsidDel="004F4ED2">
          <w:rPr>
            <w:noProof/>
            <w:webHidden/>
          </w:rPr>
          <w:delText>7</w:delText>
        </w:r>
      </w:del>
    </w:p>
    <w:p w14:paraId="50DC3163" w14:textId="0BCD8675" w:rsidR="005B1186" w:rsidDel="007C7EB2" w:rsidRDefault="005B1186">
      <w:pPr>
        <w:pStyle w:val="TOC4"/>
        <w:tabs>
          <w:tab w:val="right" w:leader="dot" w:pos="8630"/>
        </w:tabs>
        <w:rPr>
          <w:del w:id="351" w:author="David Mattie" w:date="2019-08-18T17:13:00Z"/>
          <w:rFonts w:asciiTheme="minorHAnsi" w:eastAsiaTheme="minorEastAsia" w:hAnsiTheme="minorHAnsi" w:cstheme="minorBidi"/>
          <w:noProof/>
          <w:sz w:val="22"/>
          <w:szCs w:val="22"/>
        </w:rPr>
      </w:pPr>
      <w:del w:id="352" w:author="David Mattie" w:date="2019-08-18T17:13:00Z">
        <w:r w:rsidRPr="007C7EB2" w:rsidDel="007C7EB2">
          <w:rPr>
            <w:rPrChange w:id="353" w:author="David Mattie" w:date="2019-08-18T17:13:00Z">
              <w:rPr>
                <w:rStyle w:val="Hyperlink"/>
                <w:noProof/>
              </w:rPr>
            </w:rPrChange>
          </w:rPr>
          <w:delText>Current Landscape of Connectomics</w:delText>
        </w:r>
        <w:r w:rsidDel="007C7EB2">
          <w:rPr>
            <w:noProof/>
            <w:webHidden/>
          </w:rPr>
          <w:tab/>
        </w:r>
      </w:del>
      <w:del w:id="354" w:author="David Mattie" w:date="2019-08-02T08:59:00Z">
        <w:r w:rsidDel="004F4ED2">
          <w:rPr>
            <w:noProof/>
            <w:webHidden/>
          </w:rPr>
          <w:delText>8</w:delText>
        </w:r>
      </w:del>
    </w:p>
    <w:p w14:paraId="2A5F8400" w14:textId="66ABE2C9" w:rsidR="005B1186" w:rsidDel="007C7EB2" w:rsidRDefault="005B1186">
      <w:pPr>
        <w:pStyle w:val="TOC3"/>
        <w:rPr>
          <w:del w:id="355" w:author="David Mattie" w:date="2019-08-18T17:13:00Z"/>
          <w:rFonts w:asciiTheme="minorHAnsi" w:eastAsiaTheme="minorEastAsia" w:hAnsiTheme="minorHAnsi" w:cstheme="minorBidi"/>
          <w:noProof/>
          <w:sz w:val="22"/>
          <w:szCs w:val="22"/>
        </w:rPr>
      </w:pPr>
      <w:del w:id="356" w:author="David Mattie" w:date="2019-08-18T17:13:00Z">
        <w:r w:rsidRPr="007C7EB2" w:rsidDel="007C7EB2">
          <w:rPr>
            <w:rPrChange w:id="357" w:author="David Mattie" w:date="2019-08-18T17:13:00Z">
              <w:rPr>
                <w:rStyle w:val="Hyperlink"/>
                <w:noProof/>
              </w:rPr>
            </w:rPrChange>
          </w:rPr>
          <w:delText>Machine Learning Applications</w:delText>
        </w:r>
        <w:r w:rsidDel="007C7EB2">
          <w:rPr>
            <w:noProof/>
            <w:webHidden/>
          </w:rPr>
          <w:tab/>
        </w:r>
      </w:del>
      <w:del w:id="358" w:author="David Mattie" w:date="2019-08-02T08:59:00Z">
        <w:r w:rsidDel="004F4ED2">
          <w:rPr>
            <w:noProof/>
            <w:webHidden/>
          </w:rPr>
          <w:delText>10</w:delText>
        </w:r>
      </w:del>
    </w:p>
    <w:p w14:paraId="2D57B018" w14:textId="6B282045" w:rsidR="005B1186" w:rsidDel="007C7EB2" w:rsidRDefault="005B1186">
      <w:pPr>
        <w:pStyle w:val="TOC4"/>
        <w:tabs>
          <w:tab w:val="right" w:leader="dot" w:pos="8630"/>
        </w:tabs>
        <w:rPr>
          <w:del w:id="359" w:author="David Mattie" w:date="2019-08-18T17:13:00Z"/>
          <w:rFonts w:asciiTheme="minorHAnsi" w:eastAsiaTheme="minorEastAsia" w:hAnsiTheme="minorHAnsi" w:cstheme="minorBidi"/>
          <w:noProof/>
          <w:sz w:val="22"/>
          <w:szCs w:val="22"/>
        </w:rPr>
      </w:pPr>
      <w:del w:id="360" w:author="David Mattie" w:date="2019-08-18T17:13:00Z">
        <w:r w:rsidRPr="007C7EB2" w:rsidDel="007C7EB2">
          <w:rPr>
            <w:rPrChange w:id="361" w:author="David Mattie" w:date="2019-08-18T17:13:00Z">
              <w:rPr>
                <w:rStyle w:val="Hyperlink"/>
                <w:noProof/>
              </w:rPr>
            </w:rPrChange>
          </w:rPr>
          <w:delText>Technology Landscape</w:delText>
        </w:r>
        <w:r w:rsidDel="007C7EB2">
          <w:rPr>
            <w:noProof/>
            <w:webHidden/>
          </w:rPr>
          <w:tab/>
        </w:r>
      </w:del>
      <w:del w:id="362" w:author="David Mattie" w:date="2019-08-02T08:59:00Z">
        <w:r w:rsidDel="004F4ED2">
          <w:rPr>
            <w:noProof/>
            <w:webHidden/>
          </w:rPr>
          <w:delText>11</w:delText>
        </w:r>
      </w:del>
    </w:p>
    <w:p w14:paraId="180B561F" w14:textId="7D6ADC71" w:rsidR="005B1186" w:rsidDel="007C7EB2" w:rsidRDefault="005B1186">
      <w:pPr>
        <w:pStyle w:val="TOC3"/>
        <w:rPr>
          <w:del w:id="363" w:author="David Mattie" w:date="2019-08-18T17:13:00Z"/>
          <w:rFonts w:asciiTheme="minorHAnsi" w:eastAsiaTheme="minorEastAsia" w:hAnsiTheme="minorHAnsi" w:cstheme="minorBidi"/>
          <w:noProof/>
          <w:sz w:val="22"/>
          <w:szCs w:val="22"/>
        </w:rPr>
      </w:pPr>
      <w:del w:id="364" w:author="David Mattie" w:date="2019-08-18T17:13:00Z">
        <w:r w:rsidRPr="007C7EB2" w:rsidDel="007C7EB2">
          <w:rPr>
            <w:rPrChange w:id="365" w:author="David Mattie" w:date="2019-08-18T17:13:00Z">
              <w:rPr>
                <w:rStyle w:val="Hyperlink"/>
                <w:noProof/>
              </w:rPr>
            </w:rPrChange>
          </w:rPr>
          <w:delText>Preliminary Discussion and Results</w:delText>
        </w:r>
        <w:r w:rsidDel="007C7EB2">
          <w:rPr>
            <w:noProof/>
            <w:webHidden/>
          </w:rPr>
          <w:tab/>
        </w:r>
      </w:del>
      <w:del w:id="366" w:author="David Mattie" w:date="2019-08-02T08:59:00Z">
        <w:r w:rsidDel="004F4ED2">
          <w:rPr>
            <w:noProof/>
            <w:webHidden/>
          </w:rPr>
          <w:delText>12</w:delText>
        </w:r>
      </w:del>
    </w:p>
    <w:p w14:paraId="05F3AF18" w14:textId="0797D21E" w:rsidR="005B1186" w:rsidDel="007C7EB2" w:rsidRDefault="005B1186">
      <w:pPr>
        <w:pStyle w:val="TOC1"/>
        <w:rPr>
          <w:del w:id="367" w:author="David Mattie" w:date="2019-08-18T17:13:00Z"/>
          <w:rFonts w:asciiTheme="minorHAnsi" w:eastAsiaTheme="minorEastAsia" w:hAnsiTheme="minorHAnsi" w:cstheme="minorBidi"/>
          <w:b w:val="0"/>
          <w:noProof/>
          <w:sz w:val="22"/>
          <w:szCs w:val="22"/>
        </w:rPr>
      </w:pPr>
      <w:del w:id="368" w:author="David Mattie" w:date="2019-08-18T17:13:00Z">
        <w:r w:rsidRPr="007C7EB2" w:rsidDel="007C7EB2">
          <w:rPr>
            <w:rPrChange w:id="369" w:author="David Mattie" w:date="2019-08-18T17:13:00Z">
              <w:rPr>
                <w:rStyle w:val="Hyperlink"/>
                <w:noProof/>
              </w:rPr>
            </w:rPrChange>
          </w:rPr>
          <w:delText>Implementation</w:delText>
        </w:r>
        <w:r w:rsidDel="007C7EB2">
          <w:rPr>
            <w:noProof/>
            <w:webHidden/>
          </w:rPr>
          <w:tab/>
        </w:r>
      </w:del>
      <w:del w:id="370" w:author="David Mattie" w:date="2019-08-02T08:59:00Z">
        <w:r w:rsidDel="004F4ED2">
          <w:rPr>
            <w:noProof/>
            <w:webHidden/>
          </w:rPr>
          <w:delText>13</w:delText>
        </w:r>
      </w:del>
    </w:p>
    <w:p w14:paraId="7090D84C" w14:textId="66646E23" w:rsidR="005B1186" w:rsidDel="007C7EB2" w:rsidRDefault="005B1186">
      <w:pPr>
        <w:pStyle w:val="TOC2"/>
        <w:tabs>
          <w:tab w:val="right" w:leader="dot" w:pos="8630"/>
        </w:tabs>
        <w:rPr>
          <w:del w:id="371" w:author="David Mattie" w:date="2019-08-18T17:13:00Z"/>
          <w:rFonts w:asciiTheme="minorHAnsi" w:eastAsiaTheme="minorEastAsia" w:hAnsiTheme="minorHAnsi" w:cstheme="minorBidi"/>
          <w:noProof/>
          <w:sz w:val="22"/>
          <w:szCs w:val="22"/>
        </w:rPr>
      </w:pPr>
      <w:del w:id="372" w:author="David Mattie" w:date="2019-08-18T17:13:00Z">
        <w:r w:rsidRPr="007C7EB2" w:rsidDel="007C7EB2">
          <w:rPr>
            <w:rPrChange w:id="373" w:author="David Mattie" w:date="2019-08-18T17:13:00Z">
              <w:rPr>
                <w:rStyle w:val="Hyperlink"/>
                <w:noProof/>
              </w:rPr>
            </w:rPrChange>
          </w:rPr>
          <w:delText>Technology and Tools</w:delText>
        </w:r>
        <w:r w:rsidDel="007C7EB2">
          <w:rPr>
            <w:noProof/>
            <w:webHidden/>
          </w:rPr>
          <w:tab/>
        </w:r>
      </w:del>
      <w:del w:id="374" w:author="David Mattie" w:date="2019-08-02T08:59:00Z">
        <w:r w:rsidDel="004F4ED2">
          <w:rPr>
            <w:noProof/>
            <w:webHidden/>
          </w:rPr>
          <w:delText>13</w:delText>
        </w:r>
      </w:del>
    </w:p>
    <w:p w14:paraId="7FC6DEBB" w14:textId="35E2191F" w:rsidR="005B1186" w:rsidDel="007C7EB2" w:rsidRDefault="005B1186">
      <w:pPr>
        <w:pStyle w:val="TOC3"/>
        <w:rPr>
          <w:del w:id="375" w:author="David Mattie" w:date="2019-08-18T17:13:00Z"/>
          <w:rFonts w:asciiTheme="minorHAnsi" w:eastAsiaTheme="minorEastAsia" w:hAnsiTheme="minorHAnsi" w:cstheme="minorBidi"/>
          <w:noProof/>
          <w:sz w:val="22"/>
          <w:szCs w:val="22"/>
        </w:rPr>
      </w:pPr>
      <w:del w:id="376" w:author="David Mattie" w:date="2019-08-18T17:13:00Z">
        <w:r w:rsidRPr="007C7EB2" w:rsidDel="007C7EB2">
          <w:rPr>
            <w:rPrChange w:id="377" w:author="David Mattie" w:date="2019-08-18T17:13:00Z">
              <w:rPr>
                <w:rStyle w:val="Hyperlink"/>
                <w:noProof/>
              </w:rPr>
            </w:rPrChange>
          </w:rPr>
          <w:delText>CRUSH</w:delText>
        </w:r>
        <w:r w:rsidDel="007C7EB2">
          <w:rPr>
            <w:noProof/>
            <w:webHidden/>
          </w:rPr>
          <w:tab/>
        </w:r>
      </w:del>
      <w:del w:id="378" w:author="David Mattie" w:date="2019-08-02T08:59:00Z">
        <w:r w:rsidDel="004F4ED2">
          <w:rPr>
            <w:noProof/>
            <w:webHidden/>
          </w:rPr>
          <w:delText>13</w:delText>
        </w:r>
      </w:del>
    </w:p>
    <w:p w14:paraId="0B5BA758" w14:textId="3DEA7D06" w:rsidR="005B1186" w:rsidDel="007C7EB2" w:rsidRDefault="005B1186">
      <w:pPr>
        <w:pStyle w:val="TOC4"/>
        <w:tabs>
          <w:tab w:val="right" w:leader="dot" w:pos="8630"/>
        </w:tabs>
        <w:rPr>
          <w:del w:id="379" w:author="David Mattie" w:date="2019-08-18T17:13:00Z"/>
          <w:rFonts w:asciiTheme="minorHAnsi" w:eastAsiaTheme="minorEastAsia" w:hAnsiTheme="minorHAnsi" w:cstheme="minorBidi"/>
          <w:noProof/>
          <w:sz w:val="22"/>
          <w:szCs w:val="22"/>
        </w:rPr>
      </w:pPr>
      <w:del w:id="380" w:author="David Mattie" w:date="2019-08-18T17:13:00Z">
        <w:r w:rsidRPr="007C7EB2" w:rsidDel="007C7EB2">
          <w:rPr>
            <w:rPrChange w:id="381" w:author="David Mattie" w:date="2019-08-18T17:13:00Z">
              <w:rPr>
                <w:rStyle w:val="Hyperlink"/>
                <w:noProof/>
              </w:rPr>
            </w:rPrChange>
          </w:rPr>
          <w:delText>User Interface</w:delText>
        </w:r>
        <w:r w:rsidDel="007C7EB2">
          <w:rPr>
            <w:noProof/>
            <w:webHidden/>
          </w:rPr>
          <w:tab/>
        </w:r>
      </w:del>
      <w:del w:id="382" w:author="David Mattie" w:date="2019-08-02T08:59:00Z">
        <w:r w:rsidDel="004F4ED2">
          <w:rPr>
            <w:noProof/>
            <w:webHidden/>
          </w:rPr>
          <w:delText>14</w:delText>
        </w:r>
      </w:del>
    </w:p>
    <w:p w14:paraId="562F94BD" w14:textId="67CB22F3" w:rsidR="005B1186" w:rsidDel="007C7EB2" w:rsidRDefault="005B1186">
      <w:pPr>
        <w:pStyle w:val="TOC2"/>
        <w:tabs>
          <w:tab w:val="right" w:leader="dot" w:pos="8630"/>
        </w:tabs>
        <w:rPr>
          <w:del w:id="383" w:author="David Mattie" w:date="2019-08-18T17:13:00Z"/>
          <w:rFonts w:asciiTheme="minorHAnsi" w:eastAsiaTheme="minorEastAsia" w:hAnsiTheme="minorHAnsi" w:cstheme="minorBidi"/>
          <w:noProof/>
          <w:sz w:val="22"/>
          <w:szCs w:val="22"/>
        </w:rPr>
      </w:pPr>
      <w:del w:id="384" w:author="David Mattie" w:date="2019-08-18T17:13:00Z">
        <w:r w:rsidRPr="007C7EB2" w:rsidDel="007C7EB2">
          <w:rPr>
            <w:rPrChange w:id="385" w:author="David Mattie" w:date="2019-08-18T17:13:00Z">
              <w:rPr>
                <w:rStyle w:val="Hyperlink"/>
                <w:noProof/>
              </w:rPr>
            </w:rPrChange>
          </w:rPr>
          <w:delText>Measurement Extraction Pipeline</w:delText>
        </w:r>
        <w:r w:rsidDel="007C7EB2">
          <w:rPr>
            <w:noProof/>
            <w:webHidden/>
          </w:rPr>
          <w:tab/>
        </w:r>
      </w:del>
      <w:del w:id="386" w:author="David Mattie" w:date="2019-08-02T08:59:00Z">
        <w:r w:rsidDel="004F4ED2">
          <w:rPr>
            <w:noProof/>
            <w:webHidden/>
          </w:rPr>
          <w:delText>16</w:delText>
        </w:r>
      </w:del>
    </w:p>
    <w:p w14:paraId="7A69F238" w14:textId="7708A0F6" w:rsidR="005B1186" w:rsidDel="007C7EB2" w:rsidRDefault="005B1186">
      <w:pPr>
        <w:pStyle w:val="TOC2"/>
        <w:tabs>
          <w:tab w:val="right" w:leader="dot" w:pos="8630"/>
        </w:tabs>
        <w:rPr>
          <w:del w:id="387" w:author="David Mattie" w:date="2019-08-18T17:13:00Z"/>
          <w:rFonts w:asciiTheme="minorHAnsi" w:eastAsiaTheme="minorEastAsia" w:hAnsiTheme="minorHAnsi" w:cstheme="minorBidi"/>
          <w:noProof/>
          <w:sz w:val="22"/>
          <w:szCs w:val="22"/>
        </w:rPr>
      </w:pPr>
      <w:del w:id="388" w:author="David Mattie" w:date="2019-08-18T17:13:00Z">
        <w:r w:rsidRPr="007C7EB2" w:rsidDel="007C7EB2">
          <w:rPr>
            <w:rPrChange w:id="389" w:author="David Mattie" w:date="2019-08-18T17:13:00Z">
              <w:rPr>
                <w:rStyle w:val="Hyperlink"/>
                <w:noProof/>
              </w:rPr>
            </w:rPrChange>
          </w:rPr>
          <w:delText>System Architecture</w:delText>
        </w:r>
        <w:r w:rsidDel="007C7EB2">
          <w:rPr>
            <w:noProof/>
            <w:webHidden/>
          </w:rPr>
          <w:tab/>
        </w:r>
      </w:del>
      <w:del w:id="390" w:author="David Mattie" w:date="2019-08-02T08:59:00Z">
        <w:r w:rsidDel="004F4ED2">
          <w:rPr>
            <w:noProof/>
            <w:webHidden/>
          </w:rPr>
          <w:delText>20</w:delText>
        </w:r>
      </w:del>
    </w:p>
    <w:p w14:paraId="4D7E4D32" w14:textId="2113F1A8" w:rsidR="005B1186" w:rsidDel="007C7EB2" w:rsidRDefault="005B1186">
      <w:pPr>
        <w:pStyle w:val="TOC2"/>
        <w:tabs>
          <w:tab w:val="right" w:leader="dot" w:pos="8630"/>
        </w:tabs>
        <w:rPr>
          <w:del w:id="391" w:author="David Mattie" w:date="2019-08-18T17:13:00Z"/>
          <w:rFonts w:asciiTheme="minorHAnsi" w:eastAsiaTheme="minorEastAsia" w:hAnsiTheme="minorHAnsi" w:cstheme="minorBidi"/>
          <w:noProof/>
          <w:sz w:val="22"/>
          <w:szCs w:val="22"/>
        </w:rPr>
      </w:pPr>
      <w:del w:id="392" w:author="David Mattie" w:date="2019-08-18T17:13:00Z">
        <w:r w:rsidRPr="007C7EB2" w:rsidDel="007C7EB2">
          <w:rPr>
            <w:rPrChange w:id="393" w:author="David Mattie" w:date="2019-08-18T17:13:00Z">
              <w:rPr>
                <w:rStyle w:val="Hyperlink"/>
                <w:noProof/>
              </w:rPr>
            </w:rPrChange>
          </w:rPr>
          <w:delText>Data</w:delText>
        </w:r>
        <w:r w:rsidDel="007C7EB2">
          <w:rPr>
            <w:noProof/>
            <w:webHidden/>
          </w:rPr>
          <w:tab/>
        </w:r>
      </w:del>
      <w:del w:id="394" w:author="David Mattie" w:date="2019-08-02T08:59:00Z">
        <w:r w:rsidDel="004F4ED2">
          <w:rPr>
            <w:noProof/>
            <w:webHidden/>
          </w:rPr>
          <w:delText>21</w:delText>
        </w:r>
      </w:del>
    </w:p>
    <w:p w14:paraId="016464F0" w14:textId="152A9047" w:rsidR="005B1186" w:rsidDel="007C7EB2" w:rsidRDefault="005B1186">
      <w:pPr>
        <w:pStyle w:val="TOC3"/>
        <w:rPr>
          <w:del w:id="395" w:author="David Mattie" w:date="2019-08-18T17:13:00Z"/>
          <w:rFonts w:asciiTheme="minorHAnsi" w:eastAsiaTheme="minorEastAsia" w:hAnsiTheme="minorHAnsi" w:cstheme="minorBidi"/>
          <w:noProof/>
          <w:sz w:val="22"/>
          <w:szCs w:val="22"/>
        </w:rPr>
      </w:pPr>
      <w:del w:id="396" w:author="David Mattie" w:date="2019-08-18T17:13:00Z">
        <w:r w:rsidRPr="007C7EB2" w:rsidDel="007C7EB2">
          <w:rPr>
            <w:rPrChange w:id="397" w:author="David Mattie" w:date="2019-08-18T17:13:00Z">
              <w:rPr>
                <w:rStyle w:val="Hyperlink"/>
                <w:noProof/>
              </w:rPr>
            </w:rPrChange>
          </w:rPr>
          <w:delText>Patient Data</w:delText>
        </w:r>
        <w:r w:rsidDel="007C7EB2">
          <w:rPr>
            <w:noProof/>
            <w:webHidden/>
          </w:rPr>
          <w:tab/>
        </w:r>
      </w:del>
      <w:del w:id="398" w:author="David Mattie" w:date="2019-08-02T08:59:00Z">
        <w:r w:rsidDel="004F4ED2">
          <w:rPr>
            <w:noProof/>
            <w:webHidden/>
          </w:rPr>
          <w:delText>21</w:delText>
        </w:r>
      </w:del>
    </w:p>
    <w:p w14:paraId="038102A3" w14:textId="1CEDA9E5" w:rsidR="005B1186" w:rsidDel="007C7EB2" w:rsidRDefault="005B1186">
      <w:pPr>
        <w:pStyle w:val="TOC3"/>
        <w:rPr>
          <w:del w:id="399" w:author="David Mattie" w:date="2019-08-18T17:13:00Z"/>
          <w:rFonts w:asciiTheme="minorHAnsi" w:eastAsiaTheme="minorEastAsia" w:hAnsiTheme="minorHAnsi" w:cstheme="minorBidi"/>
          <w:noProof/>
          <w:sz w:val="22"/>
          <w:szCs w:val="22"/>
        </w:rPr>
      </w:pPr>
      <w:del w:id="400" w:author="David Mattie" w:date="2019-08-18T17:13:00Z">
        <w:r w:rsidRPr="007C7EB2" w:rsidDel="007C7EB2">
          <w:rPr>
            <w:rPrChange w:id="401" w:author="David Mattie" w:date="2019-08-18T17:13:00Z">
              <w:rPr>
                <w:rStyle w:val="Hyperlink"/>
                <w:noProof/>
              </w:rPr>
            </w:rPrChange>
          </w:rPr>
          <w:delText>Capture Hardware</w:delText>
        </w:r>
        <w:r w:rsidDel="007C7EB2">
          <w:rPr>
            <w:noProof/>
            <w:webHidden/>
          </w:rPr>
          <w:tab/>
        </w:r>
      </w:del>
      <w:del w:id="402" w:author="David Mattie" w:date="2019-08-02T08:59:00Z">
        <w:r w:rsidDel="004F4ED2">
          <w:rPr>
            <w:noProof/>
            <w:webHidden/>
          </w:rPr>
          <w:delText>21</w:delText>
        </w:r>
      </w:del>
    </w:p>
    <w:p w14:paraId="074EEA95" w14:textId="649B6F36" w:rsidR="005B1186" w:rsidDel="007C7EB2" w:rsidRDefault="005B1186">
      <w:pPr>
        <w:pStyle w:val="TOC3"/>
        <w:rPr>
          <w:del w:id="403" w:author="David Mattie" w:date="2019-08-18T17:13:00Z"/>
          <w:rFonts w:asciiTheme="minorHAnsi" w:eastAsiaTheme="minorEastAsia" w:hAnsiTheme="minorHAnsi" w:cstheme="minorBidi"/>
          <w:noProof/>
          <w:sz w:val="22"/>
          <w:szCs w:val="22"/>
        </w:rPr>
      </w:pPr>
      <w:del w:id="404" w:author="David Mattie" w:date="2019-08-18T17:13:00Z">
        <w:r w:rsidRPr="007C7EB2" w:rsidDel="007C7EB2">
          <w:rPr>
            <w:rPrChange w:id="405" w:author="David Mattie" w:date="2019-08-18T17:13:00Z">
              <w:rPr>
                <w:rStyle w:val="Hyperlink"/>
                <w:noProof/>
              </w:rPr>
            </w:rPrChange>
          </w:rPr>
          <w:delText>Measurement Data</w:delText>
        </w:r>
        <w:r w:rsidDel="007C7EB2">
          <w:rPr>
            <w:noProof/>
            <w:webHidden/>
          </w:rPr>
          <w:tab/>
        </w:r>
      </w:del>
      <w:del w:id="406" w:author="David Mattie" w:date="2019-08-02T08:59:00Z">
        <w:r w:rsidDel="004F4ED2">
          <w:rPr>
            <w:noProof/>
            <w:webHidden/>
          </w:rPr>
          <w:delText>22</w:delText>
        </w:r>
      </w:del>
    </w:p>
    <w:p w14:paraId="7989FA0D" w14:textId="3A064D39" w:rsidR="005B1186" w:rsidDel="007C7EB2" w:rsidRDefault="005B1186">
      <w:pPr>
        <w:pStyle w:val="TOC4"/>
        <w:tabs>
          <w:tab w:val="right" w:leader="dot" w:pos="8630"/>
        </w:tabs>
        <w:rPr>
          <w:del w:id="407" w:author="David Mattie" w:date="2019-08-18T17:13:00Z"/>
          <w:rFonts w:asciiTheme="minorHAnsi" w:eastAsiaTheme="minorEastAsia" w:hAnsiTheme="minorHAnsi" w:cstheme="minorBidi"/>
          <w:noProof/>
          <w:sz w:val="22"/>
          <w:szCs w:val="22"/>
        </w:rPr>
      </w:pPr>
      <w:del w:id="408" w:author="David Mattie" w:date="2019-08-18T17:13:00Z">
        <w:r w:rsidRPr="007C7EB2" w:rsidDel="007C7EB2">
          <w:rPr>
            <w:rPrChange w:id="409" w:author="David Mattie" w:date="2019-08-18T17:13:00Z">
              <w:rPr>
                <w:rStyle w:val="Hyperlink"/>
                <w:noProof/>
              </w:rPr>
            </w:rPrChange>
          </w:rPr>
          <w:delText>Extraction</w:delText>
        </w:r>
        <w:r w:rsidDel="007C7EB2">
          <w:rPr>
            <w:noProof/>
            <w:webHidden/>
          </w:rPr>
          <w:tab/>
        </w:r>
      </w:del>
      <w:del w:id="410" w:author="David Mattie" w:date="2019-08-02T08:59:00Z">
        <w:r w:rsidDel="004F4ED2">
          <w:rPr>
            <w:noProof/>
            <w:webHidden/>
          </w:rPr>
          <w:delText>23</w:delText>
        </w:r>
      </w:del>
    </w:p>
    <w:p w14:paraId="3D4AADD4" w14:textId="1ECD5F0C" w:rsidR="005B1186" w:rsidDel="007C7EB2" w:rsidRDefault="005B1186">
      <w:pPr>
        <w:pStyle w:val="TOC4"/>
        <w:tabs>
          <w:tab w:val="right" w:leader="dot" w:pos="8630"/>
        </w:tabs>
        <w:rPr>
          <w:del w:id="411" w:author="David Mattie" w:date="2019-08-18T17:13:00Z"/>
          <w:rFonts w:asciiTheme="minorHAnsi" w:eastAsiaTheme="minorEastAsia" w:hAnsiTheme="minorHAnsi" w:cstheme="minorBidi"/>
          <w:noProof/>
          <w:sz w:val="22"/>
          <w:szCs w:val="22"/>
        </w:rPr>
      </w:pPr>
      <w:del w:id="412" w:author="David Mattie" w:date="2019-08-18T17:13:00Z">
        <w:r w:rsidRPr="007C7EB2" w:rsidDel="007C7EB2">
          <w:rPr>
            <w:rPrChange w:id="413" w:author="David Mattie" w:date="2019-08-18T17:13:00Z">
              <w:rPr>
                <w:rStyle w:val="Hyperlink"/>
                <w:noProof/>
              </w:rPr>
            </w:rPrChange>
          </w:rPr>
          <w:delText>SQL Access</w:delText>
        </w:r>
        <w:r w:rsidDel="007C7EB2">
          <w:rPr>
            <w:noProof/>
            <w:webHidden/>
          </w:rPr>
          <w:tab/>
        </w:r>
      </w:del>
      <w:del w:id="414" w:author="David Mattie" w:date="2019-08-02T08:59:00Z">
        <w:r w:rsidDel="004F4ED2">
          <w:rPr>
            <w:noProof/>
            <w:webHidden/>
          </w:rPr>
          <w:delText>24</w:delText>
        </w:r>
      </w:del>
    </w:p>
    <w:p w14:paraId="74FB79A6" w14:textId="47C412F2" w:rsidR="005B1186" w:rsidDel="007C7EB2" w:rsidRDefault="005B1186">
      <w:pPr>
        <w:pStyle w:val="TOC1"/>
        <w:rPr>
          <w:del w:id="415" w:author="David Mattie" w:date="2019-08-18T17:13:00Z"/>
          <w:rFonts w:asciiTheme="minorHAnsi" w:eastAsiaTheme="minorEastAsia" w:hAnsiTheme="minorHAnsi" w:cstheme="minorBidi"/>
          <w:b w:val="0"/>
          <w:noProof/>
          <w:sz w:val="22"/>
          <w:szCs w:val="22"/>
        </w:rPr>
      </w:pPr>
      <w:del w:id="416" w:author="David Mattie" w:date="2019-08-18T17:13:00Z">
        <w:r w:rsidRPr="007C7EB2" w:rsidDel="007C7EB2">
          <w:rPr>
            <w:rPrChange w:id="417" w:author="David Mattie" w:date="2019-08-18T17:13:00Z">
              <w:rPr>
                <w:rStyle w:val="Hyperlink"/>
                <w:noProof/>
              </w:rPr>
            </w:rPrChange>
          </w:rPr>
          <w:delText>Demonstration of Analysis</w:delText>
        </w:r>
        <w:r w:rsidDel="007C7EB2">
          <w:rPr>
            <w:noProof/>
            <w:webHidden/>
          </w:rPr>
          <w:tab/>
        </w:r>
      </w:del>
      <w:del w:id="418" w:author="David Mattie" w:date="2019-08-02T08:59:00Z">
        <w:r w:rsidDel="004F4ED2">
          <w:rPr>
            <w:noProof/>
            <w:webHidden/>
          </w:rPr>
          <w:delText>24</w:delText>
        </w:r>
      </w:del>
    </w:p>
    <w:p w14:paraId="6E76DB20" w14:textId="4817A19C" w:rsidR="005B1186" w:rsidDel="007C7EB2" w:rsidRDefault="005B1186">
      <w:pPr>
        <w:pStyle w:val="TOC2"/>
        <w:tabs>
          <w:tab w:val="right" w:leader="dot" w:pos="8630"/>
        </w:tabs>
        <w:rPr>
          <w:del w:id="419" w:author="David Mattie" w:date="2019-08-18T17:13:00Z"/>
          <w:rFonts w:asciiTheme="minorHAnsi" w:eastAsiaTheme="minorEastAsia" w:hAnsiTheme="minorHAnsi" w:cstheme="minorBidi"/>
          <w:noProof/>
          <w:sz w:val="22"/>
          <w:szCs w:val="22"/>
        </w:rPr>
      </w:pPr>
      <w:del w:id="420" w:author="David Mattie" w:date="2019-08-18T17:13:00Z">
        <w:r w:rsidRPr="007C7EB2" w:rsidDel="007C7EB2">
          <w:rPr>
            <w:rPrChange w:id="421" w:author="David Mattie" w:date="2019-08-18T17:13:00Z">
              <w:rPr>
                <w:rStyle w:val="Hyperlink"/>
                <w:noProof/>
              </w:rPr>
            </w:rPrChange>
          </w:rPr>
          <w:delText>Summary Statistics</w:delText>
        </w:r>
        <w:r w:rsidDel="007C7EB2">
          <w:rPr>
            <w:noProof/>
            <w:webHidden/>
          </w:rPr>
          <w:tab/>
        </w:r>
      </w:del>
      <w:del w:id="422" w:author="David Mattie" w:date="2019-08-02T08:59:00Z">
        <w:r w:rsidDel="004F4ED2">
          <w:rPr>
            <w:noProof/>
            <w:webHidden/>
          </w:rPr>
          <w:delText>24</w:delText>
        </w:r>
      </w:del>
    </w:p>
    <w:p w14:paraId="60C14459" w14:textId="4D9FB364" w:rsidR="005B1186" w:rsidDel="007C7EB2" w:rsidRDefault="005B1186">
      <w:pPr>
        <w:pStyle w:val="TOC3"/>
        <w:rPr>
          <w:del w:id="423" w:author="David Mattie" w:date="2019-08-18T17:13:00Z"/>
          <w:rFonts w:asciiTheme="minorHAnsi" w:eastAsiaTheme="minorEastAsia" w:hAnsiTheme="minorHAnsi" w:cstheme="minorBidi"/>
          <w:noProof/>
          <w:sz w:val="22"/>
          <w:szCs w:val="22"/>
        </w:rPr>
      </w:pPr>
      <w:del w:id="424" w:author="David Mattie" w:date="2019-08-18T17:13:00Z">
        <w:r w:rsidRPr="007C7EB2" w:rsidDel="007C7EB2">
          <w:rPr>
            <w:rPrChange w:id="425" w:author="David Mattie" w:date="2019-08-18T17:13:00Z">
              <w:rPr>
                <w:rStyle w:val="Hyperlink"/>
                <w:noProof/>
              </w:rPr>
            </w:rPrChange>
          </w:rPr>
          <w:delText>Effect Size</w:delText>
        </w:r>
        <w:r w:rsidDel="007C7EB2">
          <w:rPr>
            <w:noProof/>
            <w:webHidden/>
          </w:rPr>
          <w:tab/>
        </w:r>
      </w:del>
      <w:del w:id="426" w:author="David Mattie" w:date="2019-08-02T08:59:00Z">
        <w:r w:rsidDel="004F4ED2">
          <w:rPr>
            <w:noProof/>
            <w:webHidden/>
          </w:rPr>
          <w:delText>24</w:delText>
        </w:r>
      </w:del>
    </w:p>
    <w:p w14:paraId="7167EF8F" w14:textId="02B1D561" w:rsidR="005B1186" w:rsidDel="007C7EB2" w:rsidRDefault="005B1186">
      <w:pPr>
        <w:pStyle w:val="TOC4"/>
        <w:tabs>
          <w:tab w:val="right" w:leader="dot" w:pos="8630"/>
        </w:tabs>
        <w:rPr>
          <w:del w:id="427" w:author="David Mattie" w:date="2019-08-18T17:13:00Z"/>
          <w:rFonts w:asciiTheme="minorHAnsi" w:eastAsiaTheme="minorEastAsia" w:hAnsiTheme="minorHAnsi" w:cstheme="minorBidi"/>
          <w:noProof/>
          <w:sz w:val="22"/>
          <w:szCs w:val="22"/>
        </w:rPr>
      </w:pPr>
      <w:del w:id="428" w:author="David Mattie" w:date="2019-08-18T17:13:00Z">
        <w:r w:rsidRPr="007C7EB2" w:rsidDel="007C7EB2">
          <w:rPr>
            <w:rPrChange w:id="429" w:author="David Mattie" w:date="2019-08-18T17:13:00Z">
              <w:rPr>
                <w:rStyle w:val="Hyperlink"/>
                <w:noProof/>
              </w:rPr>
            </w:rPrChange>
          </w:rPr>
          <w:delText>Mean FA</w:delText>
        </w:r>
        <w:r w:rsidDel="007C7EB2">
          <w:rPr>
            <w:noProof/>
            <w:webHidden/>
          </w:rPr>
          <w:tab/>
        </w:r>
      </w:del>
      <w:del w:id="430" w:author="David Mattie" w:date="2019-08-02T08:59:00Z">
        <w:r w:rsidDel="004F4ED2">
          <w:rPr>
            <w:noProof/>
            <w:webHidden/>
          </w:rPr>
          <w:delText>25</w:delText>
        </w:r>
      </w:del>
    </w:p>
    <w:p w14:paraId="3B5E2A00" w14:textId="7B5399BD" w:rsidR="005B1186" w:rsidDel="007C7EB2" w:rsidRDefault="005B1186">
      <w:pPr>
        <w:pStyle w:val="TOC4"/>
        <w:tabs>
          <w:tab w:val="right" w:leader="dot" w:pos="8630"/>
        </w:tabs>
        <w:rPr>
          <w:del w:id="431" w:author="David Mattie" w:date="2019-08-18T17:13:00Z"/>
          <w:rFonts w:asciiTheme="minorHAnsi" w:eastAsiaTheme="minorEastAsia" w:hAnsiTheme="minorHAnsi" w:cstheme="minorBidi"/>
          <w:noProof/>
          <w:sz w:val="22"/>
          <w:szCs w:val="22"/>
        </w:rPr>
      </w:pPr>
      <w:del w:id="432" w:author="David Mattie" w:date="2019-08-18T17:13:00Z">
        <w:r w:rsidRPr="007C7EB2" w:rsidDel="007C7EB2">
          <w:rPr>
            <w:rPrChange w:id="433" w:author="David Mattie" w:date="2019-08-18T17:13:00Z">
              <w:rPr>
                <w:rStyle w:val="Hyperlink"/>
                <w:noProof/>
              </w:rPr>
            </w:rPrChange>
          </w:rPr>
          <w:delText>Findings</w:delText>
        </w:r>
        <w:r w:rsidDel="007C7EB2">
          <w:rPr>
            <w:noProof/>
            <w:webHidden/>
          </w:rPr>
          <w:tab/>
        </w:r>
      </w:del>
      <w:del w:id="434" w:author="David Mattie" w:date="2019-08-02T08:59:00Z">
        <w:r w:rsidDel="004F4ED2">
          <w:rPr>
            <w:noProof/>
            <w:webHidden/>
          </w:rPr>
          <w:delText>25</w:delText>
        </w:r>
      </w:del>
    </w:p>
    <w:p w14:paraId="267E0EF4" w14:textId="513DEE02" w:rsidR="005B1186" w:rsidDel="007C7EB2" w:rsidRDefault="005B1186">
      <w:pPr>
        <w:pStyle w:val="TOC4"/>
        <w:tabs>
          <w:tab w:val="right" w:leader="dot" w:pos="8630"/>
        </w:tabs>
        <w:rPr>
          <w:del w:id="435" w:author="David Mattie" w:date="2019-08-18T17:13:00Z"/>
          <w:rFonts w:asciiTheme="minorHAnsi" w:eastAsiaTheme="minorEastAsia" w:hAnsiTheme="minorHAnsi" w:cstheme="minorBidi"/>
          <w:noProof/>
          <w:sz w:val="22"/>
          <w:szCs w:val="22"/>
        </w:rPr>
      </w:pPr>
      <w:del w:id="436" w:author="David Mattie" w:date="2019-08-18T17:13:00Z">
        <w:r w:rsidRPr="007C7EB2" w:rsidDel="007C7EB2">
          <w:rPr>
            <w:rPrChange w:id="437" w:author="David Mattie" w:date="2019-08-18T17:13:00Z">
              <w:rPr>
                <w:rStyle w:val="Hyperlink"/>
                <w:noProof/>
              </w:rPr>
            </w:rPrChange>
          </w:rPr>
          <w:delText>Mean ADC</w:delText>
        </w:r>
        <w:r w:rsidDel="007C7EB2">
          <w:rPr>
            <w:noProof/>
            <w:webHidden/>
          </w:rPr>
          <w:tab/>
        </w:r>
      </w:del>
      <w:del w:id="438" w:author="David Mattie" w:date="2019-08-02T08:59:00Z">
        <w:r w:rsidDel="004F4ED2">
          <w:rPr>
            <w:noProof/>
            <w:webHidden/>
          </w:rPr>
          <w:delText>26</w:delText>
        </w:r>
      </w:del>
    </w:p>
    <w:p w14:paraId="4D106F05" w14:textId="4FE0A75B" w:rsidR="005B1186" w:rsidDel="007C7EB2" w:rsidRDefault="005B1186">
      <w:pPr>
        <w:pStyle w:val="TOC4"/>
        <w:tabs>
          <w:tab w:val="right" w:leader="dot" w:pos="8630"/>
        </w:tabs>
        <w:rPr>
          <w:del w:id="439" w:author="David Mattie" w:date="2019-08-18T17:13:00Z"/>
          <w:rFonts w:asciiTheme="minorHAnsi" w:eastAsiaTheme="minorEastAsia" w:hAnsiTheme="minorHAnsi" w:cstheme="minorBidi"/>
          <w:noProof/>
          <w:sz w:val="22"/>
          <w:szCs w:val="22"/>
        </w:rPr>
      </w:pPr>
      <w:del w:id="440" w:author="David Mattie" w:date="2019-08-18T17:13:00Z">
        <w:r w:rsidRPr="007C7EB2" w:rsidDel="007C7EB2">
          <w:rPr>
            <w:rPrChange w:id="441" w:author="David Mattie" w:date="2019-08-18T17:13:00Z">
              <w:rPr>
                <w:rStyle w:val="Hyperlink"/>
                <w:noProof/>
              </w:rPr>
            </w:rPrChange>
          </w:rPr>
          <w:delText>Number of Tracts</w:delText>
        </w:r>
        <w:r w:rsidDel="007C7EB2">
          <w:rPr>
            <w:noProof/>
            <w:webHidden/>
          </w:rPr>
          <w:tab/>
        </w:r>
      </w:del>
      <w:del w:id="442" w:author="David Mattie" w:date="2019-08-02T08:59:00Z">
        <w:r w:rsidDel="004F4ED2">
          <w:rPr>
            <w:noProof/>
            <w:webHidden/>
          </w:rPr>
          <w:delText>28</w:delText>
        </w:r>
      </w:del>
    </w:p>
    <w:p w14:paraId="0A7FFE7E" w14:textId="788125B9" w:rsidR="005B1186" w:rsidDel="007C7EB2" w:rsidRDefault="005B1186">
      <w:pPr>
        <w:pStyle w:val="TOC4"/>
        <w:tabs>
          <w:tab w:val="right" w:leader="dot" w:pos="8630"/>
        </w:tabs>
        <w:rPr>
          <w:del w:id="443" w:author="David Mattie" w:date="2019-08-18T17:13:00Z"/>
          <w:rFonts w:asciiTheme="minorHAnsi" w:eastAsiaTheme="minorEastAsia" w:hAnsiTheme="minorHAnsi" w:cstheme="minorBidi"/>
          <w:noProof/>
          <w:sz w:val="22"/>
          <w:szCs w:val="22"/>
        </w:rPr>
      </w:pPr>
      <w:del w:id="444" w:author="David Mattie" w:date="2019-08-18T17:13:00Z">
        <w:r w:rsidRPr="007C7EB2" w:rsidDel="007C7EB2">
          <w:rPr>
            <w:rPrChange w:id="445" w:author="David Mattie" w:date="2019-08-18T17:13:00Z">
              <w:rPr>
                <w:rStyle w:val="Hyperlink"/>
                <w:noProof/>
              </w:rPr>
            </w:rPrChange>
          </w:rPr>
          <w:delText>Lines to Render</w:delText>
        </w:r>
        <w:r w:rsidDel="007C7EB2">
          <w:rPr>
            <w:noProof/>
            <w:webHidden/>
          </w:rPr>
          <w:tab/>
        </w:r>
      </w:del>
      <w:del w:id="446" w:author="David Mattie" w:date="2019-08-02T08:59:00Z">
        <w:r w:rsidDel="004F4ED2">
          <w:rPr>
            <w:noProof/>
            <w:webHidden/>
          </w:rPr>
          <w:delText>30</w:delText>
        </w:r>
      </w:del>
    </w:p>
    <w:p w14:paraId="6B52DBEC" w14:textId="0D9117FB" w:rsidR="005B1186" w:rsidDel="007C7EB2" w:rsidRDefault="005B1186">
      <w:pPr>
        <w:pStyle w:val="TOC4"/>
        <w:tabs>
          <w:tab w:val="right" w:leader="dot" w:pos="8630"/>
        </w:tabs>
        <w:rPr>
          <w:del w:id="447" w:author="David Mattie" w:date="2019-08-18T17:13:00Z"/>
          <w:rFonts w:asciiTheme="minorHAnsi" w:eastAsiaTheme="minorEastAsia" w:hAnsiTheme="minorHAnsi" w:cstheme="minorBidi"/>
          <w:noProof/>
          <w:sz w:val="22"/>
          <w:szCs w:val="22"/>
        </w:rPr>
      </w:pPr>
      <w:del w:id="448" w:author="David Mattie" w:date="2019-08-18T17:13:00Z">
        <w:r w:rsidRPr="007C7EB2" w:rsidDel="007C7EB2">
          <w:rPr>
            <w:rPrChange w:id="449" w:author="David Mattie" w:date="2019-08-18T17:13:00Z">
              <w:rPr>
                <w:rStyle w:val="Hyperlink"/>
                <w:noProof/>
              </w:rPr>
            </w:rPrChange>
          </w:rPr>
          <w:delText>Tracts to Render</w:delText>
        </w:r>
        <w:r w:rsidDel="007C7EB2">
          <w:rPr>
            <w:noProof/>
            <w:webHidden/>
          </w:rPr>
          <w:tab/>
        </w:r>
      </w:del>
      <w:del w:id="450" w:author="David Mattie" w:date="2019-08-02T08:59:00Z">
        <w:r w:rsidDel="004F4ED2">
          <w:rPr>
            <w:noProof/>
            <w:webHidden/>
          </w:rPr>
          <w:delText>32</w:delText>
        </w:r>
      </w:del>
    </w:p>
    <w:p w14:paraId="64CBD6C2" w14:textId="1251AFB5" w:rsidR="005B1186" w:rsidDel="007C7EB2" w:rsidRDefault="005B1186">
      <w:pPr>
        <w:pStyle w:val="TOC4"/>
        <w:tabs>
          <w:tab w:val="right" w:leader="dot" w:pos="8630"/>
        </w:tabs>
        <w:rPr>
          <w:del w:id="451" w:author="David Mattie" w:date="2019-08-18T17:13:00Z"/>
          <w:rFonts w:asciiTheme="minorHAnsi" w:eastAsiaTheme="minorEastAsia" w:hAnsiTheme="minorHAnsi" w:cstheme="minorBidi"/>
          <w:noProof/>
          <w:sz w:val="22"/>
          <w:szCs w:val="22"/>
        </w:rPr>
      </w:pPr>
      <w:del w:id="452" w:author="David Mattie" w:date="2019-08-18T17:13:00Z">
        <w:r w:rsidRPr="007C7EB2" w:rsidDel="007C7EB2">
          <w:rPr>
            <w:rPrChange w:id="453" w:author="David Mattie" w:date="2019-08-18T17:13:00Z">
              <w:rPr>
                <w:rStyle w:val="Hyperlink"/>
                <w:noProof/>
              </w:rPr>
            </w:rPrChange>
          </w:rPr>
          <w:delText>Standard Deviation ADC</w:delText>
        </w:r>
        <w:r w:rsidDel="007C7EB2">
          <w:rPr>
            <w:noProof/>
            <w:webHidden/>
          </w:rPr>
          <w:tab/>
        </w:r>
      </w:del>
      <w:del w:id="454" w:author="David Mattie" w:date="2019-08-02T08:59:00Z">
        <w:r w:rsidDel="004F4ED2">
          <w:rPr>
            <w:noProof/>
            <w:webHidden/>
          </w:rPr>
          <w:delText>34</w:delText>
        </w:r>
      </w:del>
    </w:p>
    <w:p w14:paraId="7AFAAB36" w14:textId="62CE7D15" w:rsidR="005B1186" w:rsidDel="007C7EB2" w:rsidRDefault="005B1186">
      <w:pPr>
        <w:pStyle w:val="TOC4"/>
        <w:tabs>
          <w:tab w:val="right" w:leader="dot" w:pos="8630"/>
        </w:tabs>
        <w:rPr>
          <w:del w:id="455" w:author="David Mattie" w:date="2019-08-18T17:13:00Z"/>
          <w:rFonts w:asciiTheme="minorHAnsi" w:eastAsiaTheme="minorEastAsia" w:hAnsiTheme="minorHAnsi" w:cstheme="minorBidi"/>
          <w:noProof/>
          <w:sz w:val="22"/>
          <w:szCs w:val="22"/>
        </w:rPr>
      </w:pPr>
      <w:del w:id="456" w:author="David Mattie" w:date="2019-08-18T17:13:00Z">
        <w:r w:rsidRPr="007C7EB2" w:rsidDel="007C7EB2">
          <w:rPr>
            <w:rPrChange w:id="457" w:author="David Mattie" w:date="2019-08-18T17:13:00Z">
              <w:rPr>
                <w:rStyle w:val="Hyperlink"/>
                <w:noProof/>
              </w:rPr>
            </w:rPrChange>
          </w:rPr>
          <w:delText>Mean Standard Deviation FA</w:delText>
        </w:r>
        <w:r w:rsidDel="007C7EB2">
          <w:rPr>
            <w:noProof/>
            <w:webHidden/>
          </w:rPr>
          <w:tab/>
        </w:r>
      </w:del>
      <w:del w:id="458" w:author="David Mattie" w:date="2019-08-02T08:59:00Z">
        <w:r w:rsidDel="004F4ED2">
          <w:rPr>
            <w:noProof/>
            <w:webHidden/>
          </w:rPr>
          <w:delText>36</w:delText>
        </w:r>
      </w:del>
    </w:p>
    <w:p w14:paraId="7D87358B" w14:textId="26A16FAA" w:rsidR="005B1186" w:rsidDel="007C7EB2" w:rsidRDefault="005B1186">
      <w:pPr>
        <w:pStyle w:val="TOC4"/>
        <w:tabs>
          <w:tab w:val="right" w:leader="dot" w:pos="8630"/>
        </w:tabs>
        <w:rPr>
          <w:del w:id="459" w:author="David Mattie" w:date="2019-08-18T17:13:00Z"/>
          <w:rFonts w:asciiTheme="minorHAnsi" w:eastAsiaTheme="minorEastAsia" w:hAnsiTheme="minorHAnsi" w:cstheme="minorBidi"/>
          <w:noProof/>
          <w:sz w:val="22"/>
          <w:szCs w:val="22"/>
        </w:rPr>
      </w:pPr>
      <w:del w:id="460" w:author="David Mattie" w:date="2019-08-18T17:13:00Z">
        <w:r w:rsidRPr="007C7EB2" w:rsidDel="007C7EB2">
          <w:rPr>
            <w:rPrChange w:id="461" w:author="David Mattie" w:date="2019-08-18T17:13:00Z">
              <w:rPr>
                <w:rStyle w:val="Hyperlink"/>
                <w:noProof/>
              </w:rPr>
            </w:rPrChange>
          </w:rPr>
          <w:delText>Mean FA – Asymmetry Index</w:delText>
        </w:r>
        <w:r w:rsidDel="007C7EB2">
          <w:rPr>
            <w:noProof/>
            <w:webHidden/>
          </w:rPr>
          <w:tab/>
        </w:r>
      </w:del>
      <w:del w:id="462" w:author="David Mattie" w:date="2019-08-02T08:59:00Z">
        <w:r w:rsidDel="004F4ED2">
          <w:rPr>
            <w:noProof/>
            <w:webHidden/>
          </w:rPr>
          <w:delText>39</w:delText>
        </w:r>
      </w:del>
    </w:p>
    <w:p w14:paraId="471E0A4F" w14:textId="1A4588DA" w:rsidR="005B1186" w:rsidDel="007C7EB2" w:rsidRDefault="005B1186">
      <w:pPr>
        <w:pStyle w:val="TOC4"/>
        <w:tabs>
          <w:tab w:val="right" w:leader="dot" w:pos="8630"/>
        </w:tabs>
        <w:rPr>
          <w:del w:id="463" w:author="David Mattie" w:date="2019-08-18T17:13:00Z"/>
          <w:rFonts w:asciiTheme="minorHAnsi" w:eastAsiaTheme="minorEastAsia" w:hAnsiTheme="minorHAnsi" w:cstheme="minorBidi"/>
          <w:noProof/>
          <w:sz w:val="22"/>
          <w:szCs w:val="22"/>
        </w:rPr>
      </w:pPr>
      <w:del w:id="464" w:author="David Mattie" w:date="2019-08-18T17:13:00Z">
        <w:r w:rsidRPr="007C7EB2" w:rsidDel="007C7EB2">
          <w:rPr>
            <w:rPrChange w:id="465" w:author="David Mattie" w:date="2019-08-18T17:13:00Z">
              <w:rPr>
                <w:rStyle w:val="Hyperlink"/>
                <w:noProof/>
              </w:rPr>
            </w:rPrChange>
          </w:rPr>
          <w:delText>Mean ADC – Asymmetry Index</w:delText>
        </w:r>
        <w:r w:rsidDel="007C7EB2">
          <w:rPr>
            <w:noProof/>
            <w:webHidden/>
          </w:rPr>
          <w:tab/>
        </w:r>
      </w:del>
      <w:del w:id="466" w:author="David Mattie" w:date="2019-08-02T08:59:00Z">
        <w:r w:rsidDel="004F4ED2">
          <w:rPr>
            <w:noProof/>
            <w:webHidden/>
          </w:rPr>
          <w:delText>40</w:delText>
        </w:r>
      </w:del>
    </w:p>
    <w:p w14:paraId="667E596E" w14:textId="789FE098" w:rsidR="005B1186" w:rsidDel="007C7EB2" w:rsidRDefault="005B1186">
      <w:pPr>
        <w:pStyle w:val="TOC4"/>
        <w:tabs>
          <w:tab w:val="right" w:leader="dot" w:pos="8630"/>
        </w:tabs>
        <w:rPr>
          <w:del w:id="467" w:author="David Mattie" w:date="2019-08-18T17:13:00Z"/>
          <w:rFonts w:asciiTheme="minorHAnsi" w:eastAsiaTheme="minorEastAsia" w:hAnsiTheme="minorHAnsi" w:cstheme="minorBidi"/>
          <w:noProof/>
          <w:sz w:val="22"/>
          <w:szCs w:val="22"/>
        </w:rPr>
      </w:pPr>
      <w:del w:id="468" w:author="David Mattie" w:date="2019-08-18T17:13:00Z">
        <w:r w:rsidRPr="007C7EB2" w:rsidDel="007C7EB2">
          <w:rPr>
            <w:rPrChange w:id="469" w:author="David Mattie" w:date="2019-08-18T17:13:00Z">
              <w:rPr>
                <w:rStyle w:val="Hyperlink"/>
                <w:noProof/>
              </w:rPr>
            </w:rPrChange>
          </w:rPr>
          <w:delText>Number of Tracts – Asymmetry Index</w:delText>
        </w:r>
        <w:r w:rsidDel="007C7EB2">
          <w:rPr>
            <w:noProof/>
            <w:webHidden/>
          </w:rPr>
          <w:tab/>
        </w:r>
      </w:del>
      <w:del w:id="470" w:author="David Mattie" w:date="2019-08-02T08:59:00Z">
        <w:r w:rsidDel="004F4ED2">
          <w:rPr>
            <w:noProof/>
            <w:webHidden/>
          </w:rPr>
          <w:delText>42</w:delText>
        </w:r>
      </w:del>
    </w:p>
    <w:p w14:paraId="1839BDE9" w14:textId="28781969" w:rsidR="005B1186" w:rsidDel="007C7EB2" w:rsidRDefault="005B1186">
      <w:pPr>
        <w:pStyle w:val="TOC4"/>
        <w:tabs>
          <w:tab w:val="right" w:leader="dot" w:pos="8630"/>
        </w:tabs>
        <w:rPr>
          <w:del w:id="471" w:author="David Mattie" w:date="2019-08-18T17:13:00Z"/>
          <w:rFonts w:asciiTheme="minorHAnsi" w:eastAsiaTheme="minorEastAsia" w:hAnsiTheme="minorHAnsi" w:cstheme="minorBidi"/>
          <w:noProof/>
          <w:sz w:val="22"/>
          <w:szCs w:val="22"/>
        </w:rPr>
      </w:pPr>
      <w:del w:id="472" w:author="David Mattie" w:date="2019-08-18T17:13:00Z">
        <w:r w:rsidRPr="007C7EB2" w:rsidDel="007C7EB2">
          <w:rPr>
            <w:rPrChange w:id="473" w:author="David Mattie" w:date="2019-08-18T17:13:00Z">
              <w:rPr>
                <w:rStyle w:val="Hyperlink"/>
                <w:noProof/>
              </w:rPr>
            </w:rPrChange>
          </w:rPr>
          <w:delText>Lines to Render – Asymmetry Index</w:delText>
        </w:r>
        <w:r w:rsidDel="007C7EB2">
          <w:rPr>
            <w:noProof/>
            <w:webHidden/>
          </w:rPr>
          <w:tab/>
        </w:r>
      </w:del>
      <w:del w:id="474" w:author="David Mattie" w:date="2019-08-02T08:59:00Z">
        <w:r w:rsidDel="004F4ED2">
          <w:rPr>
            <w:noProof/>
            <w:webHidden/>
          </w:rPr>
          <w:delText>44</w:delText>
        </w:r>
      </w:del>
    </w:p>
    <w:p w14:paraId="7A374B2A" w14:textId="2273A418" w:rsidR="005B1186" w:rsidDel="007C7EB2" w:rsidRDefault="005B1186">
      <w:pPr>
        <w:pStyle w:val="TOC4"/>
        <w:tabs>
          <w:tab w:val="right" w:leader="dot" w:pos="8630"/>
        </w:tabs>
        <w:rPr>
          <w:del w:id="475" w:author="David Mattie" w:date="2019-08-18T17:13:00Z"/>
          <w:rFonts w:asciiTheme="minorHAnsi" w:eastAsiaTheme="minorEastAsia" w:hAnsiTheme="minorHAnsi" w:cstheme="minorBidi"/>
          <w:noProof/>
          <w:sz w:val="22"/>
          <w:szCs w:val="22"/>
        </w:rPr>
      </w:pPr>
      <w:del w:id="476" w:author="David Mattie" w:date="2019-08-18T17:13:00Z">
        <w:r w:rsidRPr="007C7EB2" w:rsidDel="007C7EB2">
          <w:rPr>
            <w:rPrChange w:id="477" w:author="David Mattie" w:date="2019-08-18T17:13:00Z">
              <w:rPr>
                <w:rStyle w:val="Hyperlink"/>
                <w:noProof/>
              </w:rPr>
            </w:rPrChange>
          </w:rPr>
          <w:delText>Tracts to Render – Asymmetry Index</w:delText>
        </w:r>
        <w:r w:rsidDel="007C7EB2">
          <w:rPr>
            <w:noProof/>
            <w:webHidden/>
          </w:rPr>
          <w:tab/>
        </w:r>
      </w:del>
      <w:del w:id="478" w:author="David Mattie" w:date="2019-08-02T08:59:00Z">
        <w:r w:rsidDel="004F4ED2">
          <w:rPr>
            <w:noProof/>
            <w:webHidden/>
          </w:rPr>
          <w:delText>46</w:delText>
        </w:r>
      </w:del>
    </w:p>
    <w:p w14:paraId="364B7AF3" w14:textId="496AE31E" w:rsidR="005B1186" w:rsidDel="007C7EB2" w:rsidRDefault="005B1186">
      <w:pPr>
        <w:pStyle w:val="TOC4"/>
        <w:tabs>
          <w:tab w:val="right" w:leader="dot" w:pos="8630"/>
        </w:tabs>
        <w:rPr>
          <w:del w:id="479" w:author="David Mattie" w:date="2019-08-18T17:13:00Z"/>
          <w:rFonts w:asciiTheme="minorHAnsi" w:eastAsiaTheme="minorEastAsia" w:hAnsiTheme="minorHAnsi" w:cstheme="minorBidi"/>
          <w:noProof/>
          <w:sz w:val="22"/>
          <w:szCs w:val="22"/>
        </w:rPr>
      </w:pPr>
      <w:del w:id="480" w:author="David Mattie" w:date="2019-08-18T17:13:00Z">
        <w:r w:rsidRPr="007C7EB2" w:rsidDel="007C7EB2">
          <w:rPr>
            <w:rPrChange w:id="481" w:author="David Mattie" w:date="2019-08-18T17:13:00Z">
              <w:rPr>
                <w:rStyle w:val="Hyperlink"/>
                <w:noProof/>
              </w:rPr>
            </w:rPrChange>
          </w:rPr>
          <w:delText>Standard Deviation ADC – Asymmetry Index</w:delText>
        </w:r>
        <w:r w:rsidDel="007C7EB2">
          <w:rPr>
            <w:noProof/>
            <w:webHidden/>
          </w:rPr>
          <w:tab/>
        </w:r>
      </w:del>
      <w:del w:id="482" w:author="David Mattie" w:date="2019-08-02T08:59:00Z">
        <w:r w:rsidDel="004F4ED2">
          <w:rPr>
            <w:noProof/>
            <w:webHidden/>
          </w:rPr>
          <w:delText>48</w:delText>
        </w:r>
      </w:del>
    </w:p>
    <w:p w14:paraId="08B89D50" w14:textId="2497CACB" w:rsidR="005B1186" w:rsidDel="007C7EB2" w:rsidRDefault="005B1186">
      <w:pPr>
        <w:pStyle w:val="TOC4"/>
        <w:tabs>
          <w:tab w:val="right" w:leader="dot" w:pos="8630"/>
        </w:tabs>
        <w:rPr>
          <w:del w:id="483" w:author="David Mattie" w:date="2019-08-18T17:13:00Z"/>
          <w:rFonts w:asciiTheme="minorHAnsi" w:eastAsiaTheme="minorEastAsia" w:hAnsiTheme="minorHAnsi" w:cstheme="minorBidi"/>
          <w:noProof/>
          <w:sz w:val="22"/>
          <w:szCs w:val="22"/>
        </w:rPr>
      </w:pPr>
      <w:del w:id="484" w:author="David Mattie" w:date="2019-08-18T17:13:00Z">
        <w:r w:rsidRPr="007C7EB2" w:rsidDel="007C7EB2">
          <w:rPr>
            <w:rPrChange w:id="485" w:author="David Mattie" w:date="2019-08-18T17:13:00Z">
              <w:rPr>
                <w:rStyle w:val="Hyperlink"/>
                <w:noProof/>
              </w:rPr>
            </w:rPrChange>
          </w:rPr>
          <w:delText>Mean Standard Deviation FA – Asymmetry Index</w:delText>
        </w:r>
        <w:r w:rsidDel="007C7EB2">
          <w:rPr>
            <w:noProof/>
            <w:webHidden/>
          </w:rPr>
          <w:tab/>
        </w:r>
      </w:del>
      <w:del w:id="486" w:author="David Mattie" w:date="2019-08-02T08:59:00Z">
        <w:r w:rsidDel="004F4ED2">
          <w:rPr>
            <w:noProof/>
            <w:webHidden/>
          </w:rPr>
          <w:delText>49</w:delText>
        </w:r>
      </w:del>
    </w:p>
    <w:p w14:paraId="2D77C228" w14:textId="6E4B9FDD" w:rsidR="005B1186" w:rsidDel="007C7EB2" w:rsidRDefault="005B1186">
      <w:pPr>
        <w:pStyle w:val="TOC3"/>
        <w:rPr>
          <w:del w:id="487" w:author="David Mattie" w:date="2019-08-18T17:13:00Z"/>
          <w:rFonts w:asciiTheme="minorHAnsi" w:eastAsiaTheme="minorEastAsia" w:hAnsiTheme="minorHAnsi" w:cstheme="minorBidi"/>
          <w:noProof/>
          <w:sz w:val="22"/>
          <w:szCs w:val="22"/>
        </w:rPr>
      </w:pPr>
      <w:del w:id="488" w:author="David Mattie" w:date="2019-08-18T17:13:00Z">
        <w:r w:rsidRPr="007C7EB2" w:rsidDel="007C7EB2">
          <w:rPr>
            <w:rPrChange w:id="489" w:author="David Mattie" w:date="2019-08-18T17:13:00Z">
              <w:rPr>
                <w:rStyle w:val="Hyperlink"/>
                <w:noProof/>
              </w:rPr>
            </w:rPrChange>
          </w:rPr>
          <w:delText>Correlation</w:delText>
        </w:r>
        <w:r w:rsidDel="007C7EB2">
          <w:rPr>
            <w:noProof/>
            <w:webHidden/>
          </w:rPr>
          <w:tab/>
        </w:r>
      </w:del>
      <w:del w:id="490" w:author="David Mattie" w:date="2019-08-02T08:59:00Z">
        <w:r w:rsidDel="004F4ED2">
          <w:rPr>
            <w:noProof/>
            <w:webHidden/>
          </w:rPr>
          <w:delText>50</w:delText>
        </w:r>
      </w:del>
    </w:p>
    <w:p w14:paraId="666045EE" w14:textId="6640E47C" w:rsidR="005B1186" w:rsidDel="007C7EB2" w:rsidRDefault="005B1186">
      <w:pPr>
        <w:pStyle w:val="TOC4"/>
        <w:tabs>
          <w:tab w:val="right" w:leader="dot" w:pos="8630"/>
        </w:tabs>
        <w:rPr>
          <w:del w:id="491" w:author="David Mattie" w:date="2019-08-18T17:13:00Z"/>
          <w:rFonts w:asciiTheme="minorHAnsi" w:eastAsiaTheme="minorEastAsia" w:hAnsiTheme="minorHAnsi" w:cstheme="minorBidi"/>
          <w:noProof/>
          <w:sz w:val="22"/>
          <w:szCs w:val="22"/>
        </w:rPr>
      </w:pPr>
      <w:del w:id="492" w:author="David Mattie" w:date="2019-08-18T17:13:00Z">
        <w:r w:rsidRPr="007C7EB2" w:rsidDel="007C7EB2">
          <w:rPr>
            <w:rPrChange w:id="493" w:author="David Mattie" w:date="2019-08-18T17:13:00Z">
              <w:rPr>
                <w:rStyle w:val="Hyperlink"/>
                <w:noProof/>
              </w:rPr>
            </w:rPrChange>
          </w:rPr>
          <w:delText>Brain-Stem to wm-lh-insua</w:delText>
        </w:r>
        <w:r w:rsidDel="007C7EB2">
          <w:rPr>
            <w:noProof/>
            <w:webHidden/>
          </w:rPr>
          <w:tab/>
        </w:r>
      </w:del>
      <w:del w:id="494" w:author="David Mattie" w:date="2019-08-02T08:59:00Z">
        <w:r w:rsidDel="004F4ED2">
          <w:rPr>
            <w:noProof/>
            <w:webHidden/>
          </w:rPr>
          <w:delText>51</w:delText>
        </w:r>
      </w:del>
    </w:p>
    <w:p w14:paraId="1667ADA8" w14:textId="628A44FB" w:rsidR="005B1186" w:rsidDel="007C7EB2" w:rsidRDefault="005B1186">
      <w:pPr>
        <w:pStyle w:val="TOC4"/>
        <w:tabs>
          <w:tab w:val="right" w:leader="dot" w:pos="8630"/>
        </w:tabs>
        <w:rPr>
          <w:del w:id="495" w:author="David Mattie" w:date="2019-08-18T17:13:00Z"/>
          <w:rFonts w:asciiTheme="minorHAnsi" w:eastAsiaTheme="minorEastAsia" w:hAnsiTheme="minorHAnsi" w:cstheme="minorBidi"/>
          <w:noProof/>
          <w:sz w:val="22"/>
          <w:szCs w:val="22"/>
        </w:rPr>
      </w:pPr>
      <w:del w:id="496" w:author="David Mattie" w:date="2019-08-18T17:13:00Z">
        <w:r w:rsidRPr="007C7EB2" w:rsidDel="007C7EB2">
          <w:rPr>
            <w:rPrChange w:id="497" w:author="David Mattie" w:date="2019-08-18T17:13:00Z">
              <w:rPr>
                <w:rStyle w:val="Hyperlink"/>
                <w:noProof/>
              </w:rPr>
            </w:rPrChange>
          </w:rPr>
          <w:delText>ctx-lh-precentral to wm-lh-precentral</w:delText>
        </w:r>
        <w:r w:rsidDel="007C7EB2">
          <w:rPr>
            <w:noProof/>
            <w:webHidden/>
          </w:rPr>
          <w:tab/>
        </w:r>
      </w:del>
      <w:del w:id="498" w:author="David Mattie" w:date="2019-08-02T08:59:00Z">
        <w:r w:rsidDel="004F4ED2">
          <w:rPr>
            <w:noProof/>
            <w:webHidden/>
          </w:rPr>
          <w:delText>51</w:delText>
        </w:r>
      </w:del>
    </w:p>
    <w:p w14:paraId="227DB29E" w14:textId="6D854C83" w:rsidR="005B1186" w:rsidDel="007C7EB2" w:rsidRDefault="005B1186">
      <w:pPr>
        <w:pStyle w:val="TOC4"/>
        <w:tabs>
          <w:tab w:val="right" w:leader="dot" w:pos="8630"/>
        </w:tabs>
        <w:rPr>
          <w:del w:id="499" w:author="David Mattie" w:date="2019-08-18T17:13:00Z"/>
          <w:rFonts w:asciiTheme="minorHAnsi" w:eastAsiaTheme="minorEastAsia" w:hAnsiTheme="minorHAnsi" w:cstheme="minorBidi"/>
          <w:noProof/>
          <w:sz w:val="22"/>
          <w:szCs w:val="22"/>
        </w:rPr>
      </w:pPr>
      <w:del w:id="500" w:author="David Mattie" w:date="2019-08-18T17:13:00Z">
        <w:r w:rsidRPr="007C7EB2" w:rsidDel="007C7EB2">
          <w:rPr>
            <w:rPrChange w:id="501" w:author="David Mattie" w:date="2019-08-18T17:13:00Z">
              <w:rPr>
                <w:rStyle w:val="Hyperlink"/>
                <w:noProof/>
              </w:rPr>
            </w:rPrChange>
          </w:rPr>
          <w:delText>ctx-rh-precentral to wm-rh-precentral</w:delText>
        </w:r>
        <w:r w:rsidDel="007C7EB2">
          <w:rPr>
            <w:noProof/>
            <w:webHidden/>
          </w:rPr>
          <w:tab/>
        </w:r>
      </w:del>
      <w:del w:id="502" w:author="David Mattie" w:date="2019-08-02T08:59:00Z">
        <w:r w:rsidDel="004F4ED2">
          <w:rPr>
            <w:noProof/>
            <w:webHidden/>
          </w:rPr>
          <w:delText>52</w:delText>
        </w:r>
      </w:del>
    </w:p>
    <w:p w14:paraId="4B3A0DCC" w14:textId="2DD53D0B" w:rsidR="005B1186" w:rsidDel="007C7EB2" w:rsidRDefault="005B1186">
      <w:pPr>
        <w:pStyle w:val="TOC4"/>
        <w:tabs>
          <w:tab w:val="right" w:leader="dot" w:pos="8630"/>
        </w:tabs>
        <w:rPr>
          <w:del w:id="503" w:author="David Mattie" w:date="2019-08-18T17:13:00Z"/>
          <w:rFonts w:asciiTheme="minorHAnsi" w:eastAsiaTheme="minorEastAsia" w:hAnsiTheme="minorHAnsi" w:cstheme="minorBidi"/>
          <w:noProof/>
          <w:sz w:val="22"/>
          <w:szCs w:val="22"/>
        </w:rPr>
      </w:pPr>
      <w:del w:id="504" w:author="David Mattie" w:date="2019-08-18T17:13:00Z">
        <w:r w:rsidRPr="007C7EB2" w:rsidDel="007C7EB2">
          <w:rPr>
            <w:rPrChange w:id="505" w:author="David Mattie" w:date="2019-08-18T17:13:00Z">
              <w:rPr>
                <w:rStyle w:val="Hyperlink"/>
                <w:noProof/>
              </w:rPr>
            </w:rPrChange>
          </w:rPr>
          <w:delText>Brain-Stem to ctx-lh-superiorfrontal</w:delText>
        </w:r>
        <w:r w:rsidDel="007C7EB2">
          <w:rPr>
            <w:noProof/>
            <w:webHidden/>
          </w:rPr>
          <w:tab/>
        </w:r>
      </w:del>
      <w:del w:id="506" w:author="David Mattie" w:date="2019-08-02T08:59:00Z">
        <w:r w:rsidDel="004F4ED2">
          <w:rPr>
            <w:noProof/>
            <w:webHidden/>
          </w:rPr>
          <w:delText>53</w:delText>
        </w:r>
      </w:del>
    </w:p>
    <w:p w14:paraId="0D302002" w14:textId="6893A7C9" w:rsidR="005B1186" w:rsidDel="007C7EB2" w:rsidRDefault="005B1186">
      <w:pPr>
        <w:pStyle w:val="TOC4"/>
        <w:tabs>
          <w:tab w:val="right" w:leader="dot" w:pos="8630"/>
        </w:tabs>
        <w:rPr>
          <w:del w:id="507" w:author="David Mattie" w:date="2019-08-18T17:13:00Z"/>
          <w:rFonts w:asciiTheme="minorHAnsi" w:eastAsiaTheme="minorEastAsia" w:hAnsiTheme="minorHAnsi" w:cstheme="minorBidi"/>
          <w:noProof/>
          <w:sz w:val="22"/>
          <w:szCs w:val="22"/>
        </w:rPr>
      </w:pPr>
      <w:del w:id="508" w:author="David Mattie" w:date="2019-08-18T17:13:00Z">
        <w:r w:rsidRPr="007C7EB2" w:rsidDel="007C7EB2">
          <w:rPr>
            <w:rPrChange w:id="509" w:author="David Mattie" w:date="2019-08-18T17:13:00Z">
              <w:rPr>
                <w:rStyle w:val="Hyperlink"/>
                <w:noProof/>
              </w:rPr>
            </w:rPrChange>
          </w:rPr>
          <w:delText>Brain-Stem to wm-lh-superiorfrontal</w:delText>
        </w:r>
        <w:r w:rsidDel="007C7EB2">
          <w:rPr>
            <w:noProof/>
            <w:webHidden/>
          </w:rPr>
          <w:tab/>
        </w:r>
      </w:del>
      <w:del w:id="510" w:author="David Mattie" w:date="2019-08-02T08:59:00Z">
        <w:r w:rsidDel="004F4ED2">
          <w:rPr>
            <w:noProof/>
            <w:webHidden/>
          </w:rPr>
          <w:delText>54</w:delText>
        </w:r>
      </w:del>
    </w:p>
    <w:p w14:paraId="0A48987D" w14:textId="0398AD3B" w:rsidR="005B1186" w:rsidDel="007C7EB2" w:rsidRDefault="005B1186">
      <w:pPr>
        <w:pStyle w:val="TOC4"/>
        <w:tabs>
          <w:tab w:val="right" w:leader="dot" w:pos="8630"/>
        </w:tabs>
        <w:rPr>
          <w:del w:id="511" w:author="David Mattie" w:date="2019-08-18T17:13:00Z"/>
          <w:rFonts w:asciiTheme="minorHAnsi" w:eastAsiaTheme="minorEastAsia" w:hAnsiTheme="minorHAnsi" w:cstheme="minorBidi"/>
          <w:noProof/>
          <w:sz w:val="22"/>
          <w:szCs w:val="22"/>
        </w:rPr>
      </w:pPr>
      <w:del w:id="512" w:author="David Mattie" w:date="2019-08-18T17:13:00Z">
        <w:r w:rsidRPr="007C7EB2" w:rsidDel="007C7EB2">
          <w:rPr>
            <w:rPrChange w:id="513" w:author="David Mattie" w:date="2019-08-18T17:13:00Z">
              <w:rPr>
                <w:rStyle w:val="Hyperlink"/>
                <w:noProof/>
              </w:rPr>
            </w:rPrChange>
          </w:rPr>
          <w:delText>Brain-Stem to Left-VentralDC</w:delText>
        </w:r>
        <w:r w:rsidDel="007C7EB2">
          <w:rPr>
            <w:noProof/>
            <w:webHidden/>
          </w:rPr>
          <w:tab/>
        </w:r>
      </w:del>
      <w:del w:id="514" w:author="David Mattie" w:date="2019-08-02T08:59:00Z">
        <w:r w:rsidDel="004F4ED2">
          <w:rPr>
            <w:noProof/>
            <w:webHidden/>
          </w:rPr>
          <w:delText>55</w:delText>
        </w:r>
      </w:del>
    </w:p>
    <w:p w14:paraId="1E0EA9E3" w14:textId="133A506E" w:rsidR="005B1186" w:rsidDel="007C7EB2" w:rsidRDefault="005B1186">
      <w:pPr>
        <w:pStyle w:val="TOC4"/>
        <w:tabs>
          <w:tab w:val="right" w:leader="dot" w:pos="8630"/>
        </w:tabs>
        <w:rPr>
          <w:del w:id="515" w:author="David Mattie" w:date="2019-08-18T17:13:00Z"/>
          <w:rFonts w:asciiTheme="minorHAnsi" w:eastAsiaTheme="minorEastAsia" w:hAnsiTheme="minorHAnsi" w:cstheme="minorBidi"/>
          <w:noProof/>
          <w:sz w:val="22"/>
          <w:szCs w:val="22"/>
        </w:rPr>
      </w:pPr>
      <w:del w:id="516" w:author="David Mattie" w:date="2019-08-18T17:13:00Z">
        <w:r w:rsidRPr="007C7EB2" w:rsidDel="007C7EB2">
          <w:rPr>
            <w:rPrChange w:id="517" w:author="David Mattie" w:date="2019-08-18T17:13:00Z">
              <w:rPr>
                <w:rStyle w:val="Hyperlink"/>
                <w:noProof/>
              </w:rPr>
            </w:rPrChange>
          </w:rPr>
          <w:delText>Left-VentralDC to wm-lh-insula</w:delText>
        </w:r>
        <w:r w:rsidDel="007C7EB2">
          <w:rPr>
            <w:noProof/>
            <w:webHidden/>
          </w:rPr>
          <w:tab/>
        </w:r>
      </w:del>
      <w:del w:id="518" w:author="David Mattie" w:date="2019-08-02T08:59:00Z">
        <w:r w:rsidDel="004F4ED2">
          <w:rPr>
            <w:noProof/>
            <w:webHidden/>
          </w:rPr>
          <w:delText>56</w:delText>
        </w:r>
      </w:del>
    </w:p>
    <w:p w14:paraId="33981EF7" w14:textId="3F2C54F1" w:rsidR="005B1186" w:rsidDel="007C7EB2" w:rsidRDefault="005B1186">
      <w:pPr>
        <w:pStyle w:val="TOC4"/>
        <w:tabs>
          <w:tab w:val="right" w:leader="dot" w:pos="8630"/>
        </w:tabs>
        <w:rPr>
          <w:del w:id="519" w:author="David Mattie" w:date="2019-08-18T17:13:00Z"/>
          <w:rFonts w:asciiTheme="minorHAnsi" w:eastAsiaTheme="minorEastAsia" w:hAnsiTheme="minorHAnsi" w:cstheme="minorBidi"/>
          <w:noProof/>
          <w:sz w:val="22"/>
          <w:szCs w:val="22"/>
        </w:rPr>
      </w:pPr>
      <w:del w:id="520" w:author="David Mattie" w:date="2019-08-18T17:13:00Z">
        <w:r w:rsidRPr="007C7EB2" w:rsidDel="007C7EB2">
          <w:rPr>
            <w:rPrChange w:id="521" w:author="David Mattie" w:date="2019-08-18T17:13:00Z">
              <w:rPr>
                <w:rStyle w:val="Hyperlink"/>
                <w:noProof/>
              </w:rPr>
            </w:rPrChange>
          </w:rPr>
          <w:delText>Brain-Stem to wm-lh-precentral</w:delText>
        </w:r>
        <w:r w:rsidDel="007C7EB2">
          <w:rPr>
            <w:noProof/>
            <w:webHidden/>
          </w:rPr>
          <w:tab/>
        </w:r>
      </w:del>
      <w:del w:id="522" w:author="David Mattie" w:date="2019-08-02T08:59:00Z">
        <w:r w:rsidDel="004F4ED2">
          <w:rPr>
            <w:noProof/>
            <w:webHidden/>
          </w:rPr>
          <w:delText>57</w:delText>
        </w:r>
      </w:del>
    </w:p>
    <w:p w14:paraId="6DE8B7BA" w14:textId="22C3783F" w:rsidR="005B1186" w:rsidDel="007C7EB2" w:rsidRDefault="005B1186">
      <w:pPr>
        <w:pStyle w:val="TOC4"/>
        <w:tabs>
          <w:tab w:val="right" w:leader="dot" w:pos="8630"/>
        </w:tabs>
        <w:rPr>
          <w:del w:id="523" w:author="David Mattie" w:date="2019-08-18T17:13:00Z"/>
          <w:rFonts w:asciiTheme="minorHAnsi" w:eastAsiaTheme="minorEastAsia" w:hAnsiTheme="minorHAnsi" w:cstheme="minorBidi"/>
          <w:noProof/>
          <w:sz w:val="22"/>
          <w:szCs w:val="22"/>
        </w:rPr>
      </w:pPr>
      <w:del w:id="524" w:author="David Mattie" w:date="2019-08-18T17:13:00Z">
        <w:r w:rsidRPr="007C7EB2" w:rsidDel="007C7EB2">
          <w:rPr>
            <w:rPrChange w:id="525" w:author="David Mattie" w:date="2019-08-18T17:13:00Z">
              <w:rPr>
                <w:rStyle w:val="Hyperlink"/>
                <w:noProof/>
              </w:rPr>
            </w:rPrChange>
          </w:rPr>
          <w:delText>Left-VentralDC to wm-lh-precentral</w:delText>
        </w:r>
        <w:r w:rsidDel="007C7EB2">
          <w:rPr>
            <w:noProof/>
            <w:webHidden/>
          </w:rPr>
          <w:tab/>
        </w:r>
      </w:del>
      <w:del w:id="526" w:author="David Mattie" w:date="2019-08-02T08:59:00Z">
        <w:r w:rsidDel="004F4ED2">
          <w:rPr>
            <w:noProof/>
            <w:webHidden/>
          </w:rPr>
          <w:delText>58</w:delText>
        </w:r>
      </w:del>
    </w:p>
    <w:p w14:paraId="13DD5E26" w14:textId="3FE8C26F" w:rsidR="005B1186" w:rsidDel="007C7EB2" w:rsidRDefault="005B1186">
      <w:pPr>
        <w:pStyle w:val="TOC4"/>
        <w:tabs>
          <w:tab w:val="right" w:leader="dot" w:pos="8630"/>
        </w:tabs>
        <w:rPr>
          <w:del w:id="527" w:author="David Mattie" w:date="2019-08-18T17:13:00Z"/>
          <w:rFonts w:asciiTheme="minorHAnsi" w:eastAsiaTheme="minorEastAsia" w:hAnsiTheme="minorHAnsi" w:cstheme="minorBidi"/>
          <w:noProof/>
          <w:sz w:val="22"/>
          <w:szCs w:val="22"/>
        </w:rPr>
      </w:pPr>
      <w:del w:id="528" w:author="David Mattie" w:date="2019-08-18T17:13:00Z">
        <w:r w:rsidRPr="007C7EB2" w:rsidDel="007C7EB2">
          <w:rPr>
            <w:rPrChange w:id="529" w:author="David Mattie" w:date="2019-08-18T17:13:00Z">
              <w:rPr>
                <w:rStyle w:val="Hyperlink"/>
                <w:noProof/>
              </w:rPr>
            </w:rPrChange>
          </w:rPr>
          <w:delText>Brain-Stem to Right-Pallidum</w:delText>
        </w:r>
        <w:r w:rsidDel="007C7EB2">
          <w:rPr>
            <w:noProof/>
            <w:webHidden/>
          </w:rPr>
          <w:tab/>
        </w:r>
      </w:del>
      <w:del w:id="530" w:author="David Mattie" w:date="2019-08-02T08:59:00Z">
        <w:r w:rsidDel="004F4ED2">
          <w:rPr>
            <w:noProof/>
            <w:webHidden/>
          </w:rPr>
          <w:delText>59</w:delText>
        </w:r>
      </w:del>
    </w:p>
    <w:p w14:paraId="2E7189C9" w14:textId="5F77E2FB" w:rsidR="005B1186" w:rsidDel="007C7EB2" w:rsidRDefault="005B1186">
      <w:pPr>
        <w:pStyle w:val="TOC4"/>
        <w:tabs>
          <w:tab w:val="right" w:leader="dot" w:pos="8630"/>
        </w:tabs>
        <w:rPr>
          <w:del w:id="531" w:author="David Mattie" w:date="2019-08-18T17:13:00Z"/>
          <w:rFonts w:asciiTheme="minorHAnsi" w:eastAsiaTheme="minorEastAsia" w:hAnsiTheme="minorHAnsi" w:cstheme="minorBidi"/>
          <w:noProof/>
          <w:sz w:val="22"/>
          <w:szCs w:val="22"/>
        </w:rPr>
      </w:pPr>
      <w:del w:id="532" w:author="David Mattie" w:date="2019-08-18T17:13:00Z">
        <w:r w:rsidRPr="007C7EB2" w:rsidDel="007C7EB2">
          <w:rPr>
            <w:rPrChange w:id="533" w:author="David Mattie" w:date="2019-08-18T17:13:00Z">
              <w:rPr>
                <w:rStyle w:val="Hyperlink"/>
                <w:noProof/>
              </w:rPr>
            </w:rPrChange>
          </w:rPr>
          <w:delText>ctx-lh-rostralmiddlefrontal to wm-lh-rostralmiddlefrontal</w:delText>
        </w:r>
        <w:r w:rsidDel="007C7EB2">
          <w:rPr>
            <w:noProof/>
            <w:webHidden/>
          </w:rPr>
          <w:tab/>
        </w:r>
      </w:del>
      <w:del w:id="534" w:author="David Mattie" w:date="2019-08-02T08:59:00Z">
        <w:r w:rsidDel="004F4ED2">
          <w:rPr>
            <w:noProof/>
            <w:webHidden/>
          </w:rPr>
          <w:delText>60</w:delText>
        </w:r>
      </w:del>
    </w:p>
    <w:p w14:paraId="54BF9D6A" w14:textId="154B9C0A" w:rsidR="005B1186" w:rsidDel="007C7EB2" w:rsidRDefault="005B1186">
      <w:pPr>
        <w:pStyle w:val="TOC4"/>
        <w:tabs>
          <w:tab w:val="right" w:leader="dot" w:pos="8630"/>
        </w:tabs>
        <w:rPr>
          <w:del w:id="535" w:author="David Mattie" w:date="2019-08-18T17:13:00Z"/>
          <w:rFonts w:asciiTheme="minorHAnsi" w:eastAsiaTheme="minorEastAsia" w:hAnsiTheme="minorHAnsi" w:cstheme="minorBidi"/>
          <w:noProof/>
          <w:sz w:val="22"/>
          <w:szCs w:val="22"/>
        </w:rPr>
      </w:pPr>
      <w:del w:id="536" w:author="David Mattie" w:date="2019-08-18T17:13:00Z">
        <w:r w:rsidRPr="007C7EB2" w:rsidDel="007C7EB2">
          <w:rPr>
            <w:rPrChange w:id="537" w:author="David Mattie" w:date="2019-08-18T17:13:00Z">
              <w:rPr>
                <w:rStyle w:val="Hyperlink"/>
                <w:noProof/>
              </w:rPr>
            </w:rPrChange>
          </w:rPr>
          <w:delText>Left-Thalamus-Proper to Brain-Stem</w:delText>
        </w:r>
        <w:r w:rsidDel="007C7EB2">
          <w:rPr>
            <w:noProof/>
            <w:webHidden/>
          </w:rPr>
          <w:tab/>
        </w:r>
      </w:del>
      <w:del w:id="538" w:author="David Mattie" w:date="2019-08-02T08:59:00Z">
        <w:r w:rsidDel="004F4ED2">
          <w:rPr>
            <w:noProof/>
            <w:webHidden/>
          </w:rPr>
          <w:delText>61</w:delText>
        </w:r>
      </w:del>
    </w:p>
    <w:p w14:paraId="5606CA97" w14:textId="10ADF1D8" w:rsidR="005B1186" w:rsidDel="007C7EB2" w:rsidRDefault="005B1186">
      <w:pPr>
        <w:pStyle w:val="TOC4"/>
        <w:tabs>
          <w:tab w:val="right" w:leader="dot" w:pos="8630"/>
        </w:tabs>
        <w:rPr>
          <w:del w:id="539" w:author="David Mattie" w:date="2019-08-18T17:13:00Z"/>
          <w:rFonts w:asciiTheme="minorHAnsi" w:eastAsiaTheme="minorEastAsia" w:hAnsiTheme="minorHAnsi" w:cstheme="minorBidi"/>
          <w:noProof/>
          <w:sz w:val="22"/>
          <w:szCs w:val="22"/>
        </w:rPr>
      </w:pPr>
      <w:del w:id="540" w:author="David Mattie" w:date="2019-08-18T17:13:00Z">
        <w:r w:rsidRPr="007C7EB2" w:rsidDel="007C7EB2">
          <w:rPr>
            <w:rPrChange w:id="541" w:author="David Mattie" w:date="2019-08-18T17:13:00Z">
              <w:rPr>
                <w:rStyle w:val="Hyperlink"/>
                <w:noProof/>
              </w:rPr>
            </w:rPrChange>
          </w:rPr>
          <w:delText>ctx-lh-postcentral to wm-lh-postcentral</w:delText>
        </w:r>
        <w:r w:rsidDel="007C7EB2">
          <w:rPr>
            <w:noProof/>
            <w:webHidden/>
          </w:rPr>
          <w:tab/>
        </w:r>
      </w:del>
      <w:del w:id="542" w:author="David Mattie" w:date="2019-08-02T08:59:00Z">
        <w:r w:rsidDel="004F4ED2">
          <w:rPr>
            <w:noProof/>
            <w:webHidden/>
          </w:rPr>
          <w:delText>62</w:delText>
        </w:r>
      </w:del>
    </w:p>
    <w:p w14:paraId="5D96EFF3" w14:textId="7C23A682" w:rsidR="005B1186" w:rsidDel="007C7EB2" w:rsidRDefault="005B1186">
      <w:pPr>
        <w:pStyle w:val="TOC4"/>
        <w:tabs>
          <w:tab w:val="right" w:leader="dot" w:pos="8630"/>
        </w:tabs>
        <w:rPr>
          <w:del w:id="543" w:author="David Mattie" w:date="2019-08-18T17:13:00Z"/>
          <w:rFonts w:asciiTheme="minorHAnsi" w:eastAsiaTheme="minorEastAsia" w:hAnsiTheme="minorHAnsi" w:cstheme="minorBidi"/>
          <w:noProof/>
          <w:sz w:val="22"/>
          <w:szCs w:val="22"/>
        </w:rPr>
      </w:pPr>
      <w:del w:id="544" w:author="David Mattie" w:date="2019-08-18T17:13:00Z">
        <w:r w:rsidRPr="007C7EB2" w:rsidDel="007C7EB2">
          <w:rPr>
            <w:rPrChange w:id="545" w:author="David Mattie" w:date="2019-08-18T17:13:00Z">
              <w:rPr>
                <w:rStyle w:val="Hyperlink"/>
                <w:noProof/>
              </w:rPr>
            </w:rPrChange>
          </w:rPr>
          <w:delText>Right-Putamen to wm-rh-insula</w:delText>
        </w:r>
        <w:r w:rsidDel="007C7EB2">
          <w:rPr>
            <w:noProof/>
            <w:webHidden/>
          </w:rPr>
          <w:tab/>
        </w:r>
      </w:del>
      <w:del w:id="546" w:author="David Mattie" w:date="2019-08-02T08:59:00Z">
        <w:r w:rsidDel="004F4ED2">
          <w:rPr>
            <w:noProof/>
            <w:webHidden/>
          </w:rPr>
          <w:delText>63</w:delText>
        </w:r>
      </w:del>
    </w:p>
    <w:p w14:paraId="0280291A" w14:textId="7EB7CE85" w:rsidR="005B1186" w:rsidDel="007C7EB2" w:rsidRDefault="005B1186">
      <w:pPr>
        <w:pStyle w:val="TOC2"/>
        <w:tabs>
          <w:tab w:val="right" w:leader="dot" w:pos="8630"/>
        </w:tabs>
        <w:rPr>
          <w:del w:id="547" w:author="David Mattie" w:date="2019-08-18T17:13:00Z"/>
          <w:rFonts w:asciiTheme="minorHAnsi" w:eastAsiaTheme="minorEastAsia" w:hAnsiTheme="minorHAnsi" w:cstheme="minorBidi"/>
          <w:noProof/>
          <w:sz w:val="22"/>
          <w:szCs w:val="22"/>
        </w:rPr>
      </w:pPr>
      <w:del w:id="548" w:author="David Mattie" w:date="2019-08-18T17:13:00Z">
        <w:r w:rsidRPr="007C7EB2" w:rsidDel="007C7EB2">
          <w:rPr>
            <w:rPrChange w:id="549" w:author="David Mattie" w:date="2019-08-18T17:13:00Z">
              <w:rPr>
                <w:rStyle w:val="Hyperlink"/>
                <w:noProof/>
              </w:rPr>
            </w:rPrChange>
          </w:rPr>
          <w:delText>Machine Learning</w:delText>
        </w:r>
        <w:r w:rsidDel="007C7EB2">
          <w:rPr>
            <w:noProof/>
            <w:webHidden/>
          </w:rPr>
          <w:tab/>
        </w:r>
      </w:del>
      <w:del w:id="550" w:author="David Mattie" w:date="2019-08-02T08:59:00Z">
        <w:r w:rsidDel="004F4ED2">
          <w:rPr>
            <w:noProof/>
            <w:webHidden/>
          </w:rPr>
          <w:delText>64</w:delText>
        </w:r>
      </w:del>
    </w:p>
    <w:p w14:paraId="09B58C89" w14:textId="6C7AC9E9" w:rsidR="005B1186" w:rsidDel="007C7EB2" w:rsidRDefault="005B1186">
      <w:pPr>
        <w:pStyle w:val="TOC1"/>
        <w:rPr>
          <w:del w:id="551" w:author="David Mattie" w:date="2019-08-18T17:13:00Z"/>
          <w:rFonts w:asciiTheme="minorHAnsi" w:eastAsiaTheme="minorEastAsia" w:hAnsiTheme="minorHAnsi" w:cstheme="minorBidi"/>
          <w:b w:val="0"/>
          <w:noProof/>
          <w:sz w:val="22"/>
          <w:szCs w:val="22"/>
        </w:rPr>
      </w:pPr>
      <w:del w:id="552" w:author="David Mattie" w:date="2019-08-18T17:13:00Z">
        <w:r w:rsidRPr="007C7EB2" w:rsidDel="007C7EB2">
          <w:rPr>
            <w:rPrChange w:id="553" w:author="David Mattie" w:date="2019-08-18T17:13:00Z">
              <w:rPr>
                <w:rStyle w:val="Hyperlink"/>
                <w:noProof/>
              </w:rPr>
            </w:rPrChange>
          </w:rPr>
          <w:delText>Conclusion</w:delText>
        </w:r>
        <w:r w:rsidDel="007C7EB2">
          <w:rPr>
            <w:noProof/>
            <w:webHidden/>
          </w:rPr>
          <w:tab/>
        </w:r>
      </w:del>
      <w:del w:id="554" w:author="David Mattie" w:date="2019-08-02T08:59:00Z">
        <w:r w:rsidDel="004F4ED2">
          <w:rPr>
            <w:noProof/>
            <w:webHidden/>
          </w:rPr>
          <w:delText>65</w:delText>
        </w:r>
      </w:del>
    </w:p>
    <w:p w14:paraId="14DD1F31" w14:textId="3DA0EAC1" w:rsidR="005B1186" w:rsidDel="007C7EB2" w:rsidRDefault="005B1186">
      <w:pPr>
        <w:pStyle w:val="TOC2"/>
        <w:tabs>
          <w:tab w:val="right" w:leader="dot" w:pos="8630"/>
        </w:tabs>
        <w:rPr>
          <w:del w:id="555" w:author="David Mattie" w:date="2019-08-18T17:13:00Z"/>
          <w:rFonts w:asciiTheme="minorHAnsi" w:eastAsiaTheme="minorEastAsia" w:hAnsiTheme="minorHAnsi" w:cstheme="minorBidi"/>
          <w:noProof/>
          <w:sz w:val="22"/>
          <w:szCs w:val="22"/>
        </w:rPr>
      </w:pPr>
      <w:del w:id="556" w:author="David Mattie" w:date="2019-08-18T17:13:00Z">
        <w:r w:rsidRPr="007C7EB2" w:rsidDel="007C7EB2">
          <w:rPr>
            <w:rPrChange w:id="557" w:author="David Mattie" w:date="2019-08-18T17:13:00Z">
              <w:rPr>
                <w:rStyle w:val="Hyperlink"/>
                <w:noProof/>
              </w:rPr>
            </w:rPrChange>
          </w:rPr>
          <w:delText>Insights from the data</w:delText>
        </w:r>
        <w:r w:rsidDel="007C7EB2">
          <w:rPr>
            <w:noProof/>
            <w:webHidden/>
          </w:rPr>
          <w:tab/>
        </w:r>
      </w:del>
      <w:del w:id="558" w:author="David Mattie" w:date="2019-08-02T08:59:00Z">
        <w:r w:rsidDel="004F4ED2">
          <w:rPr>
            <w:noProof/>
            <w:webHidden/>
          </w:rPr>
          <w:delText>65</w:delText>
        </w:r>
      </w:del>
    </w:p>
    <w:p w14:paraId="020266D9" w14:textId="615AB25F" w:rsidR="005B1186" w:rsidDel="007C7EB2" w:rsidRDefault="005B1186">
      <w:pPr>
        <w:pStyle w:val="TOC2"/>
        <w:tabs>
          <w:tab w:val="right" w:leader="dot" w:pos="8630"/>
        </w:tabs>
        <w:rPr>
          <w:del w:id="559" w:author="David Mattie" w:date="2019-08-18T17:13:00Z"/>
          <w:rFonts w:asciiTheme="minorHAnsi" w:eastAsiaTheme="minorEastAsia" w:hAnsiTheme="minorHAnsi" w:cstheme="minorBidi"/>
          <w:noProof/>
          <w:sz w:val="22"/>
          <w:szCs w:val="22"/>
        </w:rPr>
      </w:pPr>
      <w:del w:id="560" w:author="David Mattie" w:date="2019-08-18T17:13:00Z">
        <w:r w:rsidRPr="007C7EB2" w:rsidDel="007C7EB2">
          <w:rPr>
            <w:rPrChange w:id="561" w:author="David Mattie" w:date="2019-08-18T17:13:00Z">
              <w:rPr>
                <w:rStyle w:val="Hyperlink"/>
                <w:noProof/>
              </w:rPr>
            </w:rPrChange>
          </w:rPr>
          <w:delText>Reliability</w:delText>
        </w:r>
        <w:r w:rsidDel="007C7EB2">
          <w:rPr>
            <w:noProof/>
            <w:webHidden/>
          </w:rPr>
          <w:tab/>
        </w:r>
      </w:del>
      <w:del w:id="562" w:author="David Mattie" w:date="2019-08-02T08:59:00Z">
        <w:r w:rsidDel="004F4ED2">
          <w:rPr>
            <w:noProof/>
            <w:webHidden/>
          </w:rPr>
          <w:delText>66</w:delText>
        </w:r>
      </w:del>
    </w:p>
    <w:p w14:paraId="31304513" w14:textId="6F79D28E" w:rsidR="005B1186" w:rsidDel="007C7EB2" w:rsidRDefault="005B1186">
      <w:pPr>
        <w:pStyle w:val="TOC2"/>
        <w:tabs>
          <w:tab w:val="right" w:leader="dot" w:pos="8630"/>
        </w:tabs>
        <w:rPr>
          <w:del w:id="563" w:author="David Mattie" w:date="2019-08-18T17:13:00Z"/>
          <w:rFonts w:asciiTheme="minorHAnsi" w:eastAsiaTheme="minorEastAsia" w:hAnsiTheme="minorHAnsi" w:cstheme="minorBidi"/>
          <w:noProof/>
          <w:sz w:val="22"/>
          <w:szCs w:val="22"/>
        </w:rPr>
      </w:pPr>
      <w:del w:id="564" w:author="David Mattie" w:date="2019-08-18T17:13:00Z">
        <w:r w:rsidRPr="007C7EB2" w:rsidDel="007C7EB2">
          <w:rPr>
            <w:rPrChange w:id="565" w:author="David Mattie" w:date="2019-08-18T17:13:00Z">
              <w:rPr>
                <w:rStyle w:val="Hyperlink"/>
                <w:noProof/>
              </w:rPr>
            </w:rPrChange>
          </w:rPr>
          <w:delText>Challenges and Issues Encountered</w:delText>
        </w:r>
        <w:r w:rsidDel="007C7EB2">
          <w:rPr>
            <w:noProof/>
            <w:webHidden/>
          </w:rPr>
          <w:tab/>
        </w:r>
      </w:del>
      <w:del w:id="566" w:author="David Mattie" w:date="2019-08-02T08:59:00Z">
        <w:r w:rsidDel="004F4ED2">
          <w:rPr>
            <w:noProof/>
            <w:webHidden/>
          </w:rPr>
          <w:delText>68</w:delText>
        </w:r>
      </w:del>
    </w:p>
    <w:p w14:paraId="23D6A882" w14:textId="2F8F8EF1" w:rsidR="005B1186" w:rsidDel="007C7EB2" w:rsidRDefault="005B1186">
      <w:pPr>
        <w:pStyle w:val="TOC3"/>
        <w:rPr>
          <w:del w:id="567" w:author="David Mattie" w:date="2019-08-18T17:13:00Z"/>
          <w:rFonts w:asciiTheme="minorHAnsi" w:eastAsiaTheme="minorEastAsia" w:hAnsiTheme="minorHAnsi" w:cstheme="minorBidi"/>
          <w:noProof/>
          <w:sz w:val="22"/>
          <w:szCs w:val="22"/>
        </w:rPr>
      </w:pPr>
      <w:del w:id="568" w:author="David Mattie" w:date="2019-08-18T17:13:00Z">
        <w:r w:rsidRPr="007C7EB2" w:rsidDel="007C7EB2">
          <w:rPr>
            <w:rPrChange w:id="569" w:author="David Mattie" w:date="2019-08-18T17:13:00Z">
              <w:rPr>
                <w:rStyle w:val="Hyperlink"/>
                <w:noProof/>
              </w:rPr>
            </w:rPrChange>
          </w:rPr>
          <w:delText>Resource Limitations</w:delText>
        </w:r>
        <w:r w:rsidDel="007C7EB2">
          <w:rPr>
            <w:noProof/>
            <w:webHidden/>
          </w:rPr>
          <w:tab/>
        </w:r>
      </w:del>
      <w:del w:id="570" w:author="David Mattie" w:date="2019-08-02T08:59:00Z">
        <w:r w:rsidDel="004F4ED2">
          <w:rPr>
            <w:noProof/>
            <w:webHidden/>
          </w:rPr>
          <w:delText>68</w:delText>
        </w:r>
      </w:del>
    </w:p>
    <w:p w14:paraId="7D0B57B4" w14:textId="316B890C" w:rsidR="005B1186" w:rsidDel="007C7EB2" w:rsidRDefault="005B1186">
      <w:pPr>
        <w:pStyle w:val="TOC4"/>
        <w:tabs>
          <w:tab w:val="right" w:leader="dot" w:pos="8630"/>
        </w:tabs>
        <w:rPr>
          <w:del w:id="571" w:author="David Mattie" w:date="2019-08-18T17:13:00Z"/>
          <w:rFonts w:asciiTheme="minorHAnsi" w:eastAsiaTheme="minorEastAsia" w:hAnsiTheme="minorHAnsi" w:cstheme="minorBidi"/>
          <w:noProof/>
          <w:sz w:val="22"/>
          <w:szCs w:val="22"/>
        </w:rPr>
      </w:pPr>
      <w:del w:id="572" w:author="David Mattie" w:date="2019-08-18T17:13:00Z">
        <w:r w:rsidRPr="007C7EB2" w:rsidDel="007C7EB2">
          <w:rPr>
            <w:rPrChange w:id="573" w:author="David Mattie" w:date="2019-08-18T17:13:00Z">
              <w:rPr>
                <w:rStyle w:val="Hyperlink"/>
                <w:noProof/>
              </w:rPr>
            </w:rPrChange>
          </w:rPr>
          <w:delText>CEDAR</w:delText>
        </w:r>
        <w:r w:rsidDel="007C7EB2">
          <w:rPr>
            <w:noProof/>
            <w:webHidden/>
          </w:rPr>
          <w:tab/>
        </w:r>
      </w:del>
      <w:del w:id="574" w:author="David Mattie" w:date="2019-08-02T08:59:00Z">
        <w:r w:rsidDel="004F4ED2">
          <w:rPr>
            <w:noProof/>
            <w:webHidden/>
          </w:rPr>
          <w:delText>70</w:delText>
        </w:r>
      </w:del>
    </w:p>
    <w:p w14:paraId="3730A018" w14:textId="05754E81" w:rsidR="005B1186" w:rsidDel="007C7EB2" w:rsidRDefault="005B1186">
      <w:pPr>
        <w:pStyle w:val="TOC4"/>
        <w:tabs>
          <w:tab w:val="right" w:leader="dot" w:pos="8630"/>
        </w:tabs>
        <w:rPr>
          <w:del w:id="575" w:author="David Mattie" w:date="2019-08-18T17:13:00Z"/>
          <w:rFonts w:asciiTheme="minorHAnsi" w:eastAsiaTheme="minorEastAsia" w:hAnsiTheme="minorHAnsi" w:cstheme="minorBidi"/>
          <w:noProof/>
          <w:sz w:val="22"/>
          <w:szCs w:val="22"/>
        </w:rPr>
      </w:pPr>
      <w:del w:id="576" w:author="David Mattie" w:date="2019-08-18T17:13:00Z">
        <w:r w:rsidRPr="007C7EB2" w:rsidDel="007C7EB2">
          <w:rPr>
            <w:rPrChange w:id="577" w:author="David Mattie" w:date="2019-08-18T17:13:00Z">
              <w:rPr>
                <w:rStyle w:val="Hyperlink"/>
                <w:noProof/>
              </w:rPr>
            </w:rPrChange>
          </w:rPr>
          <w:delText>GRAHAM</w:delText>
        </w:r>
        <w:r w:rsidDel="007C7EB2">
          <w:rPr>
            <w:noProof/>
            <w:webHidden/>
          </w:rPr>
          <w:tab/>
        </w:r>
      </w:del>
      <w:del w:id="578" w:author="David Mattie" w:date="2019-08-02T08:59:00Z">
        <w:r w:rsidDel="004F4ED2">
          <w:rPr>
            <w:noProof/>
            <w:webHidden/>
          </w:rPr>
          <w:delText>71</w:delText>
        </w:r>
      </w:del>
    </w:p>
    <w:p w14:paraId="5F7A9926" w14:textId="005166BC" w:rsidR="005B1186" w:rsidDel="007C7EB2" w:rsidRDefault="005B1186">
      <w:pPr>
        <w:pStyle w:val="TOC4"/>
        <w:tabs>
          <w:tab w:val="right" w:leader="dot" w:pos="8630"/>
        </w:tabs>
        <w:rPr>
          <w:del w:id="579" w:author="David Mattie" w:date="2019-08-18T17:13:00Z"/>
          <w:rFonts w:asciiTheme="minorHAnsi" w:eastAsiaTheme="minorEastAsia" w:hAnsiTheme="minorHAnsi" w:cstheme="minorBidi"/>
          <w:noProof/>
          <w:sz w:val="22"/>
          <w:szCs w:val="22"/>
        </w:rPr>
      </w:pPr>
      <w:del w:id="580" w:author="David Mattie" w:date="2019-08-18T17:13:00Z">
        <w:r w:rsidRPr="007C7EB2" w:rsidDel="007C7EB2">
          <w:rPr>
            <w:rPrChange w:id="581" w:author="David Mattie" w:date="2019-08-18T17:13:00Z">
              <w:rPr>
                <w:rStyle w:val="Hyperlink"/>
                <w:noProof/>
              </w:rPr>
            </w:rPrChange>
          </w:rPr>
          <w:delText>Alienware</w:delText>
        </w:r>
        <w:r w:rsidDel="007C7EB2">
          <w:rPr>
            <w:noProof/>
            <w:webHidden/>
          </w:rPr>
          <w:tab/>
        </w:r>
      </w:del>
      <w:del w:id="582" w:author="David Mattie" w:date="2019-08-02T08:59:00Z">
        <w:r w:rsidDel="004F4ED2">
          <w:rPr>
            <w:noProof/>
            <w:webHidden/>
          </w:rPr>
          <w:delText>71</w:delText>
        </w:r>
      </w:del>
    </w:p>
    <w:p w14:paraId="7D523E3D" w14:textId="4DDEF2CB" w:rsidR="005B1186" w:rsidDel="007C7EB2" w:rsidRDefault="005B1186">
      <w:pPr>
        <w:pStyle w:val="TOC4"/>
        <w:tabs>
          <w:tab w:val="right" w:leader="dot" w:pos="8630"/>
        </w:tabs>
        <w:rPr>
          <w:del w:id="583" w:author="David Mattie" w:date="2019-08-18T17:13:00Z"/>
          <w:rFonts w:asciiTheme="minorHAnsi" w:eastAsiaTheme="minorEastAsia" w:hAnsiTheme="minorHAnsi" w:cstheme="minorBidi"/>
          <w:noProof/>
          <w:sz w:val="22"/>
          <w:szCs w:val="22"/>
        </w:rPr>
      </w:pPr>
      <w:del w:id="584" w:author="David Mattie" w:date="2019-08-18T17:13:00Z">
        <w:r w:rsidRPr="007C7EB2" w:rsidDel="007C7EB2">
          <w:rPr>
            <w:rPrChange w:id="585" w:author="David Mattie" w:date="2019-08-18T17:13:00Z">
              <w:rPr>
                <w:rStyle w:val="Hyperlink"/>
                <w:noProof/>
              </w:rPr>
            </w:rPrChange>
          </w:rPr>
          <w:delText>Dell Precision Tower (40 core)</w:delText>
        </w:r>
        <w:r w:rsidDel="007C7EB2">
          <w:rPr>
            <w:noProof/>
            <w:webHidden/>
          </w:rPr>
          <w:tab/>
        </w:r>
      </w:del>
      <w:del w:id="586" w:author="David Mattie" w:date="2019-08-02T08:59:00Z">
        <w:r w:rsidDel="004F4ED2">
          <w:rPr>
            <w:noProof/>
            <w:webHidden/>
          </w:rPr>
          <w:delText>72</w:delText>
        </w:r>
      </w:del>
    </w:p>
    <w:p w14:paraId="572A9887" w14:textId="7D152DEF" w:rsidR="005B1186" w:rsidDel="007C7EB2" w:rsidRDefault="005B1186">
      <w:pPr>
        <w:pStyle w:val="TOC3"/>
        <w:rPr>
          <w:del w:id="587" w:author="David Mattie" w:date="2019-08-18T17:13:00Z"/>
          <w:rFonts w:asciiTheme="minorHAnsi" w:eastAsiaTheme="minorEastAsia" w:hAnsiTheme="minorHAnsi" w:cstheme="minorBidi"/>
          <w:noProof/>
          <w:sz w:val="22"/>
          <w:szCs w:val="22"/>
        </w:rPr>
      </w:pPr>
      <w:del w:id="588" w:author="David Mattie" w:date="2019-08-18T17:13:00Z">
        <w:r w:rsidRPr="007C7EB2" w:rsidDel="007C7EB2">
          <w:rPr>
            <w:rPrChange w:id="589" w:author="David Mattie" w:date="2019-08-18T17:13:00Z">
              <w:rPr>
                <w:rStyle w:val="Hyperlink"/>
                <w:noProof/>
              </w:rPr>
            </w:rPrChange>
          </w:rPr>
          <w:delText>Disk Contention</w:delText>
        </w:r>
        <w:r w:rsidDel="007C7EB2">
          <w:rPr>
            <w:noProof/>
            <w:webHidden/>
          </w:rPr>
          <w:tab/>
        </w:r>
      </w:del>
      <w:del w:id="590" w:author="David Mattie" w:date="2019-08-02T08:59:00Z">
        <w:r w:rsidDel="004F4ED2">
          <w:rPr>
            <w:noProof/>
            <w:webHidden/>
          </w:rPr>
          <w:delText>72</w:delText>
        </w:r>
      </w:del>
    </w:p>
    <w:p w14:paraId="182A6250" w14:textId="30903066" w:rsidR="005B1186" w:rsidDel="007C7EB2" w:rsidRDefault="005B1186">
      <w:pPr>
        <w:pStyle w:val="TOC2"/>
        <w:tabs>
          <w:tab w:val="right" w:leader="dot" w:pos="8630"/>
        </w:tabs>
        <w:rPr>
          <w:del w:id="591" w:author="David Mattie" w:date="2019-08-18T17:13:00Z"/>
          <w:rFonts w:asciiTheme="minorHAnsi" w:eastAsiaTheme="minorEastAsia" w:hAnsiTheme="minorHAnsi" w:cstheme="minorBidi"/>
          <w:noProof/>
          <w:sz w:val="22"/>
          <w:szCs w:val="22"/>
        </w:rPr>
      </w:pPr>
      <w:del w:id="592" w:author="David Mattie" w:date="2019-08-18T17:13:00Z">
        <w:r w:rsidRPr="007C7EB2" w:rsidDel="007C7EB2">
          <w:rPr>
            <w:rPrChange w:id="593" w:author="David Mattie" w:date="2019-08-18T17:13:00Z">
              <w:rPr>
                <w:rStyle w:val="Hyperlink"/>
                <w:noProof/>
              </w:rPr>
            </w:rPrChange>
          </w:rPr>
          <w:delText>Proposed Enhancements</w:delText>
        </w:r>
        <w:r w:rsidDel="007C7EB2">
          <w:rPr>
            <w:noProof/>
            <w:webHidden/>
          </w:rPr>
          <w:tab/>
        </w:r>
      </w:del>
      <w:del w:id="594" w:author="David Mattie" w:date="2019-08-02T08:59:00Z">
        <w:r w:rsidDel="004F4ED2">
          <w:rPr>
            <w:noProof/>
            <w:webHidden/>
          </w:rPr>
          <w:delText>73</w:delText>
        </w:r>
      </w:del>
    </w:p>
    <w:p w14:paraId="2D0A66CA" w14:textId="269D7539" w:rsidR="005B1186" w:rsidDel="007C7EB2" w:rsidRDefault="005B1186">
      <w:pPr>
        <w:pStyle w:val="TOC3"/>
        <w:rPr>
          <w:del w:id="595" w:author="David Mattie" w:date="2019-08-18T17:13:00Z"/>
          <w:rFonts w:asciiTheme="minorHAnsi" w:eastAsiaTheme="minorEastAsia" w:hAnsiTheme="minorHAnsi" w:cstheme="minorBidi"/>
          <w:noProof/>
          <w:sz w:val="22"/>
          <w:szCs w:val="22"/>
        </w:rPr>
      </w:pPr>
      <w:del w:id="596" w:author="David Mattie" w:date="2019-08-18T17:13:00Z">
        <w:r w:rsidRPr="007C7EB2" w:rsidDel="007C7EB2">
          <w:rPr>
            <w:rPrChange w:id="597" w:author="David Mattie" w:date="2019-08-18T17:13:00Z">
              <w:rPr>
                <w:rStyle w:val="Hyperlink"/>
                <w:noProof/>
              </w:rPr>
            </w:rPrChange>
          </w:rPr>
          <w:delText>Improved Parallelism on Data Recall</w:delText>
        </w:r>
        <w:r w:rsidDel="007C7EB2">
          <w:rPr>
            <w:noProof/>
            <w:webHidden/>
          </w:rPr>
          <w:tab/>
        </w:r>
      </w:del>
      <w:del w:id="598" w:author="David Mattie" w:date="2019-08-02T08:59:00Z">
        <w:r w:rsidDel="004F4ED2">
          <w:rPr>
            <w:noProof/>
            <w:webHidden/>
          </w:rPr>
          <w:delText>73</w:delText>
        </w:r>
      </w:del>
    </w:p>
    <w:p w14:paraId="0316110E" w14:textId="01A6E015" w:rsidR="005B1186" w:rsidDel="007C7EB2" w:rsidRDefault="005B1186">
      <w:pPr>
        <w:pStyle w:val="TOC3"/>
        <w:rPr>
          <w:del w:id="599" w:author="David Mattie" w:date="2019-08-18T17:13:00Z"/>
          <w:rFonts w:asciiTheme="minorHAnsi" w:eastAsiaTheme="minorEastAsia" w:hAnsiTheme="minorHAnsi" w:cstheme="minorBidi"/>
          <w:noProof/>
          <w:sz w:val="22"/>
          <w:szCs w:val="22"/>
        </w:rPr>
      </w:pPr>
      <w:del w:id="600" w:author="David Mattie" w:date="2019-08-18T17:13:00Z">
        <w:r w:rsidRPr="007C7EB2" w:rsidDel="007C7EB2">
          <w:rPr>
            <w:rPrChange w:id="601" w:author="David Mattie" w:date="2019-08-18T17:13:00Z">
              <w:rPr>
                <w:rStyle w:val="Hyperlink"/>
                <w:noProof/>
              </w:rPr>
            </w:rPrChange>
          </w:rPr>
          <w:delText>REDIS</w:delText>
        </w:r>
        <w:r w:rsidDel="007C7EB2">
          <w:rPr>
            <w:noProof/>
            <w:webHidden/>
          </w:rPr>
          <w:tab/>
        </w:r>
      </w:del>
      <w:del w:id="602" w:author="David Mattie" w:date="2019-08-02T08:59:00Z">
        <w:r w:rsidDel="004F4ED2">
          <w:rPr>
            <w:noProof/>
            <w:webHidden/>
          </w:rPr>
          <w:delText>73</w:delText>
        </w:r>
      </w:del>
    </w:p>
    <w:p w14:paraId="0098E602" w14:textId="79EF26F8" w:rsidR="005B1186" w:rsidDel="007C7EB2" w:rsidRDefault="005B1186">
      <w:pPr>
        <w:pStyle w:val="TOC3"/>
        <w:rPr>
          <w:del w:id="603" w:author="David Mattie" w:date="2019-08-18T17:13:00Z"/>
          <w:rFonts w:asciiTheme="minorHAnsi" w:eastAsiaTheme="minorEastAsia" w:hAnsiTheme="minorHAnsi" w:cstheme="minorBidi"/>
          <w:noProof/>
          <w:sz w:val="22"/>
          <w:szCs w:val="22"/>
        </w:rPr>
      </w:pPr>
      <w:del w:id="604" w:author="David Mattie" w:date="2019-08-18T17:13:00Z">
        <w:r w:rsidRPr="007C7EB2" w:rsidDel="007C7EB2">
          <w:rPr>
            <w:rPrChange w:id="605" w:author="David Mattie" w:date="2019-08-18T17:13:00Z">
              <w:rPr>
                <w:rStyle w:val="Hyperlink"/>
                <w:noProof/>
              </w:rPr>
            </w:rPrChange>
          </w:rPr>
          <w:delText>Improved Fault Detection</w:delText>
        </w:r>
        <w:r w:rsidDel="007C7EB2">
          <w:rPr>
            <w:noProof/>
            <w:webHidden/>
          </w:rPr>
          <w:tab/>
        </w:r>
      </w:del>
      <w:del w:id="606" w:author="David Mattie" w:date="2019-08-02T08:59:00Z">
        <w:r w:rsidDel="004F4ED2">
          <w:rPr>
            <w:noProof/>
            <w:webHidden/>
          </w:rPr>
          <w:delText>74</w:delText>
        </w:r>
      </w:del>
    </w:p>
    <w:p w14:paraId="04BC9CBF" w14:textId="66B6F1C7" w:rsidR="005B1186" w:rsidDel="007C7EB2" w:rsidRDefault="005B1186">
      <w:pPr>
        <w:pStyle w:val="TOC3"/>
        <w:rPr>
          <w:del w:id="607" w:author="David Mattie" w:date="2019-08-18T17:13:00Z"/>
          <w:rFonts w:asciiTheme="minorHAnsi" w:eastAsiaTheme="minorEastAsia" w:hAnsiTheme="minorHAnsi" w:cstheme="minorBidi"/>
          <w:noProof/>
          <w:sz w:val="22"/>
          <w:szCs w:val="22"/>
        </w:rPr>
      </w:pPr>
      <w:del w:id="608" w:author="David Mattie" w:date="2019-08-18T17:13:00Z">
        <w:r w:rsidRPr="007C7EB2" w:rsidDel="007C7EB2">
          <w:rPr>
            <w:rPrChange w:id="609" w:author="David Mattie" w:date="2019-08-18T17:13:00Z">
              <w:rPr>
                <w:rStyle w:val="Hyperlink"/>
                <w:noProof/>
              </w:rPr>
            </w:rPrChange>
          </w:rPr>
          <w:delText>Add Pre-Pipeline Phase</w:delText>
        </w:r>
        <w:r w:rsidDel="007C7EB2">
          <w:rPr>
            <w:noProof/>
            <w:webHidden/>
          </w:rPr>
          <w:tab/>
        </w:r>
      </w:del>
      <w:del w:id="610" w:author="David Mattie" w:date="2019-08-02T08:59:00Z">
        <w:r w:rsidDel="004F4ED2">
          <w:rPr>
            <w:noProof/>
            <w:webHidden/>
          </w:rPr>
          <w:delText>74</w:delText>
        </w:r>
      </w:del>
    </w:p>
    <w:p w14:paraId="52D5F078" w14:textId="13664413" w:rsidR="005B1186" w:rsidDel="007C7EB2" w:rsidRDefault="005B1186">
      <w:pPr>
        <w:pStyle w:val="TOC3"/>
        <w:rPr>
          <w:del w:id="611" w:author="David Mattie" w:date="2019-08-18T17:13:00Z"/>
          <w:rFonts w:asciiTheme="minorHAnsi" w:eastAsiaTheme="minorEastAsia" w:hAnsiTheme="minorHAnsi" w:cstheme="minorBidi"/>
          <w:noProof/>
          <w:sz w:val="22"/>
          <w:szCs w:val="22"/>
        </w:rPr>
      </w:pPr>
      <w:del w:id="612" w:author="David Mattie" w:date="2019-08-18T17:13:00Z">
        <w:r w:rsidRPr="007C7EB2" w:rsidDel="007C7EB2">
          <w:rPr>
            <w:rPrChange w:id="613" w:author="David Mattie" w:date="2019-08-18T17:13:00Z">
              <w:rPr>
                <w:rStyle w:val="Hyperlink"/>
                <w:noProof/>
              </w:rPr>
            </w:rPrChange>
          </w:rPr>
          <w:delText>Service based execution on commodity hardware</w:delText>
        </w:r>
        <w:r w:rsidDel="007C7EB2">
          <w:rPr>
            <w:noProof/>
            <w:webHidden/>
          </w:rPr>
          <w:tab/>
        </w:r>
      </w:del>
      <w:del w:id="614" w:author="David Mattie" w:date="2019-08-02T08:59:00Z">
        <w:r w:rsidDel="004F4ED2">
          <w:rPr>
            <w:noProof/>
            <w:webHidden/>
          </w:rPr>
          <w:delText>75</w:delText>
        </w:r>
      </w:del>
    </w:p>
    <w:p w14:paraId="7477154C" w14:textId="554E4C24" w:rsidR="005B1186" w:rsidDel="007C7EB2" w:rsidRDefault="005B1186">
      <w:pPr>
        <w:pStyle w:val="TOC2"/>
        <w:tabs>
          <w:tab w:val="right" w:leader="dot" w:pos="8630"/>
        </w:tabs>
        <w:rPr>
          <w:del w:id="615" w:author="David Mattie" w:date="2019-08-18T17:13:00Z"/>
          <w:rFonts w:asciiTheme="minorHAnsi" w:eastAsiaTheme="minorEastAsia" w:hAnsiTheme="minorHAnsi" w:cstheme="minorBidi"/>
          <w:noProof/>
          <w:sz w:val="22"/>
          <w:szCs w:val="22"/>
        </w:rPr>
      </w:pPr>
      <w:del w:id="616" w:author="David Mattie" w:date="2019-08-18T17:13:00Z">
        <w:r w:rsidRPr="007C7EB2" w:rsidDel="007C7EB2">
          <w:rPr>
            <w:rPrChange w:id="617" w:author="David Mattie" w:date="2019-08-18T17:13:00Z">
              <w:rPr>
                <w:rStyle w:val="Hyperlink"/>
                <w:noProof/>
              </w:rPr>
            </w:rPrChange>
          </w:rPr>
          <w:delText>Final Remarks</w:delText>
        </w:r>
        <w:r w:rsidDel="007C7EB2">
          <w:rPr>
            <w:noProof/>
            <w:webHidden/>
          </w:rPr>
          <w:tab/>
        </w:r>
      </w:del>
      <w:del w:id="618" w:author="David Mattie" w:date="2019-08-02T08:59:00Z">
        <w:r w:rsidDel="004F4ED2">
          <w:rPr>
            <w:noProof/>
            <w:webHidden/>
          </w:rPr>
          <w:delText>75</w:delText>
        </w:r>
      </w:del>
    </w:p>
    <w:p w14:paraId="1778F1A2" w14:textId="37CBE69B" w:rsidR="005B1186" w:rsidDel="007C7EB2" w:rsidRDefault="005B1186">
      <w:pPr>
        <w:pStyle w:val="TOC1"/>
        <w:rPr>
          <w:del w:id="619" w:author="David Mattie" w:date="2019-08-18T17:13:00Z"/>
          <w:rFonts w:asciiTheme="minorHAnsi" w:eastAsiaTheme="minorEastAsia" w:hAnsiTheme="minorHAnsi" w:cstheme="minorBidi"/>
          <w:b w:val="0"/>
          <w:noProof/>
          <w:sz w:val="22"/>
          <w:szCs w:val="22"/>
        </w:rPr>
      </w:pPr>
      <w:del w:id="620" w:author="David Mattie" w:date="2019-08-18T17:13:00Z">
        <w:r w:rsidRPr="007C7EB2" w:rsidDel="007C7EB2">
          <w:rPr>
            <w:rPrChange w:id="621" w:author="David Mattie" w:date="2019-08-18T17:13:00Z">
              <w:rPr>
                <w:rStyle w:val="Hyperlink"/>
                <w:noProof/>
              </w:rPr>
            </w:rPrChange>
          </w:rPr>
          <w:delText>Appendix 1</w:delText>
        </w:r>
        <w:r w:rsidDel="007C7EB2">
          <w:rPr>
            <w:noProof/>
            <w:webHidden/>
          </w:rPr>
          <w:tab/>
        </w:r>
      </w:del>
      <w:del w:id="622" w:author="David Mattie" w:date="2019-08-02T08:59:00Z">
        <w:r w:rsidDel="004F4ED2">
          <w:rPr>
            <w:noProof/>
            <w:webHidden/>
          </w:rPr>
          <w:delText>76</w:delText>
        </w:r>
      </w:del>
    </w:p>
    <w:p w14:paraId="15DA926B" w14:textId="245AA6DF" w:rsidR="005B1186" w:rsidDel="007C7EB2" w:rsidRDefault="005B1186">
      <w:pPr>
        <w:pStyle w:val="TOC2"/>
        <w:tabs>
          <w:tab w:val="right" w:leader="dot" w:pos="8630"/>
        </w:tabs>
        <w:rPr>
          <w:del w:id="623" w:author="David Mattie" w:date="2019-08-18T17:13:00Z"/>
          <w:rFonts w:asciiTheme="minorHAnsi" w:eastAsiaTheme="minorEastAsia" w:hAnsiTheme="minorHAnsi" w:cstheme="minorBidi"/>
          <w:noProof/>
          <w:sz w:val="22"/>
          <w:szCs w:val="22"/>
        </w:rPr>
      </w:pPr>
      <w:del w:id="624" w:author="David Mattie" w:date="2019-08-18T17:13:00Z">
        <w:r w:rsidRPr="007C7EB2" w:rsidDel="007C7EB2">
          <w:rPr>
            <w:rPrChange w:id="625" w:author="David Mattie" w:date="2019-08-18T17:13:00Z">
              <w:rPr>
                <w:rStyle w:val="Hyperlink"/>
                <w:noProof/>
              </w:rPr>
            </w:rPrChange>
          </w:rPr>
          <w:delText>crush.py</w:delText>
        </w:r>
        <w:r w:rsidDel="007C7EB2">
          <w:rPr>
            <w:noProof/>
            <w:webHidden/>
          </w:rPr>
          <w:tab/>
        </w:r>
      </w:del>
      <w:del w:id="626" w:author="David Mattie" w:date="2019-08-02T08:59:00Z">
        <w:r w:rsidDel="004F4ED2">
          <w:rPr>
            <w:noProof/>
            <w:webHidden/>
          </w:rPr>
          <w:delText>76</w:delText>
        </w:r>
      </w:del>
    </w:p>
    <w:p w14:paraId="7D2FE00B" w14:textId="44C07554" w:rsidR="005B1186" w:rsidDel="007C7EB2" w:rsidRDefault="005B1186">
      <w:pPr>
        <w:pStyle w:val="TOC2"/>
        <w:tabs>
          <w:tab w:val="right" w:leader="dot" w:pos="8630"/>
        </w:tabs>
        <w:rPr>
          <w:del w:id="627" w:author="David Mattie" w:date="2019-08-18T17:13:00Z"/>
          <w:rFonts w:asciiTheme="minorHAnsi" w:eastAsiaTheme="minorEastAsia" w:hAnsiTheme="minorHAnsi" w:cstheme="minorBidi"/>
          <w:noProof/>
          <w:sz w:val="22"/>
          <w:szCs w:val="22"/>
        </w:rPr>
      </w:pPr>
      <w:del w:id="628" w:author="David Mattie" w:date="2019-08-18T17:13:00Z">
        <w:r w:rsidRPr="007C7EB2" w:rsidDel="007C7EB2">
          <w:rPr>
            <w:rPrChange w:id="629" w:author="David Mattie" w:date="2019-08-18T17:13:00Z">
              <w:rPr>
                <w:rStyle w:val="Hyperlink"/>
                <w:noProof/>
              </w:rPr>
            </w:rPrChange>
          </w:rPr>
          <w:delText>Patient.py</w:delText>
        </w:r>
        <w:r w:rsidDel="007C7EB2">
          <w:rPr>
            <w:noProof/>
            <w:webHidden/>
          </w:rPr>
          <w:tab/>
        </w:r>
      </w:del>
      <w:del w:id="630" w:author="David Mattie" w:date="2019-08-02T08:59:00Z">
        <w:r w:rsidDel="004F4ED2">
          <w:rPr>
            <w:noProof/>
            <w:webHidden/>
          </w:rPr>
          <w:delText>80</w:delText>
        </w:r>
      </w:del>
    </w:p>
    <w:p w14:paraId="30B309A5" w14:textId="2661F9D3" w:rsidR="005B1186" w:rsidDel="007C7EB2" w:rsidRDefault="005B1186">
      <w:pPr>
        <w:pStyle w:val="TOC2"/>
        <w:tabs>
          <w:tab w:val="right" w:leader="dot" w:pos="8630"/>
        </w:tabs>
        <w:rPr>
          <w:del w:id="631" w:author="David Mattie" w:date="2019-08-18T17:13:00Z"/>
          <w:rFonts w:asciiTheme="minorHAnsi" w:eastAsiaTheme="minorEastAsia" w:hAnsiTheme="minorHAnsi" w:cstheme="minorBidi"/>
          <w:noProof/>
          <w:sz w:val="22"/>
          <w:szCs w:val="22"/>
        </w:rPr>
      </w:pPr>
      <w:del w:id="632" w:author="David Mattie" w:date="2019-08-18T17:13:00Z">
        <w:r w:rsidRPr="007C7EB2" w:rsidDel="007C7EB2">
          <w:rPr>
            <w:rPrChange w:id="633" w:author="David Mattie" w:date="2019-08-18T17:13:00Z">
              <w:rPr>
                <w:rStyle w:val="Hyperlink"/>
                <w:noProof/>
              </w:rPr>
            </w:rPrChange>
          </w:rPr>
          <w:delText>Visit.py</w:delText>
        </w:r>
        <w:r w:rsidDel="007C7EB2">
          <w:rPr>
            <w:noProof/>
            <w:webHidden/>
          </w:rPr>
          <w:tab/>
        </w:r>
      </w:del>
      <w:del w:id="634" w:author="David Mattie" w:date="2019-08-02T08:59:00Z">
        <w:r w:rsidDel="004F4ED2">
          <w:rPr>
            <w:noProof/>
            <w:webHidden/>
          </w:rPr>
          <w:delText>81</w:delText>
        </w:r>
      </w:del>
    </w:p>
    <w:p w14:paraId="5F85DE53" w14:textId="17B9D31F" w:rsidR="005B1186" w:rsidDel="007C7EB2" w:rsidRDefault="005B1186">
      <w:pPr>
        <w:pStyle w:val="TOC2"/>
        <w:tabs>
          <w:tab w:val="right" w:leader="dot" w:pos="8630"/>
        </w:tabs>
        <w:rPr>
          <w:del w:id="635" w:author="David Mattie" w:date="2019-08-18T17:13:00Z"/>
          <w:rFonts w:asciiTheme="minorHAnsi" w:eastAsiaTheme="minorEastAsia" w:hAnsiTheme="minorHAnsi" w:cstheme="minorBidi"/>
          <w:noProof/>
          <w:sz w:val="22"/>
          <w:szCs w:val="22"/>
        </w:rPr>
      </w:pPr>
      <w:del w:id="636" w:author="David Mattie" w:date="2019-08-18T17:13:00Z">
        <w:r w:rsidRPr="007C7EB2" w:rsidDel="007C7EB2">
          <w:rPr>
            <w:rPrChange w:id="637" w:author="David Mattie" w:date="2019-08-18T17:13:00Z">
              <w:rPr>
                <w:rStyle w:val="Hyperlink"/>
                <w:noProof/>
              </w:rPr>
            </w:rPrChange>
          </w:rPr>
          <w:delText>segmentMap.txt</w:delText>
        </w:r>
        <w:r w:rsidDel="007C7EB2">
          <w:rPr>
            <w:noProof/>
            <w:webHidden/>
          </w:rPr>
          <w:tab/>
        </w:r>
      </w:del>
      <w:del w:id="638" w:author="David Mattie" w:date="2019-08-02T08:59:00Z">
        <w:r w:rsidDel="004F4ED2">
          <w:rPr>
            <w:noProof/>
            <w:webHidden/>
          </w:rPr>
          <w:delText>104</w:delText>
        </w:r>
      </w:del>
    </w:p>
    <w:p w14:paraId="2DAEF8C2" w14:textId="77777777" w:rsidR="00932176" w:rsidRDefault="001D37B0">
      <w:pPr>
        <w:pStyle w:val="BodyFirst"/>
      </w:pPr>
      <w:r>
        <w:fldChar w:fldCharType="end"/>
      </w:r>
    </w:p>
    <w:p w14:paraId="2C8A05D1" w14:textId="77777777" w:rsidR="00932176" w:rsidRDefault="00932176">
      <w:pPr>
        <w:pStyle w:val="Body"/>
        <w:sectPr w:rsidR="00932176">
          <w:headerReference w:type="default" r:id="rId8"/>
          <w:footerReference w:type="default" r:id="rId9"/>
          <w:pgSz w:w="12240" w:h="15840"/>
          <w:pgMar w:top="1440" w:right="1440" w:bottom="1440" w:left="2160" w:header="720" w:footer="720" w:gutter="0"/>
          <w:pgNumType w:fmt="lowerRoman" w:start="1"/>
          <w:cols w:space="720"/>
          <w:formProt w:val="0"/>
          <w:docGrid w:linePitch="360"/>
        </w:sectPr>
      </w:pPr>
    </w:p>
    <w:p w14:paraId="460DE683" w14:textId="77777777" w:rsidR="00932176" w:rsidRDefault="001D37B0">
      <w:pPr>
        <w:pStyle w:val="Heading1"/>
        <w:numPr>
          <w:ilvl w:val="0"/>
          <w:numId w:val="2"/>
        </w:numPr>
      </w:pPr>
      <w:r>
        <w:lastRenderedPageBreak/>
        <w:br/>
      </w:r>
      <w:bookmarkStart w:id="639" w:name="_Ref190755241"/>
      <w:bookmarkStart w:id="640" w:name="_Toc17056258"/>
      <w:r>
        <w:t>Introduction</w:t>
      </w:r>
      <w:bookmarkEnd w:id="639"/>
      <w:bookmarkEnd w:id="640"/>
    </w:p>
    <w:p w14:paraId="1E51034A" w14:textId="77777777" w:rsidR="00932176" w:rsidRDefault="001D37B0" w:rsidP="0085669A">
      <w:pPr>
        <w:pStyle w:val="BodyFirst"/>
        <w:ind w:firstLine="720"/>
      </w:pPr>
      <w:r>
        <w:t xml:space="preserve">The structure of the human brain is extraordinarily complicated, in part because of how interconnected neurons extend between brain regions. Patterns of neural development and neuronal migration make the assessment of fiber tracts in the developing brain particularly challenging. Studying the structure and synaptic connections within the brain has been in practice since the 1970s, however it has only recently become possible to acquire and process the unprecedented quantity of data and measurements produced at a macro level in the brains of real-world clinical patients. Analysis of the entire connectome (a representation of the physical connections apparent in a patient's brain) </w:t>
      </w:r>
      <w:r w:rsidR="00E32EA6">
        <w:t xml:space="preserve">clinically </w:t>
      </w:r>
      <w:r>
        <w:t>is within reach as computational power, acquisition technologies and storage capabilities mature.</w:t>
      </w:r>
    </w:p>
    <w:p w14:paraId="24F7DD3D" w14:textId="35AB0320" w:rsidR="00932176" w:rsidRDefault="00FC1C74" w:rsidP="00FC1C74">
      <w:pPr>
        <w:pStyle w:val="BodyFirst"/>
        <w:ind w:firstLine="720"/>
      </w:pPr>
      <w:r>
        <w:t>I</w:t>
      </w:r>
      <w:r w:rsidR="001D37B0">
        <w:t xml:space="preserve">n recent years, there have been dozens of tools developed to extract measures from magnetic resonance imaging (MRI) data, such as FSL and TrackVis for conducting functional MRI (fMRI), MRI, diffusion tensor imaging (DTI), and fiber tract analyses.  While diverse in functionality, these tools tend to be focused on specific functional capabilities, such as eddy_correct, a tool for correcting eddy currents from diffusion data. </w:t>
      </w:r>
      <w:r w:rsidR="001D37B0">
        <w:lastRenderedPageBreak/>
        <w:t>When combined with other tools to form a work</w:t>
      </w:r>
      <w:r w:rsidR="00F210A6">
        <w:t>fl</w:t>
      </w:r>
      <w:r w:rsidR="001D37B0">
        <w:t>ow pipeline, it becomes possible to achieve complex renderings of imaging data that may play a key role in improving our understanding of healthy brain development, abnormal brain development</w:t>
      </w:r>
      <w:r w:rsidR="00F210A6">
        <w:t>,</w:t>
      </w:r>
      <w:r w:rsidR="001D37B0">
        <w:t xml:space="preserve"> to measure the brain's physical connections</w:t>
      </w:r>
      <w:r w:rsidR="00F210A6">
        <w:t>, and to potentially create the next generation of diagnostic technologies used clinically, which in turn can contribute to improving the standard of patient care.</w:t>
      </w:r>
    </w:p>
    <w:p w14:paraId="53EF3F35" w14:textId="794A36AE" w:rsidR="00932176" w:rsidRDefault="001D37B0" w:rsidP="00FC1C74">
      <w:pPr>
        <w:pStyle w:val="BodyFirst"/>
        <w:ind w:firstLine="720"/>
        <w:rPr>
          <w:ins w:id="641" w:author="David Mattie" w:date="2019-08-18T11:26:00Z"/>
        </w:rPr>
      </w:pPr>
      <w:r>
        <w:t>This research leverages existing tools while implementing novel pipelines to accomplish two objectives: First, provide the capability to conduct a cartesian product fiber tract analysis among a wide range of regions of interest (ROIs). Second, to provide a mechanism for conducting a</w:t>
      </w:r>
      <w:r w:rsidR="00800971">
        <w:t>n</w:t>
      </w:r>
      <w:r>
        <w:t xml:space="preserve"> efficient extract of inter-ROI measurements from all sample </w:t>
      </w:r>
      <w:commentRangeStart w:id="642"/>
      <w:r>
        <w:t>data</w:t>
      </w:r>
      <w:commentRangeEnd w:id="642"/>
      <w:r w:rsidR="00800971">
        <w:rPr>
          <w:rStyle w:val="CommentReference"/>
        </w:rPr>
        <w:commentReference w:id="642"/>
      </w:r>
      <w:r>
        <w:t xml:space="preserve">.  This tool enables future research into understanding relationships among </w:t>
      </w:r>
      <w:r w:rsidR="00800971">
        <w:t>brain regions</w:t>
      </w:r>
      <w:r>
        <w:t>, the degree of connectivity associated with any two region pairs, and determining any possible correlation with physiological conditions such as gender, age</w:t>
      </w:r>
      <w:r w:rsidR="000A04ED">
        <w:t>. Eventually this work will be extended to the analysis of a variety of pathological</w:t>
      </w:r>
      <w:r>
        <w:t xml:space="preserve"> disorders such as autism, multiple sclerosis, or any other conditions potentially related to </w:t>
      </w:r>
      <w:r w:rsidR="00800971">
        <w:t>fiber tract development.</w:t>
      </w:r>
      <w:r w:rsidR="00800971" w:rsidDel="00800971">
        <w:t xml:space="preserve"> </w:t>
      </w:r>
    </w:p>
    <w:tbl>
      <w:tblPr>
        <w:tblStyle w:val="PlainTable2"/>
        <w:tblW w:w="5420" w:type="dxa"/>
        <w:tblLook w:val="04A0" w:firstRow="1" w:lastRow="0" w:firstColumn="1" w:lastColumn="0" w:noHBand="0" w:noVBand="1"/>
        <w:tblPrChange w:id="643" w:author="David Mattie" w:date="2019-08-18T11:49:00Z">
          <w:tblPr>
            <w:tblW w:w="5420" w:type="dxa"/>
            <w:tblLook w:val="04A0" w:firstRow="1" w:lastRow="0" w:firstColumn="1" w:lastColumn="0" w:noHBand="0" w:noVBand="1"/>
          </w:tblPr>
        </w:tblPrChange>
      </w:tblPr>
      <w:tblGrid>
        <w:gridCol w:w="1109"/>
        <w:gridCol w:w="4610"/>
        <w:tblGridChange w:id="644">
          <w:tblGrid>
            <w:gridCol w:w="963"/>
            <w:gridCol w:w="4610"/>
          </w:tblGrid>
        </w:tblGridChange>
      </w:tblGrid>
      <w:tr w:rsidR="005C6879" w:rsidRPr="00D265B0" w14:paraId="71AFA4EF" w14:textId="77777777" w:rsidTr="005C6879">
        <w:trPr>
          <w:cnfStyle w:val="100000000000" w:firstRow="1" w:lastRow="0" w:firstColumn="0" w:lastColumn="0" w:oddVBand="0" w:evenVBand="0" w:oddHBand="0" w:evenHBand="0" w:firstRowFirstColumn="0" w:firstRowLastColumn="0" w:lastRowFirstColumn="0" w:lastRowLastColumn="0"/>
          <w:trHeight w:val="288"/>
          <w:ins w:id="645" w:author="David Mattie" w:date="2019-08-18T11:48:00Z"/>
          <w:trPrChange w:id="646"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5420" w:type="dxa"/>
            <w:gridSpan w:val="2"/>
            <w:noWrap/>
            <w:hideMark/>
            <w:tcPrChange w:id="647" w:author="David Mattie" w:date="2019-08-18T11:49:00Z">
              <w:tcPr>
                <w:tcW w:w="5420" w:type="dxa"/>
                <w:gridSpan w:val="2"/>
                <w:tcBorders>
                  <w:top w:val="nil"/>
                  <w:left w:val="nil"/>
                  <w:bottom w:val="nil"/>
                  <w:right w:val="nil"/>
                </w:tcBorders>
                <w:shd w:val="clear" w:color="auto" w:fill="auto"/>
                <w:noWrap/>
                <w:vAlign w:val="bottom"/>
                <w:hideMark/>
              </w:tcPr>
            </w:tcPrChange>
          </w:tcPr>
          <w:p w14:paraId="78AF21C6" w14:textId="77777777" w:rsidR="005C6879" w:rsidRPr="005C6879" w:rsidRDefault="005C6879">
            <w:pPr>
              <w:cnfStyle w:val="101000000000" w:firstRow="1" w:lastRow="0" w:firstColumn="1" w:lastColumn="0" w:oddVBand="0" w:evenVBand="0" w:oddHBand="0" w:evenHBand="0" w:firstRowFirstColumn="0" w:firstRowLastColumn="0" w:lastRowFirstColumn="0" w:lastRowLastColumn="0"/>
              <w:rPr>
                <w:ins w:id="648" w:author="David Mattie" w:date="2019-08-18T11:48:00Z"/>
                <w:color w:val="000000"/>
                <w:sz w:val="22"/>
                <w:szCs w:val="22"/>
                <w:rPrChange w:id="649" w:author="David Mattie" w:date="2019-08-18T11:49:00Z">
                  <w:rPr>
                    <w:ins w:id="650" w:author="David Mattie" w:date="2019-08-18T11:48:00Z"/>
                    <w:rFonts w:ascii="Calibri" w:hAnsi="Calibri"/>
                    <w:color w:val="000000"/>
                    <w:sz w:val="22"/>
                    <w:szCs w:val="22"/>
                  </w:rPr>
                </w:rPrChange>
              </w:rPr>
            </w:pPr>
            <w:ins w:id="651" w:author="David Mattie" w:date="2019-08-18T11:48:00Z">
              <w:r w:rsidRPr="005C6879">
                <w:rPr>
                  <w:color w:val="000000"/>
                  <w:sz w:val="22"/>
                  <w:szCs w:val="22"/>
                  <w:rPrChange w:id="652" w:author="David Mattie" w:date="2019-08-18T11:49:00Z">
                    <w:rPr>
                      <w:rFonts w:ascii="Calibri" w:hAnsi="Calibri"/>
                      <w:color w:val="000000"/>
                      <w:sz w:val="22"/>
                      <w:szCs w:val="22"/>
                    </w:rPr>
                  </w:rPrChange>
                </w:rPr>
                <w:t>Nomenclature</w:t>
              </w:r>
            </w:ins>
          </w:p>
        </w:tc>
      </w:tr>
      <w:tr w:rsidR="005C6879" w:rsidRPr="00D265B0" w14:paraId="7F5BD7BE" w14:textId="77777777" w:rsidTr="005C6879">
        <w:trPr>
          <w:cnfStyle w:val="000000100000" w:firstRow="0" w:lastRow="0" w:firstColumn="0" w:lastColumn="0" w:oddVBand="0" w:evenVBand="0" w:oddHBand="1" w:evenHBand="0" w:firstRowFirstColumn="0" w:firstRowLastColumn="0" w:lastRowFirstColumn="0" w:lastRowLastColumn="0"/>
          <w:trHeight w:val="288"/>
          <w:ins w:id="653" w:author="David Mattie" w:date="2019-08-18T11:48:00Z"/>
          <w:trPrChange w:id="654"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655" w:author="David Mattie" w:date="2019-08-18T11:49:00Z">
              <w:tcPr>
                <w:tcW w:w="810" w:type="dxa"/>
                <w:tcBorders>
                  <w:top w:val="nil"/>
                  <w:left w:val="nil"/>
                  <w:bottom w:val="nil"/>
                  <w:right w:val="nil"/>
                </w:tcBorders>
                <w:shd w:val="clear" w:color="auto" w:fill="auto"/>
                <w:noWrap/>
                <w:vAlign w:val="bottom"/>
                <w:hideMark/>
              </w:tcPr>
            </w:tcPrChange>
          </w:tcPr>
          <w:p w14:paraId="7A575656" w14:textId="77777777" w:rsidR="005C6879" w:rsidRPr="005C6879" w:rsidRDefault="005C6879">
            <w:pPr>
              <w:cnfStyle w:val="001000100000" w:firstRow="0" w:lastRow="0" w:firstColumn="1" w:lastColumn="0" w:oddVBand="0" w:evenVBand="0" w:oddHBand="1" w:evenHBand="0" w:firstRowFirstColumn="0" w:firstRowLastColumn="0" w:lastRowFirstColumn="0" w:lastRowLastColumn="0"/>
              <w:rPr>
                <w:ins w:id="656" w:author="David Mattie" w:date="2019-08-18T11:48:00Z"/>
                <w:color w:val="000000"/>
                <w:sz w:val="22"/>
                <w:szCs w:val="22"/>
                <w:rPrChange w:id="657" w:author="David Mattie" w:date="2019-08-18T11:49:00Z">
                  <w:rPr>
                    <w:ins w:id="658" w:author="David Mattie" w:date="2019-08-18T11:48:00Z"/>
                    <w:rFonts w:ascii="Calibri" w:hAnsi="Calibri"/>
                    <w:color w:val="000000"/>
                    <w:sz w:val="22"/>
                    <w:szCs w:val="22"/>
                  </w:rPr>
                </w:rPrChange>
              </w:rPr>
            </w:pPr>
            <w:ins w:id="659" w:author="David Mattie" w:date="2019-08-18T11:48:00Z">
              <w:r w:rsidRPr="005C6879">
                <w:rPr>
                  <w:color w:val="000000"/>
                  <w:sz w:val="22"/>
                  <w:szCs w:val="22"/>
                  <w:rPrChange w:id="660" w:author="David Mattie" w:date="2019-08-18T11:49:00Z">
                    <w:rPr>
                      <w:rFonts w:ascii="Calibri" w:hAnsi="Calibri"/>
                      <w:color w:val="000000"/>
                      <w:sz w:val="22"/>
                      <w:szCs w:val="22"/>
                    </w:rPr>
                  </w:rPrChange>
                </w:rPr>
                <w:t>ADC</w:t>
              </w:r>
            </w:ins>
          </w:p>
        </w:tc>
        <w:tc>
          <w:tcPr>
            <w:tcW w:w="4610" w:type="dxa"/>
            <w:noWrap/>
            <w:hideMark/>
            <w:tcPrChange w:id="661" w:author="David Mattie" w:date="2019-08-18T11:49:00Z">
              <w:tcPr>
                <w:tcW w:w="4610" w:type="dxa"/>
                <w:tcBorders>
                  <w:top w:val="nil"/>
                  <w:left w:val="nil"/>
                  <w:bottom w:val="nil"/>
                  <w:right w:val="nil"/>
                </w:tcBorders>
                <w:shd w:val="clear" w:color="auto" w:fill="auto"/>
                <w:noWrap/>
                <w:vAlign w:val="bottom"/>
                <w:hideMark/>
              </w:tcPr>
            </w:tcPrChange>
          </w:tcPr>
          <w:p w14:paraId="039828A4" w14:textId="374F9337" w:rsidR="005C6879" w:rsidRPr="005C6879" w:rsidRDefault="00F86D88" w:rsidP="00D265B0">
            <w:pPr>
              <w:cnfStyle w:val="000000100000" w:firstRow="0" w:lastRow="0" w:firstColumn="0" w:lastColumn="0" w:oddVBand="0" w:evenVBand="0" w:oddHBand="1" w:evenHBand="0" w:firstRowFirstColumn="0" w:firstRowLastColumn="0" w:lastRowFirstColumn="0" w:lastRowLastColumn="0"/>
              <w:rPr>
                <w:ins w:id="662" w:author="David Mattie" w:date="2019-08-18T11:48:00Z"/>
                <w:color w:val="000000"/>
                <w:sz w:val="22"/>
                <w:szCs w:val="22"/>
                <w:rPrChange w:id="663" w:author="David Mattie" w:date="2019-08-18T11:49:00Z">
                  <w:rPr>
                    <w:ins w:id="664" w:author="David Mattie" w:date="2019-08-18T11:48:00Z"/>
                    <w:rFonts w:ascii="Calibri" w:hAnsi="Calibri"/>
                    <w:color w:val="000000"/>
                    <w:sz w:val="22"/>
                    <w:szCs w:val="22"/>
                  </w:rPr>
                </w:rPrChange>
              </w:rPr>
            </w:pPr>
            <w:ins w:id="665" w:author="David Mattie" w:date="2019-08-18T16:19:00Z">
              <w:r>
                <w:rPr>
                  <w:color w:val="000000"/>
                  <w:sz w:val="22"/>
                  <w:szCs w:val="22"/>
                </w:rPr>
                <w:t>a</w:t>
              </w:r>
            </w:ins>
            <w:ins w:id="666" w:author="David Mattie" w:date="2019-08-18T11:48:00Z">
              <w:r w:rsidR="005C6879" w:rsidRPr="005C6879">
                <w:rPr>
                  <w:color w:val="000000"/>
                  <w:sz w:val="22"/>
                  <w:szCs w:val="22"/>
                  <w:rPrChange w:id="667" w:author="David Mattie" w:date="2019-08-18T11:49:00Z">
                    <w:rPr>
                      <w:rFonts w:ascii="Calibri" w:hAnsi="Calibri"/>
                      <w:color w:val="000000"/>
                      <w:sz w:val="22"/>
                      <w:szCs w:val="22"/>
                    </w:rPr>
                  </w:rPrChange>
                </w:rPr>
                <w:t>pparent diffusion coefficient</w:t>
              </w:r>
            </w:ins>
          </w:p>
        </w:tc>
      </w:tr>
      <w:tr w:rsidR="005C6879" w:rsidRPr="00D265B0" w14:paraId="5BDF4E23" w14:textId="77777777" w:rsidTr="005C6879">
        <w:trPr>
          <w:trHeight w:val="288"/>
          <w:ins w:id="668" w:author="David Mattie" w:date="2019-08-18T11:48:00Z"/>
          <w:trPrChange w:id="669"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670" w:author="David Mattie" w:date="2019-08-18T11:49:00Z">
              <w:tcPr>
                <w:tcW w:w="810" w:type="dxa"/>
                <w:tcBorders>
                  <w:top w:val="nil"/>
                  <w:left w:val="nil"/>
                  <w:bottom w:val="nil"/>
                  <w:right w:val="nil"/>
                </w:tcBorders>
                <w:shd w:val="clear" w:color="auto" w:fill="auto"/>
                <w:noWrap/>
                <w:vAlign w:val="bottom"/>
                <w:hideMark/>
              </w:tcPr>
            </w:tcPrChange>
          </w:tcPr>
          <w:p w14:paraId="01708EC3" w14:textId="77777777" w:rsidR="005C6879" w:rsidRPr="005C6879" w:rsidRDefault="005C6879">
            <w:pPr>
              <w:rPr>
                <w:ins w:id="671" w:author="David Mattie" w:date="2019-08-18T11:48:00Z"/>
                <w:color w:val="000000"/>
                <w:sz w:val="22"/>
                <w:szCs w:val="22"/>
                <w:rPrChange w:id="672" w:author="David Mattie" w:date="2019-08-18T11:49:00Z">
                  <w:rPr>
                    <w:ins w:id="673" w:author="David Mattie" w:date="2019-08-18T11:48:00Z"/>
                    <w:rFonts w:ascii="Calibri" w:hAnsi="Calibri"/>
                    <w:color w:val="000000"/>
                    <w:sz w:val="22"/>
                    <w:szCs w:val="22"/>
                  </w:rPr>
                </w:rPrChange>
              </w:rPr>
            </w:pPr>
            <w:ins w:id="674" w:author="David Mattie" w:date="2019-08-18T11:48:00Z">
              <w:r w:rsidRPr="005C6879">
                <w:rPr>
                  <w:color w:val="000000"/>
                  <w:sz w:val="22"/>
                  <w:szCs w:val="22"/>
                  <w:rPrChange w:id="675" w:author="David Mattie" w:date="2019-08-18T11:49:00Z">
                    <w:rPr>
                      <w:rFonts w:ascii="Calibri" w:hAnsi="Calibri"/>
                      <w:color w:val="000000"/>
                      <w:sz w:val="22"/>
                      <w:szCs w:val="22"/>
                    </w:rPr>
                  </w:rPrChange>
                </w:rPr>
                <w:t>ANN</w:t>
              </w:r>
            </w:ins>
          </w:p>
        </w:tc>
        <w:tc>
          <w:tcPr>
            <w:tcW w:w="4610" w:type="dxa"/>
            <w:noWrap/>
            <w:hideMark/>
            <w:tcPrChange w:id="676" w:author="David Mattie" w:date="2019-08-18T11:49:00Z">
              <w:tcPr>
                <w:tcW w:w="4610" w:type="dxa"/>
                <w:tcBorders>
                  <w:top w:val="nil"/>
                  <w:left w:val="nil"/>
                  <w:bottom w:val="nil"/>
                  <w:right w:val="nil"/>
                </w:tcBorders>
                <w:shd w:val="clear" w:color="auto" w:fill="auto"/>
                <w:noWrap/>
                <w:vAlign w:val="bottom"/>
                <w:hideMark/>
              </w:tcPr>
            </w:tcPrChange>
          </w:tcPr>
          <w:p w14:paraId="56217055" w14:textId="77777777" w:rsidR="005C6879" w:rsidRPr="005C6879" w:rsidRDefault="005C6879">
            <w:pPr>
              <w:cnfStyle w:val="000000000000" w:firstRow="0" w:lastRow="0" w:firstColumn="0" w:lastColumn="0" w:oddVBand="0" w:evenVBand="0" w:oddHBand="0" w:evenHBand="0" w:firstRowFirstColumn="0" w:firstRowLastColumn="0" w:lastRowFirstColumn="0" w:lastRowLastColumn="0"/>
              <w:rPr>
                <w:ins w:id="677" w:author="David Mattie" w:date="2019-08-18T11:48:00Z"/>
                <w:color w:val="000000"/>
                <w:sz w:val="22"/>
                <w:szCs w:val="22"/>
                <w:rPrChange w:id="678" w:author="David Mattie" w:date="2019-08-18T11:49:00Z">
                  <w:rPr>
                    <w:ins w:id="679" w:author="David Mattie" w:date="2019-08-18T11:48:00Z"/>
                    <w:rFonts w:ascii="Calibri" w:hAnsi="Calibri"/>
                    <w:color w:val="000000"/>
                    <w:sz w:val="22"/>
                    <w:szCs w:val="22"/>
                  </w:rPr>
                </w:rPrChange>
              </w:rPr>
            </w:pPr>
            <w:ins w:id="680" w:author="David Mattie" w:date="2019-08-18T11:48:00Z">
              <w:r w:rsidRPr="005C6879">
                <w:rPr>
                  <w:color w:val="000000"/>
                  <w:sz w:val="22"/>
                  <w:szCs w:val="22"/>
                  <w:rPrChange w:id="681" w:author="David Mattie" w:date="2019-08-18T11:49:00Z">
                    <w:rPr>
                      <w:rFonts w:ascii="Calibri" w:hAnsi="Calibri"/>
                      <w:color w:val="000000"/>
                      <w:sz w:val="22"/>
                      <w:szCs w:val="22"/>
                    </w:rPr>
                  </w:rPrChange>
                </w:rPr>
                <w:t>artificial neural network</w:t>
              </w:r>
            </w:ins>
          </w:p>
        </w:tc>
      </w:tr>
      <w:tr w:rsidR="005C6879" w:rsidRPr="00D265B0" w14:paraId="2909AA8A" w14:textId="77777777" w:rsidTr="005C6879">
        <w:trPr>
          <w:cnfStyle w:val="000000100000" w:firstRow="0" w:lastRow="0" w:firstColumn="0" w:lastColumn="0" w:oddVBand="0" w:evenVBand="0" w:oddHBand="1" w:evenHBand="0" w:firstRowFirstColumn="0" w:firstRowLastColumn="0" w:lastRowFirstColumn="0" w:lastRowLastColumn="0"/>
          <w:trHeight w:val="288"/>
          <w:ins w:id="682" w:author="David Mattie" w:date="2019-08-18T11:48:00Z"/>
          <w:trPrChange w:id="683"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684" w:author="David Mattie" w:date="2019-08-18T11:49:00Z">
              <w:tcPr>
                <w:tcW w:w="810" w:type="dxa"/>
                <w:tcBorders>
                  <w:top w:val="nil"/>
                  <w:left w:val="nil"/>
                  <w:bottom w:val="nil"/>
                  <w:right w:val="nil"/>
                </w:tcBorders>
                <w:shd w:val="clear" w:color="auto" w:fill="auto"/>
                <w:noWrap/>
                <w:vAlign w:val="bottom"/>
                <w:hideMark/>
              </w:tcPr>
            </w:tcPrChange>
          </w:tcPr>
          <w:p w14:paraId="20C5712E" w14:textId="77777777" w:rsidR="005C6879" w:rsidRPr="005C6879" w:rsidRDefault="005C6879">
            <w:pPr>
              <w:cnfStyle w:val="001000100000" w:firstRow="0" w:lastRow="0" w:firstColumn="1" w:lastColumn="0" w:oddVBand="0" w:evenVBand="0" w:oddHBand="1" w:evenHBand="0" w:firstRowFirstColumn="0" w:firstRowLastColumn="0" w:lastRowFirstColumn="0" w:lastRowLastColumn="0"/>
              <w:rPr>
                <w:ins w:id="685" w:author="David Mattie" w:date="2019-08-18T11:48:00Z"/>
                <w:color w:val="000000"/>
                <w:sz w:val="22"/>
                <w:szCs w:val="22"/>
                <w:rPrChange w:id="686" w:author="David Mattie" w:date="2019-08-18T11:49:00Z">
                  <w:rPr>
                    <w:ins w:id="687" w:author="David Mattie" w:date="2019-08-18T11:48:00Z"/>
                    <w:rFonts w:ascii="Calibri" w:hAnsi="Calibri"/>
                    <w:color w:val="000000"/>
                    <w:sz w:val="22"/>
                    <w:szCs w:val="22"/>
                  </w:rPr>
                </w:rPrChange>
              </w:rPr>
            </w:pPr>
            <w:ins w:id="688" w:author="David Mattie" w:date="2019-08-18T11:48:00Z">
              <w:r w:rsidRPr="005C6879">
                <w:rPr>
                  <w:color w:val="000000"/>
                  <w:sz w:val="22"/>
                  <w:szCs w:val="22"/>
                  <w:rPrChange w:id="689" w:author="David Mattie" w:date="2019-08-18T11:49:00Z">
                    <w:rPr>
                      <w:rFonts w:ascii="Calibri" w:hAnsi="Calibri"/>
                      <w:color w:val="000000"/>
                      <w:sz w:val="22"/>
                      <w:szCs w:val="22"/>
                    </w:rPr>
                  </w:rPrChange>
                </w:rPr>
                <w:t>BCH</w:t>
              </w:r>
            </w:ins>
          </w:p>
        </w:tc>
        <w:tc>
          <w:tcPr>
            <w:tcW w:w="4610" w:type="dxa"/>
            <w:noWrap/>
            <w:hideMark/>
            <w:tcPrChange w:id="690" w:author="David Mattie" w:date="2019-08-18T11:49:00Z">
              <w:tcPr>
                <w:tcW w:w="4610" w:type="dxa"/>
                <w:tcBorders>
                  <w:top w:val="nil"/>
                  <w:left w:val="nil"/>
                  <w:bottom w:val="nil"/>
                  <w:right w:val="nil"/>
                </w:tcBorders>
                <w:shd w:val="clear" w:color="auto" w:fill="auto"/>
                <w:noWrap/>
                <w:vAlign w:val="bottom"/>
                <w:hideMark/>
              </w:tcPr>
            </w:tcPrChange>
          </w:tcPr>
          <w:p w14:paraId="5193AABB" w14:textId="77777777" w:rsidR="005C6879" w:rsidRPr="005C6879" w:rsidRDefault="005C6879">
            <w:pPr>
              <w:cnfStyle w:val="000000100000" w:firstRow="0" w:lastRow="0" w:firstColumn="0" w:lastColumn="0" w:oddVBand="0" w:evenVBand="0" w:oddHBand="1" w:evenHBand="0" w:firstRowFirstColumn="0" w:firstRowLastColumn="0" w:lastRowFirstColumn="0" w:lastRowLastColumn="0"/>
              <w:rPr>
                <w:ins w:id="691" w:author="David Mattie" w:date="2019-08-18T11:48:00Z"/>
                <w:color w:val="000000"/>
                <w:sz w:val="22"/>
                <w:szCs w:val="22"/>
                <w:rPrChange w:id="692" w:author="David Mattie" w:date="2019-08-18T11:49:00Z">
                  <w:rPr>
                    <w:ins w:id="693" w:author="David Mattie" w:date="2019-08-18T11:48:00Z"/>
                    <w:rFonts w:ascii="Calibri" w:hAnsi="Calibri"/>
                    <w:color w:val="000000"/>
                    <w:sz w:val="22"/>
                    <w:szCs w:val="22"/>
                  </w:rPr>
                </w:rPrChange>
              </w:rPr>
            </w:pPr>
            <w:ins w:id="694" w:author="David Mattie" w:date="2019-08-18T11:48:00Z">
              <w:r w:rsidRPr="005C6879">
                <w:rPr>
                  <w:color w:val="000000"/>
                  <w:sz w:val="22"/>
                  <w:szCs w:val="22"/>
                  <w:rPrChange w:id="695" w:author="David Mattie" w:date="2019-08-18T11:49:00Z">
                    <w:rPr>
                      <w:rFonts w:ascii="Calibri" w:hAnsi="Calibri"/>
                      <w:color w:val="000000"/>
                      <w:sz w:val="22"/>
                      <w:szCs w:val="22"/>
                    </w:rPr>
                  </w:rPrChange>
                </w:rPr>
                <w:t>Boston Children's Hospital</w:t>
              </w:r>
            </w:ins>
          </w:p>
        </w:tc>
      </w:tr>
      <w:tr w:rsidR="005C6879" w:rsidRPr="00D265B0" w14:paraId="49D2BC57" w14:textId="77777777" w:rsidTr="005C6879">
        <w:trPr>
          <w:trHeight w:val="288"/>
          <w:ins w:id="696" w:author="David Mattie" w:date="2019-08-18T11:48:00Z"/>
          <w:trPrChange w:id="697"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698" w:author="David Mattie" w:date="2019-08-18T11:49:00Z">
              <w:tcPr>
                <w:tcW w:w="810" w:type="dxa"/>
                <w:tcBorders>
                  <w:top w:val="nil"/>
                  <w:left w:val="nil"/>
                  <w:bottom w:val="nil"/>
                  <w:right w:val="nil"/>
                </w:tcBorders>
                <w:shd w:val="clear" w:color="auto" w:fill="auto"/>
                <w:noWrap/>
                <w:vAlign w:val="bottom"/>
                <w:hideMark/>
              </w:tcPr>
            </w:tcPrChange>
          </w:tcPr>
          <w:p w14:paraId="72E04B78" w14:textId="77777777" w:rsidR="005C6879" w:rsidRPr="005C6879" w:rsidRDefault="005C6879">
            <w:pPr>
              <w:rPr>
                <w:ins w:id="699" w:author="David Mattie" w:date="2019-08-18T11:48:00Z"/>
                <w:color w:val="000000"/>
                <w:sz w:val="22"/>
                <w:szCs w:val="22"/>
                <w:rPrChange w:id="700" w:author="David Mattie" w:date="2019-08-18T11:49:00Z">
                  <w:rPr>
                    <w:ins w:id="701" w:author="David Mattie" w:date="2019-08-18T11:48:00Z"/>
                    <w:rFonts w:ascii="Calibri" w:hAnsi="Calibri"/>
                    <w:color w:val="000000"/>
                    <w:sz w:val="22"/>
                    <w:szCs w:val="22"/>
                  </w:rPr>
                </w:rPrChange>
              </w:rPr>
            </w:pPr>
            <w:ins w:id="702" w:author="David Mattie" w:date="2019-08-18T11:48:00Z">
              <w:r w:rsidRPr="005C6879">
                <w:rPr>
                  <w:color w:val="000000"/>
                  <w:sz w:val="22"/>
                  <w:szCs w:val="22"/>
                  <w:rPrChange w:id="703" w:author="David Mattie" w:date="2019-08-18T11:49:00Z">
                    <w:rPr>
                      <w:rFonts w:ascii="Calibri" w:hAnsi="Calibri"/>
                      <w:color w:val="000000"/>
                      <w:sz w:val="22"/>
                      <w:szCs w:val="22"/>
                    </w:rPr>
                  </w:rPrChange>
                </w:rPr>
                <w:t>df</w:t>
              </w:r>
            </w:ins>
          </w:p>
        </w:tc>
        <w:tc>
          <w:tcPr>
            <w:tcW w:w="4610" w:type="dxa"/>
            <w:noWrap/>
            <w:hideMark/>
            <w:tcPrChange w:id="704" w:author="David Mattie" w:date="2019-08-18T11:49:00Z">
              <w:tcPr>
                <w:tcW w:w="4610" w:type="dxa"/>
                <w:tcBorders>
                  <w:top w:val="nil"/>
                  <w:left w:val="nil"/>
                  <w:bottom w:val="nil"/>
                  <w:right w:val="nil"/>
                </w:tcBorders>
                <w:shd w:val="clear" w:color="auto" w:fill="auto"/>
                <w:noWrap/>
                <w:vAlign w:val="bottom"/>
                <w:hideMark/>
              </w:tcPr>
            </w:tcPrChange>
          </w:tcPr>
          <w:p w14:paraId="21BC248B" w14:textId="2AB57BC3" w:rsidR="005C6879" w:rsidRPr="005C6879" w:rsidRDefault="00F86D88">
            <w:pPr>
              <w:cnfStyle w:val="000000000000" w:firstRow="0" w:lastRow="0" w:firstColumn="0" w:lastColumn="0" w:oddVBand="0" w:evenVBand="0" w:oddHBand="0" w:evenHBand="0" w:firstRowFirstColumn="0" w:firstRowLastColumn="0" w:lastRowFirstColumn="0" w:lastRowLastColumn="0"/>
              <w:rPr>
                <w:ins w:id="705" w:author="David Mattie" w:date="2019-08-18T11:48:00Z"/>
                <w:color w:val="000000"/>
                <w:sz w:val="22"/>
                <w:szCs w:val="22"/>
                <w:rPrChange w:id="706" w:author="David Mattie" w:date="2019-08-18T11:49:00Z">
                  <w:rPr>
                    <w:ins w:id="707" w:author="David Mattie" w:date="2019-08-18T11:48:00Z"/>
                    <w:rFonts w:ascii="Calibri" w:hAnsi="Calibri"/>
                    <w:color w:val="000000"/>
                    <w:sz w:val="22"/>
                    <w:szCs w:val="22"/>
                  </w:rPr>
                </w:rPrChange>
              </w:rPr>
            </w:pPr>
            <w:ins w:id="708" w:author="David Mattie" w:date="2019-08-18T11:48:00Z">
              <w:r w:rsidRPr="00D265B0">
                <w:rPr>
                  <w:color w:val="000000"/>
                  <w:sz w:val="22"/>
                  <w:szCs w:val="22"/>
                </w:rPr>
                <w:t>d</w:t>
              </w:r>
              <w:r w:rsidR="005C6879" w:rsidRPr="005C6879">
                <w:rPr>
                  <w:color w:val="000000"/>
                  <w:sz w:val="22"/>
                  <w:szCs w:val="22"/>
                  <w:rPrChange w:id="709" w:author="David Mattie" w:date="2019-08-18T11:49:00Z">
                    <w:rPr>
                      <w:rFonts w:ascii="Calibri" w:hAnsi="Calibri"/>
                      <w:color w:val="000000"/>
                      <w:sz w:val="22"/>
                      <w:szCs w:val="22"/>
                    </w:rPr>
                  </w:rPrChange>
                </w:rPr>
                <w:t>egrees of freedom</w:t>
              </w:r>
            </w:ins>
          </w:p>
        </w:tc>
      </w:tr>
      <w:tr w:rsidR="005C6879" w:rsidRPr="00D265B0" w14:paraId="1C272710" w14:textId="77777777" w:rsidTr="005C6879">
        <w:trPr>
          <w:cnfStyle w:val="000000100000" w:firstRow="0" w:lastRow="0" w:firstColumn="0" w:lastColumn="0" w:oddVBand="0" w:evenVBand="0" w:oddHBand="1" w:evenHBand="0" w:firstRowFirstColumn="0" w:firstRowLastColumn="0" w:lastRowFirstColumn="0" w:lastRowLastColumn="0"/>
          <w:trHeight w:val="288"/>
          <w:ins w:id="710" w:author="David Mattie" w:date="2019-08-18T11:48:00Z"/>
          <w:trPrChange w:id="711"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712" w:author="David Mattie" w:date="2019-08-18T11:49:00Z">
              <w:tcPr>
                <w:tcW w:w="810" w:type="dxa"/>
                <w:tcBorders>
                  <w:top w:val="nil"/>
                  <w:left w:val="nil"/>
                  <w:bottom w:val="nil"/>
                  <w:right w:val="nil"/>
                </w:tcBorders>
                <w:shd w:val="clear" w:color="auto" w:fill="auto"/>
                <w:noWrap/>
                <w:vAlign w:val="bottom"/>
                <w:hideMark/>
              </w:tcPr>
            </w:tcPrChange>
          </w:tcPr>
          <w:p w14:paraId="34903943" w14:textId="77777777" w:rsidR="005C6879" w:rsidRPr="005C6879" w:rsidRDefault="005C6879">
            <w:pPr>
              <w:cnfStyle w:val="001000100000" w:firstRow="0" w:lastRow="0" w:firstColumn="1" w:lastColumn="0" w:oddVBand="0" w:evenVBand="0" w:oddHBand="1" w:evenHBand="0" w:firstRowFirstColumn="0" w:firstRowLastColumn="0" w:lastRowFirstColumn="0" w:lastRowLastColumn="0"/>
              <w:rPr>
                <w:ins w:id="713" w:author="David Mattie" w:date="2019-08-18T11:48:00Z"/>
                <w:color w:val="000000"/>
                <w:sz w:val="22"/>
                <w:szCs w:val="22"/>
                <w:rPrChange w:id="714" w:author="David Mattie" w:date="2019-08-18T11:49:00Z">
                  <w:rPr>
                    <w:ins w:id="715" w:author="David Mattie" w:date="2019-08-18T11:48:00Z"/>
                    <w:rFonts w:ascii="Calibri" w:hAnsi="Calibri"/>
                    <w:color w:val="000000"/>
                    <w:sz w:val="22"/>
                    <w:szCs w:val="22"/>
                  </w:rPr>
                </w:rPrChange>
              </w:rPr>
            </w:pPr>
            <w:ins w:id="716" w:author="David Mattie" w:date="2019-08-18T11:48:00Z">
              <w:r w:rsidRPr="005C6879">
                <w:rPr>
                  <w:color w:val="000000"/>
                  <w:sz w:val="22"/>
                  <w:szCs w:val="22"/>
                  <w:rPrChange w:id="717" w:author="David Mattie" w:date="2019-08-18T11:49:00Z">
                    <w:rPr>
                      <w:rFonts w:ascii="Calibri" w:hAnsi="Calibri"/>
                      <w:color w:val="000000"/>
                      <w:sz w:val="22"/>
                      <w:szCs w:val="22"/>
                    </w:rPr>
                  </w:rPrChange>
                </w:rPr>
                <w:t>DTI</w:t>
              </w:r>
            </w:ins>
          </w:p>
        </w:tc>
        <w:tc>
          <w:tcPr>
            <w:tcW w:w="4610" w:type="dxa"/>
            <w:noWrap/>
            <w:hideMark/>
            <w:tcPrChange w:id="718" w:author="David Mattie" w:date="2019-08-18T11:49:00Z">
              <w:tcPr>
                <w:tcW w:w="4610" w:type="dxa"/>
                <w:tcBorders>
                  <w:top w:val="nil"/>
                  <w:left w:val="nil"/>
                  <w:bottom w:val="nil"/>
                  <w:right w:val="nil"/>
                </w:tcBorders>
                <w:shd w:val="clear" w:color="auto" w:fill="auto"/>
                <w:noWrap/>
                <w:vAlign w:val="bottom"/>
                <w:hideMark/>
              </w:tcPr>
            </w:tcPrChange>
          </w:tcPr>
          <w:p w14:paraId="1BF18926" w14:textId="264A9666" w:rsidR="005C6879" w:rsidRPr="005C6879" w:rsidRDefault="00F86D88">
            <w:pPr>
              <w:cnfStyle w:val="000000100000" w:firstRow="0" w:lastRow="0" w:firstColumn="0" w:lastColumn="0" w:oddVBand="0" w:evenVBand="0" w:oddHBand="1" w:evenHBand="0" w:firstRowFirstColumn="0" w:firstRowLastColumn="0" w:lastRowFirstColumn="0" w:lastRowLastColumn="0"/>
              <w:rPr>
                <w:ins w:id="719" w:author="David Mattie" w:date="2019-08-18T11:48:00Z"/>
                <w:color w:val="000000"/>
                <w:sz w:val="22"/>
                <w:szCs w:val="22"/>
                <w:rPrChange w:id="720" w:author="David Mattie" w:date="2019-08-18T11:49:00Z">
                  <w:rPr>
                    <w:ins w:id="721" w:author="David Mattie" w:date="2019-08-18T11:48:00Z"/>
                    <w:rFonts w:ascii="Calibri" w:hAnsi="Calibri"/>
                    <w:color w:val="000000"/>
                    <w:sz w:val="22"/>
                    <w:szCs w:val="22"/>
                  </w:rPr>
                </w:rPrChange>
              </w:rPr>
            </w:pPr>
            <w:ins w:id="722" w:author="David Mattie" w:date="2019-08-18T11:48:00Z">
              <w:r w:rsidRPr="00D265B0">
                <w:rPr>
                  <w:color w:val="000000"/>
                  <w:sz w:val="22"/>
                  <w:szCs w:val="22"/>
                </w:rPr>
                <w:t>d</w:t>
              </w:r>
              <w:r w:rsidR="005C6879" w:rsidRPr="005C6879">
                <w:rPr>
                  <w:color w:val="000000"/>
                  <w:sz w:val="22"/>
                  <w:szCs w:val="22"/>
                  <w:rPrChange w:id="723" w:author="David Mattie" w:date="2019-08-18T11:49:00Z">
                    <w:rPr>
                      <w:rFonts w:ascii="Calibri" w:hAnsi="Calibri"/>
                      <w:color w:val="000000"/>
                      <w:sz w:val="22"/>
                      <w:szCs w:val="22"/>
                    </w:rPr>
                  </w:rPrChange>
                </w:rPr>
                <w:t>iffusion Tensor Imaging</w:t>
              </w:r>
            </w:ins>
          </w:p>
        </w:tc>
      </w:tr>
      <w:tr w:rsidR="005C6879" w:rsidRPr="00D265B0" w14:paraId="277FD64A" w14:textId="77777777" w:rsidTr="005C6879">
        <w:trPr>
          <w:trHeight w:val="288"/>
          <w:ins w:id="724" w:author="David Mattie" w:date="2019-08-18T11:48:00Z"/>
          <w:trPrChange w:id="725"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726" w:author="David Mattie" w:date="2019-08-18T11:49:00Z">
              <w:tcPr>
                <w:tcW w:w="810" w:type="dxa"/>
                <w:tcBorders>
                  <w:top w:val="nil"/>
                  <w:left w:val="nil"/>
                  <w:bottom w:val="nil"/>
                  <w:right w:val="nil"/>
                </w:tcBorders>
                <w:shd w:val="clear" w:color="auto" w:fill="auto"/>
                <w:noWrap/>
                <w:vAlign w:val="bottom"/>
                <w:hideMark/>
              </w:tcPr>
            </w:tcPrChange>
          </w:tcPr>
          <w:p w14:paraId="25124364" w14:textId="77777777" w:rsidR="005C6879" w:rsidRPr="005C6879" w:rsidRDefault="005C6879">
            <w:pPr>
              <w:rPr>
                <w:ins w:id="727" w:author="David Mattie" w:date="2019-08-18T11:48:00Z"/>
                <w:color w:val="000000"/>
                <w:sz w:val="22"/>
                <w:szCs w:val="22"/>
                <w:rPrChange w:id="728" w:author="David Mattie" w:date="2019-08-18T11:49:00Z">
                  <w:rPr>
                    <w:ins w:id="729" w:author="David Mattie" w:date="2019-08-18T11:48:00Z"/>
                    <w:rFonts w:ascii="Calibri" w:hAnsi="Calibri"/>
                    <w:color w:val="000000"/>
                    <w:sz w:val="22"/>
                    <w:szCs w:val="22"/>
                  </w:rPr>
                </w:rPrChange>
              </w:rPr>
            </w:pPr>
            <w:ins w:id="730" w:author="David Mattie" w:date="2019-08-18T11:48:00Z">
              <w:r w:rsidRPr="005C6879">
                <w:rPr>
                  <w:color w:val="000000"/>
                  <w:sz w:val="22"/>
                  <w:szCs w:val="22"/>
                  <w:rPrChange w:id="731" w:author="David Mattie" w:date="2019-08-18T11:49:00Z">
                    <w:rPr>
                      <w:rFonts w:ascii="Calibri" w:hAnsi="Calibri"/>
                      <w:color w:val="000000"/>
                      <w:sz w:val="22"/>
                      <w:szCs w:val="22"/>
                    </w:rPr>
                  </w:rPrChange>
                </w:rPr>
                <w:t>FA</w:t>
              </w:r>
            </w:ins>
          </w:p>
        </w:tc>
        <w:tc>
          <w:tcPr>
            <w:tcW w:w="4610" w:type="dxa"/>
            <w:noWrap/>
            <w:hideMark/>
            <w:tcPrChange w:id="732" w:author="David Mattie" w:date="2019-08-18T11:49:00Z">
              <w:tcPr>
                <w:tcW w:w="4610" w:type="dxa"/>
                <w:tcBorders>
                  <w:top w:val="nil"/>
                  <w:left w:val="nil"/>
                  <w:bottom w:val="nil"/>
                  <w:right w:val="nil"/>
                </w:tcBorders>
                <w:shd w:val="clear" w:color="auto" w:fill="auto"/>
                <w:noWrap/>
                <w:vAlign w:val="bottom"/>
                <w:hideMark/>
              </w:tcPr>
            </w:tcPrChange>
          </w:tcPr>
          <w:p w14:paraId="48B01E1B" w14:textId="6F2D234B" w:rsidR="005C6879" w:rsidRPr="005C6879" w:rsidRDefault="00F86D88" w:rsidP="00D265B0">
            <w:pPr>
              <w:cnfStyle w:val="000000000000" w:firstRow="0" w:lastRow="0" w:firstColumn="0" w:lastColumn="0" w:oddVBand="0" w:evenVBand="0" w:oddHBand="0" w:evenHBand="0" w:firstRowFirstColumn="0" w:firstRowLastColumn="0" w:lastRowFirstColumn="0" w:lastRowLastColumn="0"/>
              <w:rPr>
                <w:ins w:id="733" w:author="David Mattie" w:date="2019-08-18T11:48:00Z"/>
                <w:color w:val="000000"/>
                <w:sz w:val="22"/>
                <w:szCs w:val="22"/>
                <w:rPrChange w:id="734" w:author="David Mattie" w:date="2019-08-18T11:49:00Z">
                  <w:rPr>
                    <w:ins w:id="735" w:author="David Mattie" w:date="2019-08-18T11:48:00Z"/>
                    <w:rFonts w:ascii="Calibri" w:hAnsi="Calibri"/>
                    <w:color w:val="000000"/>
                    <w:sz w:val="22"/>
                    <w:szCs w:val="22"/>
                  </w:rPr>
                </w:rPrChange>
              </w:rPr>
            </w:pPr>
            <w:ins w:id="736" w:author="David Mattie" w:date="2019-08-18T11:48:00Z">
              <w:r w:rsidRPr="00D265B0">
                <w:rPr>
                  <w:color w:val="000000"/>
                  <w:sz w:val="22"/>
                  <w:szCs w:val="22"/>
                </w:rPr>
                <w:t>f</w:t>
              </w:r>
              <w:r w:rsidR="005C6879" w:rsidRPr="005C6879">
                <w:rPr>
                  <w:color w:val="000000"/>
                  <w:sz w:val="22"/>
                  <w:szCs w:val="22"/>
                  <w:rPrChange w:id="737" w:author="David Mattie" w:date="2019-08-18T11:49:00Z">
                    <w:rPr>
                      <w:rFonts w:ascii="Calibri" w:hAnsi="Calibri"/>
                      <w:color w:val="000000"/>
                      <w:sz w:val="22"/>
                      <w:szCs w:val="22"/>
                    </w:rPr>
                  </w:rPrChange>
                </w:rPr>
                <w:t xml:space="preserve">ractional </w:t>
              </w:r>
            </w:ins>
            <w:ins w:id="738" w:author="David Mattie" w:date="2019-08-18T16:19:00Z">
              <w:r>
                <w:rPr>
                  <w:color w:val="000000"/>
                  <w:sz w:val="22"/>
                  <w:szCs w:val="22"/>
                </w:rPr>
                <w:t>a</w:t>
              </w:r>
            </w:ins>
            <w:ins w:id="739" w:author="David Mattie" w:date="2019-08-18T11:48:00Z">
              <w:r w:rsidR="005C6879" w:rsidRPr="005C6879">
                <w:rPr>
                  <w:color w:val="000000"/>
                  <w:sz w:val="22"/>
                  <w:szCs w:val="22"/>
                  <w:rPrChange w:id="740" w:author="David Mattie" w:date="2019-08-18T11:49:00Z">
                    <w:rPr>
                      <w:rFonts w:ascii="Calibri" w:hAnsi="Calibri"/>
                      <w:color w:val="000000"/>
                      <w:sz w:val="22"/>
                      <w:szCs w:val="22"/>
                    </w:rPr>
                  </w:rPrChange>
                </w:rPr>
                <w:t>nisotropy</w:t>
              </w:r>
            </w:ins>
          </w:p>
        </w:tc>
      </w:tr>
      <w:tr w:rsidR="005C6879" w:rsidRPr="00D265B0" w14:paraId="68EC62B5" w14:textId="77777777" w:rsidTr="005C6879">
        <w:trPr>
          <w:cnfStyle w:val="000000100000" w:firstRow="0" w:lastRow="0" w:firstColumn="0" w:lastColumn="0" w:oddVBand="0" w:evenVBand="0" w:oddHBand="1" w:evenHBand="0" w:firstRowFirstColumn="0" w:firstRowLastColumn="0" w:lastRowFirstColumn="0" w:lastRowLastColumn="0"/>
          <w:trHeight w:val="288"/>
          <w:ins w:id="741" w:author="David Mattie" w:date="2019-08-18T11:48:00Z"/>
          <w:trPrChange w:id="742"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743" w:author="David Mattie" w:date="2019-08-18T11:49:00Z">
              <w:tcPr>
                <w:tcW w:w="810" w:type="dxa"/>
                <w:tcBorders>
                  <w:top w:val="nil"/>
                  <w:left w:val="nil"/>
                  <w:bottom w:val="nil"/>
                  <w:right w:val="nil"/>
                </w:tcBorders>
                <w:shd w:val="clear" w:color="auto" w:fill="auto"/>
                <w:noWrap/>
                <w:vAlign w:val="bottom"/>
                <w:hideMark/>
              </w:tcPr>
            </w:tcPrChange>
          </w:tcPr>
          <w:p w14:paraId="6E4C9E9C" w14:textId="2EDB6BF3" w:rsidR="005C6879" w:rsidRPr="005C6879" w:rsidRDefault="005C6879">
            <w:pPr>
              <w:cnfStyle w:val="001000100000" w:firstRow="0" w:lastRow="0" w:firstColumn="1" w:lastColumn="0" w:oddVBand="0" w:evenVBand="0" w:oddHBand="1" w:evenHBand="0" w:firstRowFirstColumn="0" w:firstRowLastColumn="0" w:lastRowFirstColumn="0" w:lastRowLastColumn="0"/>
              <w:rPr>
                <w:ins w:id="744" w:author="David Mattie" w:date="2019-08-18T11:48:00Z"/>
                <w:color w:val="000000"/>
                <w:sz w:val="22"/>
                <w:szCs w:val="22"/>
                <w:rPrChange w:id="745" w:author="David Mattie" w:date="2019-08-18T11:49:00Z">
                  <w:rPr>
                    <w:ins w:id="746" w:author="David Mattie" w:date="2019-08-18T11:48:00Z"/>
                    <w:rFonts w:ascii="Calibri" w:hAnsi="Calibri"/>
                    <w:color w:val="000000"/>
                    <w:sz w:val="22"/>
                    <w:szCs w:val="22"/>
                  </w:rPr>
                </w:rPrChange>
              </w:rPr>
            </w:pPr>
            <w:ins w:id="747" w:author="David Mattie" w:date="2019-08-18T11:48:00Z">
              <w:r w:rsidRPr="005C6879">
                <w:rPr>
                  <w:color w:val="000000"/>
                  <w:sz w:val="22"/>
                  <w:szCs w:val="22"/>
                  <w:rPrChange w:id="748" w:author="David Mattie" w:date="2019-08-18T11:49:00Z">
                    <w:rPr>
                      <w:rFonts w:ascii="Calibri" w:hAnsi="Calibri"/>
                      <w:color w:val="000000"/>
                      <w:sz w:val="22"/>
                      <w:szCs w:val="22"/>
                    </w:rPr>
                  </w:rPrChange>
                </w:rPr>
                <w:t>FMRI</w:t>
              </w:r>
            </w:ins>
          </w:p>
        </w:tc>
        <w:tc>
          <w:tcPr>
            <w:tcW w:w="4610" w:type="dxa"/>
            <w:noWrap/>
            <w:hideMark/>
            <w:tcPrChange w:id="749" w:author="David Mattie" w:date="2019-08-18T11:49:00Z">
              <w:tcPr>
                <w:tcW w:w="4610" w:type="dxa"/>
                <w:tcBorders>
                  <w:top w:val="nil"/>
                  <w:left w:val="nil"/>
                  <w:bottom w:val="nil"/>
                  <w:right w:val="nil"/>
                </w:tcBorders>
                <w:shd w:val="clear" w:color="auto" w:fill="auto"/>
                <w:noWrap/>
                <w:vAlign w:val="bottom"/>
                <w:hideMark/>
              </w:tcPr>
            </w:tcPrChange>
          </w:tcPr>
          <w:p w14:paraId="0C6DBCB0" w14:textId="1DFBA6B5" w:rsidR="005C6879" w:rsidRPr="005C6879" w:rsidRDefault="00F86D88" w:rsidP="00D265B0">
            <w:pPr>
              <w:cnfStyle w:val="000000100000" w:firstRow="0" w:lastRow="0" w:firstColumn="0" w:lastColumn="0" w:oddVBand="0" w:evenVBand="0" w:oddHBand="1" w:evenHBand="0" w:firstRowFirstColumn="0" w:firstRowLastColumn="0" w:lastRowFirstColumn="0" w:lastRowLastColumn="0"/>
              <w:rPr>
                <w:ins w:id="750" w:author="David Mattie" w:date="2019-08-18T11:48:00Z"/>
                <w:color w:val="000000"/>
                <w:sz w:val="22"/>
                <w:szCs w:val="22"/>
                <w:rPrChange w:id="751" w:author="David Mattie" w:date="2019-08-18T11:49:00Z">
                  <w:rPr>
                    <w:ins w:id="752" w:author="David Mattie" w:date="2019-08-18T11:48:00Z"/>
                    <w:rFonts w:ascii="Calibri" w:hAnsi="Calibri"/>
                    <w:color w:val="000000"/>
                    <w:sz w:val="22"/>
                    <w:szCs w:val="22"/>
                  </w:rPr>
                </w:rPrChange>
              </w:rPr>
            </w:pPr>
            <w:ins w:id="753" w:author="David Mattie" w:date="2019-08-18T16:19:00Z">
              <w:r>
                <w:rPr>
                  <w:color w:val="000000"/>
                  <w:sz w:val="22"/>
                  <w:szCs w:val="22"/>
                </w:rPr>
                <w:t>a</w:t>
              </w:r>
            </w:ins>
            <w:ins w:id="754" w:author="David Mattie" w:date="2019-08-18T11:48:00Z">
              <w:r w:rsidR="005C6879" w:rsidRPr="005C6879">
                <w:rPr>
                  <w:color w:val="000000"/>
                  <w:sz w:val="22"/>
                  <w:szCs w:val="22"/>
                  <w:rPrChange w:id="755" w:author="David Mattie" w:date="2019-08-18T11:49:00Z">
                    <w:rPr>
                      <w:rFonts w:ascii="Calibri" w:hAnsi="Calibri"/>
                      <w:color w:val="000000"/>
                      <w:sz w:val="22"/>
                      <w:szCs w:val="22"/>
                    </w:rPr>
                  </w:rPrChange>
                </w:rPr>
                <w:t>unctional MRI</w:t>
              </w:r>
            </w:ins>
          </w:p>
        </w:tc>
      </w:tr>
      <w:tr w:rsidR="005C6879" w:rsidRPr="00D265B0" w14:paraId="3AD1B198" w14:textId="77777777" w:rsidTr="005C6879">
        <w:trPr>
          <w:trHeight w:val="288"/>
          <w:ins w:id="756" w:author="David Mattie" w:date="2019-08-18T11:48:00Z"/>
          <w:trPrChange w:id="757"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758" w:author="David Mattie" w:date="2019-08-18T11:49:00Z">
              <w:tcPr>
                <w:tcW w:w="810" w:type="dxa"/>
                <w:tcBorders>
                  <w:top w:val="nil"/>
                  <w:left w:val="nil"/>
                  <w:bottom w:val="nil"/>
                  <w:right w:val="nil"/>
                </w:tcBorders>
                <w:shd w:val="clear" w:color="auto" w:fill="auto"/>
                <w:noWrap/>
                <w:vAlign w:val="bottom"/>
                <w:hideMark/>
              </w:tcPr>
            </w:tcPrChange>
          </w:tcPr>
          <w:p w14:paraId="4F93B17D" w14:textId="77777777" w:rsidR="005C6879" w:rsidRPr="005C6879" w:rsidRDefault="005C6879">
            <w:pPr>
              <w:rPr>
                <w:ins w:id="759" w:author="David Mattie" w:date="2019-08-18T11:48:00Z"/>
                <w:color w:val="000000"/>
                <w:sz w:val="22"/>
                <w:szCs w:val="22"/>
                <w:rPrChange w:id="760" w:author="David Mattie" w:date="2019-08-18T11:49:00Z">
                  <w:rPr>
                    <w:ins w:id="761" w:author="David Mattie" w:date="2019-08-18T11:48:00Z"/>
                    <w:rFonts w:ascii="Calibri" w:hAnsi="Calibri"/>
                    <w:color w:val="000000"/>
                    <w:sz w:val="22"/>
                    <w:szCs w:val="22"/>
                  </w:rPr>
                </w:rPrChange>
              </w:rPr>
            </w:pPr>
            <w:ins w:id="762" w:author="David Mattie" w:date="2019-08-18T11:48:00Z">
              <w:r w:rsidRPr="005C6879">
                <w:rPr>
                  <w:color w:val="000000"/>
                  <w:sz w:val="22"/>
                  <w:szCs w:val="22"/>
                  <w:rPrChange w:id="763" w:author="David Mattie" w:date="2019-08-18T11:49:00Z">
                    <w:rPr>
                      <w:rFonts w:ascii="Calibri" w:hAnsi="Calibri"/>
                      <w:color w:val="000000"/>
                      <w:sz w:val="22"/>
                      <w:szCs w:val="22"/>
                    </w:rPr>
                  </w:rPrChange>
                </w:rPr>
                <w:t>FSL</w:t>
              </w:r>
            </w:ins>
          </w:p>
        </w:tc>
        <w:tc>
          <w:tcPr>
            <w:tcW w:w="4610" w:type="dxa"/>
            <w:noWrap/>
            <w:hideMark/>
            <w:tcPrChange w:id="764" w:author="David Mattie" w:date="2019-08-18T11:49:00Z">
              <w:tcPr>
                <w:tcW w:w="4610" w:type="dxa"/>
                <w:tcBorders>
                  <w:top w:val="nil"/>
                  <w:left w:val="nil"/>
                  <w:bottom w:val="nil"/>
                  <w:right w:val="nil"/>
                </w:tcBorders>
                <w:shd w:val="clear" w:color="auto" w:fill="auto"/>
                <w:noWrap/>
                <w:vAlign w:val="bottom"/>
                <w:hideMark/>
              </w:tcPr>
            </w:tcPrChange>
          </w:tcPr>
          <w:p w14:paraId="700CEC49" w14:textId="1AA424B7" w:rsidR="005C6879" w:rsidRPr="005C6879" w:rsidRDefault="00F86D88" w:rsidP="00D265B0">
            <w:pPr>
              <w:cnfStyle w:val="000000000000" w:firstRow="0" w:lastRow="0" w:firstColumn="0" w:lastColumn="0" w:oddVBand="0" w:evenVBand="0" w:oddHBand="0" w:evenHBand="0" w:firstRowFirstColumn="0" w:firstRowLastColumn="0" w:lastRowFirstColumn="0" w:lastRowLastColumn="0"/>
              <w:rPr>
                <w:ins w:id="765" w:author="David Mattie" w:date="2019-08-18T11:48:00Z"/>
                <w:color w:val="000000"/>
                <w:sz w:val="22"/>
                <w:szCs w:val="22"/>
                <w:rPrChange w:id="766" w:author="David Mattie" w:date="2019-08-18T11:49:00Z">
                  <w:rPr>
                    <w:ins w:id="767" w:author="David Mattie" w:date="2019-08-18T11:48:00Z"/>
                    <w:rFonts w:ascii="Calibri" w:hAnsi="Calibri"/>
                    <w:color w:val="000000"/>
                    <w:sz w:val="22"/>
                    <w:szCs w:val="22"/>
                  </w:rPr>
                </w:rPrChange>
              </w:rPr>
            </w:pPr>
            <w:ins w:id="768" w:author="David Mattie" w:date="2019-08-18T16:20:00Z">
              <w:r>
                <w:rPr>
                  <w:color w:val="000000"/>
                  <w:sz w:val="22"/>
                  <w:szCs w:val="22"/>
                </w:rPr>
                <w:t>a</w:t>
              </w:r>
            </w:ins>
            <w:ins w:id="769" w:author="David Mattie" w:date="2019-08-18T11:48:00Z">
              <w:r w:rsidR="005C6879" w:rsidRPr="005C6879">
                <w:rPr>
                  <w:color w:val="000000"/>
                  <w:sz w:val="22"/>
                  <w:szCs w:val="22"/>
                  <w:rPrChange w:id="770" w:author="David Mattie" w:date="2019-08-18T11:49:00Z">
                    <w:rPr>
                      <w:rFonts w:ascii="Calibri" w:hAnsi="Calibri"/>
                      <w:color w:val="000000"/>
                      <w:sz w:val="22"/>
                      <w:szCs w:val="22"/>
                    </w:rPr>
                  </w:rPrChange>
                </w:rPr>
                <w:t xml:space="preserve"> library of analysis tools for FMRI, MRI, and DTI</w:t>
              </w:r>
            </w:ins>
          </w:p>
        </w:tc>
      </w:tr>
      <w:tr w:rsidR="005C6879" w:rsidRPr="00D265B0" w14:paraId="2A118065" w14:textId="77777777" w:rsidTr="005C6879">
        <w:trPr>
          <w:cnfStyle w:val="000000100000" w:firstRow="0" w:lastRow="0" w:firstColumn="0" w:lastColumn="0" w:oddVBand="0" w:evenVBand="0" w:oddHBand="1" w:evenHBand="0" w:firstRowFirstColumn="0" w:firstRowLastColumn="0" w:lastRowFirstColumn="0" w:lastRowLastColumn="0"/>
          <w:trHeight w:val="288"/>
          <w:ins w:id="771" w:author="David Mattie" w:date="2019-08-18T11:48:00Z"/>
          <w:trPrChange w:id="772"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773" w:author="David Mattie" w:date="2019-08-18T11:49:00Z">
              <w:tcPr>
                <w:tcW w:w="810" w:type="dxa"/>
                <w:tcBorders>
                  <w:top w:val="nil"/>
                  <w:left w:val="nil"/>
                  <w:bottom w:val="nil"/>
                  <w:right w:val="nil"/>
                </w:tcBorders>
                <w:shd w:val="clear" w:color="auto" w:fill="auto"/>
                <w:noWrap/>
                <w:vAlign w:val="bottom"/>
                <w:hideMark/>
              </w:tcPr>
            </w:tcPrChange>
          </w:tcPr>
          <w:p w14:paraId="1996DE7A" w14:textId="77777777" w:rsidR="005C6879" w:rsidRPr="005C6879" w:rsidRDefault="005C6879">
            <w:pPr>
              <w:cnfStyle w:val="001000100000" w:firstRow="0" w:lastRow="0" w:firstColumn="1" w:lastColumn="0" w:oddVBand="0" w:evenVBand="0" w:oddHBand="1" w:evenHBand="0" w:firstRowFirstColumn="0" w:firstRowLastColumn="0" w:lastRowFirstColumn="0" w:lastRowLastColumn="0"/>
              <w:rPr>
                <w:ins w:id="774" w:author="David Mattie" w:date="2019-08-18T11:48:00Z"/>
                <w:color w:val="000000"/>
                <w:sz w:val="22"/>
                <w:szCs w:val="22"/>
                <w:rPrChange w:id="775" w:author="David Mattie" w:date="2019-08-18T11:49:00Z">
                  <w:rPr>
                    <w:ins w:id="776" w:author="David Mattie" w:date="2019-08-18T11:48:00Z"/>
                    <w:rFonts w:ascii="Calibri" w:hAnsi="Calibri"/>
                    <w:color w:val="000000"/>
                    <w:sz w:val="22"/>
                    <w:szCs w:val="22"/>
                  </w:rPr>
                </w:rPrChange>
              </w:rPr>
            </w:pPr>
            <w:ins w:id="777" w:author="David Mattie" w:date="2019-08-18T11:48:00Z">
              <w:r w:rsidRPr="005C6879">
                <w:rPr>
                  <w:color w:val="000000"/>
                  <w:sz w:val="22"/>
                  <w:szCs w:val="22"/>
                  <w:rPrChange w:id="778" w:author="David Mattie" w:date="2019-08-18T11:49:00Z">
                    <w:rPr>
                      <w:rFonts w:ascii="Calibri" w:hAnsi="Calibri"/>
                      <w:color w:val="000000"/>
                      <w:sz w:val="22"/>
                      <w:szCs w:val="22"/>
                    </w:rPr>
                  </w:rPrChange>
                </w:rPr>
                <w:t>HARDI</w:t>
              </w:r>
            </w:ins>
          </w:p>
        </w:tc>
        <w:tc>
          <w:tcPr>
            <w:tcW w:w="4610" w:type="dxa"/>
            <w:noWrap/>
            <w:hideMark/>
            <w:tcPrChange w:id="779" w:author="David Mattie" w:date="2019-08-18T11:49:00Z">
              <w:tcPr>
                <w:tcW w:w="4610" w:type="dxa"/>
                <w:tcBorders>
                  <w:top w:val="nil"/>
                  <w:left w:val="nil"/>
                  <w:bottom w:val="nil"/>
                  <w:right w:val="nil"/>
                </w:tcBorders>
                <w:shd w:val="clear" w:color="auto" w:fill="auto"/>
                <w:noWrap/>
                <w:vAlign w:val="bottom"/>
                <w:hideMark/>
              </w:tcPr>
            </w:tcPrChange>
          </w:tcPr>
          <w:p w14:paraId="4BE1A205" w14:textId="5AB73BF7" w:rsidR="005C6879" w:rsidRPr="005C6879" w:rsidRDefault="00F86D88">
            <w:pPr>
              <w:cnfStyle w:val="000000100000" w:firstRow="0" w:lastRow="0" w:firstColumn="0" w:lastColumn="0" w:oddVBand="0" w:evenVBand="0" w:oddHBand="1" w:evenHBand="0" w:firstRowFirstColumn="0" w:firstRowLastColumn="0" w:lastRowFirstColumn="0" w:lastRowLastColumn="0"/>
              <w:rPr>
                <w:ins w:id="780" w:author="David Mattie" w:date="2019-08-18T11:48:00Z"/>
                <w:color w:val="000000"/>
                <w:sz w:val="22"/>
                <w:szCs w:val="22"/>
                <w:rPrChange w:id="781" w:author="David Mattie" w:date="2019-08-18T11:49:00Z">
                  <w:rPr>
                    <w:ins w:id="782" w:author="David Mattie" w:date="2019-08-18T11:48:00Z"/>
                    <w:rFonts w:ascii="Calibri" w:hAnsi="Calibri"/>
                    <w:color w:val="000000"/>
                    <w:sz w:val="22"/>
                    <w:szCs w:val="22"/>
                  </w:rPr>
                </w:rPrChange>
              </w:rPr>
            </w:pPr>
            <w:ins w:id="783" w:author="David Mattie" w:date="2019-08-18T16:19:00Z">
              <w:r>
                <w:rPr>
                  <w:color w:val="000000"/>
                  <w:sz w:val="22"/>
                  <w:szCs w:val="22"/>
                </w:rPr>
                <w:t>h</w:t>
              </w:r>
            </w:ins>
            <w:ins w:id="784" w:author="David Mattie" w:date="2019-08-18T11:48:00Z">
              <w:r w:rsidR="005C6879" w:rsidRPr="005C6879">
                <w:rPr>
                  <w:color w:val="000000"/>
                  <w:sz w:val="22"/>
                  <w:szCs w:val="22"/>
                  <w:rPrChange w:id="785" w:author="David Mattie" w:date="2019-08-18T11:49:00Z">
                    <w:rPr>
                      <w:rFonts w:ascii="Calibri" w:hAnsi="Calibri"/>
                      <w:color w:val="000000"/>
                      <w:sz w:val="22"/>
                      <w:szCs w:val="22"/>
                    </w:rPr>
                  </w:rPrChange>
                </w:rPr>
                <w:t>igh angular resolution distribution imaging</w:t>
              </w:r>
            </w:ins>
          </w:p>
        </w:tc>
      </w:tr>
      <w:tr w:rsidR="005C6879" w:rsidRPr="00D265B0" w14:paraId="2F05006E" w14:textId="77777777" w:rsidTr="005C6879">
        <w:trPr>
          <w:trHeight w:val="288"/>
          <w:ins w:id="786" w:author="David Mattie" w:date="2019-08-18T11:48:00Z"/>
          <w:trPrChange w:id="787"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788" w:author="David Mattie" w:date="2019-08-18T11:49:00Z">
              <w:tcPr>
                <w:tcW w:w="810" w:type="dxa"/>
                <w:tcBorders>
                  <w:top w:val="nil"/>
                  <w:left w:val="nil"/>
                  <w:bottom w:val="nil"/>
                  <w:right w:val="nil"/>
                </w:tcBorders>
                <w:shd w:val="clear" w:color="auto" w:fill="auto"/>
                <w:noWrap/>
                <w:vAlign w:val="bottom"/>
                <w:hideMark/>
              </w:tcPr>
            </w:tcPrChange>
          </w:tcPr>
          <w:p w14:paraId="7C776FB7" w14:textId="77777777" w:rsidR="005C6879" w:rsidRPr="005C6879" w:rsidRDefault="005C6879">
            <w:pPr>
              <w:rPr>
                <w:ins w:id="789" w:author="David Mattie" w:date="2019-08-18T11:48:00Z"/>
                <w:color w:val="000000"/>
                <w:sz w:val="22"/>
                <w:szCs w:val="22"/>
                <w:rPrChange w:id="790" w:author="David Mattie" w:date="2019-08-18T11:49:00Z">
                  <w:rPr>
                    <w:ins w:id="791" w:author="David Mattie" w:date="2019-08-18T11:48:00Z"/>
                    <w:rFonts w:ascii="Calibri" w:hAnsi="Calibri"/>
                    <w:color w:val="000000"/>
                    <w:sz w:val="22"/>
                    <w:szCs w:val="22"/>
                  </w:rPr>
                </w:rPrChange>
              </w:rPr>
            </w:pPr>
            <w:ins w:id="792" w:author="David Mattie" w:date="2019-08-18T11:48:00Z">
              <w:r w:rsidRPr="005C6879">
                <w:rPr>
                  <w:color w:val="000000"/>
                  <w:sz w:val="22"/>
                  <w:szCs w:val="22"/>
                  <w:rPrChange w:id="793" w:author="David Mattie" w:date="2019-08-18T11:49:00Z">
                    <w:rPr>
                      <w:rFonts w:ascii="Calibri" w:hAnsi="Calibri"/>
                      <w:color w:val="000000"/>
                      <w:sz w:val="22"/>
                      <w:szCs w:val="22"/>
                    </w:rPr>
                  </w:rPrChange>
                </w:rPr>
                <w:t>HCP</w:t>
              </w:r>
            </w:ins>
          </w:p>
        </w:tc>
        <w:tc>
          <w:tcPr>
            <w:tcW w:w="4610" w:type="dxa"/>
            <w:noWrap/>
            <w:hideMark/>
            <w:tcPrChange w:id="794" w:author="David Mattie" w:date="2019-08-18T11:49:00Z">
              <w:tcPr>
                <w:tcW w:w="4610" w:type="dxa"/>
                <w:tcBorders>
                  <w:top w:val="nil"/>
                  <w:left w:val="nil"/>
                  <w:bottom w:val="nil"/>
                  <w:right w:val="nil"/>
                </w:tcBorders>
                <w:shd w:val="clear" w:color="auto" w:fill="auto"/>
                <w:noWrap/>
                <w:vAlign w:val="bottom"/>
                <w:hideMark/>
              </w:tcPr>
            </w:tcPrChange>
          </w:tcPr>
          <w:p w14:paraId="0D05B532" w14:textId="77777777" w:rsidR="005C6879" w:rsidRPr="005C6879" w:rsidRDefault="005C6879">
            <w:pPr>
              <w:cnfStyle w:val="000000000000" w:firstRow="0" w:lastRow="0" w:firstColumn="0" w:lastColumn="0" w:oddVBand="0" w:evenVBand="0" w:oddHBand="0" w:evenHBand="0" w:firstRowFirstColumn="0" w:firstRowLastColumn="0" w:lastRowFirstColumn="0" w:lastRowLastColumn="0"/>
              <w:rPr>
                <w:ins w:id="795" w:author="David Mattie" w:date="2019-08-18T11:48:00Z"/>
                <w:color w:val="000000"/>
                <w:sz w:val="22"/>
                <w:szCs w:val="22"/>
                <w:rPrChange w:id="796" w:author="David Mattie" w:date="2019-08-18T11:49:00Z">
                  <w:rPr>
                    <w:ins w:id="797" w:author="David Mattie" w:date="2019-08-18T11:48:00Z"/>
                    <w:rFonts w:ascii="Calibri" w:hAnsi="Calibri"/>
                    <w:color w:val="000000"/>
                    <w:sz w:val="22"/>
                    <w:szCs w:val="22"/>
                  </w:rPr>
                </w:rPrChange>
              </w:rPr>
            </w:pPr>
            <w:ins w:id="798" w:author="David Mattie" w:date="2019-08-18T11:48:00Z">
              <w:r w:rsidRPr="005C6879">
                <w:rPr>
                  <w:color w:val="000000"/>
                  <w:sz w:val="22"/>
                  <w:szCs w:val="22"/>
                  <w:rPrChange w:id="799" w:author="David Mattie" w:date="2019-08-18T11:49:00Z">
                    <w:rPr>
                      <w:rFonts w:ascii="Calibri" w:hAnsi="Calibri"/>
                      <w:color w:val="000000"/>
                      <w:sz w:val="22"/>
                      <w:szCs w:val="22"/>
                    </w:rPr>
                  </w:rPrChange>
                </w:rPr>
                <w:t>Human Connectome Project</w:t>
              </w:r>
            </w:ins>
          </w:p>
        </w:tc>
      </w:tr>
      <w:tr w:rsidR="005C6879" w:rsidRPr="00D265B0" w14:paraId="2ADBBE30" w14:textId="77777777" w:rsidTr="005C6879">
        <w:trPr>
          <w:cnfStyle w:val="000000100000" w:firstRow="0" w:lastRow="0" w:firstColumn="0" w:lastColumn="0" w:oddVBand="0" w:evenVBand="0" w:oddHBand="1" w:evenHBand="0" w:firstRowFirstColumn="0" w:firstRowLastColumn="0" w:lastRowFirstColumn="0" w:lastRowLastColumn="0"/>
          <w:trHeight w:val="288"/>
          <w:ins w:id="800" w:author="David Mattie" w:date="2019-08-18T11:48:00Z"/>
          <w:trPrChange w:id="801"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802" w:author="David Mattie" w:date="2019-08-18T11:49:00Z">
              <w:tcPr>
                <w:tcW w:w="810" w:type="dxa"/>
                <w:tcBorders>
                  <w:top w:val="nil"/>
                  <w:left w:val="nil"/>
                  <w:bottom w:val="nil"/>
                  <w:right w:val="nil"/>
                </w:tcBorders>
                <w:shd w:val="clear" w:color="auto" w:fill="auto"/>
                <w:noWrap/>
                <w:vAlign w:val="bottom"/>
                <w:hideMark/>
              </w:tcPr>
            </w:tcPrChange>
          </w:tcPr>
          <w:p w14:paraId="6DEE3774" w14:textId="77777777" w:rsidR="005C6879" w:rsidRPr="005C6879" w:rsidRDefault="005C6879">
            <w:pPr>
              <w:cnfStyle w:val="001000100000" w:firstRow="0" w:lastRow="0" w:firstColumn="1" w:lastColumn="0" w:oddVBand="0" w:evenVBand="0" w:oddHBand="1" w:evenHBand="0" w:firstRowFirstColumn="0" w:firstRowLastColumn="0" w:lastRowFirstColumn="0" w:lastRowLastColumn="0"/>
              <w:rPr>
                <w:ins w:id="803" w:author="David Mattie" w:date="2019-08-18T11:48:00Z"/>
                <w:color w:val="000000"/>
                <w:sz w:val="22"/>
                <w:szCs w:val="22"/>
                <w:rPrChange w:id="804" w:author="David Mattie" w:date="2019-08-18T11:49:00Z">
                  <w:rPr>
                    <w:ins w:id="805" w:author="David Mattie" w:date="2019-08-18T11:48:00Z"/>
                    <w:rFonts w:ascii="Calibri" w:hAnsi="Calibri"/>
                    <w:color w:val="000000"/>
                    <w:sz w:val="22"/>
                    <w:szCs w:val="22"/>
                  </w:rPr>
                </w:rPrChange>
              </w:rPr>
            </w:pPr>
            <w:ins w:id="806" w:author="David Mattie" w:date="2019-08-18T11:48:00Z">
              <w:r w:rsidRPr="005C6879">
                <w:rPr>
                  <w:color w:val="000000"/>
                  <w:sz w:val="22"/>
                  <w:szCs w:val="22"/>
                  <w:rPrChange w:id="807" w:author="David Mattie" w:date="2019-08-18T11:49:00Z">
                    <w:rPr>
                      <w:rFonts w:ascii="Calibri" w:hAnsi="Calibri"/>
                      <w:color w:val="000000"/>
                      <w:sz w:val="22"/>
                      <w:szCs w:val="22"/>
                    </w:rPr>
                  </w:rPrChange>
                </w:rPr>
                <w:t>K-NN</w:t>
              </w:r>
            </w:ins>
          </w:p>
        </w:tc>
        <w:tc>
          <w:tcPr>
            <w:tcW w:w="4610" w:type="dxa"/>
            <w:noWrap/>
            <w:hideMark/>
            <w:tcPrChange w:id="808" w:author="David Mattie" w:date="2019-08-18T11:49:00Z">
              <w:tcPr>
                <w:tcW w:w="4610" w:type="dxa"/>
                <w:tcBorders>
                  <w:top w:val="nil"/>
                  <w:left w:val="nil"/>
                  <w:bottom w:val="nil"/>
                  <w:right w:val="nil"/>
                </w:tcBorders>
                <w:shd w:val="clear" w:color="auto" w:fill="auto"/>
                <w:noWrap/>
                <w:vAlign w:val="bottom"/>
                <w:hideMark/>
              </w:tcPr>
            </w:tcPrChange>
          </w:tcPr>
          <w:p w14:paraId="66D23F85" w14:textId="77777777" w:rsidR="005C6879" w:rsidRPr="005C6879" w:rsidRDefault="005C6879">
            <w:pPr>
              <w:cnfStyle w:val="000000100000" w:firstRow="0" w:lastRow="0" w:firstColumn="0" w:lastColumn="0" w:oddVBand="0" w:evenVBand="0" w:oddHBand="1" w:evenHBand="0" w:firstRowFirstColumn="0" w:firstRowLastColumn="0" w:lastRowFirstColumn="0" w:lastRowLastColumn="0"/>
              <w:rPr>
                <w:ins w:id="809" w:author="David Mattie" w:date="2019-08-18T11:48:00Z"/>
                <w:color w:val="000000"/>
                <w:sz w:val="22"/>
                <w:szCs w:val="22"/>
                <w:rPrChange w:id="810" w:author="David Mattie" w:date="2019-08-18T11:49:00Z">
                  <w:rPr>
                    <w:ins w:id="811" w:author="David Mattie" w:date="2019-08-18T11:48:00Z"/>
                    <w:rFonts w:ascii="Calibri" w:hAnsi="Calibri"/>
                    <w:color w:val="000000"/>
                    <w:sz w:val="22"/>
                    <w:szCs w:val="22"/>
                  </w:rPr>
                </w:rPrChange>
              </w:rPr>
            </w:pPr>
            <w:ins w:id="812" w:author="David Mattie" w:date="2019-08-18T11:48:00Z">
              <w:r w:rsidRPr="005C6879">
                <w:rPr>
                  <w:color w:val="000000"/>
                  <w:sz w:val="22"/>
                  <w:szCs w:val="22"/>
                  <w:rPrChange w:id="813" w:author="David Mattie" w:date="2019-08-18T11:49:00Z">
                    <w:rPr>
                      <w:rFonts w:ascii="Calibri" w:hAnsi="Calibri"/>
                      <w:color w:val="000000"/>
                      <w:sz w:val="22"/>
                      <w:szCs w:val="22"/>
                    </w:rPr>
                  </w:rPrChange>
                </w:rPr>
                <w:t>K-Nearest Neighbor</w:t>
              </w:r>
            </w:ins>
          </w:p>
        </w:tc>
      </w:tr>
      <w:tr w:rsidR="005C6879" w:rsidRPr="00D265B0" w14:paraId="01DE66E3" w14:textId="77777777" w:rsidTr="005C6879">
        <w:trPr>
          <w:trHeight w:val="288"/>
          <w:ins w:id="814" w:author="David Mattie" w:date="2019-08-18T11:48:00Z"/>
          <w:trPrChange w:id="815"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816" w:author="David Mattie" w:date="2019-08-18T11:49:00Z">
              <w:tcPr>
                <w:tcW w:w="810" w:type="dxa"/>
                <w:tcBorders>
                  <w:top w:val="nil"/>
                  <w:left w:val="nil"/>
                  <w:bottom w:val="nil"/>
                  <w:right w:val="nil"/>
                </w:tcBorders>
                <w:shd w:val="clear" w:color="auto" w:fill="auto"/>
                <w:noWrap/>
                <w:vAlign w:val="bottom"/>
                <w:hideMark/>
              </w:tcPr>
            </w:tcPrChange>
          </w:tcPr>
          <w:p w14:paraId="4B1C0E5B" w14:textId="77777777" w:rsidR="005C6879" w:rsidRPr="005C6879" w:rsidRDefault="005C6879">
            <w:pPr>
              <w:rPr>
                <w:ins w:id="817" w:author="David Mattie" w:date="2019-08-18T11:48:00Z"/>
                <w:color w:val="000000"/>
                <w:sz w:val="22"/>
                <w:szCs w:val="22"/>
                <w:rPrChange w:id="818" w:author="David Mattie" w:date="2019-08-18T11:49:00Z">
                  <w:rPr>
                    <w:ins w:id="819" w:author="David Mattie" w:date="2019-08-18T11:48:00Z"/>
                    <w:rFonts w:ascii="Calibri" w:hAnsi="Calibri"/>
                    <w:color w:val="000000"/>
                    <w:sz w:val="22"/>
                    <w:szCs w:val="22"/>
                  </w:rPr>
                </w:rPrChange>
              </w:rPr>
            </w:pPr>
            <w:ins w:id="820" w:author="David Mattie" w:date="2019-08-18T11:48:00Z">
              <w:r w:rsidRPr="005C6879">
                <w:rPr>
                  <w:color w:val="000000"/>
                  <w:sz w:val="22"/>
                  <w:szCs w:val="22"/>
                  <w:rPrChange w:id="821" w:author="David Mattie" w:date="2019-08-18T11:49:00Z">
                    <w:rPr>
                      <w:rFonts w:ascii="Calibri" w:hAnsi="Calibri"/>
                      <w:color w:val="000000"/>
                      <w:sz w:val="22"/>
                      <w:szCs w:val="22"/>
                    </w:rPr>
                  </w:rPrChange>
                </w:rPr>
                <w:t>ML</w:t>
              </w:r>
            </w:ins>
          </w:p>
        </w:tc>
        <w:tc>
          <w:tcPr>
            <w:tcW w:w="4610" w:type="dxa"/>
            <w:noWrap/>
            <w:hideMark/>
            <w:tcPrChange w:id="822" w:author="David Mattie" w:date="2019-08-18T11:49:00Z">
              <w:tcPr>
                <w:tcW w:w="4610" w:type="dxa"/>
                <w:tcBorders>
                  <w:top w:val="nil"/>
                  <w:left w:val="nil"/>
                  <w:bottom w:val="nil"/>
                  <w:right w:val="nil"/>
                </w:tcBorders>
                <w:shd w:val="clear" w:color="auto" w:fill="auto"/>
                <w:noWrap/>
                <w:vAlign w:val="bottom"/>
                <w:hideMark/>
              </w:tcPr>
            </w:tcPrChange>
          </w:tcPr>
          <w:p w14:paraId="0E5F8783" w14:textId="38590CA3" w:rsidR="005C6879" w:rsidRPr="005C6879" w:rsidRDefault="00F86D88" w:rsidP="00D265B0">
            <w:pPr>
              <w:cnfStyle w:val="000000000000" w:firstRow="0" w:lastRow="0" w:firstColumn="0" w:lastColumn="0" w:oddVBand="0" w:evenVBand="0" w:oddHBand="0" w:evenHBand="0" w:firstRowFirstColumn="0" w:firstRowLastColumn="0" w:lastRowFirstColumn="0" w:lastRowLastColumn="0"/>
              <w:rPr>
                <w:ins w:id="823" w:author="David Mattie" w:date="2019-08-18T11:48:00Z"/>
                <w:color w:val="000000"/>
                <w:sz w:val="22"/>
                <w:szCs w:val="22"/>
                <w:rPrChange w:id="824" w:author="David Mattie" w:date="2019-08-18T11:49:00Z">
                  <w:rPr>
                    <w:ins w:id="825" w:author="David Mattie" w:date="2019-08-18T11:48:00Z"/>
                    <w:rFonts w:ascii="Calibri" w:hAnsi="Calibri"/>
                    <w:color w:val="000000"/>
                    <w:sz w:val="22"/>
                    <w:szCs w:val="22"/>
                  </w:rPr>
                </w:rPrChange>
              </w:rPr>
            </w:pPr>
            <w:ins w:id="826" w:author="David Mattie" w:date="2019-08-18T16:20:00Z">
              <w:r>
                <w:rPr>
                  <w:color w:val="000000"/>
                  <w:sz w:val="22"/>
                  <w:szCs w:val="22"/>
                </w:rPr>
                <w:t>m</w:t>
              </w:r>
            </w:ins>
            <w:ins w:id="827" w:author="David Mattie" w:date="2019-08-18T11:48:00Z">
              <w:r w:rsidR="005C6879" w:rsidRPr="005C6879">
                <w:rPr>
                  <w:color w:val="000000"/>
                  <w:sz w:val="22"/>
                  <w:szCs w:val="22"/>
                  <w:rPrChange w:id="828" w:author="David Mattie" w:date="2019-08-18T11:49:00Z">
                    <w:rPr>
                      <w:rFonts w:ascii="Calibri" w:hAnsi="Calibri"/>
                      <w:color w:val="000000"/>
                      <w:sz w:val="22"/>
                      <w:szCs w:val="22"/>
                    </w:rPr>
                  </w:rPrChange>
                </w:rPr>
                <w:t xml:space="preserve">achine </w:t>
              </w:r>
            </w:ins>
            <w:ins w:id="829" w:author="David Mattie" w:date="2019-08-18T16:20:00Z">
              <w:r>
                <w:rPr>
                  <w:color w:val="000000"/>
                  <w:sz w:val="22"/>
                  <w:szCs w:val="22"/>
                </w:rPr>
                <w:t>l</w:t>
              </w:r>
            </w:ins>
            <w:ins w:id="830" w:author="David Mattie" w:date="2019-08-18T11:48:00Z">
              <w:r w:rsidR="005C6879" w:rsidRPr="005C6879">
                <w:rPr>
                  <w:color w:val="000000"/>
                  <w:sz w:val="22"/>
                  <w:szCs w:val="22"/>
                  <w:rPrChange w:id="831" w:author="David Mattie" w:date="2019-08-18T11:49:00Z">
                    <w:rPr>
                      <w:rFonts w:ascii="Calibri" w:hAnsi="Calibri"/>
                      <w:color w:val="000000"/>
                      <w:sz w:val="22"/>
                      <w:szCs w:val="22"/>
                    </w:rPr>
                  </w:rPrChange>
                </w:rPr>
                <w:t>earning</w:t>
              </w:r>
            </w:ins>
          </w:p>
        </w:tc>
      </w:tr>
      <w:tr w:rsidR="005C6879" w:rsidRPr="00D265B0" w14:paraId="40B5FD63" w14:textId="77777777" w:rsidTr="005C6879">
        <w:trPr>
          <w:cnfStyle w:val="000000100000" w:firstRow="0" w:lastRow="0" w:firstColumn="0" w:lastColumn="0" w:oddVBand="0" w:evenVBand="0" w:oddHBand="1" w:evenHBand="0" w:firstRowFirstColumn="0" w:firstRowLastColumn="0" w:lastRowFirstColumn="0" w:lastRowLastColumn="0"/>
          <w:trHeight w:val="288"/>
          <w:ins w:id="832" w:author="David Mattie" w:date="2019-08-18T11:48:00Z"/>
          <w:trPrChange w:id="833"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834" w:author="David Mattie" w:date="2019-08-18T11:49:00Z">
              <w:tcPr>
                <w:tcW w:w="810" w:type="dxa"/>
                <w:tcBorders>
                  <w:top w:val="nil"/>
                  <w:left w:val="nil"/>
                  <w:bottom w:val="nil"/>
                  <w:right w:val="nil"/>
                </w:tcBorders>
                <w:shd w:val="clear" w:color="auto" w:fill="auto"/>
                <w:noWrap/>
                <w:vAlign w:val="bottom"/>
                <w:hideMark/>
              </w:tcPr>
            </w:tcPrChange>
          </w:tcPr>
          <w:p w14:paraId="4C1DD214" w14:textId="77777777" w:rsidR="005C6879" w:rsidRPr="005C6879" w:rsidRDefault="005C6879">
            <w:pPr>
              <w:cnfStyle w:val="001000100000" w:firstRow="0" w:lastRow="0" w:firstColumn="1" w:lastColumn="0" w:oddVBand="0" w:evenVBand="0" w:oddHBand="1" w:evenHBand="0" w:firstRowFirstColumn="0" w:firstRowLastColumn="0" w:lastRowFirstColumn="0" w:lastRowLastColumn="0"/>
              <w:rPr>
                <w:ins w:id="835" w:author="David Mattie" w:date="2019-08-18T11:48:00Z"/>
                <w:color w:val="000000"/>
                <w:sz w:val="22"/>
                <w:szCs w:val="22"/>
                <w:rPrChange w:id="836" w:author="David Mattie" w:date="2019-08-18T11:49:00Z">
                  <w:rPr>
                    <w:ins w:id="837" w:author="David Mattie" w:date="2019-08-18T11:48:00Z"/>
                    <w:rFonts w:ascii="Calibri" w:hAnsi="Calibri"/>
                    <w:color w:val="000000"/>
                    <w:sz w:val="22"/>
                    <w:szCs w:val="22"/>
                  </w:rPr>
                </w:rPrChange>
              </w:rPr>
            </w:pPr>
            <w:ins w:id="838" w:author="David Mattie" w:date="2019-08-18T11:48:00Z">
              <w:r w:rsidRPr="005C6879">
                <w:rPr>
                  <w:color w:val="000000"/>
                  <w:sz w:val="22"/>
                  <w:szCs w:val="22"/>
                  <w:rPrChange w:id="839" w:author="David Mattie" w:date="2019-08-18T11:49:00Z">
                    <w:rPr>
                      <w:rFonts w:ascii="Calibri" w:hAnsi="Calibri"/>
                      <w:color w:val="000000"/>
                      <w:sz w:val="22"/>
                      <w:szCs w:val="22"/>
                    </w:rPr>
                  </w:rPrChange>
                </w:rPr>
                <w:t>MRI</w:t>
              </w:r>
            </w:ins>
          </w:p>
        </w:tc>
        <w:tc>
          <w:tcPr>
            <w:tcW w:w="4610" w:type="dxa"/>
            <w:noWrap/>
            <w:hideMark/>
            <w:tcPrChange w:id="840" w:author="David Mattie" w:date="2019-08-18T11:49:00Z">
              <w:tcPr>
                <w:tcW w:w="4610" w:type="dxa"/>
                <w:tcBorders>
                  <w:top w:val="nil"/>
                  <w:left w:val="nil"/>
                  <w:bottom w:val="nil"/>
                  <w:right w:val="nil"/>
                </w:tcBorders>
                <w:shd w:val="clear" w:color="auto" w:fill="auto"/>
                <w:noWrap/>
                <w:vAlign w:val="bottom"/>
                <w:hideMark/>
              </w:tcPr>
            </w:tcPrChange>
          </w:tcPr>
          <w:p w14:paraId="2F112B47" w14:textId="47CD0898" w:rsidR="005C6879" w:rsidRPr="005C6879" w:rsidRDefault="00F86D88" w:rsidP="00D265B0">
            <w:pPr>
              <w:cnfStyle w:val="000000100000" w:firstRow="0" w:lastRow="0" w:firstColumn="0" w:lastColumn="0" w:oddVBand="0" w:evenVBand="0" w:oddHBand="1" w:evenHBand="0" w:firstRowFirstColumn="0" w:firstRowLastColumn="0" w:lastRowFirstColumn="0" w:lastRowLastColumn="0"/>
              <w:rPr>
                <w:ins w:id="841" w:author="David Mattie" w:date="2019-08-18T11:48:00Z"/>
                <w:color w:val="000000"/>
                <w:sz w:val="22"/>
                <w:szCs w:val="22"/>
                <w:rPrChange w:id="842" w:author="David Mattie" w:date="2019-08-18T11:49:00Z">
                  <w:rPr>
                    <w:ins w:id="843" w:author="David Mattie" w:date="2019-08-18T11:48:00Z"/>
                    <w:rFonts w:ascii="Calibri" w:hAnsi="Calibri"/>
                    <w:color w:val="000000"/>
                    <w:sz w:val="22"/>
                    <w:szCs w:val="22"/>
                  </w:rPr>
                </w:rPrChange>
              </w:rPr>
            </w:pPr>
            <w:ins w:id="844" w:author="David Mattie" w:date="2019-08-18T16:20:00Z">
              <w:r>
                <w:rPr>
                  <w:color w:val="000000"/>
                  <w:sz w:val="22"/>
                  <w:szCs w:val="22"/>
                </w:rPr>
                <w:t>m</w:t>
              </w:r>
            </w:ins>
            <w:ins w:id="845" w:author="David Mattie" w:date="2019-08-18T11:48:00Z">
              <w:r w:rsidRPr="00D265B0">
                <w:rPr>
                  <w:color w:val="000000"/>
                  <w:sz w:val="22"/>
                  <w:szCs w:val="22"/>
                </w:rPr>
                <w:t xml:space="preserve">agnetic resonance </w:t>
              </w:r>
            </w:ins>
            <w:ins w:id="846" w:author="David Mattie" w:date="2019-08-18T16:20:00Z">
              <w:r>
                <w:rPr>
                  <w:color w:val="000000"/>
                  <w:sz w:val="22"/>
                  <w:szCs w:val="22"/>
                </w:rPr>
                <w:t>i</w:t>
              </w:r>
            </w:ins>
            <w:ins w:id="847" w:author="David Mattie" w:date="2019-08-18T11:48:00Z">
              <w:r w:rsidR="005C6879" w:rsidRPr="005C6879">
                <w:rPr>
                  <w:color w:val="000000"/>
                  <w:sz w:val="22"/>
                  <w:szCs w:val="22"/>
                  <w:rPrChange w:id="848" w:author="David Mattie" w:date="2019-08-18T11:49:00Z">
                    <w:rPr>
                      <w:rFonts w:ascii="Calibri" w:hAnsi="Calibri"/>
                      <w:color w:val="000000"/>
                      <w:sz w:val="22"/>
                      <w:szCs w:val="22"/>
                    </w:rPr>
                  </w:rPrChange>
                </w:rPr>
                <w:t>maging</w:t>
              </w:r>
            </w:ins>
          </w:p>
        </w:tc>
      </w:tr>
      <w:tr w:rsidR="005C6879" w:rsidRPr="00D265B0" w14:paraId="3251B636" w14:textId="77777777" w:rsidTr="005C6879">
        <w:trPr>
          <w:trHeight w:val="288"/>
          <w:ins w:id="849" w:author="David Mattie" w:date="2019-08-18T11:48:00Z"/>
          <w:trPrChange w:id="850"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851" w:author="David Mattie" w:date="2019-08-18T11:49:00Z">
              <w:tcPr>
                <w:tcW w:w="810" w:type="dxa"/>
                <w:tcBorders>
                  <w:top w:val="nil"/>
                  <w:left w:val="nil"/>
                  <w:bottom w:val="nil"/>
                  <w:right w:val="nil"/>
                </w:tcBorders>
                <w:shd w:val="clear" w:color="auto" w:fill="auto"/>
                <w:noWrap/>
                <w:vAlign w:val="bottom"/>
                <w:hideMark/>
              </w:tcPr>
            </w:tcPrChange>
          </w:tcPr>
          <w:p w14:paraId="20C69A74" w14:textId="77777777" w:rsidR="005C6879" w:rsidRPr="005C6879" w:rsidRDefault="005C6879">
            <w:pPr>
              <w:rPr>
                <w:ins w:id="852" w:author="David Mattie" w:date="2019-08-18T11:48:00Z"/>
                <w:color w:val="000000"/>
                <w:sz w:val="22"/>
                <w:szCs w:val="22"/>
                <w:rPrChange w:id="853" w:author="David Mattie" w:date="2019-08-18T11:49:00Z">
                  <w:rPr>
                    <w:ins w:id="854" w:author="David Mattie" w:date="2019-08-18T11:48:00Z"/>
                    <w:rFonts w:ascii="Calibri" w:hAnsi="Calibri"/>
                    <w:color w:val="000000"/>
                    <w:sz w:val="22"/>
                    <w:szCs w:val="22"/>
                  </w:rPr>
                </w:rPrChange>
              </w:rPr>
            </w:pPr>
            <w:ins w:id="855" w:author="David Mattie" w:date="2019-08-18T11:48:00Z">
              <w:r w:rsidRPr="005C6879">
                <w:rPr>
                  <w:color w:val="000000"/>
                  <w:sz w:val="22"/>
                  <w:szCs w:val="22"/>
                  <w:rPrChange w:id="856" w:author="David Mattie" w:date="2019-08-18T11:49:00Z">
                    <w:rPr>
                      <w:rFonts w:ascii="Calibri" w:hAnsi="Calibri"/>
                      <w:color w:val="000000"/>
                      <w:sz w:val="22"/>
                      <w:szCs w:val="22"/>
                    </w:rPr>
                  </w:rPrChange>
                </w:rPr>
                <w:t>ODF</w:t>
              </w:r>
            </w:ins>
          </w:p>
        </w:tc>
        <w:tc>
          <w:tcPr>
            <w:tcW w:w="4610" w:type="dxa"/>
            <w:noWrap/>
            <w:hideMark/>
            <w:tcPrChange w:id="857" w:author="David Mattie" w:date="2019-08-18T11:49:00Z">
              <w:tcPr>
                <w:tcW w:w="4610" w:type="dxa"/>
                <w:tcBorders>
                  <w:top w:val="nil"/>
                  <w:left w:val="nil"/>
                  <w:bottom w:val="nil"/>
                  <w:right w:val="nil"/>
                </w:tcBorders>
                <w:shd w:val="clear" w:color="auto" w:fill="auto"/>
                <w:noWrap/>
                <w:vAlign w:val="bottom"/>
                <w:hideMark/>
              </w:tcPr>
            </w:tcPrChange>
          </w:tcPr>
          <w:p w14:paraId="7E2025A9" w14:textId="606EB00C" w:rsidR="005C6879" w:rsidRPr="005C6879" w:rsidRDefault="00F86D88">
            <w:pPr>
              <w:cnfStyle w:val="000000000000" w:firstRow="0" w:lastRow="0" w:firstColumn="0" w:lastColumn="0" w:oddVBand="0" w:evenVBand="0" w:oddHBand="0" w:evenHBand="0" w:firstRowFirstColumn="0" w:firstRowLastColumn="0" w:lastRowFirstColumn="0" w:lastRowLastColumn="0"/>
              <w:rPr>
                <w:ins w:id="858" w:author="David Mattie" w:date="2019-08-18T11:48:00Z"/>
                <w:color w:val="000000"/>
                <w:sz w:val="22"/>
                <w:szCs w:val="22"/>
                <w:rPrChange w:id="859" w:author="David Mattie" w:date="2019-08-18T11:49:00Z">
                  <w:rPr>
                    <w:ins w:id="860" w:author="David Mattie" w:date="2019-08-18T11:48:00Z"/>
                    <w:rFonts w:ascii="Calibri" w:hAnsi="Calibri"/>
                    <w:color w:val="000000"/>
                    <w:sz w:val="22"/>
                    <w:szCs w:val="22"/>
                  </w:rPr>
                </w:rPrChange>
              </w:rPr>
            </w:pPr>
            <w:ins w:id="861" w:author="David Mattie" w:date="2019-08-18T11:48:00Z">
              <w:r w:rsidRPr="00D265B0">
                <w:rPr>
                  <w:color w:val="000000"/>
                  <w:sz w:val="22"/>
                  <w:szCs w:val="22"/>
                </w:rPr>
                <w:t>o</w:t>
              </w:r>
              <w:r w:rsidR="005C6879" w:rsidRPr="005C6879">
                <w:rPr>
                  <w:color w:val="000000"/>
                  <w:sz w:val="22"/>
                  <w:szCs w:val="22"/>
                  <w:rPrChange w:id="862" w:author="David Mattie" w:date="2019-08-18T11:49:00Z">
                    <w:rPr>
                      <w:rFonts w:ascii="Calibri" w:hAnsi="Calibri"/>
                      <w:color w:val="000000"/>
                      <w:sz w:val="22"/>
                      <w:szCs w:val="22"/>
                    </w:rPr>
                  </w:rPrChange>
                </w:rPr>
                <w:t>rientation distribution in a given direction</w:t>
              </w:r>
            </w:ins>
          </w:p>
        </w:tc>
      </w:tr>
      <w:tr w:rsidR="005C6879" w:rsidRPr="00D265B0" w14:paraId="5E82DD8C" w14:textId="77777777" w:rsidTr="005C6879">
        <w:trPr>
          <w:cnfStyle w:val="000000100000" w:firstRow="0" w:lastRow="0" w:firstColumn="0" w:lastColumn="0" w:oddVBand="0" w:evenVBand="0" w:oddHBand="1" w:evenHBand="0" w:firstRowFirstColumn="0" w:firstRowLastColumn="0" w:lastRowFirstColumn="0" w:lastRowLastColumn="0"/>
          <w:trHeight w:val="288"/>
          <w:ins w:id="863" w:author="David Mattie" w:date="2019-08-18T11:48:00Z"/>
          <w:trPrChange w:id="864"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865" w:author="David Mattie" w:date="2019-08-18T11:49:00Z">
              <w:tcPr>
                <w:tcW w:w="810" w:type="dxa"/>
                <w:tcBorders>
                  <w:top w:val="nil"/>
                  <w:left w:val="nil"/>
                  <w:bottom w:val="nil"/>
                  <w:right w:val="nil"/>
                </w:tcBorders>
                <w:shd w:val="clear" w:color="auto" w:fill="auto"/>
                <w:noWrap/>
                <w:vAlign w:val="bottom"/>
                <w:hideMark/>
              </w:tcPr>
            </w:tcPrChange>
          </w:tcPr>
          <w:p w14:paraId="03C80C2A" w14:textId="77777777" w:rsidR="005C6879" w:rsidRPr="005C6879" w:rsidRDefault="005C6879">
            <w:pPr>
              <w:cnfStyle w:val="001000100000" w:firstRow="0" w:lastRow="0" w:firstColumn="1" w:lastColumn="0" w:oddVBand="0" w:evenVBand="0" w:oddHBand="1" w:evenHBand="0" w:firstRowFirstColumn="0" w:firstRowLastColumn="0" w:lastRowFirstColumn="0" w:lastRowLastColumn="0"/>
              <w:rPr>
                <w:ins w:id="866" w:author="David Mattie" w:date="2019-08-18T11:48:00Z"/>
                <w:color w:val="000000"/>
                <w:sz w:val="22"/>
                <w:szCs w:val="22"/>
                <w:rPrChange w:id="867" w:author="David Mattie" w:date="2019-08-18T11:49:00Z">
                  <w:rPr>
                    <w:ins w:id="868" w:author="David Mattie" w:date="2019-08-18T11:48:00Z"/>
                    <w:rFonts w:ascii="Calibri" w:hAnsi="Calibri"/>
                    <w:color w:val="000000"/>
                    <w:sz w:val="22"/>
                    <w:szCs w:val="22"/>
                  </w:rPr>
                </w:rPrChange>
              </w:rPr>
            </w:pPr>
            <w:ins w:id="869" w:author="David Mattie" w:date="2019-08-18T11:48:00Z">
              <w:r w:rsidRPr="005C6879">
                <w:rPr>
                  <w:color w:val="000000"/>
                  <w:sz w:val="22"/>
                  <w:szCs w:val="22"/>
                  <w:rPrChange w:id="870" w:author="David Mattie" w:date="2019-08-18T11:49:00Z">
                    <w:rPr>
                      <w:rFonts w:ascii="Calibri" w:hAnsi="Calibri"/>
                      <w:color w:val="000000"/>
                      <w:sz w:val="22"/>
                      <w:szCs w:val="22"/>
                    </w:rPr>
                  </w:rPrChange>
                </w:rPr>
                <w:t>PANDAS</w:t>
              </w:r>
            </w:ins>
          </w:p>
        </w:tc>
        <w:tc>
          <w:tcPr>
            <w:tcW w:w="4610" w:type="dxa"/>
            <w:noWrap/>
            <w:hideMark/>
            <w:tcPrChange w:id="871" w:author="David Mattie" w:date="2019-08-18T11:49:00Z">
              <w:tcPr>
                <w:tcW w:w="4610" w:type="dxa"/>
                <w:tcBorders>
                  <w:top w:val="nil"/>
                  <w:left w:val="nil"/>
                  <w:bottom w:val="nil"/>
                  <w:right w:val="nil"/>
                </w:tcBorders>
                <w:shd w:val="clear" w:color="auto" w:fill="auto"/>
                <w:noWrap/>
                <w:vAlign w:val="bottom"/>
                <w:hideMark/>
              </w:tcPr>
            </w:tcPrChange>
          </w:tcPr>
          <w:p w14:paraId="2C8752DE" w14:textId="71723138" w:rsidR="005C6879" w:rsidRPr="005C6879" w:rsidRDefault="00F86D88">
            <w:pPr>
              <w:cnfStyle w:val="000000100000" w:firstRow="0" w:lastRow="0" w:firstColumn="0" w:lastColumn="0" w:oddVBand="0" w:evenVBand="0" w:oddHBand="1" w:evenHBand="0" w:firstRowFirstColumn="0" w:firstRowLastColumn="0" w:lastRowFirstColumn="0" w:lastRowLastColumn="0"/>
              <w:rPr>
                <w:ins w:id="872" w:author="David Mattie" w:date="2019-08-18T11:48:00Z"/>
                <w:color w:val="000000"/>
                <w:sz w:val="22"/>
                <w:szCs w:val="22"/>
                <w:rPrChange w:id="873" w:author="David Mattie" w:date="2019-08-18T11:49:00Z">
                  <w:rPr>
                    <w:ins w:id="874" w:author="David Mattie" w:date="2019-08-18T11:48:00Z"/>
                    <w:rFonts w:ascii="Calibri" w:hAnsi="Calibri"/>
                    <w:color w:val="000000"/>
                    <w:sz w:val="22"/>
                    <w:szCs w:val="22"/>
                  </w:rPr>
                </w:rPrChange>
              </w:rPr>
            </w:pPr>
            <w:ins w:id="875" w:author="David Mattie" w:date="2019-08-18T11:48:00Z">
              <w:r w:rsidRPr="00D265B0">
                <w:rPr>
                  <w:color w:val="000000"/>
                  <w:sz w:val="22"/>
                  <w:szCs w:val="22"/>
                </w:rPr>
                <w:t>p</w:t>
              </w:r>
              <w:r w:rsidR="005C6879" w:rsidRPr="005C6879">
                <w:rPr>
                  <w:color w:val="000000"/>
                  <w:sz w:val="22"/>
                  <w:szCs w:val="22"/>
                  <w:rPrChange w:id="876" w:author="David Mattie" w:date="2019-08-18T11:49:00Z">
                    <w:rPr>
                      <w:rFonts w:ascii="Calibri" w:hAnsi="Calibri"/>
                      <w:color w:val="000000"/>
                      <w:sz w:val="22"/>
                      <w:szCs w:val="22"/>
                    </w:rPr>
                  </w:rPrChange>
                </w:rPr>
                <w:t>ython library for data manipulation and analysis</w:t>
              </w:r>
            </w:ins>
          </w:p>
        </w:tc>
      </w:tr>
      <w:tr w:rsidR="005C6879" w:rsidRPr="00D265B0" w14:paraId="0DDEB071" w14:textId="77777777" w:rsidTr="005C6879">
        <w:trPr>
          <w:trHeight w:val="288"/>
          <w:ins w:id="877" w:author="David Mattie" w:date="2019-08-18T11:48:00Z"/>
          <w:trPrChange w:id="878"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879" w:author="David Mattie" w:date="2019-08-18T11:49:00Z">
              <w:tcPr>
                <w:tcW w:w="810" w:type="dxa"/>
                <w:tcBorders>
                  <w:top w:val="nil"/>
                  <w:left w:val="nil"/>
                  <w:bottom w:val="nil"/>
                  <w:right w:val="nil"/>
                </w:tcBorders>
                <w:shd w:val="clear" w:color="auto" w:fill="auto"/>
                <w:noWrap/>
                <w:vAlign w:val="bottom"/>
                <w:hideMark/>
              </w:tcPr>
            </w:tcPrChange>
          </w:tcPr>
          <w:p w14:paraId="5D7A27F6" w14:textId="77777777" w:rsidR="005C6879" w:rsidRPr="005C6879" w:rsidRDefault="005C6879">
            <w:pPr>
              <w:rPr>
                <w:ins w:id="880" w:author="David Mattie" w:date="2019-08-18T11:48:00Z"/>
                <w:color w:val="000000"/>
                <w:sz w:val="22"/>
                <w:szCs w:val="22"/>
                <w:rPrChange w:id="881" w:author="David Mattie" w:date="2019-08-18T11:49:00Z">
                  <w:rPr>
                    <w:ins w:id="882" w:author="David Mattie" w:date="2019-08-18T11:48:00Z"/>
                    <w:rFonts w:ascii="Calibri" w:hAnsi="Calibri"/>
                    <w:color w:val="000000"/>
                    <w:sz w:val="22"/>
                    <w:szCs w:val="22"/>
                  </w:rPr>
                </w:rPrChange>
              </w:rPr>
            </w:pPr>
            <w:ins w:id="883" w:author="David Mattie" w:date="2019-08-18T11:48:00Z">
              <w:r w:rsidRPr="005C6879">
                <w:rPr>
                  <w:color w:val="000000"/>
                  <w:sz w:val="22"/>
                  <w:szCs w:val="22"/>
                  <w:rPrChange w:id="884" w:author="David Mattie" w:date="2019-08-18T11:49:00Z">
                    <w:rPr>
                      <w:rFonts w:ascii="Calibri" w:hAnsi="Calibri"/>
                      <w:color w:val="000000"/>
                      <w:sz w:val="22"/>
                      <w:szCs w:val="22"/>
                    </w:rPr>
                  </w:rPrChange>
                </w:rPr>
                <w:lastRenderedPageBreak/>
                <w:t>R</w:t>
              </w:r>
            </w:ins>
          </w:p>
        </w:tc>
        <w:tc>
          <w:tcPr>
            <w:tcW w:w="4610" w:type="dxa"/>
            <w:noWrap/>
            <w:hideMark/>
            <w:tcPrChange w:id="885" w:author="David Mattie" w:date="2019-08-18T11:49:00Z">
              <w:tcPr>
                <w:tcW w:w="4610" w:type="dxa"/>
                <w:tcBorders>
                  <w:top w:val="nil"/>
                  <w:left w:val="nil"/>
                  <w:bottom w:val="nil"/>
                  <w:right w:val="nil"/>
                </w:tcBorders>
                <w:shd w:val="clear" w:color="auto" w:fill="auto"/>
                <w:noWrap/>
                <w:vAlign w:val="bottom"/>
                <w:hideMark/>
              </w:tcPr>
            </w:tcPrChange>
          </w:tcPr>
          <w:p w14:paraId="325BFBFC" w14:textId="77777777" w:rsidR="005C6879" w:rsidRPr="005C6879" w:rsidRDefault="005C6879">
            <w:pPr>
              <w:cnfStyle w:val="000000000000" w:firstRow="0" w:lastRow="0" w:firstColumn="0" w:lastColumn="0" w:oddVBand="0" w:evenVBand="0" w:oddHBand="0" w:evenHBand="0" w:firstRowFirstColumn="0" w:firstRowLastColumn="0" w:lastRowFirstColumn="0" w:lastRowLastColumn="0"/>
              <w:rPr>
                <w:ins w:id="886" w:author="David Mattie" w:date="2019-08-18T11:48:00Z"/>
                <w:color w:val="000000"/>
                <w:sz w:val="22"/>
                <w:szCs w:val="22"/>
                <w:rPrChange w:id="887" w:author="David Mattie" w:date="2019-08-18T11:49:00Z">
                  <w:rPr>
                    <w:ins w:id="888" w:author="David Mattie" w:date="2019-08-18T11:48:00Z"/>
                    <w:rFonts w:ascii="Calibri" w:hAnsi="Calibri"/>
                    <w:color w:val="000000"/>
                    <w:sz w:val="22"/>
                    <w:szCs w:val="22"/>
                  </w:rPr>
                </w:rPrChange>
              </w:rPr>
            </w:pPr>
            <w:ins w:id="889" w:author="David Mattie" w:date="2019-08-18T11:48:00Z">
              <w:r w:rsidRPr="005C6879">
                <w:rPr>
                  <w:color w:val="000000"/>
                  <w:sz w:val="22"/>
                  <w:szCs w:val="22"/>
                  <w:rPrChange w:id="890" w:author="David Mattie" w:date="2019-08-18T11:49:00Z">
                    <w:rPr>
                      <w:rFonts w:ascii="Calibri" w:hAnsi="Calibri"/>
                      <w:color w:val="000000"/>
                      <w:sz w:val="22"/>
                      <w:szCs w:val="22"/>
                    </w:rPr>
                  </w:rPrChange>
                </w:rPr>
                <w:t>correlation coeffecient</w:t>
              </w:r>
            </w:ins>
          </w:p>
        </w:tc>
      </w:tr>
      <w:tr w:rsidR="005C6879" w:rsidRPr="00D265B0" w14:paraId="769CB5E6" w14:textId="77777777" w:rsidTr="005C6879">
        <w:trPr>
          <w:cnfStyle w:val="000000100000" w:firstRow="0" w:lastRow="0" w:firstColumn="0" w:lastColumn="0" w:oddVBand="0" w:evenVBand="0" w:oddHBand="1" w:evenHBand="0" w:firstRowFirstColumn="0" w:firstRowLastColumn="0" w:lastRowFirstColumn="0" w:lastRowLastColumn="0"/>
          <w:trHeight w:val="288"/>
          <w:ins w:id="891" w:author="David Mattie" w:date="2019-08-18T11:48:00Z"/>
          <w:trPrChange w:id="892"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893" w:author="David Mattie" w:date="2019-08-18T11:49:00Z">
              <w:tcPr>
                <w:tcW w:w="810" w:type="dxa"/>
                <w:tcBorders>
                  <w:top w:val="nil"/>
                  <w:left w:val="nil"/>
                  <w:bottom w:val="nil"/>
                  <w:right w:val="nil"/>
                </w:tcBorders>
                <w:shd w:val="clear" w:color="auto" w:fill="auto"/>
                <w:noWrap/>
                <w:vAlign w:val="bottom"/>
                <w:hideMark/>
              </w:tcPr>
            </w:tcPrChange>
          </w:tcPr>
          <w:p w14:paraId="332393E0" w14:textId="77777777" w:rsidR="005C6879" w:rsidRPr="005C6879" w:rsidRDefault="005C6879">
            <w:pPr>
              <w:cnfStyle w:val="001000100000" w:firstRow="0" w:lastRow="0" w:firstColumn="1" w:lastColumn="0" w:oddVBand="0" w:evenVBand="0" w:oddHBand="1" w:evenHBand="0" w:firstRowFirstColumn="0" w:firstRowLastColumn="0" w:lastRowFirstColumn="0" w:lastRowLastColumn="0"/>
              <w:rPr>
                <w:ins w:id="894" w:author="David Mattie" w:date="2019-08-18T11:48:00Z"/>
                <w:color w:val="000000"/>
                <w:sz w:val="22"/>
                <w:szCs w:val="22"/>
                <w:rPrChange w:id="895" w:author="David Mattie" w:date="2019-08-18T11:49:00Z">
                  <w:rPr>
                    <w:ins w:id="896" w:author="David Mattie" w:date="2019-08-18T11:48:00Z"/>
                    <w:rFonts w:ascii="Calibri" w:hAnsi="Calibri"/>
                    <w:color w:val="000000"/>
                    <w:sz w:val="22"/>
                    <w:szCs w:val="22"/>
                  </w:rPr>
                </w:rPrChange>
              </w:rPr>
            </w:pPr>
            <w:ins w:id="897" w:author="David Mattie" w:date="2019-08-18T11:48:00Z">
              <w:r w:rsidRPr="005C6879">
                <w:rPr>
                  <w:color w:val="000000"/>
                  <w:sz w:val="22"/>
                  <w:szCs w:val="22"/>
                  <w:rPrChange w:id="898" w:author="David Mattie" w:date="2019-08-18T11:49:00Z">
                    <w:rPr>
                      <w:rFonts w:ascii="Calibri" w:hAnsi="Calibri"/>
                      <w:color w:val="000000"/>
                      <w:sz w:val="22"/>
                      <w:szCs w:val="22"/>
                    </w:rPr>
                  </w:rPrChange>
                </w:rPr>
                <w:t>RMSE</w:t>
              </w:r>
            </w:ins>
          </w:p>
        </w:tc>
        <w:tc>
          <w:tcPr>
            <w:tcW w:w="4610" w:type="dxa"/>
            <w:noWrap/>
            <w:hideMark/>
            <w:tcPrChange w:id="899" w:author="David Mattie" w:date="2019-08-18T11:49:00Z">
              <w:tcPr>
                <w:tcW w:w="4610" w:type="dxa"/>
                <w:tcBorders>
                  <w:top w:val="nil"/>
                  <w:left w:val="nil"/>
                  <w:bottom w:val="nil"/>
                  <w:right w:val="nil"/>
                </w:tcBorders>
                <w:shd w:val="clear" w:color="auto" w:fill="auto"/>
                <w:noWrap/>
                <w:vAlign w:val="bottom"/>
                <w:hideMark/>
              </w:tcPr>
            </w:tcPrChange>
          </w:tcPr>
          <w:p w14:paraId="76ECD462" w14:textId="77777777" w:rsidR="005C6879" w:rsidRPr="005C6879" w:rsidRDefault="005C6879">
            <w:pPr>
              <w:cnfStyle w:val="000000100000" w:firstRow="0" w:lastRow="0" w:firstColumn="0" w:lastColumn="0" w:oddVBand="0" w:evenVBand="0" w:oddHBand="1" w:evenHBand="0" w:firstRowFirstColumn="0" w:firstRowLastColumn="0" w:lastRowFirstColumn="0" w:lastRowLastColumn="0"/>
              <w:rPr>
                <w:ins w:id="900" w:author="David Mattie" w:date="2019-08-18T11:48:00Z"/>
                <w:color w:val="000000"/>
                <w:sz w:val="22"/>
                <w:szCs w:val="22"/>
                <w:rPrChange w:id="901" w:author="David Mattie" w:date="2019-08-18T11:49:00Z">
                  <w:rPr>
                    <w:ins w:id="902" w:author="David Mattie" w:date="2019-08-18T11:48:00Z"/>
                    <w:rFonts w:ascii="Calibri" w:hAnsi="Calibri"/>
                    <w:color w:val="000000"/>
                    <w:sz w:val="22"/>
                    <w:szCs w:val="22"/>
                  </w:rPr>
                </w:rPrChange>
              </w:rPr>
            </w:pPr>
            <w:ins w:id="903" w:author="David Mattie" w:date="2019-08-18T11:48:00Z">
              <w:r w:rsidRPr="005C6879">
                <w:rPr>
                  <w:color w:val="000000"/>
                  <w:sz w:val="22"/>
                  <w:szCs w:val="22"/>
                  <w:rPrChange w:id="904" w:author="David Mattie" w:date="2019-08-18T11:49:00Z">
                    <w:rPr>
                      <w:rFonts w:ascii="Calibri" w:hAnsi="Calibri"/>
                      <w:color w:val="000000"/>
                      <w:sz w:val="22"/>
                      <w:szCs w:val="22"/>
                    </w:rPr>
                  </w:rPrChange>
                </w:rPr>
                <w:t>root mean square error</w:t>
              </w:r>
            </w:ins>
          </w:p>
        </w:tc>
      </w:tr>
      <w:tr w:rsidR="005C6879" w:rsidRPr="00D265B0" w14:paraId="3921BE23" w14:textId="77777777" w:rsidTr="005C6879">
        <w:trPr>
          <w:trHeight w:val="288"/>
          <w:ins w:id="905" w:author="David Mattie" w:date="2019-08-18T11:48:00Z"/>
          <w:trPrChange w:id="906"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907" w:author="David Mattie" w:date="2019-08-18T11:49:00Z">
              <w:tcPr>
                <w:tcW w:w="810" w:type="dxa"/>
                <w:tcBorders>
                  <w:top w:val="nil"/>
                  <w:left w:val="nil"/>
                  <w:bottom w:val="nil"/>
                  <w:right w:val="nil"/>
                </w:tcBorders>
                <w:shd w:val="clear" w:color="auto" w:fill="auto"/>
                <w:noWrap/>
                <w:vAlign w:val="bottom"/>
                <w:hideMark/>
              </w:tcPr>
            </w:tcPrChange>
          </w:tcPr>
          <w:p w14:paraId="74FB33F5" w14:textId="77777777" w:rsidR="005C6879" w:rsidRPr="005C6879" w:rsidRDefault="005C6879">
            <w:pPr>
              <w:rPr>
                <w:ins w:id="908" w:author="David Mattie" w:date="2019-08-18T11:48:00Z"/>
                <w:color w:val="000000"/>
                <w:sz w:val="22"/>
                <w:szCs w:val="22"/>
                <w:rPrChange w:id="909" w:author="David Mattie" w:date="2019-08-18T11:49:00Z">
                  <w:rPr>
                    <w:ins w:id="910" w:author="David Mattie" w:date="2019-08-18T11:48:00Z"/>
                    <w:rFonts w:ascii="Calibri" w:hAnsi="Calibri"/>
                    <w:color w:val="000000"/>
                    <w:sz w:val="22"/>
                    <w:szCs w:val="22"/>
                  </w:rPr>
                </w:rPrChange>
              </w:rPr>
            </w:pPr>
            <w:ins w:id="911" w:author="David Mattie" w:date="2019-08-18T11:48:00Z">
              <w:r w:rsidRPr="005C6879">
                <w:rPr>
                  <w:color w:val="000000"/>
                  <w:sz w:val="22"/>
                  <w:szCs w:val="22"/>
                  <w:rPrChange w:id="912" w:author="David Mattie" w:date="2019-08-18T11:49:00Z">
                    <w:rPr>
                      <w:rFonts w:ascii="Calibri" w:hAnsi="Calibri"/>
                      <w:color w:val="000000"/>
                      <w:sz w:val="22"/>
                      <w:szCs w:val="22"/>
                    </w:rPr>
                  </w:rPrChange>
                </w:rPr>
                <w:t>ROI</w:t>
              </w:r>
            </w:ins>
          </w:p>
        </w:tc>
        <w:tc>
          <w:tcPr>
            <w:tcW w:w="4610" w:type="dxa"/>
            <w:noWrap/>
            <w:hideMark/>
            <w:tcPrChange w:id="913" w:author="David Mattie" w:date="2019-08-18T11:49:00Z">
              <w:tcPr>
                <w:tcW w:w="4610" w:type="dxa"/>
                <w:tcBorders>
                  <w:top w:val="nil"/>
                  <w:left w:val="nil"/>
                  <w:bottom w:val="nil"/>
                  <w:right w:val="nil"/>
                </w:tcBorders>
                <w:shd w:val="clear" w:color="auto" w:fill="auto"/>
                <w:noWrap/>
                <w:vAlign w:val="bottom"/>
                <w:hideMark/>
              </w:tcPr>
            </w:tcPrChange>
          </w:tcPr>
          <w:p w14:paraId="64054480" w14:textId="47FD4EDC" w:rsidR="005C6879" w:rsidRPr="005C6879" w:rsidRDefault="00F86D88" w:rsidP="00D265B0">
            <w:pPr>
              <w:cnfStyle w:val="000000000000" w:firstRow="0" w:lastRow="0" w:firstColumn="0" w:lastColumn="0" w:oddVBand="0" w:evenVBand="0" w:oddHBand="0" w:evenHBand="0" w:firstRowFirstColumn="0" w:firstRowLastColumn="0" w:lastRowFirstColumn="0" w:lastRowLastColumn="0"/>
              <w:rPr>
                <w:ins w:id="914" w:author="David Mattie" w:date="2019-08-18T11:48:00Z"/>
                <w:color w:val="000000"/>
                <w:sz w:val="22"/>
                <w:szCs w:val="22"/>
                <w:rPrChange w:id="915" w:author="David Mattie" w:date="2019-08-18T11:49:00Z">
                  <w:rPr>
                    <w:ins w:id="916" w:author="David Mattie" w:date="2019-08-18T11:48:00Z"/>
                    <w:rFonts w:ascii="Calibri" w:hAnsi="Calibri"/>
                    <w:color w:val="000000"/>
                    <w:sz w:val="22"/>
                    <w:szCs w:val="22"/>
                  </w:rPr>
                </w:rPrChange>
              </w:rPr>
            </w:pPr>
            <w:ins w:id="917" w:author="David Mattie" w:date="2019-08-18T11:48:00Z">
              <w:r w:rsidRPr="00D265B0">
                <w:rPr>
                  <w:color w:val="000000"/>
                  <w:sz w:val="22"/>
                  <w:szCs w:val="22"/>
                </w:rPr>
                <w:t>r</w:t>
              </w:r>
              <w:r w:rsidR="005C6879" w:rsidRPr="005C6879">
                <w:rPr>
                  <w:color w:val="000000"/>
                  <w:sz w:val="22"/>
                  <w:szCs w:val="22"/>
                  <w:rPrChange w:id="918" w:author="David Mattie" w:date="2019-08-18T11:49:00Z">
                    <w:rPr>
                      <w:rFonts w:ascii="Calibri" w:hAnsi="Calibri"/>
                      <w:color w:val="000000"/>
                      <w:sz w:val="22"/>
                      <w:szCs w:val="22"/>
                    </w:rPr>
                  </w:rPrChange>
                </w:rPr>
                <w:t xml:space="preserve">egion of </w:t>
              </w:r>
            </w:ins>
            <w:ins w:id="919" w:author="David Mattie" w:date="2019-08-18T16:20:00Z">
              <w:r>
                <w:rPr>
                  <w:color w:val="000000"/>
                  <w:sz w:val="22"/>
                  <w:szCs w:val="22"/>
                </w:rPr>
                <w:t>in</w:t>
              </w:r>
            </w:ins>
            <w:ins w:id="920" w:author="David Mattie" w:date="2019-08-18T11:48:00Z">
              <w:r w:rsidR="005C6879" w:rsidRPr="005C6879">
                <w:rPr>
                  <w:color w:val="000000"/>
                  <w:sz w:val="22"/>
                  <w:szCs w:val="22"/>
                  <w:rPrChange w:id="921" w:author="David Mattie" w:date="2019-08-18T11:49:00Z">
                    <w:rPr>
                      <w:rFonts w:ascii="Calibri" w:hAnsi="Calibri"/>
                      <w:color w:val="000000"/>
                      <w:sz w:val="22"/>
                      <w:szCs w:val="22"/>
                    </w:rPr>
                  </w:rPrChange>
                </w:rPr>
                <w:t>terest</w:t>
              </w:r>
            </w:ins>
          </w:p>
        </w:tc>
      </w:tr>
      <w:tr w:rsidR="005C6879" w:rsidRPr="00D265B0" w14:paraId="6DD6662A" w14:textId="77777777" w:rsidTr="005C6879">
        <w:trPr>
          <w:cnfStyle w:val="000000100000" w:firstRow="0" w:lastRow="0" w:firstColumn="0" w:lastColumn="0" w:oddVBand="0" w:evenVBand="0" w:oddHBand="1" w:evenHBand="0" w:firstRowFirstColumn="0" w:firstRowLastColumn="0" w:lastRowFirstColumn="0" w:lastRowLastColumn="0"/>
          <w:trHeight w:val="288"/>
          <w:ins w:id="922" w:author="David Mattie" w:date="2019-08-18T11:48:00Z"/>
          <w:trPrChange w:id="923"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924" w:author="David Mattie" w:date="2019-08-18T11:49:00Z">
              <w:tcPr>
                <w:tcW w:w="810" w:type="dxa"/>
                <w:tcBorders>
                  <w:top w:val="nil"/>
                  <w:left w:val="nil"/>
                  <w:bottom w:val="nil"/>
                  <w:right w:val="nil"/>
                </w:tcBorders>
                <w:shd w:val="clear" w:color="auto" w:fill="auto"/>
                <w:noWrap/>
                <w:vAlign w:val="bottom"/>
                <w:hideMark/>
              </w:tcPr>
            </w:tcPrChange>
          </w:tcPr>
          <w:p w14:paraId="5E88242C" w14:textId="77777777" w:rsidR="005C6879" w:rsidRPr="005C6879" w:rsidRDefault="005C6879">
            <w:pPr>
              <w:cnfStyle w:val="001000100000" w:firstRow="0" w:lastRow="0" w:firstColumn="1" w:lastColumn="0" w:oddVBand="0" w:evenVBand="0" w:oddHBand="1" w:evenHBand="0" w:firstRowFirstColumn="0" w:firstRowLastColumn="0" w:lastRowFirstColumn="0" w:lastRowLastColumn="0"/>
              <w:rPr>
                <w:ins w:id="925" w:author="David Mattie" w:date="2019-08-18T11:48:00Z"/>
                <w:color w:val="000000"/>
                <w:sz w:val="22"/>
                <w:szCs w:val="22"/>
                <w:rPrChange w:id="926" w:author="David Mattie" w:date="2019-08-18T11:49:00Z">
                  <w:rPr>
                    <w:ins w:id="927" w:author="David Mattie" w:date="2019-08-18T11:48:00Z"/>
                    <w:rFonts w:ascii="Calibri" w:hAnsi="Calibri"/>
                    <w:color w:val="000000"/>
                    <w:sz w:val="22"/>
                    <w:szCs w:val="22"/>
                  </w:rPr>
                </w:rPrChange>
              </w:rPr>
            </w:pPr>
            <w:ins w:id="928" w:author="David Mattie" w:date="2019-08-18T11:48:00Z">
              <w:r w:rsidRPr="005C6879">
                <w:rPr>
                  <w:color w:val="000000"/>
                  <w:sz w:val="22"/>
                  <w:szCs w:val="22"/>
                  <w:rPrChange w:id="929" w:author="David Mattie" w:date="2019-08-18T11:49:00Z">
                    <w:rPr>
                      <w:rFonts w:ascii="Calibri" w:hAnsi="Calibri"/>
                      <w:color w:val="000000"/>
                      <w:sz w:val="22"/>
                      <w:szCs w:val="22"/>
                    </w:rPr>
                  </w:rPrChange>
                </w:rPr>
                <w:t>SVM</w:t>
              </w:r>
            </w:ins>
          </w:p>
        </w:tc>
        <w:tc>
          <w:tcPr>
            <w:tcW w:w="4610" w:type="dxa"/>
            <w:noWrap/>
            <w:hideMark/>
            <w:tcPrChange w:id="930" w:author="David Mattie" w:date="2019-08-18T11:49:00Z">
              <w:tcPr>
                <w:tcW w:w="4610" w:type="dxa"/>
                <w:tcBorders>
                  <w:top w:val="nil"/>
                  <w:left w:val="nil"/>
                  <w:bottom w:val="nil"/>
                  <w:right w:val="nil"/>
                </w:tcBorders>
                <w:shd w:val="clear" w:color="auto" w:fill="auto"/>
                <w:noWrap/>
                <w:vAlign w:val="bottom"/>
                <w:hideMark/>
              </w:tcPr>
            </w:tcPrChange>
          </w:tcPr>
          <w:p w14:paraId="27E0958F" w14:textId="69CF7403" w:rsidR="005C6879" w:rsidRPr="005C6879" w:rsidRDefault="00F86D88" w:rsidP="00D265B0">
            <w:pPr>
              <w:cnfStyle w:val="000000100000" w:firstRow="0" w:lastRow="0" w:firstColumn="0" w:lastColumn="0" w:oddVBand="0" w:evenVBand="0" w:oddHBand="1" w:evenHBand="0" w:firstRowFirstColumn="0" w:firstRowLastColumn="0" w:lastRowFirstColumn="0" w:lastRowLastColumn="0"/>
              <w:rPr>
                <w:ins w:id="931" w:author="David Mattie" w:date="2019-08-18T11:48:00Z"/>
                <w:color w:val="000000"/>
                <w:sz w:val="22"/>
                <w:szCs w:val="22"/>
                <w:rPrChange w:id="932" w:author="David Mattie" w:date="2019-08-18T11:49:00Z">
                  <w:rPr>
                    <w:ins w:id="933" w:author="David Mattie" w:date="2019-08-18T11:48:00Z"/>
                    <w:rFonts w:ascii="Calibri" w:hAnsi="Calibri"/>
                    <w:color w:val="000000"/>
                    <w:sz w:val="22"/>
                    <w:szCs w:val="22"/>
                  </w:rPr>
                </w:rPrChange>
              </w:rPr>
            </w:pPr>
            <w:ins w:id="934" w:author="David Mattie" w:date="2019-08-18T16:20:00Z">
              <w:r>
                <w:rPr>
                  <w:color w:val="000000"/>
                  <w:sz w:val="22"/>
                  <w:szCs w:val="22"/>
                </w:rPr>
                <w:t>s</w:t>
              </w:r>
            </w:ins>
            <w:ins w:id="935" w:author="David Mattie" w:date="2019-08-18T11:48:00Z">
              <w:r w:rsidR="005C6879" w:rsidRPr="005C6879">
                <w:rPr>
                  <w:color w:val="000000"/>
                  <w:sz w:val="22"/>
                  <w:szCs w:val="22"/>
                  <w:rPrChange w:id="936" w:author="David Mattie" w:date="2019-08-18T11:49:00Z">
                    <w:rPr>
                      <w:rFonts w:ascii="Calibri" w:hAnsi="Calibri"/>
                      <w:color w:val="000000"/>
                      <w:sz w:val="22"/>
                      <w:szCs w:val="22"/>
                    </w:rPr>
                  </w:rPrChange>
                </w:rPr>
                <w:t xml:space="preserve">upport </w:t>
              </w:r>
            </w:ins>
            <w:ins w:id="937" w:author="David Mattie" w:date="2019-08-18T16:20:00Z">
              <w:r>
                <w:rPr>
                  <w:color w:val="000000"/>
                  <w:sz w:val="22"/>
                  <w:szCs w:val="22"/>
                </w:rPr>
                <w:t>v</w:t>
              </w:r>
            </w:ins>
            <w:ins w:id="938" w:author="David Mattie" w:date="2019-08-18T11:48:00Z">
              <w:r w:rsidRPr="00D265B0">
                <w:rPr>
                  <w:color w:val="000000"/>
                  <w:sz w:val="22"/>
                  <w:szCs w:val="22"/>
                </w:rPr>
                <w:t>ector m</w:t>
              </w:r>
              <w:r w:rsidR="005C6879" w:rsidRPr="005C6879">
                <w:rPr>
                  <w:color w:val="000000"/>
                  <w:sz w:val="22"/>
                  <w:szCs w:val="22"/>
                  <w:rPrChange w:id="939" w:author="David Mattie" w:date="2019-08-18T11:49:00Z">
                    <w:rPr>
                      <w:rFonts w:ascii="Calibri" w:hAnsi="Calibri"/>
                      <w:color w:val="000000"/>
                      <w:sz w:val="22"/>
                      <w:szCs w:val="22"/>
                    </w:rPr>
                  </w:rPrChange>
                </w:rPr>
                <w:t>achines</w:t>
              </w:r>
            </w:ins>
          </w:p>
        </w:tc>
      </w:tr>
      <w:tr w:rsidR="005C6879" w:rsidRPr="00D265B0" w14:paraId="604D0051" w14:textId="77777777" w:rsidTr="005C6879">
        <w:trPr>
          <w:trHeight w:val="288"/>
          <w:ins w:id="940" w:author="David Mattie" w:date="2019-08-18T11:48:00Z"/>
          <w:trPrChange w:id="941"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942" w:author="David Mattie" w:date="2019-08-18T11:49:00Z">
              <w:tcPr>
                <w:tcW w:w="810" w:type="dxa"/>
                <w:tcBorders>
                  <w:top w:val="nil"/>
                  <w:left w:val="nil"/>
                  <w:bottom w:val="nil"/>
                  <w:right w:val="nil"/>
                </w:tcBorders>
                <w:shd w:val="clear" w:color="auto" w:fill="auto"/>
                <w:noWrap/>
                <w:vAlign w:val="bottom"/>
                <w:hideMark/>
              </w:tcPr>
            </w:tcPrChange>
          </w:tcPr>
          <w:p w14:paraId="551A4395" w14:textId="77777777" w:rsidR="005C6879" w:rsidRPr="005C6879" w:rsidRDefault="005C6879">
            <w:pPr>
              <w:rPr>
                <w:ins w:id="943" w:author="David Mattie" w:date="2019-08-18T11:48:00Z"/>
                <w:color w:val="000000"/>
                <w:sz w:val="22"/>
                <w:szCs w:val="22"/>
                <w:rPrChange w:id="944" w:author="David Mattie" w:date="2019-08-18T11:49:00Z">
                  <w:rPr>
                    <w:ins w:id="945" w:author="David Mattie" w:date="2019-08-18T11:48:00Z"/>
                    <w:rFonts w:ascii="Calibri" w:hAnsi="Calibri"/>
                    <w:color w:val="000000"/>
                    <w:sz w:val="22"/>
                    <w:szCs w:val="22"/>
                  </w:rPr>
                </w:rPrChange>
              </w:rPr>
            </w:pPr>
            <w:ins w:id="946" w:author="David Mattie" w:date="2019-08-18T11:48:00Z">
              <w:r w:rsidRPr="005C6879">
                <w:rPr>
                  <w:color w:val="000000"/>
                  <w:sz w:val="22"/>
                  <w:szCs w:val="22"/>
                  <w:rPrChange w:id="947" w:author="David Mattie" w:date="2019-08-18T11:49:00Z">
                    <w:rPr>
                      <w:rFonts w:ascii="Calibri" w:hAnsi="Calibri"/>
                      <w:color w:val="000000"/>
                      <w:sz w:val="22"/>
                      <w:szCs w:val="22"/>
                    </w:rPr>
                  </w:rPrChange>
                </w:rPr>
                <w:t>T1</w:t>
              </w:r>
            </w:ins>
          </w:p>
        </w:tc>
        <w:tc>
          <w:tcPr>
            <w:tcW w:w="4610" w:type="dxa"/>
            <w:noWrap/>
            <w:hideMark/>
            <w:tcPrChange w:id="948" w:author="David Mattie" w:date="2019-08-18T11:49:00Z">
              <w:tcPr>
                <w:tcW w:w="4610" w:type="dxa"/>
                <w:tcBorders>
                  <w:top w:val="nil"/>
                  <w:left w:val="nil"/>
                  <w:bottom w:val="nil"/>
                  <w:right w:val="nil"/>
                </w:tcBorders>
                <w:shd w:val="clear" w:color="auto" w:fill="auto"/>
                <w:noWrap/>
                <w:vAlign w:val="bottom"/>
                <w:hideMark/>
              </w:tcPr>
            </w:tcPrChange>
          </w:tcPr>
          <w:p w14:paraId="6B9F7B60" w14:textId="77777777" w:rsidR="005C6879" w:rsidRPr="005C6879" w:rsidRDefault="005C6879">
            <w:pPr>
              <w:cnfStyle w:val="000000000000" w:firstRow="0" w:lastRow="0" w:firstColumn="0" w:lastColumn="0" w:oddVBand="0" w:evenVBand="0" w:oddHBand="0" w:evenHBand="0" w:firstRowFirstColumn="0" w:firstRowLastColumn="0" w:lastRowFirstColumn="0" w:lastRowLastColumn="0"/>
              <w:rPr>
                <w:ins w:id="949" w:author="David Mattie" w:date="2019-08-18T11:48:00Z"/>
                <w:color w:val="000000"/>
                <w:sz w:val="22"/>
                <w:szCs w:val="22"/>
                <w:rPrChange w:id="950" w:author="David Mattie" w:date="2019-08-18T11:49:00Z">
                  <w:rPr>
                    <w:ins w:id="951" w:author="David Mattie" w:date="2019-08-18T11:48:00Z"/>
                    <w:rFonts w:ascii="Calibri" w:hAnsi="Calibri"/>
                    <w:color w:val="000000"/>
                    <w:sz w:val="22"/>
                    <w:szCs w:val="22"/>
                  </w:rPr>
                </w:rPrChange>
              </w:rPr>
            </w:pPr>
            <w:ins w:id="952" w:author="David Mattie" w:date="2019-08-18T11:48:00Z">
              <w:r w:rsidRPr="005C6879">
                <w:rPr>
                  <w:color w:val="000000"/>
                  <w:sz w:val="22"/>
                  <w:szCs w:val="22"/>
                  <w:rPrChange w:id="953" w:author="David Mattie" w:date="2019-08-18T11:49:00Z">
                    <w:rPr>
                      <w:rFonts w:ascii="Calibri" w:hAnsi="Calibri"/>
                      <w:color w:val="000000"/>
                      <w:sz w:val="22"/>
                      <w:szCs w:val="22"/>
                    </w:rPr>
                  </w:rPrChange>
                </w:rPr>
                <w:t>MRI image where 1 tissue type is bright (fat)</w:t>
              </w:r>
            </w:ins>
          </w:p>
        </w:tc>
      </w:tr>
    </w:tbl>
    <w:p w14:paraId="2F209731" w14:textId="61EFA447" w:rsidR="00297F3D" w:rsidRPr="00D265B0" w:rsidDel="0012671A" w:rsidRDefault="00297F3D">
      <w:pPr>
        <w:pStyle w:val="Body"/>
        <w:rPr>
          <w:del w:id="954" w:author="David Mattie" w:date="2019-08-18T11:49:00Z"/>
        </w:rPr>
        <w:pPrChange w:id="955" w:author="David Mattie" w:date="2019-08-18T11:26:00Z">
          <w:pPr>
            <w:pStyle w:val="BodyFirst"/>
            <w:ind w:firstLine="720"/>
          </w:pPr>
        </w:pPrChange>
      </w:pPr>
    </w:p>
    <w:p w14:paraId="1C58AA20" w14:textId="2C47B624" w:rsidR="00932176" w:rsidRDefault="001D37B0">
      <w:pPr>
        <w:pStyle w:val="Heading2"/>
        <w:numPr>
          <w:ilvl w:val="1"/>
          <w:numId w:val="2"/>
        </w:numPr>
      </w:pPr>
      <w:bookmarkStart w:id="956" w:name="_Toc17056259"/>
      <w:r>
        <w:t>Hy</w:t>
      </w:r>
      <w:r w:rsidR="00800971">
        <w:t>p</w:t>
      </w:r>
      <w:r>
        <w:t>othesis</w:t>
      </w:r>
      <w:bookmarkEnd w:id="956"/>
    </w:p>
    <w:p w14:paraId="227981BD" w14:textId="78E9762A" w:rsidR="00932176" w:rsidRDefault="001D37B0" w:rsidP="0085669A">
      <w:pPr>
        <w:spacing w:line="480" w:lineRule="auto"/>
        <w:ind w:firstLine="720"/>
        <w:jc w:val="both"/>
        <w:rPr>
          <w:color w:val="000000"/>
        </w:rPr>
      </w:pPr>
      <w:r>
        <w:rPr>
          <w:color w:val="000000"/>
        </w:rPr>
        <w:t>It is possible to derive thousands of measures such as fiber tract</w:t>
      </w:r>
      <w:r w:rsidR="00844FF6">
        <w:rPr>
          <w:color w:val="000000"/>
        </w:rPr>
        <w:t>ography statistics</w:t>
      </w:r>
      <w:r>
        <w:rPr>
          <w:color w:val="000000"/>
        </w:rPr>
        <w:t>, fractional</w:t>
      </w:r>
      <w:r w:rsidR="00FC1C74">
        <w:rPr>
          <w:color w:val="000000"/>
        </w:rPr>
        <w:t xml:space="preserve"> </w:t>
      </w:r>
      <w:r>
        <w:rPr>
          <w:color w:val="000000"/>
        </w:rPr>
        <w:t>anisotropy and apparent diffusion coefficient across an exhaustive</w:t>
      </w:r>
      <w:r w:rsidR="00FC1C74">
        <w:rPr>
          <w:color w:val="000000"/>
        </w:rPr>
        <w:t xml:space="preserve"> </w:t>
      </w:r>
      <w:r>
        <w:rPr>
          <w:color w:val="000000"/>
        </w:rPr>
        <w:t xml:space="preserve">list of </w:t>
      </w:r>
      <w:r w:rsidR="00844FF6">
        <w:rPr>
          <w:color w:val="000000"/>
        </w:rPr>
        <w:t xml:space="preserve">fiber tracts connecting brain region </w:t>
      </w:r>
      <w:r>
        <w:rPr>
          <w:color w:val="000000"/>
        </w:rPr>
        <w:t xml:space="preserve">pairs to support the neuroscientific analysis of brain development </w:t>
      </w:r>
      <w:r w:rsidR="00844FF6">
        <w:rPr>
          <w:color w:val="000000"/>
        </w:rPr>
        <w:t xml:space="preserve">and towards the establishment of </w:t>
      </w:r>
      <w:r>
        <w:rPr>
          <w:color w:val="000000"/>
        </w:rPr>
        <w:t>the next generation of diagnostic and disease characterization technologies.</w:t>
      </w:r>
    </w:p>
    <w:p w14:paraId="2A72E72F" w14:textId="77777777" w:rsidR="00932176" w:rsidRDefault="001D37B0">
      <w:pPr>
        <w:pStyle w:val="Heading2"/>
        <w:numPr>
          <w:ilvl w:val="1"/>
          <w:numId w:val="2"/>
        </w:numPr>
      </w:pPr>
      <w:bookmarkStart w:id="957" w:name="_Toc17056260"/>
      <w:r>
        <w:t>Relevance</w:t>
      </w:r>
      <w:bookmarkEnd w:id="957"/>
    </w:p>
    <w:p w14:paraId="151BC068" w14:textId="77777777" w:rsidR="00932176" w:rsidRDefault="001D37B0">
      <w:pPr>
        <w:pStyle w:val="Heading3"/>
        <w:numPr>
          <w:ilvl w:val="2"/>
          <w:numId w:val="2"/>
        </w:numPr>
      </w:pPr>
      <w:bookmarkStart w:id="958" w:name="_Toc17056261"/>
      <w:r>
        <w:t>Tractography</w:t>
      </w:r>
      <w:bookmarkEnd w:id="958"/>
    </w:p>
    <w:p w14:paraId="64B11073" w14:textId="25519360" w:rsidR="00932176" w:rsidRDefault="001D37B0" w:rsidP="00FC1C74">
      <w:pPr>
        <w:spacing w:line="480" w:lineRule="auto"/>
        <w:ind w:firstLine="720"/>
        <w:rPr>
          <w:color w:val="000000"/>
        </w:rPr>
      </w:pPr>
      <w:r>
        <w:rPr>
          <w:color w:val="000000"/>
        </w:rPr>
        <w:t xml:space="preserve">Tractography is the only tool we have today that allows us to noninvasively model </w:t>
      </w:r>
      <w:r w:rsidR="001559C4">
        <w:rPr>
          <w:color w:val="000000"/>
        </w:rPr>
        <w:t>fiber tracts</w:t>
      </w:r>
      <w:r w:rsidR="005E74FD">
        <w:rPr>
          <w:color w:val="000000"/>
        </w:rPr>
        <w:t xml:space="preserve"> and  their development exhaustively </w:t>
      </w:r>
      <w:r>
        <w:rPr>
          <w:color w:val="000000"/>
        </w:rPr>
        <w:t>throughout the brain</w:t>
      </w:r>
      <w:customXmlInsRangeStart w:id="959" w:author="David Mattie" w:date="2019-08-18T17:17:00Z"/>
      <w:sdt>
        <w:sdtPr>
          <w:rPr>
            <w:color w:val="000000"/>
          </w:rPr>
          <w:id w:val="-828287508"/>
          <w:citation/>
        </w:sdtPr>
        <w:sdtEndPr/>
        <w:sdtContent>
          <w:customXmlInsRangeEnd w:id="959"/>
          <w:ins w:id="960" w:author="David Mattie" w:date="2019-08-18T17:17:00Z">
            <w:r w:rsidR="007C7EB2">
              <w:rPr>
                <w:color w:val="000000"/>
              </w:rPr>
              <w:fldChar w:fldCharType="begin"/>
            </w:r>
            <w:r w:rsidR="007C7EB2">
              <w:rPr>
                <w:color w:val="000000"/>
              </w:rPr>
              <w:instrText xml:space="preserve"> CITATION Jba111 \l 1033 </w:instrText>
            </w:r>
          </w:ins>
          <w:r w:rsidR="007C7EB2">
            <w:rPr>
              <w:color w:val="000000"/>
            </w:rPr>
            <w:fldChar w:fldCharType="separate"/>
          </w:r>
          <w:r w:rsidR="00410A04">
            <w:rPr>
              <w:noProof/>
              <w:color w:val="000000"/>
            </w:rPr>
            <w:t xml:space="preserve"> </w:t>
          </w:r>
          <w:r w:rsidR="00410A04" w:rsidRPr="00410A04">
            <w:rPr>
              <w:noProof/>
              <w:color w:val="000000"/>
            </w:rPr>
            <w:t>(Jbabdi &amp; Johansen-Berg, 2011)</w:t>
          </w:r>
          <w:ins w:id="961" w:author="David Mattie" w:date="2019-08-18T17:17:00Z">
            <w:r w:rsidR="007C7EB2">
              <w:rPr>
                <w:color w:val="000000"/>
              </w:rPr>
              <w:fldChar w:fldCharType="end"/>
            </w:r>
          </w:ins>
          <w:customXmlInsRangeStart w:id="962" w:author="David Mattie" w:date="2019-08-18T17:17:00Z"/>
        </w:sdtContent>
      </w:sdt>
      <w:customXmlInsRangeEnd w:id="962"/>
      <w:del w:id="963" w:author="David Mattie" w:date="2019-08-18T17:18:00Z">
        <w:r w:rsidDel="007C7EB2">
          <w:rPr>
            <w:color w:val="000000"/>
          </w:rPr>
          <w:delText xml:space="preserve"> [4]</w:delText>
        </w:r>
      </w:del>
      <w:r>
        <w:rPr>
          <w:color w:val="000000"/>
        </w:rPr>
        <w:t>. Tractography imaging has demonstrated itself to have considerable potential in neuroscientific analyses</w:t>
      </w:r>
      <w:customXmlInsRangeStart w:id="964" w:author="David Mattie" w:date="2019-08-18T17:20:00Z"/>
      <w:sdt>
        <w:sdtPr>
          <w:rPr>
            <w:color w:val="000000"/>
          </w:rPr>
          <w:id w:val="-1352025364"/>
          <w:citation/>
        </w:sdtPr>
        <w:sdtEndPr/>
        <w:sdtContent>
          <w:customXmlInsRangeEnd w:id="964"/>
          <w:ins w:id="965" w:author="David Mattie" w:date="2019-08-18T17:20:00Z">
            <w:r w:rsidR="00EE14BF">
              <w:rPr>
                <w:color w:val="000000"/>
              </w:rPr>
              <w:fldChar w:fldCharType="begin"/>
            </w:r>
            <w:r w:rsidR="00EE14BF">
              <w:rPr>
                <w:color w:val="000000"/>
              </w:rPr>
              <w:instrText xml:space="preserve"> CITATION Joh111 \l 1033 </w:instrText>
            </w:r>
          </w:ins>
          <w:r w:rsidR="00EE14BF">
            <w:rPr>
              <w:color w:val="000000"/>
            </w:rPr>
            <w:fldChar w:fldCharType="separate"/>
          </w:r>
          <w:r w:rsidR="00410A04">
            <w:rPr>
              <w:noProof/>
              <w:color w:val="000000"/>
            </w:rPr>
            <w:t xml:space="preserve"> </w:t>
          </w:r>
          <w:r w:rsidR="00410A04" w:rsidRPr="00410A04">
            <w:rPr>
              <w:noProof/>
              <w:color w:val="000000"/>
            </w:rPr>
            <w:t>(Johansen-Berg &amp; Behrens., 2011)</w:t>
          </w:r>
          <w:ins w:id="966" w:author="David Mattie" w:date="2019-08-18T17:20:00Z">
            <w:r w:rsidR="00EE14BF">
              <w:rPr>
                <w:color w:val="000000"/>
              </w:rPr>
              <w:fldChar w:fldCharType="end"/>
            </w:r>
          </w:ins>
          <w:customXmlInsRangeStart w:id="967" w:author="David Mattie" w:date="2019-08-18T17:20:00Z"/>
        </w:sdtContent>
      </w:sdt>
      <w:customXmlInsRangeEnd w:id="967"/>
      <w:del w:id="968" w:author="David Mattie" w:date="2019-08-18T17:21:00Z">
        <w:r w:rsidDel="00EE14BF">
          <w:rPr>
            <w:color w:val="000000"/>
          </w:rPr>
          <w:delText xml:space="preserve"> [5]</w:delText>
        </w:r>
      </w:del>
      <w:r>
        <w:rPr>
          <w:color w:val="000000"/>
        </w:rPr>
        <w:t xml:space="preserve"> </w:t>
      </w:r>
      <w:customXmlInsRangeStart w:id="969" w:author="David Mattie" w:date="2019-08-18T17:28:00Z"/>
      <w:sdt>
        <w:sdtPr>
          <w:rPr>
            <w:color w:val="000000"/>
          </w:rPr>
          <w:id w:val="-662693799"/>
          <w:citation/>
        </w:sdtPr>
        <w:sdtEndPr/>
        <w:sdtContent>
          <w:customXmlInsRangeEnd w:id="969"/>
          <w:ins w:id="970" w:author="David Mattie" w:date="2019-08-18T17:28:00Z">
            <w:r w:rsidR="00EE14BF">
              <w:rPr>
                <w:color w:val="000000"/>
              </w:rPr>
              <w:fldChar w:fldCharType="begin"/>
            </w:r>
            <w:r w:rsidR="00EE14BF">
              <w:rPr>
                <w:color w:val="000000"/>
              </w:rPr>
              <w:instrText xml:space="preserve"> CITATION Kre171 \l 1033 </w:instrText>
            </w:r>
          </w:ins>
          <w:r w:rsidR="00EE14BF">
            <w:rPr>
              <w:color w:val="000000"/>
            </w:rPr>
            <w:fldChar w:fldCharType="separate"/>
          </w:r>
          <w:r w:rsidR="00410A04" w:rsidRPr="00410A04">
            <w:rPr>
              <w:noProof/>
              <w:color w:val="000000"/>
            </w:rPr>
            <w:t>(Kreilkamp, Webber, Richardson, &amp; Keller, 2017)</w:t>
          </w:r>
          <w:ins w:id="971" w:author="David Mattie" w:date="2019-08-18T17:28:00Z">
            <w:r w:rsidR="00EE14BF">
              <w:rPr>
                <w:color w:val="000000"/>
              </w:rPr>
              <w:fldChar w:fldCharType="end"/>
            </w:r>
          </w:ins>
          <w:customXmlInsRangeStart w:id="972" w:author="David Mattie" w:date="2019-08-18T17:28:00Z"/>
        </w:sdtContent>
      </w:sdt>
      <w:customXmlInsRangeEnd w:id="972"/>
      <w:customXmlInsRangeStart w:id="973" w:author="David Mattie" w:date="2019-08-18T17:32:00Z"/>
      <w:sdt>
        <w:sdtPr>
          <w:rPr>
            <w:color w:val="000000"/>
          </w:rPr>
          <w:id w:val="-2028393633"/>
          <w:citation/>
        </w:sdtPr>
        <w:sdtEndPr/>
        <w:sdtContent>
          <w:customXmlInsRangeEnd w:id="973"/>
          <w:ins w:id="974" w:author="David Mattie" w:date="2019-08-18T17:32:00Z">
            <w:r w:rsidR="00EB7BE6">
              <w:rPr>
                <w:color w:val="000000"/>
              </w:rPr>
              <w:fldChar w:fldCharType="begin"/>
            </w:r>
            <w:r w:rsidR="00EB7BE6">
              <w:rPr>
                <w:noProof/>
                <w:color w:val="000000"/>
              </w:rPr>
              <w:instrText xml:space="preserve"> CITATION Tah151 \l 1033 </w:instrText>
            </w:r>
          </w:ins>
          <w:r w:rsidR="00EB7BE6">
            <w:rPr>
              <w:color w:val="000000"/>
            </w:rPr>
            <w:fldChar w:fldCharType="separate"/>
          </w:r>
          <w:r w:rsidR="00410A04">
            <w:rPr>
              <w:noProof/>
              <w:color w:val="000000"/>
            </w:rPr>
            <w:t xml:space="preserve"> </w:t>
          </w:r>
          <w:r w:rsidR="00410A04" w:rsidRPr="00410A04">
            <w:rPr>
              <w:noProof/>
              <w:color w:val="000000"/>
            </w:rPr>
            <w:t>(Taha &amp; Hanbury, 2015)</w:t>
          </w:r>
          <w:ins w:id="975" w:author="David Mattie" w:date="2019-08-18T17:32:00Z">
            <w:r w:rsidR="00EB7BE6">
              <w:rPr>
                <w:color w:val="000000"/>
              </w:rPr>
              <w:fldChar w:fldCharType="end"/>
            </w:r>
          </w:ins>
          <w:customXmlInsRangeStart w:id="976" w:author="David Mattie" w:date="2019-08-18T17:32:00Z"/>
        </w:sdtContent>
      </w:sdt>
      <w:customXmlInsRangeEnd w:id="976"/>
      <w:del w:id="977" w:author="David Mattie" w:date="2019-08-18T17:32:00Z">
        <w:r w:rsidDel="00EB7BE6">
          <w:rPr>
            <w:color w:val="000000"/>
          </w:rPr>
          <w:delText>[13]</w:delText>
        </w:r>
      </w:del>
      <w:r>
        <w:rPr>
          <w:color w:val="000000"/>
        </w:rPr>
        <w:t xml:space="preserve"> </w:t>
      </w:r>
      <w:del w:id="978" w:author="David Mattie" w:date="2019-08-18T17:28:00Z">
        <w:r w:rsidDel="00EB7BE6">
          <w:rPr>
            <w:color w:val="000000"/>
          </w:rPr>
          <w:delText>[6]</w:delText>
        </w:r>
      </w:del>
      <w:r>
        <w:rPr>
          <w:color w:val="000000"/>
        </w:rPr>
        <w:t>, however,  tractography has yet to become a gold standard imaging technique relied upon clinically for the management of any given medical condition.</w:t>
      </w:r>
    </w:p>
    <w:p w14:paraId="77D0EE3B" w14:textId="61086FD6" w:rsidR="00932176" w:rsidRDefault="001D37B0" w:rsidP="00FC1C74">
      <w:pPr>
        <w:spacing w:line="480" w:lineRule="auto"/>
        <w:ind w:firstLine="720"/>
        <w:rPr>
          <w:color w:val="000000"/>
        </w:rPr>
      </w:pPr>
      <w:r>
        <w:rPr>
          <w:color w:val="000000"/>
        </w:rPr>
        <w:t xml:space="preserve">Although current tractography methods do not track axons directly (fiber tracking is based on inferring the tract's presence based on neighboring voxel diffusion profiles) and have varying accuracy by technique, there is clear potential value from mapping fiber  bundles towards better understanding the structural organization of </w:t>
      </w:r>
      <w:r w:rsidR="001F4D30">
        <w:rPr>
          <w:color w:val="000000"/>
        </w:rPr>
        <w:t>the brain</w:t>
      </w:r>
      <w:customXmlInsRangeStart w:id="979" w:author="David Mattie" w:date="2019-08-18T17:24:00Z"/>
      <w:sdt>
        <w:sdtPr>
          <w:rPr>
            <w:color w:val="000000"/>
          </w:rPr>
          <w:id w:val="-1970114978"/>
          <w:citation/>
        </w:sdtPr>
        <w:sdtEndPr/>
        <w:sdtContent>
          <w:customXmlInsRangeEnd w:id="979"/>
          <w:ins w:id="980" w:author="David Mattie" w:date="2019-08-18T17:24:00Z">
            <w:r w:rsidR="00EE14BF">
              <w:rPr>
                <w:color w:val="000000"/>
              </w:rPr>
              <w:fldChar w:fldCharType="begin"/>
            </w:r>
            <w:r w:rsidR="00EE14BF">
              <w:rPr>
                <w:color w:val="000000"/>
              </w:rPr>
              <w:instrText xml:space="preserve"> CITATION Gar181 \l 1033 </w:instrText>
            </w:r>
          </w:ins>
          <w:r w:rsidR="00EE14BF">
            <w:rPr>
              <w:color w:val="000000"/>
            </w:rPr>
            <w:fldChar w:fldCharType="separate"/>
          </w:r>
          <w:r w:rsidR="00410A04">
            <w:rPr>
              <w:noProof/>
              <w:color w:val="000000"/>
            </w:rPr>
            <w:t xml:space="preserve"> </w:t>
          </w:r>
          <w:r w:rsidR="00410A04" w:rsidRPr="00410A04">
            <w:rPr>
              <w:noProof/>
              <w:color w:val="000000"/>
            </w:rPr>
            <w:lastRenderedPageBreak/>
            <w:t>(Garyfallidis, et al., 2018)</w:t>
          </w:r>
          <w:ins w:id="981" w:author="David Mattie" w:date="2019-08-18T17:24:00Z">
            <w:r w:rsidR="00EE14BF">
              <w:rPr>
                <w:color w:val="000000"/>
              </w:rPr>
              <w:fldChar w:fldCharType="end"/>
            </w:r>
          </w:ins>
          <w:customXmlInsRangeStart w:id="982" w:author="David Mattie" w:date="2019-08-18T17:24:00Z"/>
        </w:sdtContent>
      </w:sdt>
      <w:customXmlInsRangeEnd w:id="982"/>
      <w:del w:id="983" w:author="David Mattie" w:date="2019-08-18T17:24:00Z">
        <w:r w:rsidDel="00EE14BF">
          <w:rPr>
            <w:color w:val="000000"/>
          </w:rPr>
          <w:delText xml:space="preserve"> [3]</w:delText>
        </w:r>
      </w:del>
      <w:r>
        <w:rPr>
          <w:color w:val="000000"/>
        </w:rPr>
        <w:t xml:space="preserve"> </w:t>
      </w:r>
      <w:customXmlInsRangeStart w:id="984" w:author="David Mattie" w:date="2019-08-18T17:34:00Z"/>
      <w:sdt>
        <w:sdtPr>
          <w:rPr>
            <w:color w:val="000000"/>
          </w:rPr>
          <w:id w:val="1895700684"/>
          <w:citation/>
        </w:sdtPr>
        <w:sdtEndPr/>
        <w:sdtContent>
          <w:customXmlInsRangeEnd w:id="984"/>
          <w:ins w:id="985" w:author="David Mattie" w:date="2019-08-18T17:34:00Z">
            <w:r w:rsidR="00EB7BE6">
              <w:rPr>
                <w:color w:val="000000"/>
              </w:rPr>
              <w:fldChar w:fldCharType="begin"/>
            </w:r>
            <w:r w:rsidR="00EB7BE6">
              <w:rPr>
                <w:color w:val="000000"/>
              </w:rPr>
              <w:instrText xml:space="preserve"> CITATION ODo071 \l 1033 </w:instrText>
            </w:r>
          </w:ins>
          <w:r w:rsidR="00EB7BE6">
            <w:rPr>
              <w:color w:val="000000"/>
            </w:rPr>
            <w:fldChar w:fldCharType="separate"/>
          </w:r>
          <w:r w:rsidR="00410A04" w:rsidRPr="00410A04">
            <w:rPr>
              <w:noProof/>
              <w:color w:val="000000"/>
            </w:rPr>
            <w:t>(O'Donnell &amp; Westin, 2007)</w:t>
          </w:r>
          <w:ins w:id="986" w:author="David Mattie" w:date="2019-08-18T17:34:00Z">
            <w:r w:rsidR="00EB7BE6">
              <w:rPr>
                <w:color w:val="000000"/>
              </w:rPr>
              <w:fldChar w:fldCharType="end"/>
            </w:r>
          </w:ins>
          <w:customXmlInsRangeStart w:id="987" w:author="David Mattie" w:date="2019-08-18T17:34:00Z"/>
        </w:sdtContent>
      </w:sdt>
      <w:customXmlInsRangeEnd w:id="987"/>
      <w:del w:id="988" w:author="David Mattie" w:date="2019-08-18T17:34:00Z">
        <w:r w:rsidDel="00EB7BE6">
          <w:rPr>
            <w:color w:val="000000"/>
          </w:rPr>
          <w:delText>[8]</w:delText>
        </w:r>
      </w:del>
      <w:r>
        <w:rPr>
          <w:color w:val="000000"/>
        </w:rPr>
        <w:t>. These analytic technologies can allow neuroscientists to test hypotheses, such as whether the autistic exhibit abnormally reduced or increased fiber tract connecti</w:t>
      </w:r>
      <w:r w:rsidR="001F4D30">
        <w:rPr>
          <w:color w:val="000000"/>
        </w:rPr>
        <w:t>vity</w:t>
      </w:r>
      <w:r>
        <w:rPr>
          <w:color w:val="000000"/>
        </w:rPr>
        <w:t xml:space="preserve"> between key brain regions relative to neurotypical controls.  Until recently, this analysis could not previously have been accomplished in a living human</w:t>
      </w:r>
      <w:r w:rsidR="001F4D30">
        <w:rPr>
          <w:color w:val="000000"/>
        </w:rPr>
        <w:t>, and only very recently has the emergence of clinical data of sufficient quality become available for mapping out fiber tract development as part of the delivery of patient care</w:t>
      </w:r>
      <w:r>
        <w:rPr>
          <w:color w:val="000000"/>
        </w:rPr>
        <w:t>.</w:t>
      </w:r>
    </w:p>
    <w:p w14:paraId="25504133" w14:textId="732783D3" w:rsidR="00932176" w:rsidRDefault="001D37B0" w:rsidP="007632E7">
      <w:pPr>
        <w:spacing w:line="480" w:lineRule="auto"/>
        <w:ind w:firstLine="720"/>
        <w:rPr>
          <w:color w:val="000000"/>
        </w:rPr>
      </w:pPr>
      <w:r>
        <w:rPr>
          <w:color w:val="000000"/>
        </w:rPr>
        <w:t>Common approaches to tractography involve tracking fiber tracts based on adjacent water diffusion profiles with the least angular deviations between voxels. This voxel</w:t>
      </w:r>
      <w:r w:rsidR="008E29B0">
        <w:rPr>
          <w:color w:val="000000"/>
        </w:rPr>
        <w:t>-</w:t>
      </w:r>
      <w:r>
        <w:rPr>
          <w:color w:val="000000"/>
        </w:rPr>
        <w:t>based imaging method is typically performed within a single volume that measures a few cubic millimeters</w:t>
      </w:r>
      <w:r w:rsidR="0068682B">
        <w:rPr>
          <w:color w:val="000000"/>
        </w:rPr>
        <w:t>.  The MRI machines used for this research have a resolution of a 1 mm</w:t>
      </w:r>
      <w:r w:rsidR="0068682B" w:rsidRPr="0068682B">
        <w:rPr>
          <w:color w:val="000000"/>
          <w:vertAlign w:val="superscript"/>
        </w:rPr>
        <w:t>3</w:t>
      </w:r>
      <w:r w:rsidR="0068682B">
        <w:rPr>
          <w:color w:val="000000"/>
        </w:rPr>
        <w:t xml:space="preserve"> per voxel.  There can be approximately 50,000 neurons in a cubic millimeter</w:t>
      </w:r>
      <w:sdt>
        <w:sdtPr>
          <w:rPr>
            <w:color w:val="000000"/>
          </w:rPr>
          <w:id w:val="-2815983"/>
          <w:citation/>
        </w:sdtPr>
        <w:sdtEndPr/>
        <w:sdtContent>
          <w:r w:rsidR="0068682B">
            <w:rPr>
              <w:color w:val="000000"/>
            </w:rPr>
            <w:fldChar w:fldCharType="begin"/>
          </w:r>
          <w:r w:rsidR="0068682B">
            <w:rPr>
              <w:color w:val="000000"/>
            </w:rPr>
            <w:instrText xml:space="preserve"> CITATION Bra98 \l 1033 </w:instrText>
          </w:r>
          <w:r w:rsidR="0068682B">
            <w:rPr>
              <w:color w:val="000000"/>
            </w:rPr>
            <w:fldChar w:fldCharType="separate"/>
          </w:r>
          <w:r w:rsidR="00410A04">
            <w:rPr>
              <w:noProof/>
              <w:color w:val="000000"/>
            </w:rPr>
            <w:t xml:space="preserve"> </w:t>
          </w:r>
          <w:r w:rsidR="00410A04" w:rsidRPr="00410A04">
            <w:rPr>
              <w:noProof/>
              <w:color w:val="000000"/>
            </w:rPr>
            <w:t>(Braitenberg, 1998)</w:t>
          </w:r>
          <w:r w:rsidR="0068682B">
            <w:rPr>
              <w:color w:val="000000"/>
            </w:rPr>
            <w:fldChar w:fldCharType="end"/>
          </w:r>
        </w:sdtContent>
      </w:sdt>
      <w:r w:rsidR="0068682B">
        <w:rPr>
          <w:color w:val="000000"/>
        </w:rPr>
        <w:t>, each establishing approximately 6000 synapses.  Effectively, there are 300 million connections per cubic millimeter</w:t>
      </w:r>
      <w:r>
        <w:rPr>
          <w:color w:val="000000"/>
        </w:rPr>
        <w:t>. The scale disparity between our cubic millimeter macro-scale voxel based measurements and the number of axons involved in the MRI signals acquired results in assumptions and approximations being made when researchers correlate structural connectivity and function.</w:t>
      </w:r>
    </w:p>
    <w:p w14:paraId="052A0EE1" w14:textId="41F79E5C" w:rsidR="00932176" w:rsidRDefault="001D37B0" w:rsidP="00726F47">
      <w:pPr>
        <w:spacing w:line="480" w:lineRule="auto"/>
        <w:ind w:firstLine="720"/>
        <w:rPr>
          <w:color w:val="000000"/>
        </w:rPr>
      </w:pPr>
      <w:r>
        <w:rPr>
          <w:color w:val="000000"/>
        </w:rPr>
        <w:t xml:space="preserve">Previous research has validated these assumptions by demonstrating reasonable agreement among structural, functional, and </w:t>
      </w:r>
      <w:r w:rsidR="00CF3E00">
        <w:rPr>
          <w:color w:val="000000"/>
        </w:rPr>
        <w:t xml:space="preserve">microanatomy </w:t>
      </w:r>
      <w:r>
        <w:rPr>
          <w:color w:val="000000"/>
        </w:rPr>
        <w:t>fiber tracking results</w:t>
      </w:r>
      <w:sdt>
        <w:sdtPr>
          <w:rPr>
            <w:color w:val="000000"/>
          </w:rPr>
          <w:id w:val="-512301614"/>
          <w:citation/>
        </w:sdtPr>
        <w:sdtEndPr/>
        <w:sdtContent>
          <w:r w:rsidR="007632E7">
            <w:rPr>
              <w:color w:val="000000"/>
            </w:rPr>
            <w:fldChar w:fldCharType="begin"/>
          </w:r>
          <w:r w:rsidR="007632E7">
            <w:rPr>
              <w:color w:val="000000"/>
            </w:rPr>
            <w:instrText xml:space="preserve"> CITATION Sot131 \l 1033 </w:instrText>
          </w:r>
          <w:r w:rsidR="007632E7">
            <w:rPr>
              <w:color w:val="000000"/>
            </w:rPr>
            <w:fldChar w:fldCharType="separate"/>
          </w:r>
          <w:r w:rsidR="00410A04">
            <w:rPr>
              <w:noProof/>
              <w:color w:val="000000"/>
            </w:rPr>
            <w:t xml:space="preserve"> </w:t>
          </w:r>
          <w:r w:rsidR="00410A04" w:rsidRPr="00410A04">
            <w:rPr>
              <w:noProof/>
              <w:color w:val="000000"/>
            </w:rPr>
            <w:t>(Sotiropoulos, et al., 2013)</w:t>
          </w:r>
          <w:r w:rsidR="007632E7">
            <w:rPr>
              <w:color w:val="000000"/>
            </w:rPr>
            <w:fldChar w:fldCharType="end"/>
          </w:r>
        </w:sdtContent>
      </w:sdt>
      <w:r>
        <w:rPr>
          <w:color w:val="000000"/>
        </w:rPr>
        <w:t xml:space="preserve">.  This research suggests that a simple model of direct anatomical connectivity between regions of interest in the brain </w:t>
      </w:r>
      <w:r w:rsidR="00C2697B">
        <w:rPr>
          <w:color w:val="000000"/>
        </w:rPr>
        <w:t xml:space="preserve">can be </w:t>
      </w:r>
      <w:r>
        <w:rPr>
          <w:color w:val="000000"/>
        </w:rPr>
        <w:t>capable of explaining much of the observed correlations in neural activity</w:t>
      </w:r>
      <w:customXmlInsRangeStart w:id="989" w:author="David Mattie" w:date="2019-08-18T17:36:00Z"/>
      <w:sdt>
        <w:sdtPr>
          <w:rPr>
            <w:color w:val="000000"/>
          </w:rPr>
          <w:id w:val="-517694515"/>
          <w:citation/>
        </w:sdtPr>
        <w:sdtEndPr/>
        <w:sdtContent>
          <w:customXmlInsRangeEnd w:id="989"/>
          <w:ins w:id="990" w:author="David Mattie" w:date="2019-08-18T17:36:00Z">
            <w:r w:rsidR="00EB7BE6">
              <w:rPr>
                <w:color w:val="000000"/>
              </w:rPr>
              <w:fldChar w:fldCharType="begin"/>
            </w:r>
            <w:r w:rsidR="00EB7BE6">
              <w:rPr>
                <w:color w:val="000000"/>
              </w:rPr>
              <w:instrText xml:space="preserve"> CITATION Zha091 \l 1033 </w:instrText>
            </w:r>
          </w:ins>
          <w:r w:rsidR="00EB7BE6">
            <w:rPr>
              <w:color w:val="000000"/>
            </w:rPr>
            <w:fldChar w:fldCharType="separate"/>
          </w:r>
          <w:r w:rsidR="00410A04">
            <w:rPr>
              <w:noProof/>
              <w:color w:val="000000"/>
            </w:rPr>
            <w:t xml:space="preserve"> </w:t>
          </w:r>
          <w:r w:rsidR="00410A04" w:rsidRPr="00410A04">
            <w:rPr>
              <w:noProof/>
              <w:color w:val="000000"/>
            </w:rPr>
            <w:t>(Zhang, Snyder, Shimony, Fox, &amp; Raichle, 2009)</w:t>
          </w:r>
          <w:ins w:id="991" w:author="David Mattie" w:date="2019-08-18T17:36:00Z">
            <w:r w:rsidR="00EB7BE6">
              <w:rPr>
                <w:color w:val="000000"/>
              </w:rPr>
              <w:fldChar w:fldCharType="end"/>
            </w:r>
          </w:ins>
          <w:customXmlInsRangeStart w:id="992" w:author="David Mattie" w:date="2019-08-18T17:36:00Z"/>
        </w:sdtContent>
      </w:sdt>
      <w:customXmlInsRangeEnd w:id="992"/>
      <w:del w:id="993" w:author="David Mattie" w:date="2019-08-18T17:36:00Z">
        <w:r w:rsidDel="00EB7BE6">
          <w:rPr>
            <w:color w:val="000000"/>
          </w:rPr>
          <w:delText>[17]</w:delText>
        </w:r>
      </w:del>
      <w:r>
        <w:rPr>
          <w:color w:val="000000"/>
        </w:rPr>
        <w:t>, however, traditional diffusion tensor imaging based analyses have also been reported to be unreliable</w:t>
      </w:r>
      <w:customXmlInsRangeStart w:id="994" w:author="David Mattie" w:date="2019-08-18T17:38:00Z"/>
      <w:sdt>
        <w:sdtPr>
          <w:rPr>
            <w:color w:val="000000"/>
          </w:rPr>
          <w:id w:val="-720749827"/>
          <w:citation/>
        </w:sdtPr>
        <w:sdtEndPr/>
        <w:sdtContent>
          <w:customXmlInsRangeEnd w:id="994"/>
          <w:ins w:id="995" w:author="David Mattie" w:date="2019-08-18T17:38:00Z">
            <w:r w:rsidR="00EB7BE6">
              <w:rPr>
                <w:color w:val="000000"/>
              </w:rPr>
              <w:fldChar w:fldCharType="begin"/>
            </w:r>
            <w:r w:rsidR="00EB7BE6">
              <w:rPr>
                <w:color w:val="000000"/>
              </w:rPr>
              <w:instrText xml:space="preserve"> CITATION Far13 \l 1033 </w:instrText>
            </w:r>
          </w:ins>
          <w:r w:rsidR="00EB7BE6">
            <w:rPr>
              <w:color w:val="000000"/>
            </w:rPr>
            <w:fldChar w:fldCharType="separate"/>
          </w:r>
          <w:r w:rsidR="00410A04">
            <w:rPr>
              <w:noProof/>
              <w:color w:val="000000"/>
            </w:rPr>
            <w:t xml:space="preserve"> </w:t>
          </w:r>
          <w:r w:rsidR="00410A04" w:rsidRPr="00410A04">
            <w:rPr>
              <w:noProof/>
              <w:color w:val="000000"/>
            </w:rPr>
            <w:t>(Farquharson, et al., 2013)</w:t>
          </w:r>
          <w:ins w:id="996" w:author="David Mattie" w:date="2019-08-18T17:38:00Z">
            <w:r w:rsidR="00EB7BE6">
              <w:rPr>
                <w:color w:val="000000"/>
              </w:rPr>
              <w:fldChar w:fldCharType="end"/>
            </w:r>
          </w:ins>
          <w:customXmlInsRangeStart w:id="997" w:author="David Mattie" w:date="2019-08-18T17:38:00Z"/>
        </w:sdtContent>
      </w:sdt>
      <w:customXmlInsRangeEnd w:id="997"/>
      <w:del w:id="998" w:author="David Mattie" w:date="2019-08-18T17:38:00Z">
        <w:r w:rsidDel="00EB7BE6">
          <w:rPr>
            <w:color w:val="000000"/>
          </w:rPr>
          <w:delText>[9]</w:delText>
        </w:r>
      </w:del>
      <w:customXmlInsRangeStart w:id="999" w:author="David Mattie" w:date="2019-08-18T17:18:00Z"/>
      <w:sdt>
        <w:sdtPr>
          <w:rPr>
            <w:color w:val="000000"/>
          </w:rPr>
          <w:id w:val="1745060069"/>
          <w:citation/>
        </w:sdtPr>
        <w:sdtEndPr/>
        <w:sdtContent>
          <w:customXmlInsRangeEnd w:id="999"/>
          <w:ins w:id="1000" w:author="David Mattie" w:date="2019-08-18T17:18:00Z">
            <w:r w:rsidR="00EE14BF">
              <w:rPr>
                <w:color w:val="000000"/>
              </w:rPr>
              <w:fldChar w:fldCharType="begin"/>
            </w:r>
            <w:r w:rsidR="00EE14BF">
              <w:rPr>
                <w:color w:val="000000"/>
              </w:rPr>
              <w:instrText xml:space="preserve"> CITATION Jba111 \l 1033 </w:instrText>
            </w:r>
          </w:ins>
          <w:r w:rsidR="00EE14BF">
            <w:rPr>
              <w:color w:val="000000"/>
            </w:rPr>
            <w:fldChar w:fldCharType="separate"/>
          </w:r>
          <w:r w:rsidR="00410A04">
            <w:rPr>
              <w:noProof/>
              <w:color w:val="000000"/>
            </w:rPr>
            <w:t xml:space="preserve"> </w:t>
          </w:r>
          <w:r w:rsidR="00410A04" w:rsidRPr="00410A04">
            <w:rPr>
              <w:noProof/>
              <w:color w:val="000000"/>
            </w:rPr>
            <w:t>(Jbabdi &amp; Johansen-Berg, 2011)</w:t>
          </w:r>
          <w:ins w:id="1001" w:author="David Mattie" w:date="2019-08-18T17:18:00Z">
            <w:r w:rsidR="00EE14BF">
              <w:rPr>
                <w:color w:val="000000"/>
              </w:rPr>
              <w:fldChar w:fldCharType="end"/>
            </w:r>
          </w:ins>
          <w:customXmlInsRangeStart w:id="1002" w:author="David Mattie" w:date="2019-08-18T17:18:00Z"/>
        </w:sdtContent>
      </w:sdt>
      <w:customXmlInsRangeEnd w:id="1002"/>
      <w:del w:id="1003" w:author="David Mattie" w:date="2019-08-18T17:18:00Z">
        <w:r w:rsidDel="00EE14BF">
          <w:rPr>
            <w:color w:val="000000"/>
          </w:rPr>
          <w:delText>[4]</w:delText>
        </w:r>
      </w:del>
      <w:r>
        <w:rPr>
          <w:color w:val="000000"/>
        </w:rPr>
        <w:t xml:space="preserve">. Unfortunately, there is no ability to detect the presence of synapses or to </w:t>
      </w:r>
      <w:r>
        <w:rPr>
          <w:color w:val="000000"/>
        </w:rPr>
        <w:lastRenderedPageBreak/>
        <w:t>determine whether a pathway is functional</w:t>
      </w:r>
      <w:r w:rsidR="00C2697B">
        <w:rPr>
          <w:color w:val="000000"/>
        </w:rPr>
        <w:t xml:space="preserve"> when relying on diffusion MRI</w:t>
      </w:r>
      <w:r>
        <w:rPr>
          <w:color w:val="000000"/>
        </w:rPr>
        <w:t>.</w:t>
      </w:r>
      <w:r w:rsidR="00C2697B">
        <w:rPr>
          <w:color w:val="000000"/>
        </w:rPr>
        <w:t xml:space="preserve"> </w:t>
      </w:r>
      <w:r w:rsidR="0085669A">
        <w:rPr>
          <w:color w:val="000000"/>
        </w:rPr>
        <w:t xml:space="preserve"> </w:t>
      </w:r>
      <w:r>
        <w:rPr>
          <w:color w:val="000000"/>
        </w:rPr>
        <w:t xml:space="preserve">False positives and negatives are inevitable given the spatial resolution, especially in regions of heavy fiber crossing or </w:t>
      </w:r>
      <w:r w:rsidR="00C2697B">
        <w:rPr>
          <w:color w:val="000000"/>
        </w:rPr>
        <w:t xml:space="preserve">structural </w:t>
      </w:r>
      <w:r>
        <w:rPr>
          <w:color w:val="000000"/>
        </w:rPr>
        <w:t>complexity</w:t>
      </w:r>
      <w:customXmlInsRangeStart w:id="1004" w:author="David Mattie" w:date="2019-08-18T17:21:00Z"/>
      <w:sdt>
        <w:sdtPr>
          <w:rPr>
            <w:color w:val="000000"/>
          </w:rPr>
          <w:id w:val="45116042"/>
          <w:citation/>
        </w:sdtPr>
        <w:sdtEndPr/>
        <w:sdtContent>
          <w:customXmlInsRangeEnd w:id="1004"/>
          <w:ins w:id="1005" w:author="David Mattie" w:date="2019-08-18T17:21:00Z">
            <w:r w:rsidR="00EE14BF">
              <w:rPr>
                <w:color w:val="000000"/>
              </w:rPr>
              <w:fldChar w:fldCharType="begin"/>
            </w:r>
            <w:r w:rsidR="00EE14BF">
              <w:rPr>
                <w:color w:val="000000"/>
              </w:rPr>
              <w:instrText xml:space="preserve"> CITATION Joh111 \l 1033 </w:instrText>
            </w:r>
          </w:ins>
          <w:r w:rsidR="00EE14BF">
            <w:rPr>
              <w:color w:val="000000"/>
            </w:rPr>
            <w:fldChar w:fldCharType="separate"/>
          </w:r>
          <w:r w:rsidR="00410A04">
            <w:rPr>
              <w:noProof/>
              <w:color w:val="000000"/>
            </w:rPr>
            <w:t xml:space="preserve"> </w:t>
          </w:r>
          <w:r w:rsidR="00410A04" w:rsidRPr="00410A04">
            <w:rPr>
              <w:noProof/>
              <w:color w:val="000000"/>
            </w:rPr>
            <w:t>(Johansen-Berg &amp; Behrens., 2011)</w:t>
          </w:r>
          <w:ins w:id="1006" w:author="David Mattie" w:date="2019-08-18T17:21:00Z">
            <w:r w:rsidR="00EE14BF">
              <w:rPr>
                <w:color w:val="000000"/>
              </w:rPr>
              <w:fldChar w:fldCharType="end"/>
            </w:r>
          </w:ins>
          <w:customXmlInsRangeStart w:id="1007" w:author="David Mattie" w:date="2019-08-18T17:21:00Z"/>
        </w:sdtContent>
      </w:sdt>
      <w:customXmlInsRangeEnd w:id="1007"/>
      <w:del w:id="1008" w:author="David Mattie" w:date="2019-08-18T17:21:00Z">
        <w:r w:rsidDel="00EE14BF">
          <w:rPr>
            <w:color w:val="000000"/>
          </w:rPr>
          <w:delText xml:space="preserve"> [5]</w:delText>
        </w:r>
      </w:del>
      <w:r>
        <w:rPr>
          <w:color w:val="000000"/>
        </w:rPr>
        <w:t>.</w:t>
      </w:r>
    </w:p>
    <w:p w14:paraId="39898004" w14:textId="77777777" w:rsidR="00932176" w:rsidRDefault="001D37B0">
      <w:pPr>
        <w:pStyle w:val="Heading4"/>
        <w:numPr>
          <w:ilvl w:val="3"/>
          <w:numId w:val="2"/>
        </w:numPr>
      </w:pPr>
      <w:bookmarkStart w:id="1009" w:name="_Toc17056262"/>
      <w:r>
        <w:t>Current technology landscape</w:t>
      </w:r>
      <w:bookmarkEnd w:id="1009"/>
    </w:p>
    <w:p w14:paraId="1DD2FDCF" w14:textId="26EC049E" w:rsidR="00932176" w:rsidRDefault="001D37B0" w:rsidP="00AF366B">
      <w:pPr>
        <w:spacing w:line="480" w:lineRule="auto"/>
        <w:ind w:firstLine="360"/>
        <w:rPr>
          <w:color w:val="000000"/>
        </w:rPr>
      </w:pPr>
      <w:r>
        <w:rPr>
          <w:color w:val="000000"/>
        </w:rPr>
        <w:t>There are a number of technologies actively used to perform tractography. There are</w:t>
      </w:r>
      <w:r w:rsidR="00AF366B">
        <w:rPr>
          <w:color w:val="000000"/>
        </w:rPr>
        <w:t xml:space="preserve"> c</w:t>
      </w:r>
      <w:r>
        <w:rPr>
          <w:color w:val="000000"/>
        </w:rPr>
        <w:t>urrently three categories of automated tract segmentation:</w:t>
      </w:r>
    </w:p>
    <w:p w14:paraId="425FB681" w14:textId="588843BA" w:rsidR="00932176" w:rsidRDefault="001D37B0">
      <w:pPr>
        <w:numPr>
          <w:ilvl w:val="0"/>
          <w:numId w:val="3"/>
        </w:numPr>
        <w:spacing w:line="480" w:lineRule="auto"/>
        <w:rPr>
          <w:color w:val="000000"/>
        </w:rPr>
      </w:pPr>
      <w:r>
        <w:rPr>
          <w:color w:val="000000"/>
        </w:rPr>
        <w:t>ROI based approach</w:t>
      </w:r>
      <w:r w:rsidR="00D958BF">
        <w:rPr>
          <w:color w:val="000000"/>
        </w:rPr>
        <w:t>es</w:t>
      </w:r>
      <w:r>
        <w:rPr>
          <w:color w:val="000000"/>
        </w:rPr>
        <w:t xml:space="preserve"> use information from a common atlas space that is registered to the subject in order to perform ROI extraction. Streamlines can then be altered according to their spatial relation to the ROI using white matter atlases</w:t>
      </w:r>
      <w:r w:rsidR="00D958BF">
        <w:rPr>
          <w:color w:val="000000"/>
        </w:rPr>
        <w:t xml:space="preserve"> </w:t>
      </w:r>
      <w:customXmlInsRangeStart w:id="1010" w:author="David Mattie" w:date="2019-08-18T17:40:00Z"/>
      <w:sdt>
        <w:sdtPr>
          <w:rPr>
            <w:color w:val="000000"/>
          </w:rPr>
          <w:id w:val="-353731313"/>
          <w:citation/>
        </w:sdtPr>
        <w:sdtEndPr/>
        <w:sdtContent>
          <w:customXmlInsRangeEnd w:id="1010"/>
          <w:ins w:id="1011" w:author="David Mattie" w:date="2019-08-18T17:40:00Z">
            <w:r w:rsidR="00CF7440">
              <w:rPr>
                <w:color w:val="000000"/>
              </w:rPr>
              <w:fldChar w:fldCharType="begin"/>
            </w:r>
            <w:r w:rsidR="00CF7440">
              <w:rPr>
                <w:color w:val="000000"/>
              </w:rPr>
              <w:instrText xml:space="preserve"> CITATION Was161 \l 1033 </w:instrText>
            </w:r>
          </w:ins>
          <w:r w:rsidR="00CF7440">
            <w:rPr>
              <w:color w:val="000000"/>
            </w:rPr>
            <w:fldChar w:fldCharType="separate"/>
          </w:r>
          <w:r w:rsidR="00410A04" w:rsidRPr="00410A04">
            <w:rPr>
              <w:noProof/>
              <w:color w:val="000000"/>
            </w:rPr>
            <w:t>(Wasserman, et al., 2016)</w:t>
          </w:r>
          <w:ins w:id="1012" w:author="David Mattie" w:date="2019-08-18T17:40:00Z">
            <w:r w:rsidR="00CF7440">
              <w:rPr>
                <w:color w:val="000000"/>
              </w:rPr>
              <w:fldChar w:fldCharType="end"/>
            </w:r>
          </w:ins>
          <w:customXmlInsRangeStart w:id="1013" w:author="David Mattie" w:date="2019-08-18T17:40:00Z"/>
        </w:sdtContent>
      </w:sdt>
      <w:customXmlInsRangeEnd w:id="1013"/>
      <w:del w:id="1014" w:author="David Mattie" w:date="2019-08-18T17:40:00Z">
        <w:r w:rsidDel="00CF7440">
          <w:rPr>
            <w:color w:val="000000"/>
          </w:rPr>
          <w:delText>[15]</w:delText>
        </w:r>
      </w:del>
      <w:r>
        <w:rPr>
          <w:color w:val="000000"/>
        </w:rPr>
        <w:t>.</w:t>
      </w:r>
    </w:p>
    <w:p w14:paraId="6CE95791" w14:textId="3B3C9DC6" w:rsidR="00932176" w:rsidRDefault="001D37B0">
      <w:pPr>
        <w:numPr>
          <w:ilvl w:val="0"/>
          <w:numId w:val="3"/>
        </w:numPr>
        <w:spacing w:line="480" w:lineRule="auto"/>
        <w:rPr>
          <w:color w:val="000000"/>
        </w:rPr>
      </w:pPr>
      <w:r>
        <w:rPr>
          <w:color w:val="000000"/>
        </w:rPr>
        <w:t>Clustering-based segmentation groups streamline into spatially coherent clusters.  These clusters are then either manually or automatically assigned to anatomically meaningful fiber tracts</w:t>
      </w:r>
      <w:customXmlInsRangeStart w:id="1015" w:author="David Mattie" w:date="2019-08-18T17:24:00Z"/>
      <w:sdt>
        <w:sdtPr>
          <w:rPr>
            <w:color w:val="000000"/>
          </w:rPr>
          <w:id w:val="-287045987"/>
          <w:citation/>
        </w:sdtPr>
        <w:sdtEndPr/>
        <w:sdtContent>
          <w:customXmlInsRangeEnd w:id="1015"/>
          <w:ins w:id="1016" w:author="David Mattie" w:date="2019-08-18T17:24:00Z">
            <w:r w:rsidR="00EE14BF">
              <w:rPr>
                <w:color w:val="000000"/>
              </w:rPr>
              <w:fldChar w:fldCharType="begin"/>
            </w:r>
            <w:r w:rsidR="00EE14BF">
              <w:rPr>
                <w:color w:val="000000"/>
              </w:rPr>
              <w:instrText xml:space="preserve"> CITATION Gar181 \l 1033 </w:instrText>
            </w:r>
          </w:ins>
          <w:r w:rsidR="00EE14BF">
            <w:rPr>
              <w:color w:val="000000"/>
            </w:rPr>
            <w:fldChar w:fldCharType="separate"/>
          </w:r>
          <w:r w:rsidR="00410A04">
            <w:rPr>
              <w:noProof/>
              <w:color w:val="000000"/>
            </w:rPr>
            <w:t xml:space="preserve"> </w:t>
          </w:r>
          <w:r w:rsidR="00410A04" w:rsidRPr="00410A04">
            <w:rPr>
              <w:noProof/>
              <w:color w:val="000000"/>
            </w:rPr>
            <w:t>(Garyfallidis, et al., 2018)</w:t>
          </w:r>
          <w:ins w:id="1017" w:author="David Mattie" w:date="2019-08-18T17:24:00Z">
            <w:r w:rsidR="00EE14BF">
              <w:rPr>
                <w:color w:val="000000"/>
              </w:rPr>
              <w:fldChar w:fldCharType="end"/>
            </w:r>
          </w:ins>
          <w:customXmlInsRangeStart w:id="1018" w:author="David Mattie" w:date="2019-08-18T17:24:00Z"/>
        </w:sdtContent>
      </w:sdt>
      <w:customXmlInsRangeEnd w:id="1018"/>
      <w:del w:id="1019" w:author="David Mattie" w:date="2019-08-18T17:24:00Z">
        <w:r w:rsidDel="00EE14BF">
          <w:rPr>
            <w:color w:val="000000"/>
          </w:rPr>
          <w:delText>[3]</w:delText>
        </w:r>
      </w:del>
      <w:r>
        <w:rPr>
          <w:color w:val="000000"/>
        </w:rPr>
        <w:t>.</w:t>
      </w:r>
    </w:p>
    <w:p w14:paraId="4ED1344F" w14:textId="41E488DD" w:rsidR="00932176" w:rsidDel="002B3FE8" w:rsidRDefault="001D37B0">
      <w:pPr>
        <w:numPr>
          <w:ilvl w:val="0"/>
          <w:numId w:val="3"/>
        </w:numPr>
        <w:spacing w:line="480" w:lineRule="auto"/>
        <w:rPr>
          <w:del w:id="1020" w:author="David Mattie" w:date="2019-08-19T10:04:00Z"/>
          <w:color w:val="000000"/>
        </w:rPr>
      </w:pPr>
      <w:r>
        <w:rPr>
          <w:color w:val="000000"/>
        </w:rPr>
        <w:t>Direct segmentation attempts to improve the efficiency and simplicity of tract segmentation by producing complete tract segmentation from the input images. While novel, the quality currently achieved by these approaches has been limited until recently. TractSeg has produced very accurate and efficient results using a Convolutional Neural Network to directly segment white matter tracts</w:t>
      </w:r>
      <w:customXmlInsRangeStart w:id="1021" w:author="David Mattie" w:date="2019-08-18T17:41:00Z"/>
      <w:sdt>
        <w:sdtPr>
          <w:rPr>
            <w:color w:val="000000"/>
          </w:rPr>
          <w:id w:val="-777486240"/>
          <w:citation/>
        </w:sdtPr>
        <w:sdtEndPr/>
        <w:sdtContent>
          <w:customXmlInsRangeEnd w:id="1021"/>
          <w:ins w:id="1022" w:author="David Mattie" w:date="2019-08-18T17:41:00Z">
            <w:r w:rsidR="00CF7440">
              <w:rPr>
                <w:color w:val="000000"/>
              </w:rPr>
              <w:fldChar w:fldCharType="begin"/>
            </w:r>
            <w:r w:rsidR="00CF7440">
              <w:rPr>
                <w:color w:val="000000"/>
              </w:rPr>
              <w:instrText xml:space="preserve"> CITATION Was162 \l 1033 </w:instrText>
            </w:r>
          </w:ins>
          <w:r w:rsidR="00CF7440">
            <w:rPr>
              <w:color w:val="000000"/>
            </w:rPr>
            <w:fldChar w:fldCharType="separate"/>
          </w:r>
          <w:r w:rsidR="00410A04">
            <w:rPr>
              <w:noProof/>
              <w:color w:val="000000"/>
            </w:rPr>
            <w:t xml:space="preserve"> </w:t>
          </w:r>
          <w:r w:rsidR="00410A04" w:rsidRPr="00410A04">
            <w:rPr>
              <w:noProof/>
              <w:color w:val="000000"/>
            </w:rPr>
            <w:t>(Wasserthal, Neher, &amp; Maier-Hein, 2016)</w:t>
          </w:r>
          <w:ins w:id="1023" w:author="David Mattie" w:date="2019-08-18T17:41:00Z">
            <w:r w:rsidR="00CF7440">
              <w:rPr>
                <w:color w:val="000000"/>
              </w:rPr>
              <w:fldChar w:fldCharType="end"/>
            </w:r>
          </w:ins>
          <w:customXmlInsRangeStart w:id="1024" w:author="David Mattie" w:date="2019-08-18T17:41:00Z"/>
        </w:sdtContent>
      </w:sdt>
      <w:customXmlInsRangeEnd w:id="1024"/>
      <w:del w:id="1025" w:author="David Mattie" w:date="2019-08-18T17:41:00Z">
        <w:r w:rsidDel="00CF7440">
          <w:rPr>
            <w:color w:val="000000"/>
          </w:rPr>
          <w:delText>[16]</w:delText>
        </w:r>
      </w:del>
      <w:r>
        <w:rPr>
          <w:color w:val="000000"/>
        </w:rPr>
        <w:t>.</w:t>
      </w:r>
    </w:p>
    <w:p w14:paraId="4AD0A46C" w14:textId="77777777" w:rsidR="00932176" w:rsidRPr="002B3FE8" w:rsidRDefault="00932176">
      <w:pPr>
        <w:numPr>
          <w:ilvl w:val="0"/>
          <w:numId w:val="3"/>
        </w:numPr>
        <w:spacing w:line="480" w:lineRule="auto"/>
        <w:rPr>
          <w:color w:val="000000"/>
        </w:rPr>
        <w:pPrChange w:id="1026" w:author="David Mattie" w:date="2019-08-19T10:04:00Z">
          <w:pPr>
            <w:spacing w:line="480" w:lineRule="auto"/>
          </w:pPr>
        </w:pPrChange>
      </w:pPr>
    </w:p>
    <w:p w14:paraId="4140A863" w14:textId="6222729C" w:rsidR="00932176" w:rsidRDefault="001D37B0" w:rsidP="00726F47">
      <w:pPr>
        <w:spacing w:line="480" w:lineRule="auto"/>
        <w:ind w:firstLine="360"/>
        <w:rPr>
          <w:color w:val="000000"/>
        </w:rPr>
      </w:pPr>
      <w:r>
        <w:rPr>
          <w:color w:val="000000"/>
        </w:rPr>
        <w:t>Each method approaches the problem differently, and so comparisons are challenging</w:t>
      </w:r>
      <w:ins w:id="1027" w:author="David Mattie" w:date="2019-08-19T10:05:00Z">
        <w:r w:rsidR="002B3FE8">
          <w:rPr>
            <w:color w:val="000000"/>
          </w:rPr>
          <w:t>.  An</w:t>
        </w:r>
      </w:ins>
      <w:del w:id="1028" w:author="David Mattie" w:date="2019-08-19T10:05:00Z">
        <w:r w:rsidDel="002B3FE8">
          <w:rPr>
            <w:color w:val="000000"/>
          </w:rPr>
          <w:delText>, however, an</w:delText>
        </w:r>
      </w:del>
      <w:r>
        <w:rPr>
          <w:color w:val="000000"/>
        </w:rPr>
        <w:t xml:space="preserve"> efficient way to assess segmentation performance is to use a D</w:t>
      </w:r>
      <w:commentRangeStart w:id="1029"/>
      <w:r>
        <w:rPr>
          <w:color w:val="000000"/>
        </w:rPr>
        <w:t>ice Score</w:t>
      </w:r>
      <w:customXmlInsRangeStart w:id="1030" w:author="David Mattie" w:date="2019-08-18T17:32:00Z"/>
      <w:sdt>
        <w:sdtPr>
          <w:rPr>
            <w:color w:val="000000"/>
          </w:rPr>
          <w:id w:val="-2106566627"/>
          <w:citation/>
        </w:sdtPr>
        <w:sdtEndPr/>
        <w:sdtContent>
          <w:customXmlInsRangeEnd w:id="1030"/>
          <w:ins w:id="1031" w:author="David Mattie" w:date="2019-08-18T17:32:00Z">
            <w:r w:rsidR="00EB7BE6">
              <w:rPr>
                <w:color w:val="000000"/>
              </w:rPr>
              <w:fldChar w:fldCharType="begin"/>
            </w:r>
            <w:r w:rsidR="00EB7BE6">
              <w:rPr>
                <w:color w:val="000000"/>
              </w:rPr>
              <w:instrText xml:space="preserve"> CITATION Tah151 \l 1033 </w:instrText>
            </w:r>
          </w:ins>
          <w:r w:rsidR="00EB7BE6">
            <w:rPr>
              <w:color w:val="000000"/>
            </w:rPr>
            <w:fldChar w:fldCharType="separate"/>
          </w:r>
          <w:r w:rsidR="00410A04">
            <w:rPr>
              <w:noProof/>
              <w:color w:val="000000"/>
            </w:rPr>
            <w:t xml:space="preserve"> </w:t>
          </w:r>
          <w:r w:rsidR="00410A04" w:rsidRPr="00410A04">
            <w:rPr>
              <w:noProof/>
              <w:color w:val="000000"/>
            </w:rPr>
            <w:t>(Taha &amp; Hanbury, 2015)</w:t>
          </w:r>
          <w:ins w:id="1032" w:author="David Mattie" w:date="2019-08-18T17:32:00Z">
            <w:r w:rsidR="00EB7BE6">
              <w:rPr>
                <w:color w:val="000000"/>
              </w:rPr>
              <w:fldChar w:fldCharType="end"/>
            </w:r>
          </w:ins>
          <w:customXmlInsRangeStart w:id="1033" w:author="David Mattie" w:date="2019-08-18T17:32:00Z"/>
        </w:sdtContent>
      </w:sdt>
      <w:customXmlInsRangeEnd w:id="1033"/>
      <w:del w:id="1034" w:author="David Mattie" w:date="2019-08-18T17:32:00Z">
        <w:r w:rsidDel="00EB7BE6">
          <w:rPr>
            <w:color w:val="000000"/>
          </w:rPr>
          <w:delText>[13]</w:delText>
        </w:r>
      </w:del>
      <w:r>
        <w:rPr>
          <w:color w:val="000000"/>
        </w:rPr>
        <w:t xml:space="preserve"> </w:t>
      </w:r>
      <w:commentRangeEnd w:id="1029"/>
      <w:r w:rsidR="00E57765">
        <w:rPr>
          <w:rStyle w:val="CommentReference"/>
        </w:rPr>
        <w:commentReference w:id="1029"/>
      </w:r>
      <w:r>
        <w:rPr>
          <w:color w:val="000000"/>
        </w:rPr>
        <w:t xml:space="preserve">as shown in </w:t>
      </w:r>
      <w:del w:id="1035" w:author="David Mattie" w:date="2019-08-18T18:38:00Z">
        <w:r w:rsidDel="00175581">
          <w:rPr>
            <w:color w:val="000000"/>
          </w:rPr>
          <w:delText xml:space="preserve">Figure 1.1 </w:delText>
        </w:r>
      </w:del>
      <w:ins w:id="1036" w:author="David Mattie" w:date="2019-08-18T18:38:00Z">
        <w:r w:rsidR="00175581">
          <w:rPr>
            <w:color w:val="000000"/>
          </w:rPr>
          <w:fldChar w:fldCharType="begin"/>
        </w:r>
        <w:r w:rsidR="00175581">
          <w:rPr>
            <w:color w:val="000000"/>
          </w:rPr>
          <w:instrText xml:space="preserve"> REF _Ref17045924 \h </w:instrText>
        </w:r>
      </w:ins>
      <w:r w:rsidR="00175581">
        <w:rPr>
          <w:color w:val="000000"/>
        </w:rPr>
      </w:r>
      <w:r w:rsidR="00175581">
        <w:rPr>
          <w:color w:val="000000"/>
        </w:rPr>
        <w:fldChar w:fldCharType="separate"/>
      </w:r>
      <w:ins w:id="1037" w:author="David Mattie" w:date="2019-08-19T08:44:00Z">
        <w:r w:rsidR="002B3FE8">
          <w:t xml:space="preserve">Figure </w:t>
        </w:r>
        <w:r w:rsidR="002B3FE8">
          <w:rPr>
            <w:noProof/>
          </w:rPr>
          <w:t>1</w:t>
        </w:r>
      </w:ins>
      <w:ins w:id="1038" w:author="David Mattie" w:date="2019-08-18T18:38:00Z">
        <w:r w:rsidR="00175581">
          <w:rPr>
            <w:color w:val="000000"/>
          </w:rPr>
          <w:fldChar w:fldCharType="end"/>
        </w:r>
      </w:ins>
      <w:r>
        <w:rPr>
          <w:color w:val="000000"/>
        </w:rPr>
        <w:t>. While it may make sense to choose the technology with the highest Dice Score and move on, there are advantages and disadvantages to each.</w:t>
      </w:r>
    </w:p>
    <w:p w14:paraId="6888C00B" w14:textId="77777777" w:rsidR="00932176" w:rsidRDefault="00932176"/>
    <w:p w14:paraId="613C5D48" w14:textId="77777777" w:rsidR="00C7070A" w:rsidRDefault="001D37B0" w:rsidP="00C7070A">
      <w:pPr>
        <w:keepNext/>
      </w:pPr>
      <w:r>
        <w:rPr>
          <w:noProof/>
        </w:rPr>
        <w:drawing>
          <wp:inline distT="0" distB="0" distL="0" distR="0" wp14:anchorId="149E7354" wp14:editId="1DBB163D">
            <wp:extent cx="5485765" cy="3230880"/>
            <wp:effectExtent l="0" t="0" r="0" b="0"/>
            <wp:docPr id="5" name="Picture 2" descr="dice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icescore"/>
                    <pic:cNvPicPr>
                      <a:picLocks noChangeAspect="1" noChangeArrowheads="1"/>
                    </pic:cNvPicPr>
                  </pic:nvPicPr>
                  <pic:blipFill>
                    <a:blip r:embed="rId12"/>
                    <a:stretch>
                      <a:fillRect/>
                    </a:stretch>
                  </pic:blipFill>
                  <pic:spPr bwMode="auto">
                    <a:xfrm>
                      <a:off x="0" y="0"/>
                      <a:ext cx="5485765" cy="3230880"/>
                    </a:xfrm>
                    <a:prstGeom prst="rect">
                      <a:avLst/>
                    </a:prstGeom>
                  </pic:spPr>
                </pic:pic>
              </a:graphicData>
            </a:graphic>
          </wp:inline>
        </w:drawing>
      </w:r>
    </w:p>
    <w:p w14:paraId="63D37396" w14:textId="4156C940" w:rsidR="00932176" w:rsidRDefault="00C7070A" w:rsidP="00C7070A">
      <w:pPr>
        <w:pStyle w:val="Caption"/>
        <w:jc w:val="center"/>
      </w:pPr>
      <w:bookmarkStart w:id="1039" w:name="_Ref17045924"/>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2B3FE8">
        <w:rPr>
          <w:noProof/>
        </w:rPr>
        <w:t>1</w:t>
      </w:r>
      <w:r w:rsidR="00E32EA6">
        <w:rPr>
          <w:noProof/>
        </w:rPr>
        <w:fldChar w:fldCharType="end"/>
      </w:r>
      <w:bookmarkEnd w:id="1039"/>
      <w:r>
        <w:t xml:space="preserve"> Dice Score using Human Connectome Project Data</w:t>
      </w:r>
    </w:p>
    <w:p w14:paraId="420638EE" w14:textId="77777777" w:rsidR="00932176" w:rsidRDefault="00932176">
      <w:pPr>
        <w:pStyle w:val="Body"/>
      </w:pPr>
    </w:p>
    <w:p w14:paraId="03C2CA79" w14:textId="77777777" w:rsidR="00932176" w:rsidRDefault="001D37B0">
      <w:pPr>
        <w:spacing w:line="480" w:lineRule="auto"/>
        <w:rPr>
          <w:color w:val="000000"/>
        </w:rPr>
      </w:pPr>
      <w:r>
        <w:rPr>
          <w:b/>
          <w:color w:val="000000"/>
        </w:rPr>
        <w:t>TRACULA</w:t>
      </w:r>
      <w:r>
        <w:rPr>
          <w:color w:val="000000"/>
        </w:rPr>
        <w:t xml:space="preserve"> </w:t>
      </w:r>
    </w:p>
    <w:p w14:paraId="62DE266C" w14:textId="1DFC8FD9" w:rsidR="00932176" w:rsidRDefault="001D37B0" w:rsidP="00AF366B">
      <w:pPr>
        <w:spacing w:line="480" w:lineRule="auto"/>
        <w:ind w:firstLine="720"/>
      </w:pPr>
      <w:r>
        <w:rPr>
          <w:color w:val="000000"/>
        </w:rPr>
        <w:t>TRActs Constrained by Underlying Anatomy (TRACULA) uses probabilistic tracking and a predefined atlas of the underlying anatomy to segment tracts. This tool offers the opportunity to automatically reconstruct white matter bundles without requiring expert manual parcellation. This is valuable for its ability to derive white matter segments that deviate from standard atlases. For example, patients with brain injury such as hippocampal sclerosis where differences between the injured brain and healthy tract tissue characteristics can be studied</w:t>
      </w:r>
      <w:ins w:id="1040" w:author="David Mattie" w:date="2019-08-18T17:28:00Z">
        <w:r w:rsidR="00EB7BE6">
          <w:rPr>
            <w:color w:val="000000"/>
          </w:rPr>
          <w:t xml:space="preserve"> </w:t>
        </w:r>
      </w:ins>
      <w:customXmlInsRangeStart w:id="1041" w:author="David Mattie" w:date="2019-08-18T17:28:00Z"/>
      <w:sdt>
        <w:sdtPr>
          <w:rPr>
            <w:color w:val="000000"/>
          </w:rPr>
          <w:id w:val="-1330446523"/>
          <w:citation/>
        </w:sdtPr>
        <w:sdtEndPr/>
        <w:sdtContent>
          <w:customXmlInsRangeEnd w:id="1041"/>
          <w:ins w:id="1042" w:author="David Mattie" w:date="2019-08-18T17:28:00Z">
            <w:r w:rsidR="00EB7BE6">
              <w:rPr>
                <w:color w:val="000000"/>
              </w:rPr>
              <w:fldChar w:fldCharType="begin"/>
            </w:r>
            <w:r w:rsidR="00EB7BE6">
              <w:rPr>
                <w:color w:val="000000"/>
              </w:rPr>
              <w:instrText xml:space="preserve"> CITATION Kre171 \l 1033 </w:instrText>
            </w:r>
          </w:ins>
          <w:r w:rsidR="00EB7BE6">
            <w:rPr>
              <w:color w:val="000000"/>
            </w:rPr>
            <w:fldChar w:fldCharType="separate"/>
          </w:r>
          <w:r w:rsidR="00410A04" w:rsidRPr="00410A04">
            <w:rPr>
              <w:noProof/>
              <w:color w:val="000000"/>
            </w:rPr>
            <w:t>(Kreilkamp, Webber, Richardson, &amp; Keller, 2017)</w:t>
          </w:r>
          <w:ins w:id="1043" w:author="David Mattie" w:date="2019-08-18T17:28:00Z">
            <w:r w:rsidR="00EB7BE6">
              <w:rPr>
                <w:color w:val="000000"/>
              </w:rPr>
              <w:fldChar w:fldCharType="end"/>
            </w:r>
          </w:ins>
          <w:customXmlInsRangeStart w:id="1044" w:author="David Mattie" w:date="2019-08-18T17:28:00Z"/>
        </w:sdtContent>
      </w:sdt>
      <w:customXmlInsRangeEnd w:id="1044"/>
      <w:del w:id="1045" w:author="David Mattie" w:date="2019-08-18T17:28:00Z">
        <w:r w:rsidDel="00EB7BE6">
          <w:rPr>
            <w:color w:val="000000"/>
          </w:rPr>
          <w:delText>[6]</w:delText>
        </w:r>
      </w:del>
      <w:r>
        <w:rPr>
          <w:color w:val="000000"/>
        </w:rPr>
        <w:t xml:space="preserve">. Notably, TRACULA provides the weakest Dice Score of comparable tractography technologies. The weaknesses could stem from the probabilistic approach to </w:t>
      </w:r>
      <w:commentRangeStart w:id="1046"/>
      <w:r>
        <w:rPr>
          <w:color w:val="000000"/>
        </w:rPr>
        <w:t>parcellation</w:t>
      </w:r>
      <w:commentRangeEnd w:id="1046"/>
      <w:r w:rsidR="00042A59">
        <w:rPr>
          <w:rStyle w:val="CommentReference"/>
        </w:rPr>
        <w:commentReference w:id="1046"/>
      </w:r>
      <w:r>
        <w:rPr>
          <w:color w:val="000000"/>
        </w:rPr>
        <w:t>.</w:t>
      </w:r>
    </w:p>
    <w:p w14:paraId="7F74EC59" w14:textId="77777777" w:rsidR="00932176" w:rsidRDefault="001D37B0">
      <w:pPr>
        <w:spacing w:line="480" w:lineRule="auto"/>
        <w:rPr>
          <w:color w:val="000000"/>
        </w:rPr>
      </w:pPr>
      <w:r>
        <w:rPr>
          <w:b/>
          <w:color w:val="000000"/>
        </w:rPr>
        <w:t>TractQuerier</w:t>
      </w:r>
      <w:r>
        <w:rPr>
          <w:color w:val="000000"/>
        </w:rPr>
        <w:t xml:space="preserve"> </w:t>
      </w:r>
    </w:p>
    <w:p w14:paraId="439C20D9" w14:textId="77777777" w:rsidR="00932176" w:rsidRDefault="001D37B0" w:rsidP="00726F47">
      <w:pPr>
        <w:spacing w:line="480" w:lineRule="auto"/>
        <w:ind w:firstLine="720"/>
        <w:rPr>
          <w:color w:val="000000"/>
        </w:rPr>
      </w:pPr>
      <w:r>
        <w:rPr>
          <w:color w:val="000000"/>
        </w:rPr>
        <w:t>TractQuerier provides a White Matter Query Language</w:t>
      </w:r>
    </w:p>
    <w:p w14:paraId="57A4EAE4" w14:textId="77777777" w:rsidR="00932176" w:rsidRDefault="001D37B0">
      <w:pPr>
        <w:spacing w:line="480" w:lineRule="auto"/>
        <w:rPr>
          <w:color w:val="000000"/>
        </w:rPr>
      </w:pPr>
      <w:r>
        <w:rPr>
          <w:color w:val="000000"/>
        </w:rPr>
        <w:lastRenderedPageBreak/>
        <w:t>(WMQL) designed to extract tracts based on where streamlines start, end, and pass through. This method makes it possible to anatomically label white matter anatomy across patients. A key differentiator of this technology is found in its ability to textually</w:t>
      </w:r>
    </w:p>
    <w:p w14:paraId="6CD4004C" w14:textId="77777777" w:rsidR="00932176" w:rsidRDefault="001D37B0">
      <w:pPr>
        <w:spacing w:line="480" w:lineRule="auto"/>
        <w:rPr>
          <w:color w:val="000000"/>
        </w:rPr>
      </w:pPr>
      <w:r>
        <w:rPr>
          <w:color w:val="000000"/>
        </w:rPr>
        <w:t>label anatomical structures that have not been catalogued. This is different from other</w:t>
      </w:r>
    </w:p>
    <w:p w14:paraId="1C1C4ACA" w14:textId="77777777" w:rsidR="00932176" w:rsidRDefault="001D37B0">
      <w:pPr>
        <w:spacing w:line="480" w:lineRule="auto"/>
        <w:rPr>
          <w:color w:val="000000"/>
        </w:rPr>
      </w:pPr>
      <w:r>
        <w:rPr>
          <w:color w:val="000000"/>
        </w:rPr>
        <w:t>common approaches to automatic extraction of white matter tracts because it does not</w:t>
      </w:r>
    </w:p>
    <w:p w14:paraId="046DDF82" w14:textId="177426BE" w:rsidR="00932176" w:rsidRDefault="001D37B0">
      <w:pPr>
        <w:spacing w:line="480" w:lineRule="auto"/>
        <w:rPr>
          <w:color w:val="000000"/>
        </w:rPr>
      </w:pPr>
      <w:r>
        <w:rPr>
          <w:color w:val="000000"/>
        </w:rPr>
        <w:t xml:space="preserve">rely on fixed sets of anatomical definitions </w:t>
      </w:r>
      <w:customXmlInsRangeStart w:id="1047" w:author="David Mattie" w:date="2019-08-18T17:41:00Z"/>
      <w:sdt>
        <w:sdtPr>
          <w:rPr>
            <w:color w:val="000000"/>
          </w:rPr>
          <w:id w:val="-1577283387"/>
          <w:citation/>
        </w:sdtPr>
        <w:sdtEndPr/>
        <w:sdtContent>
          <w:customXmlInsRangeEnd w:id="1047"/>
          <w:ins w:id="1048" w:author="David Mattie" w:date="2019-08-18T17:41:00Z">
            <w:r w:rsidR="00CF7440">
              <w:rPr>
                <w:color w:val="000000"/>
              </w:rPr>
              <w:fldChar w:fldCharType="begin"/>
            </w:r>
            <w:r w:rsidR="00CF7440">
              <w:rPr>
                <w:color w:val="000000"/>
              </w:rPr>
              <w:instrText xml:space="preserve"> CITATION Was161 \l 1033 </w:instrText>
            </w:r>
          </w:ins>
          <w:r w:rsidR="00CF7440">
            <w:rPr>
              <w:color w:val="000000"/>
            </w:rPr>
            <w:fldChar w:fldCharType="separate"/>
          </w:r>
          <w:r w:rsidR="00410A04" w:rsidRPr="00410A04">
            <w:rPr>
              <w:noProof/>
              <w:color w:val="000000"/>
            </w:rPr>
            <w:t>(Wasserman, et al., 2016)</w:t>
          </w:r>
          <w:ins w:id="1049" w:author="David Mattie" w:date="2019-08-18T17:41:00Z">
            <w:r w:rsidR="00CF7440">
              <w:rPr>
                <w:color w:val="000000"/>
              </w:rPr>
              <w:fldChar w:fldCharType="end"/>
            </w:r>
          </w:ins>
          <w:customXmlInsRangeStart w:id="1050" w:author="David Mattie" w:date="2019-08-18T17:41:00Z"/>
        </w:sdtContent>
      </w:sdt>
      <w:customXmlInsRangeEnd w:id="1050"/>
      <w:del w:id="1051" w:author="David Mattie" w:date="2019-08-18T17:41:00Z">
        <w:r w:rsidDel="00CF7440">
          <w:rPr>
            <w:color w:val="000000"/>
          </w:rPr>
          <w:delText>[15]</w:delText>
        </w:r>
      </w:del>
      <w:r>
        <w:rPr>
          <w:color w:val="000000"/>
        </w:rPr>
        <w:t>.</w:t>
      </w:r>
    </w:p>
    <w:p w14:paraId="06243394" w14:textId="77777777" w:rsidR="00932176" w:rsidRDefault="001D37B0">
      <w:pPr>
        <w:spacing w:line="480" w:lineRule="auto"/>
        <w:rPr>
          <w:color w:val="000000"/>
        </w:rPr>
      </w:pPr>
      <w:r>
        <w:rPr>
          <w:b/>
          <w:color w:val="000000"/>
        </w:rPr>
        <w:t>WhiteMatterAnalysis (WMA)</w:t>
      </w:r>
      <w:r>
        <w:rPr>
          <w:color w:val="000000"/>
        </w:rPr>
        <w:t xml:space="preserve"> </w:t>
      </w:r>
    </w:p>
    <w:p w14:paraId="35DB74D5" w14:textId="0C647F7B" w:rsidR="00932176" w:rsidRDefault="001D37B0" w:rsidP="00726F47">
      <w:pPr>
        <w:spacing w:line="480" w:lineRule="auto"/>
        <w:ind w:firstLine="720"/>
        <w:rPr>
          <w:color w:val="000000"/>
        </w:rPr>
      </w:pPr>
      <w:r>
        <w:rPr>
          <w:color w:val="000000"/>
        </w:rPr>
        <w:t xml:space="preserve">WhiteMatterAnalysis clusters streamlines across subjects and generates a cluster atlas. Clusters are assigned to anatomical tracts manually, and future anatomical tract delineation is made by registering new subjects to the atlas. A pre-trained cluster atlas is provided by the tool, however there is only a small number of tracts (10) within the atlas. There are two weaknesses in this tool: The low tract count (and significant manual effort required to expand the atlas), as well as the computational resources required to identify new clusters </w:t>
      </w:r>
      <w:customXmlInsRangeStart w:id="1052" w:author="David Mattie" w:date="2019-08-18T17:42:00Z"/>
      <w:sdt>
        <w:sdtPr>
          <w:rPr>
            <w:color w:val="000000"/>
          </w:rPr>
          <w:id w:val="-345551755"/>
          <w:citation/>
        </w:sdtPr>
        <w:sdtEndPr/>
        <w:sdtContent>
          <w:customXmlInsRangeEnd w:id="1052"/>
          <w:ins w:id="1053" w:author="David Mattie" w:date="2019-08-18T17:42:00Z">
            <w:r w:rsidR="00CF7440">
              <w:rPr>
                <w:color w:val="000000"/>
              </w:rPr>
              <w:fldChar w:fldCharType="begin"/>
            </w:r>
            <w:r w:rsidR="00CF7440">
              <w:rPr>
                <w:color w:val="000000"/>
              </w:rPr>
              <w:instrText xml:space="preserve"> CITATION ODo071 \l 1033 </w:instrText>
            </w:r>
          </w:ins>
          <w:r w:rsidR="00CF7440">
            <w:rPr>
              <w:color w:val="000000"/>
            </w:rPr>
            <w:fldChar w:fldCharType="separate"/>
          </w:r>
          <w:r w:rsidR="00410A04" w:rsidRPr="00410A04">
            <w:rPr>
              <w:noProof/>
              <w:color w:val="000000"/>
            </w:rPr>
            <w:t>(O'Donnell &amp; Westin, 2007)</w:t>
          </w:r>
          <w:ins w:id="1054" w:author="David Mattie" w:date="2019-08-18T17:42:00Z">
            <w:r w:rsidR="00CF7440">
              <w:rPr>
                <w:color w:val="000000"/>
              </w:rPr>
              <w:fldChar w:fldCharType="end"/>
            </w:r>
          </w:ins>
          <w:customXmlInsRangeStart w:id="1055" w:author="David Mattie" w:date="2019-08-18T17:42:00Z"/>
        </w:sdtContent>
      </w:sdt>
      <w:customXmlInsRangeEnd w:id="1055"/>
      <w:del w:id="1056" w:author="David Mattie" w:date="2019-08-18T17:42:00Z">
        <w:r w:rsidDel="00CF7440">
          <w:rPr>
            <w:color w:val="000000"/>
          </w:rPr>
          <w:delText>[8]</w:delText>
        </w:r>
      </w:del>
      <w:r>
        <w:rPr>
          <w:color w:val="000000"/>
        </w:rPr>
        <w:t>.</w:t>
      </w:r>
    </w:p>
    <w:p w14:paraId="3F1DCE78" w14:textId="77777777" w:rsidR="00932176" w:rsidRDefault="001D37B0">
      <w:pPr>
        <w:spacing w:line="480" w:lineRule="auto"/>
        <w:rPr>
          <w:color w:val="000000"/>
        </w:rPr>
      </w:pPr>
      <w:r>
        <w:rPr>
          <w:b/>
          <w:color w:val="000000"/>
        </w:rPr>
        <w:t>RecoBundles</w:t>
      </w:r>
      <w:r>
        <w:rPr>
          <w:color w:val="000000"/>
        </w:rPr>
        <w:t xml:space="preserve"> </w:t>
      </w:r>
    </w:p>
    <w:p w14:paraId="7586A92F" w14:textId="363F52BA" w:rsidR="00932176" w:rsidRDefault="001D37B0" w:rsidP="00142ED0">
      <w:pPr>
        <w:spacing w:line="480" w:lineRule="auto"/>
        <w:ind w:firstLine="720"/>
        <w:rPr>
          <w:color w:val="000000"/>
        </w:rPr>
      </w:pPr>
      <w:r>
        <w:rPr>
          <w:color w:val="000000"/>
        </w:rPr>
        <w:t>RecoBundles can be used to find streamlines in a subject based on tracts from a strong anatomical reference subject. One of the objectives of this tool is to reduce the number of invalid streamlines and white matter bundles to defend against biases in</w:t>
      </w:r>
      <w:r w:rsidR="00AF366B">
        <w:rPr>
          <w:color w:val="000000"/>
        </w:rPr>
        <w:t xml:space="preserve"> </w:t>
      </w:r>
      <w:r w:rsidR="00142ED0">
        <w:rPr>
          <w:color w:val="000000"/>
        </w:rPr>
        <w:t>tracometry</w:t>
      </w:r>
      <w:r>
        <w:rPr>
          <w:color w:val="000000"/>
        </w:rPr>
        <w:t xml:space="preserve"> </w:t>
      </w:r>
      <w:r w:rsidR="00AF366B">
        <w:rPr>
          <w:rStyle w:val="FootnoteReference"/>
          <w:color w:val="000000"/>
        </w:rPr>
        <w:footnoteReference w:id="1"/>
      </w:r>
      <w:r w:rsidR="00142ED0" w:rsidDel="00142ED0">
        <w:rPr>
          <w:color w:val="000000"/>
        </w:rPr>
        <w:t xml:space="preserve"> </w:t>
      </w:r>
      <w:r>
        <w:rPr>
          <w:color w:val="000000"/>
        </w:rPr>
        <w:t xml:space="preserve">analysis </w:t>
      </w:r>
      <w:customXmlInsRangeStart w:id="1057" w:author="David Mattie" w:date="2019-08-18T17:24:00Z"/>
      <w:sdt>
        <w:sdtPr>
          <w:rPr>
            <w:color w:val="000000"/>
          </w:rPr>
          <w:id w:val="-577827011"/>
          <w:citation/>
        </w:sdtPr>
        <w:sdtEndPr/>
        <w:sdtContent>
          <w:customXmlInsRangeEnd w:id="1057"/>
          <w:ins w:id="1058" w:author="David Mattie" w:date="2019-08-18T17:24:00Z">
            <w:r w:rsidR="00EE14BF">
              <w:rPr>
                <w:color w:val="000000"/>
              </w:rPr>
              <w:fldChar w:fldCharType="begin"/>
            </w:r>
            <w:r w:rsidR="00EE14BF">
              <w:rPr>
                <w:color w:val="000000"/>
              </w:rPr>
              <w:instrText xml:space="preserve"> CITATION Gar181 \l 1033 </w:instrText>
            </w:r>
          </w:ins>
          <w:r w:rsidR="00EE14BF">
            <w:rPr>
              <w:color w:val="000000"/>
            </w:rPr>
            <w:fldChar w:fldCharType="separate"/>
          </w:r>
          <w:r w:rsidR="00410A04" w:rsidRPr="00410A04">
            <w:rPr>
              <w:noProof/>
              <w:color w:val="000000"/>
            </w:rPr>
            <w:t>(Garyfallidis, et al., 2018)</w:t>
          </w:r>
          <w:ins w:id="1059" w:author="David Mattie" w:date="2019-08-18T17:24:00Z">
            <w:r w:rsidR="00EE14BF">
              <w:rPr>
                <w:color w:val="000000"/>
              </w:rPr>
              <w:fldChar w:fldCharType="end"/>
            </w:r>
          </w:ins>
          <w:customXmlInsRangeStart w:id="1060" w:author="David Mattie" w:date="2019-08-18T17:24:00Z"/>
        </w:sdtContent>
      </w:sdt>
      <w:customXmlInsRangeEnd w:id="1060"/>
      <w:del w:id="1061" w:author="David Mattie" w:date="2019-08-18T17:24:00Z">
        <w:r w:rsidDel="00EE14BF">
          <w:rPr>
            <w:color w:val="000000"/>
          </w:rPr>
          <w:delText>[3]</w:delText>
        </w:r>
      </w:del>
      <w:r>
        <w:rPr>
          <w:color w:val="000000"/>
        </w:rPr>
        <w:t>. RecoBundles is useful for detecting deformed and interrupted bundles going through or around tumor areas due to its ability to adapt to sharp changes or incomplete data. RecoBundles uses supervised machine learning, and relies on a reliable bundle model as input to detect relevant bundles.</w:t>
      </w:r>
    </w:p>
    <w:p w14:paraId="4A1556E0" w14:textId="77777777" w:rsidR="00932176" w:rsidRDefault="00932176">
      <w:pPr>
        <w:spacing w:line="480" w:lineRule="auto"/>
        <w:rPr>
          <w:b/>
          <w:color w:val="000000"/>
        </w:rPr>
      </w:pPr>
    </w:p>
    <w:p w14:paraId="2FB2B14F" w14:textId="77777777" w:rsidR="00932176" w:rsidRDefault="001D37B0">
      <w:pPr>
        <w:spacing w:line="480" w:lineRule="auto"/>
        <w:rPr>
          <w:b/>
          <w:color w:val="000000"/>
        </w:rPr>
      </w:pPr>
      <w:r>
        <w:rPr>
          <w:b/>
          <w:color w:val="000000"/>
        </w:rPr>
        <w:t xml:space="preserve">Atlas Registration </w:t>
      </w:r>
    </w:p>
    <w:p w14:paraId="7548E6AF" w14:textId="3F35C2D5" w:rsidR="00932176" w:rsidRDefault="001D37B0">
      <w:pPr>
        <w:spacing w:line="480" w:lineRule="auto"/>
        <w:rPr>
          <w:color w:val="000000"/>
        </w:rPr>
      </w:pPr>
      <w:r>
        <w:rPr>
          <w:color w:val="000000"/>
        </w:rPr>
        <w:t>Fractional Anisotropy maps of several subjects can be averaged to an atlas to produce a probability map in which to base future subject segmentation. The pipeline steps needed to produce this atlas is complex, computationally intensive, and tedious to tune, however, it will produce a strong result if skilled anatomists are relied upon for quality checking to avoid propagation of subtle errors</w:t>
      </w:r>
      <w:ins w:id="1062" w:author="David Mattie" w:date="2019-08-18T17:42:00Z">
        <w:r w:rsidR="00CF7440">
          <w:rPr>
            <w:color w:val="000000"/>
          </w:rPr>
          <w:t xml:space="preserve"> </w:t>
        </w:r>
      </w:ins>
      <w:customXmlInsRangeStart w:id="1063" w:author="David Mattie" w:date="2019-08-18T17:42:00Z"/>
      <w:sdt>
        <w:sdtPr>
          <w:rPr>
            <w:color w:val="000000"/>
          </w:rPr>
          <w:id w:val="1754463102"/>
          <w:citation/>
        </w:sdtPr>
        <w:sdtEndPr/>
        <w:sdtContent>
          <w:customXmlInsRangeEnd w:id="1063"/>
          <w:ins w:id="1064" w:author="David Mattie" w:date="2019-08-18T17:42:00Z">
            <w:r w:rsidR="00CF7440">
              <w:rPr>
                <w:color w:val="000000"/>
              </w:rPr>
              <w:fldChar w:fldCharType="begin"/>
            </w:r>
            <w:r w:rsidR="00CF7440">
              <w:rPr>
                <w:color w:val="000000"/>
              </w:rPr>
              <w:instrText xml:space="preserve"> CITATION Was162 \l 1033 </w:instrText>
            </w:r>
          </w:ins>
          <w:r w:rsidR="00CF7440">
            <w:rPr>
              <w:color w:val="000000"/>
            </w:rPr>
            <w:fldChar w:fldCharType="separate"/>
          </w:r>
          <w:r w:rsidR="00410A04" w:rsidRPr="00410A04">
            <w:rPr>
              <w:noProof/>
              <w:color w:val="000000"/>
            </w:rPr>
            <w:t>(Wasserthal, Neher, &amp; Maier-Hein, 2016)</w:t>
          </w:r>
          <w:ins w:id="1065" w:author="David Mattie" w:date="2019-08-18T17:42:00Z">
            <w:r w:rsidR="00CF7440">
              <w:rPr>
                <w:color w:val="000000"/>
              </w:rPr>
              <w:fldChar w:fldCharType="end"/>
            </w:r>
          </w:ins>
          <w:customXmlInsRangeStart w:id="1066" w:author="David Mattie" w:date="2019-08-18T17:42:00Z"/>
        </w:sdtContent>
      </w:sdt>
      <w:customXmlInsRangeEnd w:id="1066"/>
      <w:del w:id="1067" w:author="David Mattie" w:date="2019-08-18T17:42:00Z">
        <w:r w:rsidDel="00CF7440">
          <w:rPr>
            <w:color w:val="000000"/>
          </w:rPr>
          <w:delText>[16]</w:delText>
        </w:r>
      </w:del>
      <w:r>
        <w:rPr>
          <w:color w:val="000000"/>
        </w:rPr>
        <w:t>.</w:t>
      </w:r>
    </w:p>
    <w:p w14:paraId="08C6B041" w14:textId="77777777" w:rsidR="00932176" w:rsidRDefault="001D37B0">
      <w:pPr>
        <w:spacing w:line="480" w:lineRule="auto"/>
        <w:rPr>
          <w:color w:val="000000"/>
        </w:rPr>
      </w:pPr>
      <w:r>
        <w:rPr>
          <w:b/>
          <w:color w:val="000000"/>
        </w:rPr>
        <w:t>Multi-Mask</w:t>
      </w:r>
      <w:r>
        <w:rPr>
          <w:color w:val="000000"/>
        </w:rPr>
        <w:t xml:space="preserve"> </w:t>
      </w:r>
    </w:p>
    <w:p w14:paraId="496457A6" w14:textId="0B1687DF" w:rsidR="00932176" w:rsidRDefault="001D37B0" w:rsidP="00923D40">
      <w:pPr>
        <w:spacing w:line="480" w:lineRule="auto"/>
        <w:ind w:firstLine="720"/>
        <w:rPr>
          <w:color w:val="000000"/>
        </w:rPr>
      </w:pPr>
      <w:r>
        <w:rPr>
          <w:color w:val="000000"/>
        </w:rPr>
        <w:t xml:space="preserve">An alternative approach to atlas registration is to register the masks of single training subjects to a test subject instead of against an averaged atlas. This can reduce the blurring of details to some extent. While this may improve the blurring effect that can occur when registering to an atlas based on group averages, the complexity and tuning required to achieve a reliable outcome still </w:t>
      </w:r>
      <w:r w:rsidR="00686878">
        <w:rPr>
          <w:color w:val="000000"/>
        </w:rPr>
        <w:t xml:space="preserve">requires </w:t>
      </w:r>
      <w:r>
        <w:rPr>
          <w:color w:val="000000"/>
        </w:rPr>
        <w:t>a complex pipeline and</w:t>
      </w:r>
      <w:r w:rsidR="00923D40">
        <w:rPr>
          <w:color w:val="000000"/>
        </w:rPr>
        <w:t xml:space="preserve"> care in the application of the technique</w:t>
      </w:r>
      <w:ins w:id="1068" w:author="David Mattie" w:date="2019-08-18T17:42:00Z">
        <w:r w:rsidR="00CF7440">
          <w:rPr>
            <w:color w:val="000000"/>
          </w:rPr>
          <w:t xml:space="preserve"> </w:t>
        </w:r>
      </w:ins>
      <w:customXmlInsRangeStart w:id="1069" w:author="David Mattie" w:date="2019-08-18T17:42:00Z"/>
      <w:sdt>
        <w:sdtPr>
          <w:rPr>
            <w:color w:val="000000"/>
          </w:rPr>
          <w:id w:val="-1659685786"/>
          <w:citation/>
        </w:sdtPr>
        <w:sdtEndPr/>
        <w:sdtContent>
          <w:customXmlInsRangeEnd w:id="1069"/>
          <w:ins w:id="1070" w:author="David Mattie" w:date="2019-08-18T17:42:00Z">
            <w:r w:rsidR="00CF7440">
              <w:rPr>
                <w:color w:val="000000"/>
              </w:rPr>
              <w:fldChar w:fldCharType="begin"/>
            </w:r>
            <w:r w:rsidR="00CF7440">
              <w:rPr>
                <w:color w:val="000000"/>
              </w:rPr>
              <w:instrText xml:space="preserve"> CITATION Was162 \l 1033 </w:instrText>
            </w:r>
          </w:ins>
          <w:r w:rsidR="00CF7440">
            <w:rPr>
              <w:color w:val="000000"/>
            </w:rPr>
            <w:fldChar w:fldCharType="separate"/>
          </w:r>
          <w:r w:rsidR="00410A04" w:rsidRPr="00410A04">
            <w:rPr>
              <w:noProof/>
              <w:color w:val="000000"/>
            </w:rPr>
            <w:t>(Wasserthal, Neher, &amp; Maier-Hein, 2016)</w:t>
          </w:r>
          <w:ins w:id="1071" w:author="David Mattie" w:date="2019-08-18T17:42:00Z">
            <w:r w:rsidR="00CF7440">
              <w:rPr>
                <w:color w:val="000000"/>
              </w:rPr>
              <w:fldChar w:fldCharType="end"/>
            </w:r>
          </w:ins>
          <w:customXmlInsRangeStart w:id="1072" w:author="David Mattie" w:date="2019-08-18T17:42:00Z"/>
        </w:sdtContent>
      </w:sdt>
      <w:customXmlInsRangeEnd w:id="1072"/>
      <w:del w:id="1073" w:author="David Mattie" w:date="2019-08-18T17:42:00Z">
        <w:r w:rsidDel="00CF7440">
          <w:rPr>
            <w:color w:val="000000"/>
          </w:rPr>
          <w:delText>[16]</w:delText>
        </w:r>
      </w:del>
      <w:r>
        <w:rPr>
          <w:color w:val="000000"/>
        </w:rPr>
        <w:t>.</w:t>
      </w:r>
    </w:p>
    <w:p w14:paraId="29835153" w14:textId="77777777" w:rsidR="00932176" w:rsidRDefault="001D37B0">
      <w:pPr>
        <w:spacing w:line="480" w:lineRule="auto"/>
        <w:rPr>
          <w:color w:val="000000"/>
        </w:rPr>
      </w:pPr>
      <w:r>
        <w:rPr>
          <w:b/>
          <w:color w:val="000000"/>
        </w:rPr>
        <w:t>TractSeg</w:t>
      </w:r>
      <w:r>
        <w:rPr>
          <w:color w:val="000000"/>
        </w:rPr>
        <w:t xml:space="preserve"> </w:t>
      </w:r>
    </w:p>
    <w:p w14:paraId="2DD3A4B6" w14:textId="7C901BB0" w:rsidR="00932176" w:rsidRDefault="001D37B0" w:rsidP="00923D40">
      <w:pPr>
        <w:spacing w:line="480" w:lineRule="auto"/>
        <w:ind w:firstLine="720"/>
        <w:rPr>
          <w:color w:val="000000"/>
        </w:rPr>
      </w:pPr>
      <w:r>
        <w:rPr>
          <w:color w:val="000000"/>
        </w:rPr>
        <w:t>TractSeg is the newest and most promising technology depicted in Figure 1. TractSeg has been used to provide complete and accurate segmentations using fully convolutional neural networks to directly segment white matter tracts</w:t>
      </w:r>
      <w:r w:rsidR="00923D40">
        <w:rPr>
          <w:color w:val="000000"/>
        </w:rPr>
        <w:t xml:space="preserve"> (only)</w:t>
      </w:r>
      <w:r>
        <w:rPr>
          <w:color w:val="000000"/>
        </w:rPr>
        <w:t xml:space="preserve">. Not only is this method efficient, it is also less affected by the reduction in resolution seen in ROI and clustering based </w:t>
      </w:r>
      <w:r w:rsidR="00691477">
        <w:rPr>
          <w:color w:val="000000"/>
        </w:rPr>
        <w:t>analyses</w:t>
      </w:r>
      <w:ins w:id="1074" w:author="David Mattie" w:date="2019-08-18T17:42:00Z">
        <w:r w:rsidR="00CF7440">
          <w:rPr>
            <w:color w:val="000000"/>
          </w:rPr>
          <w:t xml:space="preserve"> </w:t>
        </w:r>
      </w:ins>
      <w:del w:id="1075" w:author="David Mattie" w:date="2019-08-18T17:42:00Z">
        <w:r w:rsidDel="00CF7440">
          <w:rPr>
            <w:color w:val="000000"/>
          </w:rPr>
          <w:delText>[16]</w:delText>
        </w:r>
      </w:del>
      <w:customXmlInsRangeStart w:id="1076" w:author="David Mattie" w:date="2019-08-18T17:43:00Z"/>
      <w:sdt>
        <w:sdtPr>
          <w:rPr>
            <w:color w:val="000000"/>
          </w:rPr>
          <w:id w:val="-1598706499"/>
          <w:citation/>
        </w:sdtPr>
        <w:sdtEndPr/>
        <w:sdtContent>
          <w:customXmlInsRangeEnd w:id="1076"/>
          <w:ins w:id="1077" w:author="David Mattie" w:date="2019-08-18T17:43:00Z">
            <w:r w:rsidR="00CF7440">
              <w:rPr>
                <w:color w:val="000000"/>
              </w:rPr>
              <w:fldChar w:fldCharType="begin"/>
            </w:r>
            <w:r w:rsidR="00CF7440">
              <w:rPr>
                <w:color w:val="000000"/>
              </w:rPr>
              <w:instrText xml:space="preserve"> CITATION Was162 \l 1033 </w:instrText>
            </w:r>
          </w:ins>
          <w:r w:rsidR="00CF7440">
            <w:rPr>
              <w:color w:val="000000"/>
            </w:rPr>
            <w:fldChar w:fldCharType="separate"/>
          </w:r>
          <w:r w:rsidR="00410A04">
            <w:rPr>
              <w:noProof/>
              <w:color w:val="000000"/>
            </w:rPr>
            <w:t xml:space="preserve"> </w:t>
          </w:r>
          <w:r w:rsidR="00410A04" w:rsidRPr="00410A04">
            <w:rPr>
              <w:noProof/>
              <w:color w:val="000000"/>
            </w:rPr>
            <w:t>(Wasserthal, Neher, &amp; Maier-Hein, 2016)</w:t>
          </w:r>
          <w:ins w:id="1078" w:author="David Mattie" w:date="2019-08-18T17:43:00Z">
            <w:r w:rsidR="00CF7440">
              <w:rPr>
                <w:color w:val="000000"/>
              </w:rPr>
              <w:fldChar w:fldCharType="end"/>
            </w:r>
          </w:ins>
          <w:customXmlInsRangeStart w:id="1079" w:author="David Mattie" w:date="2019-08-18T17:43:00Z"/>
        </w:sdtContent>
      </w:sdt>
      <w:customXmlInsRangeEnd w:id="1079"/>
      <w:r>
        <w:rPr>
          <w:color w:val="000000"/>
        </w:rPr>
        <w:t>.</w:t>
      </w:r>
      <w:r w:rsidR="00923D40">
        <w:rPr>
          <w:color w:val="000000"/>
        </w:rPr>
        <w:t xml:space="preserve">  This software deliberately avoids gray matter.</w:t>
      </w:r>
    </w:p>
    <w:p w14:paraId="2B629F81" w14:textId="77777777" w:rsidR="00932176" w:rsidRDefault="001D37B0">
      <w:pPr>
        <w:pStyle w:val="Heading4"/>
        <w:numPr>
          <w:ilvl w:val="3"/>
          <w:numId w:val="2"/>
        </w:numPr>
      </w:pPr>
      <w:bookmarkStart w:id="1080" w:name="_Toc17056263"/>
      <w:r>
        <w:t>Technology Roadmap</w:t>
      </w:r>
      <w:bookmarkEnd w:id="1080"/>
    </w:p>
    <w:p w14:paraId="018DD2FC" w14:textId="7F7431BF" w:rsidR="00932176" w:rsidRDefault="001D37B0" w:rsidP="00923D40">
      <w:pPr>
        <w:spacing w:line="480" w:lineRule="auto"/>
        <w:ind w:firstLine="720"/>
        <w:rPr>
          <w:color w:val="000000"/>
        </w:rPr>
      </w:pPr>
      <w:r>
        <w:rPr>
          <w:color w:val="000000"/>
        </w:rPr>
        <w:t>While today's tractography methods are continually developing, they hold enormous potential value to neuroscience, even though we are still unable to</w:t>
      </w:r>
      <w:r w:rsidR="00691477">
        <w:rPr>
          <w:color w:val="000000"/>
        </w:rPr>
        <w:t xml:space="preserve"> directly</w:t>
      </w:r>
      <w:r>
        <w:rPr>
          <w:color w:val="000000"/>
        </w:rPr>
        <w:t xml:space="preserve"> </w:t>
      </w:r>
      <w:r>
        <w:rPr>
          <w:color w:val="000000"/>
        </w:rPr>
        <w:lastRenderedPageBreak/>
        <w:t>identify and measure axon connections within the brain. This lack of fidelity certainly does not mean fiber tract discovery should be abandoned, rather it is expected to improve with ever-evolving techniques. As techniques improve, the data collected will play an important role in the assessment of neurological pathways</w:t>
      </w:r>
      <w:r w:rsidR="00691477">
        <w:rPr>
          <w:color w:val="000000"/>
        </w:rPr>
        <w:t xml:space="preserve"> and their development</w:t>
      </w:r>
      <w:r>
        <w:rPr>
          <w:color w:val="000000"/>
        </w:rPr>
        <w:t xml:space="preserve"> in the brain.</w:t>
      </w:r>
    </w:p>
    <w:p w14:paraId="38E3CD16" w14:textId="77777777" w:rsidR="00932176" w:rsidRDefault="001D37B0" w:rsidP="00923D40">
      <w:pPr>
        <w:spacing w:line="480" w:lineRule="auto"/>
        <w:ind w:firstLine="720"/>
        <w:rPr>
          <w:color w:val="000000"/>
        </w:rPr>
      </w:pPr>
      <w:r>
        <w:rPr>
          <w:color w:val="000000"/>
        </w:rPr>
        <w:t>The fundamental weaknesses in today's technology lies in both the processing time required to uncover individual patient fiber tracts, the resolution and accuracy of those tracts and a lack of gold-standard connectomics analytic techniques to extract, process and analyze the many neural fiber tracts detectable in a patient imaged with MRI. As the neuroscience community works to achieve these goals, we are seeing novel approaches to image parcellation as advances using machine-learning (ML) techniques mature into this field. An important dynamic with regards to ML approaches lies in the ability to reduce the complexity of tractography pipelines. It is possible the strength of ML algorithms' ability to process and model diffusion data may one day result in performance levels that negate our need for a traditional tractographic-processing pipeline, possibly through future deep-learning architectures.</w:t>
      </w:r>
    </w:p>
    <w:p w14:paraId="163FA009" w14:textId="369C1503" w:rsidR="00932176" w:rsidRDefault="001D37B0" w:rsidP="00923D40">
      <w:pPr>
        <w:spacing w:line="480" w:lineRule="auto"/>
        <w:ind w:firstLine="720"/>
        <w:rPr>
          <w:color w:val="000000"/>
        </w:rPr>
      </w:pPr>
      <w:r>
        <w:rPr>
          <w:color w:val="000000"/>
        </w:rPr>
        <w:t>Tractography techniques may mature to the point where reliable and efficient performance can be obtained at high-resolution. Ideally, neuroscientists can simply run a computational program to retrieve a data rich array of tracts in which to interrogate for possible abnormalities associated with a pathology under investigation. This could not only involve a reduction of complexity of tractography, but could also enhance interoperability of solutions, improves flexibility, and provides a foundation in which to implement new uses of tractographic data. At some point, it may be possible to consolidate solutions that exist globally into a single library of computer programs</w:t>
      </w:r>
      <w:r w:rsidR="00177E46">
        <w:rPr>
          <w:color w:val="000000"/>
        </w:rPr>
        <w:t>,</w:t>
      </w:r>
      <w:r>
        <w:rPr>
          <w:color w:val="000000"/>
        </w:rPr>
        <w:t xml:space="preserve"> depending on the requirement. As solutions continue to evolve, a shared library or </w:t>
      </w:r>
      <w:r>
        <w:rPr>
          <w:color w:val="000000"/>
        </w:rPr>
        <w:lastRenderedPageBreak/>
        <w:t>specific computer program will hopefully benefit the research community by encapsulating the internal complexity of the brain.</w:t>
      </w:r>
    </w:p>
    <w:p w14:paraId="21EB2C73" w14:textId="77777777" w:rsidR="00932176" w:rsidRDefault="001D37B0">
      <w:pPr>
        <w:pStyle w:val="Heading4"/>
        <w:numPr>
          <w:ilvl w:val="3"/>
          <w:numId w:val="2"/>
        </w:numPr>
      </w:pPr>
      <w:bookmarkStart w:id="1081" w:name="_Toc17056264"/>
      <w:r>
        <w:t>Current Landscape of Connectomics</w:t>
      </w:r>
      <w:bookmarkEnd w:id="1081"/>
    </w:p>
    <w:p w14:paraId="5614ED93" w14:textId="77777777" w:rsidR="00932176" w:rsidRDefault="001D37B0">
      <w:pPr>
        <w:rPr>
          <w:b/>
          <w:color w:val="000000"/>
        </w:rPr>
      </w:pPr>
      <w:r>
        <w:rPr>
          <w:b/>
          <w:color w:val="000000"/>
        </w:rPr>
        <w:t>Human Connectome Project</w:t>
      </w:r>
    </w:p>
    <w:p w14:paraId="7BEB0A46" w14:textId="77777777" w:rsidR="00932176" w:rsidRDefault="00932176">
      <w:pPr>
        <w:rPr>
          <w:color w:val="000000"/>
        </w:rPr>
      </w:pPr>
    </w:p>
    <w:p w14:paraId="02F61286" w14:textId="6B5B6421" w:rsidR="00932176" w:rsidRDefault="001D37B0" w:rsidP="00923D40">
      <w:pPr>
        <w:spacing w:line="480" w:lineRule="auto"/>
        <w:ind w:firstLine="360"/>
        <w:rPr>
          <w:color w:val="000000"/>
        </w:rPr>
      </w:pPr>
      <w:r>
        <w:rPr>
          <w:color w:val="000000"/>
        </w:rPr>
        <w:t xml:space="preserve">The Human Connectome Project's (HCP) stated goal is to build a “network map" that will shed light on the anatomical and functional connectivity within the heathy human brain, as well as produce a body of data that will facilitate research into brain disorders such as dyslexia, autism, Alzheimer's Disease, and schizophrenia </w:t>
      </w:r>
      <w:customXmlInsRangeStart w:id="1082" w:author="David Mattie" w:date="2019-08-18T17:44:00Z"/>
      <w:sdt>
        <w:sdtPr>
          <w:rPr>
            <w:color w:val="000000"/>
          </w:rPr>
          <w:id w:val="-1624529720"/>
          <w:citation/>
        </w:sdtPr>
        <w:sdtEndPr/>
        <w:sdtContent>
          <w:customXmlInsRangeEnd w:id="1082"/>
          <w:ins w:id="1083" w:author="David Mattie" w:date="2019-08-18T17:44:00Z">
            <w:r w:rsidR="00CF7440">
              <w:rPr>
                <w:color w:val="000000"/>
              </w:rPr>
              <w:fldChar w:fldCharType="begin"/>
            </w:r>
            <w:r w:rsidR="00CF7440">
              <w:rPr>
                <w:color w:val="000000"/>
              </w:rPr>
              <w:instrText xml:space="preserve"> CITATION Van13 \l 1033 </w:instrText>
            </w:r>
          </w:ins>
          <w:r w:rsidR="00CF7440">
            <w:rPr>
              <w:color w:val="000000"/>
            </w:rPr>
            <w:fldChar w:fldCharType="separate"/>
          </w:r>
          <w:r w:rsidR="00410A04" w:rsidRPr="00410A04">
            <w:rPr>
              <w:noProof/>
              <w:color w:val="000000"/>
            </w:rPr>
            <w:t>(Van Essen, et al., 2013)</w:t>
          </w:r>
          <w:ins w:id="1084" w:author="David Mattie" w:date="2019-08-18T17:44:00Z">
            <w:r w:rsidR="00CF7440">
              <w:rPr>
                <w:color w:val="000000"/>
              </w:rPr>
              <w:fldChar w:fldCharType="end"/>
            </w:r>
          </w:ins>
          <w:customXmlInsRangeStart w:id="1085" w:author="David Mattie" w:date="2019-08-18T17:44:00Z"/>
        </w:sdtContent>
      </w:sdt>
      <w:customXmlInsRangeEnd w:id="1085"/>
      <w:del w:id="1086" w:author="David Mattie" w:date="2019-08-18T17:44:00Z">
        <w:r w:rsidDel="00CF7440">
          <w:rPr>
            <w:color w:val="000000"/>
          </w:rPr>
          <w:delText>[14]</w:delText>
        </w:r>
      </w:del>
      <w:customXmlInsRangeStart w:id="1087" w:author="David Mattie" w:date="2019-08-18T17:46:00Z"/>
      <w:sdt>
        <w:sdtPr>
          <w:rPr>
            <w:color w:val="000000"/>
          </w:rPr>
          <w:id w:val="-103192985"/>
          <w:citation/>
        </w:sdtPr>
        <w:sdtEndPr/>
        <w:sdtContent>
          <w:customXmlInsRangeEnd w:id="1087"/>
          <w:ins w:id="1088" w:author="David Mattie" w:date="2019-08-18T17:46:00Z">
            <w:r w:rsidR="00CF7440">
              <w:rPr>
                <w:color w:val="000000"/>
              </w:rPr>
              <w:fldChar w:fldCharType="begin"/>
            </w:r>
            <w:r w:rsidR="00CF7440">
              <w:rPr>
                <w:color w:val="000000"/>
              </w:rPr>
              <w:instrText xml:space="preserve"> CITATION Spo05 \l 1033 </w:instrText>
            </w:r>
          </w:ins>
          <w:r w:rsidR="00CF7440">
            <w:rPr>
              <w:color w:val="000000"/>
            </w:rPr>
            <w:fldChar w:fldCharType="separate"/>
          </w:r>
          <w:r w:rsidR="00410A04">
            <w:rPr>
              <w:noProof/>
              <w:color w:val="000000"/>
            </w:rPr>
            <w:t xml:space="preserve"> </w:t>
          </w:r>
          <w:r w:rsidR="00410A04" w:rsidRPr="00410A04">
            <w:rPr>
              <w:noProof/>
              <w:color w:val="000000"/>
            </w:rPr>
            <w:t>(Sporns, Tononi, &amp; Kötter, 2005)</w:t>
          </w:r>
          <w:ins w:id="1089" w:author="David Mattie" w:date="2019-08-18T17:46:00Z">
            <w:r w:rsidR="00CF7440">
              <w:rPr>
                <w:color w:val="000000"/>
              </w:rPr>
              <w:fldChar w:fldCharType="end"/>
            </w:r>
          </w:ins>
          <w:customXmlInsRangeStart w:id="1090" w:author="David Mattie" w:date="2019-08-18T17:46:00Z"/>
        </w:sdtContent>
      </w:sdt>
      <w:customXmlInsRangeEnd w:id="1090"/>
      <w:del w:id="1091" w:author="David Mattie" w:date="2019-08-18T17:46:00Z">
        <w:r w:rsidDel="00CF7440">
          <w:rPr>
            <w:color w:val="000000"/>
          </w:rPr>
          <w:delText xml:space="preserve"> [12]</w:delText>
        </w:r>
      </w:del>
      <w:r>
        <w:rPr>
          <w:color w:val="000000"/>
        </w:rPr>
        <w:t>. This is a 5</w:t>
      </w:r>
      <w:r w:rsidR="00177E46">
        <w:rPr>
          <w:color w:val="000000"/>
        </w:rPr>
        <w:t>-</w:t>
      </w:r>
      <w:r>
        <w:rPr>
          <w:color w:val="000000"/>
        </w:rPr>
        <w:t>year project sponsored by sixteen components of the National Institutes of Health, and split into two consortia of research institutes. This consortium aims to characterize human brain connectivity and function in a population of 1200 healthy adults and to enable detailed comparison between brain circuits, behavior, and genetics at the level of individual subjects. The imaging data acquired for this project include four data modalities and is being made open access.</w:t>
      </w:r>
    </w:p>
    <w:p w14:paraId="35315228" w14:textId="77777777" w:rsidR="00932176" w:rsidRDefault="001D37B0">
      <w:pPr>
        <w:numPr>
          <w:ilvl w:val="0"/>
          <w:numId w:val="4"/>
        </w:numPr>
        <w:spacing w:line="480" w:lineRule="auto"/>
        <w:rPr>
          <w:color w:val="000000"/>
        </w:rPr>
      </w:pPr>
      <w:r>
        <w:rPr>
          <w:color w:val="000000"/>
        </w:rPr>
        <w:t>rfMRI, resting state functional magnetic resonance imaging</w:t>
      </w:r>
    </w:p>
    <w:p w14:paraId="40299A35" w14:textId="77777777" w:rsidR="00932176" w:rsidRDefault="001D37B0">
      <w:pPr>
        <w:numPr>
          <w:ilvl w:val="0"/>
          <w:numId w:val="4"/>
        </w:numPr>
        <w:spacing w:line="480" w:lineRule="auto"/>
        <w:rPr>
          <w:color w:val="000000"/>
        </w:rPr>
      </w:pPr>
      <w:r>
        <w:rPr>
          <w:color w:val="000000"/>
        </w:rPr>
        <w:t>tfMRI, task-based functional magnetic resonance imaging</w:t>
      </w:r>
    </w:p>
    <w:p w14:paraId="170DAD49" w14:textId="77777777" w:rsidR="00932176" w:rsidRDefault="001D37B0">
      <w:pPr>
        <w:numPr>
          <w:ilvl w:val="0"/>
          <w:numId w:val="4"/>
        </w:numPr>
        <w:spacing w:line="480" w:lineRule="auto"/>
        <w:rPr>
          <w:color w:val="000000"/>
        </w:rPr>
      </w:pPr>
      <w:r>
        <w:rPr>
          <w:color w:val="000000"/>
        </w:rPr>
        <w:t>dMRI, diffusion magnetic resonance imaging, and</w:t>
      </w:r>
    </w:p>
    <w:p w14:paraId="02BD8EAF" w14:textId="77777777" w:rsidR="00932176" w:rsidRDefault="001D37B0">
      <w:pPr>
        <w:numPr>
          <w:ilvl w:val="0"/>
          <w:numId w:val="4"/>
        </w:numPr>
        <w:spacing w:line="480" w:lineRule="auto"/>
        <w:rPr>
          <w:color w:val="000000"/>
        </w:rPr>
      </w:pPr>
      <w:r>
        <w:rPr>
          <w:color w:val="000000"/>
        </w:rPr>
        <w:t>sMRI, structural magnetic resonance imaging</w:t>
      </w:r>
    </w:p>
    <w:p w14:paraId="3D1775CA" w14:textId="77777777" w:rsidR="00932176" w:rsidRDefault="001D37B0" w:rsidP="00726F47">
      <w:pPr>
        <w:spacing w:line="480" w:lineRule="auto"/>
        <w:ind w:firstLine="360"/>
        <w:rPr>
          <w:color w:val="000000"/>
        </w:rPr>
      </w:pPr>
      <w:r>
        <w:rPr>
          <w:color w:val="000000"/>
        </w:rPr>
        <w:t>This data can be used with standard fiber reconstruction techniques to map individual</w:t>
      </w:r>
    </w:p>
    <w:p w14:paraId="480E924A" w14:textId="5DF9250A" w:rsidR="00932176" w:rsidRDefault="001D37B0">
      <w:pPr>
        <w:spacing w:line="480" w:lineRule="auto"/>
        <w:rPr>
          <w:color w:val="000000"/>
        </w:rPr>
      </w:pPr>
      <w:r>
        <w:rPr>
          <w:color w:val="000000"/>
        </w:rPr>
        <w:t>tractograms from patient samples. For example, probabilistic tractography has been applied to some of these datasets using FSL's existing probabilistic tractography approaches to generated connectomes</w:t>
      </w:r>
      <w:customXmlInsRangeStart w:id="1092" w:author="David Mattie" w:date="2019-08-18T17:47:00Z"/>
      <w:sdt>
        <w:sdtPr>
          <w:rPr>
            <w:color w:val="000000"/>
          </w:rPr>
          <w:id w:val="1996676995"/>
          <w:citation/>
        </w:sdtPr>
        <w:sdtEndPr/>
        <w:sdtContent>
          <w:customXmlInsRangeEnd w:id="1092"/>
          <w:ins w:id="1093" w:author="David Mattie" w:date="2019-08-18T17:47:00Z">
            <w:r w:rsidR="00CF7440">
              <w:rPr>
                <w:color w:val="000000"/>
              </w:rPr>
              <w:fldChar w:fldCharType="begin"/>
            </w:r>
            <w:r w:rsidR="00CF7440">
              <w:rPr>
                <w:color w:val="000000"/>
              </w:rPr>
              <w:instrText xml:space="preserve"> CITATION Sot131 \l 1033 </w:instrText>
            </w:r>
          </w:ins>
          <w:r w:rsidR="00CF7440">
            <w:rPr>
              <w:color w:val="000000"/>
            </w:rPr>
            <w:fldChar w:fldCharType="separate"/>
          </w:r>
          <w:r w:rsidR="00410A04">
            <w:rPr>
              <w:noProof/>
              <w:color w:val="000000"/>
            </w:rPr>
            <w:t xml:space="preserve"> </w:t>
          </w:r>
          <w:r w:rsidR="00410A04" w:rsidRPr="00410A04">
            <w:rPr>
              <w:noProof/>
              <w:color w:val="000000"/>
            </w:rPr>
            <w:t>(Sotiropoulos, et al., 2013)</w:t>
          </w:r>
          <w:ins w:id="1094" w:author="David Mattie" w:date="2019-08-18T17:47:00Z">
            <w:r w:rsidR="00CF7440">
              <w:rPr>
                <w:color w:val="000000"/>
              </w:rPr>
              <w:fldChar w:fldCharType="end"/>
            </w:r>
          </w:ins>
          <w:customXmlInsRangeStart w:id="1095" w:author="David Mattie" w:date="2019-08-18T17:47:00Z"/>
        </w:sdtContent>
      </w:sdt>
      <w:customXmlInsRangeEnd w:id="1095"/>
      <w:del w:id="1096" w:author="David Mattie" w:date="2019-08-18T17:47:00Z">
        <w:r w:rsidDel="00CF7440">
          <w:rPr>
            <w:color w:val="000000"/>
          </w:rPr>
          <w:delText>[11]</w:delText>
        </w:r>
      </w:del>
      <w:r>
        <w:rPr>
          <w:color w:val="000000"/>
        </w:rPr>
        <w:t>.</w:t>
      </w:r>
    </w:p>
    <w:p w14:paraId="720EEB6F" w14:textId="77777777" w:rsidR="00932176" w:rsidRDefault="001D37B0">
      <w:pPr>
        <w:spacing w:line="480" w:lineRule="auto"/>
        <w:rPr>
          <w:b/>
          <w:color w:val="000000"/>
        </w:rPr>
      </w:pPr>
      <w:r>
        <w:rPr>
          <w:b/>
          <w:color w:val="000000"/>
        </w:rPr>
        <w:t>Thousand Functional Connectome Project</w:t>
      </w:r>
    </w:p>
    <w:p w14:paraId="416AF743" w14:textId="77777777" w:rsidR="00932176" w:rsidRDefault="001D37B0" w:rsidP="00726F47">
      <w:pPr>
        <w:spacing w:line="480" w:lineRule="auto"/>
        <w:ind w:firstLine="360"/>
        <w:rPr>
          <w:color w:val="000000"/>
        </w:rPr>
      </w:pPr>
      <w:r>
        <w:rPr>
          <w:color w:val="000000"/>
        </w:rPr>
        <w:lastRenderedPageBreak/>
        <w:t>There are a number of projects carrying out large scale brain MRI mapping on different populations, though none with the same aspirations as the Human Connectome</w:t>
      </w:r>
    </w:p>
    <w:p w14:paraId="3F9C9B95" w14:textId="7A3C3EFE" w:rsidR="00932176" w:rsidDel="00CF7440" w:rsidRDefault="001D37B0">
      <w:pPr>
        <w:spacing w:line="480" w:lineRule="auto"/>
        <w:rPr>
          <w:del w:id="1097" w:author="David Mattie" w:date="2019-08-18T17:47:00Z"/>
          <w:color w:val="000000"/>
        </w:rPr>
      </w:pPr>
      <w:r>
        <w:rPr>
          <w:color w:val="000000"/>
        </w:rPr>
        <w:t xml:space="preserve">Project. The Thousand Functional Connectome project has published their dataset after gathering </w:t>
      </w:r>
      <w:r w:rsidR="009F0C06">
        <w:rPr>
          <w:color w:val="000000"/>
        </w:rPr>
        <w:t>r</w:t>
      </w:r>
      <w:r>
        <w:rPr>
          <w:color w:val="000000"/>
        </w:rPr>
        <w:t>fMRI images of 1</w:t>
      </w:r>
      <w:r w:rsidR="009F0C06">
        <w:rPr>
          <w:color w:val="000000"/>
        </w:rPr>
        <w:t>,</w:t>
      </w:r>
      <w:r>
        <w:rPr>
          <w:color w:val="000000"/>
        </w:rPr>
        <w:t xml:space="preserve">414 volunteers demonstrating a universal architecture of positive and negative functional connections </w:t>
      </w:r>
      <w:customXmlInsRangeStart w:id="1098" w:author="David Mattie" w:date="2019-08-18T17:47:00Z"/>
      <w:sdt>
        <w:sdtPr>
          <w:rPr>
            <w:color w:val="000000"/>
          </w:rPr>
          <w:id w:val="-321206657"/>
          <w:citation/>
        </w:sdtPr>
        <w:sdtEndPr/>
        <w:sdtContent>
          <w:customXmlInsRangeEnd w:id="1098"/>
          <w:ins w:id="1099" w:author="David Mattie" w:date="2019-08-18T17:47:00Z">
            <w:r w:rsidR="00CF7440">
              <w:rPr>
                <w:color w:val="000000"/>
              </w:rPr>
              <w:fldChar w:fldCharType="begin"/>
            </w:r>
            <w:r w:rsidR="00CF7440">
              <w:rPr>
                <w:color w:val="000000"/>
              </w:rPr>
              <w:instrText xml:space="preserve"> CITATION Bis101 \l 1033 </w:instrText>
            </w:r>
          </w:ins>
          <w:r w:rsidR="00CF7440">
            <w:rPr>
              <w:color w:val="000000"/>
            </w:rPr>
            <w:fldChar w:fldCharType="separate"/>
          </w:r>
          <w:r w:rsidR="00410A04" w:rsidRPr="00410A04">
            <w:rPr>
              <w:noProof/>
              <w:color w:val="000000"/>
            </w:rPr>
            <w:t>(Biswal, 2010)</w:t>
          </w:r>
          <w:ins w:id="1100" w:author="David Mattie" w:date="2019-08-18T17:47:00Z">
            <w:r w:rsidR="00CF7440">
              <w:rPr>
                <w:color w:val="000000"/>
              </w:rPr>
              <w:fldChar w:fldCharType="end"/>
            </w:r>
          </w:ins>
          <w:customXmlInsRangeStart w:id="1101" w:author="David Mattie" w:date="2019-08-18T17:47:00Z"/>
        </w:sdtContent>
      </w:sdt>
      <w:customXmlInsRangeEnd w:id="1101"/>
      <w:del w:id="1102" w:author="David Mattie" w:date="2019-08-18T17:47:00Z">
        <w:r w:rsidDel="00CF7440">
          <w:rPr>
            <w:color w:val="000000"/>
          </w:rPr>
          <w:delText>[1]</w:delText>
        </w:r>
      </w:del>
      <w:r>
        <w:rPr>
          <w:color w:val="000000"/>
        </w:rPr>
        <w:t>. The Alzheimer's Disease Neuroimaging</w:t>
      </w:r>
    </w:p>
    <w:p w14:paraId="76097F96" w14:textId="449F3F70" w:rsidR="00932176" w:rsidRDefault="00CF7440">
      <w:pPr>
        <w:spacing w:line="480" w:lineRule="auto"/>
        <w:rPr>
          <w:color w:val="000000"/>
        </w:rPr>
      </w:pPr>
      <w:ins w:id="1103" w:author="David Mattie" w:date="2019-08-18T17:47:00Z">
        <w:r>
          <w:rPr>
            <w:color w:val="000000"/>
          </w:rPr>
          <w:t xml:space="preserve"> </w:t>
        </w:r>
      </w:ins>
      <w:r w:rsidR="001D37B0">
        <w:rPr>
          <w:color w:val="000000"/>
        </w:rPr>
        <w:t>Initiative was initiated with the aim of advancing Alzheimer's Disease research with the distinct goals of studying each phase o</w:t>
      </w:r>
      <w:r w:rsidR="009F0C06">
        <w:rPr>
          <w:color w:val="000000"/>
        </w:rPr>
        <w:t>f the condition’s development</w:t>
      </w:r>
      <w:r w:rsidR="001D37B0">
        <w:rPr>
          <w:color w:val="000000"/>
        </w:rPr>
        <w:t>. Depending on the sub-study, there are between 600 and 2000 participant samples that have been imaged. In comparison, the HCP is unique in terms of the diversity of imaging modalities and the richness of the behavioral and genetic information being collected.</w:t>
      </w:r>
    </w:p>
    <w:p w14:paraId="6570A33D" w14:textId="77777777" w:rsidR="00932176" w:rsidRDefault="001D37B0">
      <w:pPr>
        <w:spacing w:line="480" w:lineRule="auto"/>
        <w:rPr>
          <w:b/>
          <w:color w:val="000000"/>
        </w:rPr>
      </w:pPr>
      <w:r>
        <w:rPr>
          <w:b/>
          <w:color w:val="000000"/>
        </w:rPr>
        <w:t>Clinical</w:t>
      </w:r>
    </w:p>
    <w:p w14:paraId="2D333DD8" w14:textId="77777777" w:rsidR="00932176" w:rsidRDefault="001D37B0" w:rsidP="00726F47">
      <w:pPr>
        <w:spacing w:line="480" w:lineRule="auto"/>
        <w:ind w:firstLine="720"/>
        <w:rPr>
          <w:color w:val="000000"/>
        </w:rPr>
      </w:pPr>
      <w:r>
        <w:rPr>
          <w:color w:val="000000"/>
        </w:rPr>
        <w:t>Since 2007, Boston Children's Hospital (BCH) has been collecting high angular resolution diffusion data clinically with a consistent set of 3 Tesla MRI magnets. This data provides a unique opportunity to investigate the potential for studying the use of connectomics technologies in the context of what can be accomplished with clinical data. Existing connectomics projects target healthy brain development (as in the</w:t>
      </w:r>
    </w:p>
    <w:p w14:paraId="009EF8FA" w14:textId="57CF0392" w:rsidR="00932176" w:rsidRDefault="001D37B0" w:rsidP="00142ED0">
      <w:pPr>
        <w:spacing w:line="480" w:lineRule="auto"/>
        <w:rPr>
          <w:color w:val="000000"/>
        </w:rPr>
      </w:pPr>
      <w:r>
        <w:rPr>
          <w:color w:val="000000"/>
        </w:rPr>
        <w:t>Human Connectome Project) or Alzheimer's Disease (as in the Thousand Functional</w:t>
      </w:r>
      <w:r w:rsidR="00142ED0">
        <w:rPr>
          <w:color w:val="000000"/>
        </w:rPr>
        <w:t xml:space="preserve"> </w:t>
      </w:r>
      <w:r>
        <w:rPr>
          <w:color w:val="000000"/>
        </w:rPr>
        <w:t>Connectome project), however, clinical data provides unique opportunities for further analysis. Clinical data has been acquired at BCH for patients with a wide variety of medical conditions, including autism, attention-deficit hyperactivity disorder, cerebral palsy, multiple sclerosis etc. as well as including imaging of neurotypical patients. Thus</w:t>
      </w:r>
      <w:r w:rsidR="002229D7">
        <w:rPr>
          <w:color w:val="000000"/>
        </w:rPr>
        <w:t>,</w:t>
      </w:r>
      <w:r>
        <w:rPr>
          <w:color w:val="000000"/>
        </w:rPr>
        <w:t xml:space="preserve"> creating connectomics technologies that can be applied to real-world BCH data will facilitate the investigation of possible fiber tract-based structural abnormalities associated</w:t>
      </w:r>
    </w:p>
    <w:p w14:paraId="6DC23C86" w14:textId="77777777" w:rsidR="00932176" w:rsidRDefault="001D37B0">
      <w:pPr>
        <w:spacing w:line="480" w:lineRule="auto"/>
        <w:rPr>
          <w:color w:val="000000"/>
        </w:rPr>
      </w:pPr>
      <w:r>
        <w:rPr>
          <w:color w:val="000000"/>
        </w:rPr>
        <w:t>with a variety of medical conditions and may represent a key component playing a role</w:t>
      </w:r>
    </w:p>
    <w:p w14:paraId="4F98D93D" w14:textId="77777777" w:rsidR="00932176" w:rsidRDefault="001D37B0">
      <w:pPr>
        <w:spacing w:line="480" w:lineRule="auto"/>
        <w:rPr>
          <w:color w:val="000000"/>
        </w:rPr>
      </w:pPr>
      <w:r>
        <w:rPr>
          <w:color w:val="000000"/>
        </w:rPr>
        <w:t>in the next generation of diagnostic clinical technologies.</w:t>
      </w:r>
    </w:p>
    <w:p w14:paraId="35D2E894" w14:textId="77777777" w:rsidR="00932176" w:rsidRDefault="001D37B0">
      <w:pPr>
        <w:pStyle w:val="Heading3"/>
        <w:numPr>
          <w:ilvl w:val="2"/>
          <w:numId w:val="2"/>
        </w:numPr>
        <w:spacing w:line="480" w:lineRule="auto"/>
        <w:rPr>
          <w:sz w:val="24"/>
          <w:szCs w:val="24"/>
        </w:rPr>
      </w:pPr>
      <w:bookmarkStart w:id="1104" w:name="_Toc17056265"/>
      <w:r>
        <w:lastRenderedPageBreak/>
        <w:t>Machine Learning Applications</w:t>
      </w:r>
      <w:bookmarkEnd w:id="1104"/>
    </w:p>
    <w:p w14:paraId="7731536C" w14:textId="7E43D12F" w:rsidR="00932176" w:rsidDel="009029E3" w:rsidRDefault="001D37B0">
      <w:pPr>
        <w:spacing w:line="480" w:lineRule="auto"/>
        <w:ind w:firstLine="720"/>
        <w:rPr>
          <w:del w:id="1105" w:author="David Mattie" w:date="2019-08-02T10:45:00Z"/>
          <w:color w:val="000000"/>
        </w:rPr>
      </w:pPr>
      <w:r>
        <w:rPr>
          <w:color w:val="000000"/>
        </w:rPr>
        <w:t xml:space="preserve">Machine learning (ML) is a branch of artificial intelligence based on the idea that systems can learn from data by identifying patterns, making classifications, predictions, and ultimately making decisions about the data with minimal human involvement. </w:t>
      </w:r>
      <w:del w:id="1106" w:author="David Mattie" w:date="2019-08-02T10:45:00Z">
        <w:r w:rsidDel="009029E3">
          <w:rPr>
            <w:color w:val="000000"/>
          </w:rPr>
          <w:delText>ML solutions are typically organized into two categories: supervised and unsupervised learning.</w:delText>
        </w:r>
      </w:del>
    </w:p>
    <w:p w14:paraId="3A5A5863" w14:textId="580918E7" w:rsidR="00932176" w:rsidRDefault="009029E3" w:rsidP="00D265B0">
      <w:pPr>
        <w:spacing w:line="480" w:lineRule="auto"/>
        <w:ind w:firstLine="720"/>
        <w:rPr>
          <w:ins w:id="1107" w:author="David Mattie" w:date="2019-08-18T18:31:00Z"/>
          <w:noProof/>
          <w:color w:val="000000"/>
        </w:rPr>
      </w:pPr>
      <w:ins w:id="1108" w:author="David Mattie" w:date="2019-08-02T10:45:00Z">
        <w:r>
          <w:rPr>
            <w:color w:val="000000"/>
          </w:rPr>
          <w:t xml:space="preserve"> </w:t>
        </w:r>
      </w:ins>
      <w:r w:rsidR="001D37B0">
        <w:rPr>
          <w:color w:val="000000"/>
        </w:rPr>
        <w:t xml:space="preserve">The core objective of a ML algorithm is to generalize </w:t>
      </w:r>
      <w:ins w:id="1109" w:author="David Mattie" w:date="2019-08-02T10:44:00Z">
        <w:r>
          <w:rPr>
            <w:color w:val="000000"/>
          </w:rPr>
          <w:t xml:space="preserve">a model </w:t>
        </w:r>
      </w:ins>
      <w:r w:rsidR="001D37B0">
        <w:rPr>
          <w:color w:val="000000"/>
        </w:rPr>
        <w:t xml:space="preserve">from </w:t>
      </w:r>
      <w:del w:id="1110" w:author="David Mattie" w:date="2019-08-02T10:44:00Z">
        <w:r w:rsidR="001D37B0" w:rsidDel="009029E3">
          <w:rPr>
            <w:color w:val="000000"/>
          </w:rPr>
          <w:delText>data (learn) a model</w:delText>
        </w:r>
      </w:del>
      <w:ins w:id="1111" w:author="David Mattie" w:date="2019-08-02T10:44:00Z">
        <w:r>
          <w:rPr>
            <w:color w:val="000000"/>
          </w:rPr>
          <w:t>data</w:t>
        </w:r>
      </w:ins>
      <w:r w:rsidR="001D37B0">
        <w:rPr>
          <w:color w:val="000000"/>
        </w:rPr>
        <w:t xml:space="preserve"> that can be reapplied to future data. Applications are wide reaching, especially in data rich research fields such as neuroscience or bioinformatics in general</w:t>
      </w:r>
      <w:ins w:id="1112" w:author="David Mattie" w:date="2019-08-18T17:38:00Z">
        <w:r w:rsidR="00B771F5">
          <w:rPr>
            <w:color w:val="000000"/>
          </w:rPr>
          <w:t xml:space="preserve"> </w:t>
        </w:r>
      </w:ins>
      <w:customXmlInsRangeStart w:id="1113" w:author="David Mattie" w:date="2019-08-18T17:40:00Z"/>
      <w:sdt>
        <w:sdtPr>
          <w:rPr>
            <w:color w:val="000000"/>
          </w:rPr>
          <w:id w:val="50595689"/>
          <w:citation/>
        </w:sdtPr>
        <w:sdtEndPr/>
        <w:sdtContent>
          <w:customXmlInsRangeEnd w:id="1113"/>
          <w:ins w:id="1114" w:author="David Mattie" w:date="2019-08-18T17:40:00Z">
            <w:r w:rsidR="00B771F5">
              <w:rPr>
                <w:color w:val="000000"/>
              </w:rPr>
              <w:fldChar w:fldCharType="begin"/>
            </w:r>
            <w:r w:rsidR="00B771F5">
              <w:rPr>
                <w:color w:val="000000"/>
              </w:rPr>
              <w:instrText xml:space="preserve"> CITATION Che18 \l 1033 </w:instrText>
            </w:r>
          </w:ins>
          <w:r w:rsidR="00B771F5">
            <w:rPr>
              <w:color w:val="000000"/>
            </w:rPr>
            <w:fldChar w:fldCharType="separate"/>
          </w:r>
          <w:r w:rsidR="00410A04" w:rsidRPr="00410A04">
            <w:rPr>
              <w:noProof/>
              <w:color w:val="000000"/>
            </w:rPr>
            <w:t>(Chen &amp; Konukoglu, 2018)</w:t>
          </w:r>
          <w:ins w:id="1115" w:author="David Mattie" w:date="2019-08-18T17:40:00Z">
            <w:r w:rsidR="00B771F5">
              <w:rPr>
                <w:color w:val="000000"/>
              </w:rPr>
              <w:fldChar w:fldCharType="end"/>
            </w:r>
          </w:ins>
          <w:customXmlInsRangeStart w:id="1116" w:author="David Mattie" w:date="2019-08-18T17:40:00Z"/>
        </w:sdtContent>
      </w:sdt>
      <w:customXmlInsRangeEnd w:id="1116"/>
      <w:r w:rsidR="001D37B0">
        <w:rPr>
          <w:color w:val="000000"/>
        </w:rPr>
        <w:t>.</w:t>
      </w:r>
      <w:ins w:id="1117" w:author="David Mattie" w:date="2019-08-18T17:53:00Z">
        <w:r w:rsidR="00752F17">
          <w:rPr>
            <w:color w:val="000000"/>
          </w:rPr>
          <w:t xml:space="preserve">  With ever-increasing advancements in</w:t>
        </w:r>
      </w:ins>
      <w:ins w:id="1118" w:author="David Mattie" w:date="2019-08-18T17:54:00Z">
        <w:r w:rsidR="00752F17">
          <w:rPr>
            <w:color w:val="000000"/>
          </w:rPr>
          <w:t xml:space="preserve"> the quality and capabilities of</w:t>
        </w:r>
      </w:ins>
      <w:ins w:id="1119" w:author="David Mattie" w:date="2019-08-18T17:53:00Z">
        <w:r w:rsidR="00752F17">
          <w:rPr>
            <w:color w:val="000000"/>
          </w:rPr>
          <w:t xml:space="preserve"> data capture</w:t>
        </w:r>
      </w:ins>
      <w:ins w:id="1120" w:author="David Mattie" w:date="2019-08-18T17:54:00Z">
        <w:r w:rsidR="00752F17">
          <w:rPr>
            <w:color w:val="000000"/>
          </w:rPr>
          <w:t xml:space="preserve"> we are </w:t>
        </w:r>
      </w:ins>
      <w:ins w:id="1121" w:author="David Mattie" w:date="2019-08-18T17:55:00Z">
        <w:r w:rsidR="00752F17">
          <w:rPr>
            <w:color w:val="000000"/>
          </w:rPr>
          <w:t xml:space="preserve">also </w:t>
        </w:r>
      </w:ins>
      <w:ins w:id="1122" w:author="David Mattie" w:date="2019-08-18T17:54:00Z">
        <w:r w:rsidR="00752F17">
          <w:rPr>
            <w:color w:val="000000"/>
          </w:rPr>
          <w:t>seeing</w:t>
        </w:r>
      </w:ins>
      <w:ins w:id="1123" w:author="David Mattie" w:date="2019-08-18T17:55:00Z">
        <w:r w:rsidR="00752F17">
          <w:rPr>
            <w:color w:val="000000"/>
          </w:rPr>
          <w:t xml:space="preserve"> </w:t>
        </w:r>
      </w:ins>
      <w:ins w:id="1124" w:author="David Mattie" w:date="2019-08-18T17:54:00Z">
        <w:r w:rsidR="00752F17">
          <w:rPr>
            <w:color w:val="000000"/>
          </w:rPr>
          <w:t xml:space="preserve">increases </w:t>
        </w:r>
      </w:ins>
      <w:ins w:id="1125" w:author="David Mattie" w:date="2019-08-18T17:55:00Z">
        <w:r w:rsidR="00752F17">
          <w:rPr>
            <w:color w:val="000000"/>
          </w:rPr>
          <w:t>in</w:t>
        </w:r>
      </w:ins>
      <w:ins w:id="1126" w:author="David Mattie" w:date="2019-08-18T17:54:00Z">
        <w:r w:rsidR="00752F17">
          <w:rPr>
            <w:color w:val="000000"/>
          </w:rPr>
          <w:t xml:space="preserve"> </w:t>
        </w:r>
      </w:ins>
      <w:ins w:id="1127" w:author="David Mattie" w:date="2019-08-18T17:53:00Z">
        <w:r w:rsidR="00752F17">
          <w:rPr>
            <w:color w:val="000000"/>
          </w:rPr>
          <w:t xml:space="preserve">volumes </w:t>
        </w:r>
      </w:ins>
      <w:ins w:id="1128" w:author="David Mattie" w:date="2019-08-18T17:55:00Z">
        <w:r w:rsidR="00752F17">
          <w:rPr>
            <w:color w:val="000000"/>
          </w:rPr>
          <w:t>of data</w:t>
        </w:r>
      </w:ins>
      <w:ins w:id="1129" w:author="David Mattie" w:date="2019-08-18T17:54:00Z">
        <w:r w:rsidR="00752F17">
          <w:rPr>
            <w:color w:val="000000"/>
          </w:rPr>
          <w:t>.</w:t>
        </w:r>
      </w:ins>
      <w:ins w:id="1130" w:author="David Mattie" w:date="2019-08-18T17:56:00Z">
        <w:r w:rsidR="00752F17">
          <w:rPr>
            <w:color w:val="000000"/>
          </w:rPr>
          <w:t xml:space="preserve">  The bottleneck in our understanding of the brain will shift from the amount and type of data we can collect to what we can actually do with the data.</w:t>
        </w:r>
      </w:ins>
      <w:customXmlInsRangeStart w:id="1131" w:author="David Mattie" w:date="2019-08-18T18:01:00Z"/>
      <w:sdt>
        <w:sdtPr>
          <w:rPr>
            <w:color w:val="000000"/>
          </w:rPr>
          <w:id w:val="1864936541"/>
          <w:citation/>
        </w:sdtPr>
        <w:sdtEndPr/>
        <w:sdtContent>
          <w:customXmlInsRangeEnd w:id="1131"/>
          <w:ins w:id="1132" w:author="David Mattie" w:date="2019-08-18T18:01:00Z">
            <w:r w:rsidR="00752F17">
              <w:rPr>
                <w:color w:val="000000"/>
              </w:rPr>
              <w:fldChar w:fldCharType="begin"/>
            </w:r>
            <w:r w:rsidR="00752F17">
              <w:rPr>
                <w:color w:val="000000"/>
              </w:rPr>
              <w:instrText xml:space="preserve">CITATION VuM \l 1033 </w:instrText>
            </w:r>
          </w:ins>
          <w:r w:rsidR="00752F17">
            <w:rPr>
              <w:color w:val="000000"/>
            </w:rPr>
            <w:fldChar w:fldCharType="separate"/>
          </w:r>
          <w:r w:rsidR="00410A04">
            <w:rPr>
              <w:noProof/>
              <w:color w:val="000000"/>
            </w:rPr>
            <w:t xml:space="preserve"> </w:t>
          </w:r>
          <w:r w:rsidR="00410A04" w:rsidRPr="00410A04">
            <w:rPr>
              <w:noProof/>
              <w:color w:val="000000"/>
            </w:rPr>
            <w:t>(Vu, et al., 2018)</w:t>
          </w:r>
          <w:ins w:id="1133" w:author="David Mattie" w:date="2019-08-18T18:01:00Z">
            <w:r w:rsidR="00752F17">
              <w:rPr>
                <w:color w:val="000000"/>
              </w:rPr>
              <w:fldChar w:fldCharType="end"/>
            </w:r>
          </w:ins>
          <w:customXmlInsRangeStart w:id="1134" w:author="David Mattie" w:date="2019-08-18T18:01:00Z"/>
        </w:sdtContent>
      </w:sdt>
      <w:customXmlInsRangeEnd w:id="1134"/>
      <w:ins w:id="1135" w:author="David Mattie" w:date="2019-08-18T18:12:00Z">
        <w:r w:rsidR="00066C76">
          <w:rPr>
            <w:noProof/>
            <w:color w:val="000000"/>
          </w:rPr>
          <w:t xml:space="preserve"> </w:t>
        </w:r>
        <w:r w:rsidR="00066C76" w:rsidRPr="00066C76">
          <w:rPr>
            <w:noProof/>
            <w:color w:val="000000"/>
            <w:rPrChange w:id="1136" w:author="David Mattie" w:date="2019-08-18T18:04:00Z">
              <w:rPr/>
            </w:rPrChange>
          </w:rPr>
          <w:t>(Carlson, Goddard, Kaplan, Klein, &amp; Ritchie, 2018)</w:t>
        </w:r>
      </w:ins>
      <w:ins w:id="1137" w:author="David Mattie" w:date="2019-08-18T18:11:00Z">
        <w:r w:rsidR="00066C76">
          <w:rPr>
            <w:color w:val="000000"/>
          </w:rPr>
          <w:t xml:space="preserve">.  </w:t>
        </w:r>
        <w:r w:rsidR="00D265B0">
          <w:rPr>
            <w:color w:val="000000"/>
          </w:rPr>
          <w:t xml:space="preserve">The applications of ML are </w:t>
        </w:r>
      </w:ins>
      <w:ins w:id="1138" w:author="David Mattie" w:date="2019-08-19T10:05:00Z">
        <w:r w:rsidR="002B3FE8">
          <w:rPr>
            <w:color w:val="000000"/>
          </w:rPr>
          <w:t>diverse</w:t>
        </w:r>
      </w:ins>
      <w:ins w:id="1139" w:author="David Mattie" w:date="2019-08-18T18:11:00Z">
        <w:r w:rsidR="00066C76">
          <w:rPr>
            <w:color w:val="000000"/>
          </w:rPr>
          <w:t xml:space="preserve">, with </w:t>
        </w:r>
      </w:ins>
      <w:ins w:id="1140" w:author="David Mattie" w:date="2019-08-18T18:12:00Z">
        <w:r w:rsidR="00066C76">
          <w:rPr>
            <w:color w:val="000000"/>
          </w:rPr>
          <w:t>demonstrated advancements</w:t>
        </w:r>
      </w:ins>
      <w:ins w:id="1141" w:author="David Mattie" w:date="2019-08-18T18:11:00Z">
        <w:r w:rsidR="00066C76">
          <w:rPr>
            <w:color w:val="000000"/>
          </w:rPr>
          <w:t xml:space="preserve"> in neuroimaging</w:t>
        </w:r>
      </w:ins>
      <w:ins w:id="1142" w:author="David Mattie" w:date="2019-08-18T18:12:00Z">
        <w:r w:rsidR="00066C76">
          <w:rPr>
            <w:color w:val="000000"/>
          </w:rPr>
          <w:t xml:space="preserve"> </w:t>
        </w:r>
      </w:ins>
      <w:customXmlInsRangeStart w:id="1143" w:author="David Mattie" w:date="2019-08-18T18:12:00Z"/>
      <w:sdt>
        <w:sdtPr>
          <w:rPr>
            <w:color w:val="000000"/>
          </w:rPr>
          <w:id w:val="841288456"/>
          <w:citation/>
        </w:sdtPr>
        <w:sdtEndPr/>
        <w:sdtContent>
          <w:customXmlInsRangeEnd w:id="1143"/>
          <w:ins w:id="1144" w:author="David Mattie" w:date="2019-08-18T18:12:00Z">
            <w:r w:rsidR="00066C76">
              <w:rPr>
                <w:color w:val="000000"/>
              </w:rPr>
              <w:fldChar w:fldCharType="begin"/>
            </w:r>
            <w:r w:rsidR="00066C76">
              <w:rPr>
                <w:color w:val="000000"/>
              </w:rPr>
              <w:instrText xml:space="preserve"> CITATION Car18 \l 1033 </w:instrText>
            </w:r>
          </w:ins>
          <w:r w:rsidR="00066C76">
            <w:rPr>
              <w:color w:val="000000"/>
            </w:rPr>
            <w:fldChar w:fldCharType="separate"/>
          </w:r>
          <w:r w:rsidR="00410A04" w:rsidRPr="00410A04">
            <w:rPr>
              <w:noProof/>
              <w:color w:val="000000"/>
            </w:rPr>
            <w:t>(Carlson, Goddard, Kaplan, Klein, &amp; Ritchie, 2018)</w:t>
          </w:r>
          <w:ins w:id="1145" w:author="David Mattie" w:date="2019-08-18T18:12:00Z">
            <w:r w:rsidR="00066C76">
              <w:rPr>
                <w:color w:val="000000"/>
              </w:rPr>
              <w:fldChar w:fldCharType="end"/>
            </w:r>
          </w:ins>
          <w:customXmlInsRangeStart w:id="1146" w:author="David Mattie" w:date="2019-08-18T18:12:00Z"/>
        </w:sdtContent>
      </w:sdt>
      <w:customXmlInsRangeEnd w:id="1146"/>
      <w:ins w:id="1147" w:author="David Mattie" w:date="2019-08-18T18:12:00Z">
        <w:r w:rsidR="00066C76">
          <w:rPr>
            <w:color w:val="000000"/>
          </w:rPr>
          <w:t>, improvements in models that classify diseases such as Alzheimers</w:t>
        </w:r>
      </w:ins>
      <w:ins w:id="1148" w:author="David Mattie" w:date="2019-08-18T18:13:00Z">
        <w:r w:rsidR="00066C76">
          <w:rPr>
            <w:color w:val="000000"/>
          </w:rPr>
          <w:t xml:space="preserve"> </w:t>
        </w:r>
      </w:ins>
      <w:customXmlInsRangeStart w:id="1149" w:author="David Mattie" w:date="2019-08-18T18:13:00Z"/>
      <w:sdt>
        <w:sdtPr>
          <w:rPr>
            <w:color w:val="000000"/>
          </w:rPr>
          <w:id w:val="-1338537449"/>
          <w:citation/>
        </w:sdtPr>
        <w:sdtEndPr/>
        <w:sdtContent>
          <w:customXmlInsRangeEnd w:id="1149"/>
          <w:ins w:id="1150" w:author="David Mattie" w:date="2019-08-18T18:13:00Z">
            <w:r w:rsidR="00066C76">
              <w:rPr>
                <w:color w:val="000000"/>
              </w:rPr>
              <w:fldChar w:fldCharType="begin"/>
            </w:r>
            <w:r w:rsidR="00066C76">
              <w:rPr>
                <w:color w:val="000000"/>
              </w:rPr>
              <w:instrText xml:space="preserve"> CITATION Dyr15 \l 1033 </w:instrText>
            </w:r>
          </w:ins>
          <w:r w:rsidR="00066C76">
            <w:rPr>
              <w:color w:val="000000"/>
            </w:rPr>
            <w:fldChar w:fldCharType="separate"/>
          </w:r>
          <w:r w:rsidR="00410A04" w:rsidRPr="00410A04">
            <w:rPr>
              <w:noProof/>
              <w:color w:val="000000"/>
            </w:rPr>
            <w:t>(Dyrba, et al., 2015)</w:t>
          </w:r>
          <w:ins w:id="1151" w:author="David Mattie" w:date="2019-08-18T18:13:00Z">
            <w:r w:rsidR="00066C76">
              <w:rPr>
                <w:color w:val="000000"/>
              </w:rPr>
              <w:fldChar w:fldCharType="end"/>
            </w:r>
          </w:ins>
          <w:customXmlInsRangeStart w:id="1152" w:author="David Mattie" w:date="2019-08-18T18:13:00Z"/>
        </w:sdtContent>
      </w:sdt>
      <w:customXmlInsRangeEnd w:id="1152"/>
      <w:customXmlInsRangeStart w:id="1153" w:author="David Mattie" w:date="2019-08-18T18:24:00Z"/>
      <w:sdt>
        <w:sdtPr>
          <w:rPr>
            <w:color w:val="000000"/>
          </w:rPr>
          <w:id w:val="702760832"/>
          <w:citation/>
        </w:sdtPr>
        <w:sdtEndPr/>
        <w:sdtContent>
          <w:customXmlInsRangeEnd w:id="1153"/>
          <w:ins w:id="1154" w:author="David Mattie" w:date="2019-08-18T18:24:00Z">
            <w:r w:rsidR="00D265B0">
              <w:rPr>
                <w:color w:val="000000"/>
              </w:rPr>
              <w:fldChar w:fldCharType="begin"/>
            </w:r>
            <w:r w:rsidR="00D265B0">
              <w:rPr>
                <w:color w:val="000000"/>
              </w:rPr>
              <w:instrText xml:space="preserve"> CITATION Gra11 \l 1033 </w:instrText>
            </w:r>
          </w:ins>
          <w:r w:rsidR="00D265B0">
            <w:rPr>
              <w:color w:val="000000"/>
            </w:rPr>
            <w:fldChar w:fldCharType="separate"/>
          </w:r>
          <w:r w:rsidR="00410A04">
            <w:rPr>
              <w:noProof/>
              <w:color w:val="000000"/>
            </w:rPr>
            <w:t xml:space="preserve"> </w:t>
          </w:r>
          <w:r w:rsidR="00410A04" w:rsidRPr="00410A04">
            <w:rPr>
              <w:noProof/>
              <w:color w:val="000000"/>
            </w:rPr>
            <w:t>(Graña, et al., 2011)</w:t>
          </w:r>
          <w:ins w:id="1155" w:author="David Mattie" w:date="2019-08-18T18:24:00Z">
            <w:r w:rsidR="00D265B0">
              <w:rPr>
                <w:color w:val="000000"/>
              </w:rPr>
              <w:fldChar w:fldCharType="end"/>
            </w:r>
          </w:ins>
          <w:customXmlInsRangeStart w:id="1156" w:author="David Mattie" w:date="2019-08-18T18:24:00Z"/>
        </w:sdtContent>
      </w:sdt>
      <w:customXmlInsRangeEnd w:id="1156"/>
      <w:ins w:id="1157" w:author="David Mattie" w:date="2019-08-18T18:13:00Z">
        <w:r w:rsidR="00066C76">
          <w:rPr>
            <w:color w:val="000000"/>
          </w:rPr>
          <w:t>,</w:t>
        </w:r>
      </w:ins>
      <w:ins w:id="1158" w:author="David Mattie" w:date="2019-08-18T18:28:00Z">
        <w:r w:rsidR="000E4379">
          <w:rPr>
            <w:color w:val="000000"/>
          </w:rPr>
          <w:t xml:space="preserve"> Parkinsons Disease</w:t>
        </w:r>
      </w:ins>
      <w:customXmlInsRangeStart w:id="1159" w:author="David Mattie" w:date="2019-08-18T18:31:00Z"/>
      <w:sdt>
        <w:sdtPr>
          <w:rPr>
            <w:color w:val="000000"/>
          </w:rPr>
          <w:id w:val="-1156605686"/>
          <w:citation/>
        </w:sdtPr>
        <w:sdtEndPr/>
        <w:sdtContent>
          <w:customXmlInsRangeEnd w:id="1159"/>
          <w:ins w:id="1160" w:author="David Mattie" w:date="2019-08-18T18:31:00Z">
            <w:r w:rsidR="000E4379">
              <w:rPr>
                <w:color w:val="000000"/>
              </w:rPr>
              <w:fldChar w:fldCharType="begin"/>
            </w:r>
            <w:r w:rsidR="000E4379">
              <w:rPr>
                <w:color w:val="000000"/>
              </w:rPr>
              <w:instrText xml:space="preserve"> CITATION Sal142 \l 1033 </w:instrText>
            </w:r>
          </w:ins>
          <w:r w:rsidR="000E4379">
            <w:rPr>
              <w:color w:val="000000"/>
            </w:rPr>
            <w:fldChar w:fldCharType="separate"/>
          </w:r>
          <w:r w:rsidR="00410A04">
            <w:rPr>
              <w:noProof/>
              <w:color w:val="000000"/>
            </w:rPr>
            <w:t xml:space="preserve"> </w:t>
          </w:r>
          <w:r w:rsidR="00410A04" w:rsidRPr="00410A04">
            <w:rPr>
              <w:noProof/>
              <w:color w:val="000000"/>
            </w:rPr>
            <w:t>(Salvatore C. , et al., 2014)</w:t>
          </w:r>
          <w:ins w:id="1161" w:author="David Mattie" w:date="2019-08-18T18:31:00Z">
            <w:r w:rsidR="000E4379">
              <w:rPr>
                <w:color w:val="000000"/>
              </w:rPr>
              <w:fldChar w:fldCharType="end"/>
            </w:r>
          </w:ins>
          <w:customXmlInsRangeStart w:id="1162" w:author="David Mattie" w:date="2019-08-18T18:31:00Z"/>
        </w:sdtContent>
      </w:sdt>
      <w:customXmlInsRangeEnd w:id="1162"/>
      <w:ins w:id="1163" w:author="David Mattie" w:date="2019-08-18T18:28:00Z">
        <w:r w:rsidR="000E4379">
          <w:rPr>
            <w:color w:val="000000"/>
          </w:rPr>
          <w:t>, and</w:t>
        </w:r>
      </w:ins>
      <w:ins w:id="1164" w:author="David Mattie" w:date="2019-08-18T18:13:00Z">
        <w:r w:rsidR="00066C76">
          <w:rPr>
            <w:color w:val="000000"/>
          </w:rPr>
          <w:t xml:space="preserve"> </w:t>
        </w:r>
      </w:ins>
      <w:ins w:id="1165" w:author="David Mattie" w:date="2019-08-18T18:15:00Z">
        <w:r w:rsidR="00066C76">
          <w:rPr>
            <w:color w:val="000000"/>
          </w:rPr>
          <w:t xml:space="preserve">the identification of Autism </w:t>
        </w:r>
      </w:ins>
      <w:customXmlInsRangeStart w:id="1166" w:author="David Mattie" w:date="2019-08-18T18:17:00Z"/>
      <w:sdt>
        <w:sdtPr>
          <w:rPr>
            <w:color w:val="000000"/>
          </w:rPr>
          <w:id w:val="-1919710109"/>
          <w:citation/>
        </w:sdtPr>
        <w:sdtEndPr/>
        <w:sdtContent>
          <w:customXmlInsRangeEnd w:id="1166"/>
          <w:ins w:id="1167" w:author="David Mattie" w:date="2019-08-18T18:17:00Z">
            <w:r w:rsidR="00D265B0">
              <w:rPr>
                <w:color w:val="000000"/>
              </w:rPr>
              <w:fldChar w:fldCharType="begin"/>
            </w:r>
            <w:r w:rsidR="00D265B0">
              <w:rPr>
                <w:color w:val="000000"/>
              </w:rPr>
              <w:instrText xml:space="preserve"> CITATION Lan10 \l 1033 </w:instrText>
            </w:r>
          </w:ins>
          <w:r w:rsidR="00D265B0">
            <w:rPr>
              <w:color w:val="000000"/>
            </w:rPr>
            <w:fldChar w:fldCharType="separate"/>
          </w:r>
          <w:r w:rsidR="00410A04" w:rsidRPr="00410A04">
            <w:rPr>
              <w:noProof/>
              <w:color w:val="000000"/>
            </w:rPr>
            <w:t>(Lange, et al., 2010)</w:t>
          </w:r>
          <w:ins w:id="1168" w:author="David Mattie" w:date="2019-08-18T18:17:00Z">
            <w:r w:rsidR="00D265B0">
              <w:rPr>
                <w:color w:val="000000"/>
              </w:rPr>
              <w:fldChar w:fldCharType="end"/>
            </w:r>
          </w:ins>
          <w:customXmlInsRangeStart w:id="1169" w:author="David Mattie" w:date="2019-08-18T18:17:00Z"/>
        </w:sdtContent>
      </w:sdt>
      <w:customXmlInsRangeEnd w:id="1169"/>
      <w:ins w:id="1170" w:author="David Mattie" w:date="2019-08-18T18:11:00Z">
        <w:r w:rsidR="00D265B0">
          <w:rPr>
            <w:noProof/>
            <w:color w:val="000000"/>
          </w:rPr>
          <w:t>.</w:t>
        </w:r>
      </w:ins>
    </w:p>
    <w:p w14:paraId="5B46E39E" w14:textId="376FB40E" w:rsidR="000E4379" w:rsidDel="006042D1" w:rsidRDefault="000E4379">
      <w:pPr>
        <w:shd w:val="clear" w:color="auto" w:fill="FFFF00"/>
        <w:spacing w:line="480" w:lineRule="auto"/>
        <w:ind w:firstLine="720"/>
        <w:rPr>
          <w:del w:id="1171" w:author="David Mattie" w:date="2019-08-18T18:40:00Z"/>
          <w:noProof/>
          <w:color w:val="000000"/>
        </w:rPr>
        <w:pPrChange w:id="1172" w:author="David Mattie" w:date="2019-08-19T10:06:00Z">
          <w:pPr>
            <w:spacing w:line="480" w:lineRule="auto"/>
          </w:pPr>
        </w:pPrChange>
      </w:pPr>
      <w:ins w:id="1173" w:author="David Mattie" w:date="2019-08-18T18:32:00Z">
        <w:r w:rsidRPr="006042D1">
          <w:rPr>
            <w:noProof/>
            <w:color w:val="000000"/>
          </w:rPr>
          <w:t xml:space="preserve">The volume </w:t>
        </w:r>
      </w:ins>
      <w:ins w:id="1174" w:author="David Mattie" w:date="2019-08-18T18:34:00Z">
        <w:r w:rsidRPr="006042D1">
          <w:rPr>
            <w:noProof/>
            <w:color w:val="000000"/>
          </w:rPr>
          <w:t xml:space="preserve">and breadth of features </w:t>
        </w:r>
      </w:ins>
      <w:ins w:id="1175" w:author="David Mattie" w:date="2019-08-18T18:32:00Z">
        <w:r w:rsidRPr="006042D1">
          <w:rPr>
            <w:noProof/>
            <w:color w:val="000000"/>
          </w:rPr>
          <w:t>of data is</w:t>
        </w:r>
      </w:ins>
      <w:ins w:id="1176" w:author="David Mattie" w:date="2019-08-18T18:34:00Z">
        <w:r w:rsidRPr="006042D1">
          <w:rPr>
            <w:noProof/>
            <w:color w:val="000000"/>
          </w:rPr>
          <w:t xml:space="preserve"> </w:t>
        </w:r>
      </w:ins>
      <w:ins w:id="1177" w:author="David Mattie" w:date="2019-08-18T18:32:00Z">
        <w:r w:rsidR="006042D1">
          <w:rPr>
            <w:noProof/>
            <w:color w:val="000000"/>
          </w:rPr>
          <w:t xml:space="preserve">immense.  This can both </w:t>
        </w:r>
        <w:r w:rsidRPr="006042D1">
          <w:rPr>
            <w:noProof/>
            <w:color w:val="000000"/>
          </w:rPr>
          <w:t>expand</w:t>
        </w:r>
        <w:r>
          <w:rPr>
            <w:noProof/>
            <w:color w:val="000000"/>
          </w:rPr>
          <w:t xml:space="preserve"> the</w:t>
        </w:r>
      </w:ins>
      <w:ins w:id="1178" w:author="David Mattie" w:date="2019-08-18T18:40:00Z">
        <w:r w:rsidR="006042D1">
          <w:rPr>
            <w:noProof/>
            <w:color w:val="000000"/>
          </w:rPr>
          <w:t xml:space="preserve"> </w:t>
        </w:r>
      </w:ins>
      <w:ins w:id="1179" w:author="David Mattie" w:date="2019-08-18T18:42:00Z">
        <w:r w:rsidR="006042D1">
          <w:rPr>
            <w:noProof/>
            <w:color w:val="000000"/>
          </w:rPr>
          <w:t xml:space="preserve">number of </w:t>
        </w:r>
      </w:ins>
      <w:ins w:id="1180" w:author="David Mattie" w:date="2019-08-18T18:32:00Z">
        <w:r>
          <w:rPr>
            <w:noProof/>
            <w:color w:val="000000"/>
          </w:rPr>
          <w:t>problems that can be solved</w:t>
        </w:r>
      </w:ins>
      <w:ins w:id="1181" w:author="David Mattie" w:date="2019-08-18T18:42:00Z">
        <w:r w:rsidR="006042D1">
          <w:rPr>
            <w:noProof/>
            <w:color w:val="000000"/>
          </w:rPr>
          <w:t xml:space="preserve"> as well as </w:t>
        </w:r>
      </w:ins>
      <w:ins w:id="1182" w:author="David Mattie" w:date="2019-08-18T18:41:00Z">
        <w:r w:rsidR="006042D1">
          <w:rPr>
            <w:noProof/>
            <w:color w:val="000000"/>
          </w:rPr>
          <w:t>opportunities to solve them</w:t>
        </w:r>
      </w:ins>
      <w:ins w:id="1183" w:author="David Mattie" w:date="2019-08-18T18:42:00Z">
        <w:r w:rsidR="006042D1">
          <w:rPr>
            <w:noProof/>
            <w:color w:val="000000"/>
          </w:rPr>
          <w:t xml:space="preserve">.  </w:t>
        </w:r>
      </w:ins>
      <w:ins w:id="1184" w:author="David Mattie" w:date="2019-08-18T18:43:00Z">
        <w:r w:rsidR="006042D1">
          <w:rPr>
            <w:noProof/>
            <w:color w:val="000000"/>
          </w:rPr>
          <w:t xml:space="preserve">In some cases the size of the data </w:t>
        </w:r>
      </w:ins>
      <w:ins w:id="1185" w:author="David Mattie" w:date="2019-08-18T18:42:00Z">
        <w:r w:rsidR="006042D1">
          <w:rPr>
            <w:noProof/>
            <w:color w:val="000000"/>
          </w:rPr>
          <w:t>also</w:t>
        </w:r>
      </w:ins>
      <w:ins w:id="1186" w:author="David Mattie" w:date="2019-08-18T18:32:00Z">
        <w:r>
          <w:rPr>
            <w:noProof/>
            <w:color w:val="000000"/>
          </w:rPr>
          <w:t xml:space="preserve"> narrows the techniques </w:t>
        </w:r>
      </w:ins>
      <w:ins w:id="1187" w:author="David Mattie" w:date="2019-08-18T19:38:00Z">
        <w:r w:rsidR="00396282">
          <w:rPr>
            <w:noProof/>
            <w:color w:val="000000"/>
          </w:rPr>
          <w:t xml:space="preserve">that are able to be applied practically.  </w:t>
        </w:r>
      </w:ins>
      <w:ins w:id="1188" w:author="David Mattie" w:date="2019-08-18T18:32:00Z">
        <w:r>
          <w:rPr>
            <w:noProof/>
            <w:color w:val="000000"/>
          </w:rPr>
          <w:t>Big data problems are both technically challenging</w:t>
        </w:r>
      </w:ins>
      <w:ins w:id="1189" w:author="David Mattie" w:date="2019-08-18T18:43:00Z">
        <w:r w:rsidR="006042D1">
          <w:rPr>
            <w:noProof/>
            <w:color w:val="000000"/>
          </w:rPr>
          <w:t xml:space="preserve"> from an infrastructure perspective</w:t>
        </w:r>
      </w:ins>
      <w:ins w:id="1190" w:author="David Mattie" w:date="2019-08-18T18:38:00Z">
        <w:r>
          <w:rPr>
            <w:noProof/>
            <w:color w:val="000000"/>
          </w:rPr>
          <w:t xml:space="preserve"> and </w:t>
        </w:r>
      </w:ins>
      <w:ins w:id="1191" w:author="David Mattie" w:date="2019-08-18T18:40:00Z">
        <w:r w:rsidR="006042D1">
          <w:rPr>
            <w:noProof/>
            <w:color w:val="000000"/>
          </w:rPr>
          <w:t xml:space="preserve">in some cases </w:t>
        </w:r>
      </w:ins>
      <w:ins w:id="1192" w:author="David Mattie" w:date="2019-08-18T18:44:00Z">
        <w:r w:rsidR="006042D1">
          <w:rPr>
            <w:noProof/>
            <w:color w:val="000000"/>
          </w:rPr>
          <w:t xml:space="preserve">most appropriately solved </w:t>
        </w:r>
      </w:ins>
      <w:ins w:id="1193" w:author="David Mattie" w:date="2019-08-18T18:40:00Z">
        <w:r w:rsidR="006042D1">
          <w:rPr>
            <w:noProof/>
            <w:color w:val="000000"/>
          </w:rPr>
          <w:t>with machine learning techniques</w:t>
        </w:r>
      </w:ins>
      <w:ins w:id="1194" w:author="David Mattie" w:date="2019-08-18T18:43:00Z">
        <w:r w:rsidR="006042D1">
          <w:rPr>
            <w:noProof/>
            <w:color w:val="000000"/>
          </w:rPr>
          <w:t>.</w:t>
        </w:r>
      </w:ins>
      <w:ins w:id="1195" w:author="David Mattie" w:date="2019-08-18T19:38:00Z">
        <w:r w:rsidR="00396282">
          <w:rPr>
            <w:noProof/>
            <w:color w:val="000000"/>
          </w:rPr>
          <w:t xml:space="preserve">  </w:t>
        </w:r>
      </w:ins>
      <w:ins w:id="1196" w:author="David Mattie" w:date="2019-08-18T19:39:00Z">
        <w:r w:rsidR="00396282">
          <w:rPr>
            <w:noProof/>
            <w:color w:val="000000"/>
          </w:rPr>
          <w:fldChar w:fldCharType="begin"/>
        </w:r>
        <w:r w:rsidR="00396282">
          <w:rPr>
            <w:noProof/>
            <w:color w:val="000000"/>
          </w:rPr>
          <w:instrText xml:space="preserve"> REF _Ref17037378 \h </w:instrText>
        </w:r>
      </w:ins>
      <w:r w:rsidR="00396282">
        <w:rPr>
          <w:noProof/>
          <w:color w:val="000000"/>
        </w:rPr>
      </w:r>
      <w:r w:rsidR="00396282">
        <w:rPr>
          <w:noProof/>
          <w:color w:val="000000"/>
        </w:rPr>
        <w:fldChar w:fldCharType="separate"/>
      </w:r>
      <w:ins w:id="1197" w:author="David Mattie" w:date="2019-08-19T08:44:00Z">
        <w:r w:rsidR="002B3FE8">
          <w:t xml:space="preserve">Table </w:t>
        </w:r>
        <w:r w:rsidR="002B3FE8">
          <w:rPr>
            <w:noProof/>
          </w:rPr>
          <w:t>17</w:t>
        </w:r>
      </w:ins>
      <w:ins w:id="1198" w:author="David Mattie" w:date="2019-08-18T19:39:00Z">
        <w:r w:rsidR="00396282">
          <w:rPr>
            <w:noProof/>
            <w:color w:val="000000"/>
          </w:rPr>
          <w:fldChar w:fldCharType="end"/>
        </w:r>
        <w:r w:rsidR="00396282">
          <w:rPr>
            <w:noProof/>
            <w:color w:val="000000"/>
          </w:rPr>
          <w:t xml:space="preserve"> demonstrates how manual efforts to use the data to classify patients is less reliable than more advanced machine learning techniques.</w:t>
        </w:r>
      </w:ins>
      <w:ins w:id="1199" w:author="David Mattie" w:date="2019-08-18T19:49:00Z">
        <w:r w:rsidR="0078587B">
          <w:rPr>
            <w:noProof/>
            <w:color w:val="000000"/>
          </w:rPr>
          <w:t xml:space="preserve">  Machine Learning’s computational methodologies address complex real-world problems and enable</w:t>
        </w:r>
      </w:ins>
      <w:ins w:id="1200" w:author="David Mattie" w:date="2019-08-18T19:50:00Z">
        <w:r w:rsidR="0078587B">
          <w:rPr>
            <w:noProof/>
            <w:color w:val="000000"/>
          </w:rPr>
          <w:t xml:space="preserve"> computers to assist humans in the analysis of large, complex data sets.  ML</w:t>
        </w:r>
      </w:ins>
      <w:ins w:id="1201" w:author="David Mattie" w:date="2019-08-18T19:44:00Z">
        <w:r w:rsidR="00396282">
          <w:rPr>
            <w:noProof/>
            <w:color w:val="000000"/>
          </w:rPr>
          <w:t xml:space="preserve"> </w:t>
        </w:r>
      </w:ins>
      <w:ins w:id="1202" w:author="David Mattie" w:date="2019-08-18T20:25:00Z">
        <w:r w:rsidR="00CF7E15">
          <w:rPr>
            <w:noProof/>
            <w:color w:val="000000"/>
          </w:rPr>
          <w:t xml:space="preserve">approaches </w:t>
        </w:r>
        <w:r w:rsidR="00CF7E15">
          <w:rPr>
            <w:noProof/>
            <w:color w:val="000000"/>
          </w:rPr>
          <w:lastRenderedPageBreak/>
          <w:t>have been widely applied to biome</w:t>
        </w:r>
      </w:ins>
      <w:ins w:id="1203" w:author="David Mattie" w:date="2019-08-18T20:28:00Z">
        <w:r w:rsidR="00CF7E15">
          <w:rPr>
            <w:noProof/>
            <w:color w:val="000000"/>
          </w:rPr>
          <w:t>d</w:t>
        </w:r>
      </w:ins>
      <w:ins w:id="1204" w:author="David Mattie" w:date="2019-08-18T20:25:00Z">
        <w:r w:rsidR="00CF7E15">
          <w:rPr>
            <w:noProof/>
            <w:color w:val="000000"/>
          </w:rPr>
          <w:t xml:space="preserve">ical fields and a great body of research is devoted to this topic.  ML </w:t>
        </w:r>
      </w:ins>
      <w:ins w:id="1205" w:author="David Mattie" w:date="2019-08-18T19:44:00Z">
        <w:r w:rsidR="00396282">
          <w:rPr>
            <w:noProof/>
            <w:color w:val="000000"/>
          </w:rPr>
          <w:t xml:space="preserve">has seen a surge in </w:t>
        </w:r>
      </w:ins>
      <w:ins w:id="1206" w:author="David Mattie" w:date="2019-08-18T19:45:00Z">
        <w:r w:rsidR="00396282">
          <w:rPr>
            <w:noProof/>
            <w:color w:val="000000"/>
          </w:rPr>
          <w:t>applications</w:t>
        </w:r>
      </w:ins>
      <w:ins w:id="1207" w:author="David Mattie" w:date="2019-08-18T19:44:00Z">
        <w:r w:rsidR="00396282">
          <w:rPr>
            <w:noProof/>
            <w:color w:val="000000"/>
          </w:rPr>
          <w:t xml:space="preserve"> in bioinformatices disciplines largely due to </w:t>
        </w:r>
      </w:ins>
      <w:ins w:id="1208" w:author="David Mattie" w:date="2019-08-18T19:45:00Z">
        <w:r w:rsidR="00396282">
          <w:rPr>
            <w:noProof/>
            <w:color w:val="000000"/>
          </w:rPr>
          <w:t>increases in computational power</w:t>
        </w:r>
      </w:ins>
      <w:ins w:id="1209" w:author="David Mattie" w:date="2019-08-18T19:48:00Z">
        <w:r w:rsidR="0078587B">
          <w:rPr>
            <w:noProof/>
            <w:color w:val="000000"/>
          </w:rPr>
          <w:t>, improvements in technique,</w:t>
        </w:r>
      </w:ins>
      <w:ins w:id="1210" w:author="David Mattie" w:date="2019-08-18T19:45:00Z">
        <w:r w:rsidR="00396282">
          <w:rPr>
            <w:noProof/>
            <w:color w:val="000000"/>
          </w:rPr>
          <w:t xml:space="preserve"> and availability of massive data sets.</w:t>
        </w:r>
      </w:ins>
      <w:customXmlInsRangeStart w:id="1211" w:author="David Mattie" w:date="2019-08-18T19:47:00Z"/>
      <w:sdt>
        <w:sdtPr>
          <w:rPr>
            <w:noProof/>
            <w:color w:val="000000"/>
          </w:rPr>
          <w:id w:val="-171957373"/>
          <w:citation/>
        </w:sdtPr>
        <w:sdtEndPr/>
        <w:sdtContent>
          <w:customXmlInsRangeEnd w:id="1211"/>
          <w:ins w:id="1212" w:author="David Mattie" w:date="2019-08-18T19:47:00Z">
            <w:r w:rsidR="00396282">
              <w:rPr>
                <w:noProof/>
                <w:color w:val="000000"/>
              </w:rPr>
              <w:fldChar w:fldCharType="begin"/>
            </w:r>
            <w:r w:rsidR="00396282">
              <w:rPr>
                <w:noProof/>
                <w:color w:val="000000"/>
              </w:rPr>
              <w:instrText xml:space="preserve"> CITATION Est19 \l 1033 </w:instrText>
            </w:r>
          </w:ins>
          <w:r w:rsidR="00396282">
            <w:rPr>
              <w:noProof/>
              <w:color w:val="000000"/>
            </w:rPr>
            <w:fldChar w:fldCharType="separate"/>
          </w:r>
          <w:r w:rsidR="00410A04">
            <w:rPr>
              <w:noProof/>
              <w:color w:val="000000"/>
            </w:rPr>
            <w:t xml:space="preserve"> </w:t>
          </w:r>
          <w:r w:rsidR="00410A04" w:rsidRPr="00410A04">
            <w:rPr>
              <w:noProof/>
              <w:color w:val="000000"/>
            </w:rPr>
            <w:t>(Esteva, et al., 2019)</w:t>
          </w:r>
          <w:ins w:id="1213" w:author="David Mattie" w:date="2019-08-18T19:47:00Z">
            <w:r w:rsidR="00396282">
              <w:rPr>
                <w:noProof/>
                <w:color w:val="000000"/>
              </w:rPr>
              <w:fldChar w:fldCharType="end"/>
            </w:r>
          </w:ins>
          <w:customXmlInsRangeStart w:id="1214" w:author="David Mattie" w:date="2019-08-18T19:47:00Z"/>
        </w:sdtContent>
      </w:sdt>
      <w:customXmlInsRangeEnd w:id="1214"/>
      <w:ins w:id="1215" w:author="David Mattie" w:date="2019-08-18T19:48:00Z">
        <w:r w:rsidR="0078587B">
          <w:rPr>
            <w:noProof/>
            <w:color w:val="000000"/>
          </w:rPr>
          <w:t>.</w:t>
        </w:r>
      </w:ins>
    </w:p>
    <w:p w14:paraId="62106F37" w14:textId="59742BE8" w:rsidR="0078587B" w:rsidRDefault="0078587B">
      <w:pPr>
        <w:spacing w:line="480" w:lineRule="auto"/>
        <w:ind w:firstLine="720"/>
        <w:rPr>
          <w:ins w:id="1216" w:author="David Mattie" w:date="2019-08-18T19:52:00Z"/>
          <w:color w:val="000000"/>
        </w:rPr>
        <w:pPrChange w:id="1217" w:author="David Mattie" w:date="2019-08-19T10:06:00Z">
          <w:pPr>
            <w:spacing w:line="480" w:lineRule="auto"/>
          </w:pPr>
        </w:pPrChange>
      </w:pPr>
    </w:p>
    <w:p w14:paraId="36FD9513" w14:textId="7B99F694" w:rsidR="00932176" w:rsidRDefault="001D37B0">
      <w:pPr>
        <w:spacing w:line="480" w:lineRule="auto"/>
        <w:ind w:firstLine="720"/>
        <w:rPr>
          <w:color w:val="000000"/>
        </w:rPr>
        <w:pPrChange w:id="1218" w:author="David Mattie" w:date="2019-08-02T10:45:00Z">
          <w:pPr>
            <w:spacing w:line="480" w:lineRule="auto"/>
          </w:pPr>
        </w:pPrChange>
      </w:pPr>
      <w:del w:id="1219" w:author="David Mattie" w:date="2019-08-18T20:29:00Z">
        <w:r w:rsidDel="00CF7E15">
          <w:rPr>
            <w:color w:val="000000"/>
          </w:rPr>
          <w:delText xml:space="preserve">There are a number of ways in which machine learning can be leveraged from a neuroscience perspective. </w:delText>
        </w:r>
      </w:del>
      <w:r>
        <w:rPr>
          <w:color w:val="000000"/>
        </w:rPr>
        <w:t xml:space="preserve">With respect </w:t>
      </w:r>
      <w:ins w:id="1220" w:author="David Mattie" w:date="2019-08-18T20:27:00Z">
        <w:r w:rsidR="00CF7E15">
          <w:rPr>
            <w:color w:val="000000"/>
          </w:rPr>
          <w:t xml:space="preserve">to </w:t>
        </w:r>
      </w:ins>
      <w:r>
        <w:rPr>
          <w:color w:val="000000"/>
        </w:rPr>
        <w:t>tractography, TractSeg (previously discussed) has shown exciting promise both with speed of execution and accuracy. TractSeg uses a form of supervised machine learning called neural networks to uncover fiber bundles and tracts in the brain</w:t>
      </w:r>
      <w:ins w:id="1221" w:author="David Mattie" w:date="2019-08-18T18:28:00Z">
        <w:r w:rsidR="00593E50">
          <w:rPr>
            <w:color w:val="000000"/>
          </w:rPr>
          <w:t xml:space="preserve"> </w:t>
        </w:r>
      </w:ins>
      <w:customXmlInsRangeStart w:id="1222" w:author="David Mattie" w:date="2019-08-18T18:28:00Z"/>
      <w:sdt>
        <w:sdtPr>
          <w:rPr>
            <w:color w:val="000000"/>
          </w:rPr>
          <w:id w:val="1123970698"/>
          <w:citation/>
        </w:sdtPr>
        <w:sdtEndPr/>
        <w:sdtContent>
          <w:customXmlInsRangeEnd w:id="1222"/>
          <w:ins w:id="1223" w:author="David Mattie" w:date="2019-08-18T18:28:00Z">
            <w:r w:rsidR="00593E50">
              <w:rPr>
                <w:color w:val="000000"/>
              </w:rPr>
              <w:fldChar w:fldCharType="begin"/>
            </w:r>
            <w:r w:rsidR="00593E50">
              <w:rPr>
                <w:color w:val="000000"/>
              </w:rPr>
              <w:instrText xml:space="preserve"> CITATION Was162 \l 1033 </w:instrText>
            </w:r>
          </w:ins>
          <w:r w:rsidR="00593E50">
            <w:rPr>
              <w:color w:val="000000"/>
            </w:rPr>
            <w:fldChar w:fldCharType="separate"/>
          </w:r>
          <w:r w:rsidR="00410A04" w:rsidRPr="00410A04">
            <w:rPr>
              <w:noProof/>
              <w:color w:val="000000"/>
            </w:rPr>
            <w:t>(Wasserthal, Neher, &amp; Maier-Hein, 2016)</w:t>
          </w:r>
          <w:ins w:id="1224" w:author="David Mattie" w:date="2019-08-18T18:28:00Z">
            <w:r w:rsidR="00593E50">
              <w:rPr>
                <w:color w:val="000000"/>
              </w:rPr>
              <w:fldChar w:fldCharType="end"/>
            </w:r>
          </w:ins>
          <w:customXmlInsRangeStart w:id="1225" w:author="David Mattie" w:date="2019-08-18T18:28:00Z"/>
        </w:sdtContent>
      </w:sdt>
      <w:customXmlInsRangeEnd w:id="1225"/>
      <w:del w:id="1226" w:author="David Mattie" w:date="2019-08-18T18:28:00Z">
        <w:r w:rsidDel="00593E50">
          <w:rPr>
            <w:color w:val="000000"/>
          </w:rPr>
          <w:delText>[16]</w:delText>
        </w:r>
      </w:del>
      <w:r>
        <w:rPr>
          <w:color w:val="000000"/>
        </w:rPr>
        <w:t>.</w:t>
      </w:r>
      <w:ins w:id="1227" w:author="David Mattie" w:date="2019-08-18T20:36:00Z">
        <w:r w:rsidR="0021534F">
          <w:rPr>
            <w:color w:val="000000"/>
          </w:rPr>
          <w:t xml:space="preserve"> </w:t>
        </w:r>
      </w:ins>
      <w:r>
        <w:rPr>
          <w:color w:val="000000"/>
        </w:rPr>
        <w:t xml:space="preserve"> </w:t>
      </w:r>
      <w:ins w:id="1228" w:author="David Mattie" w:date="2019-08-19T10:19:00Z">
        <w:r w:rsidR="000778B5">
          <w:rPr>
            <w:color w:val="000000"/>
          </w:rPr>
          <w:t>Many other</w:t>
        </w:r>
      </w:ins>
      <w:ins w:id="1229" w:author="David Mattie" w:date="2019-08-18T20:32:00Z">
        <w:r w:rsidR="00CF7E15">
          <w:rPr>
            <w:color w:val="000000"/>
          </w:rPr>
          <w:t xml:space="preserve"> DTI/connectivity metrics based machine learning models were </w:t>
        </w:r>
      </w:ins>
      <w:ins w:id="1230" w:author="David Mattie" w:date="2019-08-18T20:33:00Z">
        <w:r w:rsidR="00CF7E15">
          <w:rPr>
            <w:color w:val="000000"/>
          </w:rPr>
          <w:t xml:space="preserve">successfully </w:t>
        </w:r>
      </w:ins>
      <w:ins w:id="1231" w:author="David Mattie" w:date="2019-08-19T10:19:00Z">
        <w:r w:rsidR="000778B5">
          <w:rPr>
            <w:color w:val="000000"/>
          </w:rPr>
          <w:t>applied such as</w:t>
        </w:r>
      </w:ins>
      <w:ins w:id="1232" w:author="David Mattie" w:date="2019-08-18T20:32:00Z">
        <w:r w:rsidR="00CF7E15">
          <w:rPr>
            <w:color w:val="000000"/>
          </w:rPr>
          <w:t xml:space="preserve"> to classify </w:t>
        </w:r>
      </w:ins>
      <w:ins w:id="1233" w:author="David Mattie" w:date="2019-08-18T20:33:00Z">
        <w:r w:rsidR="00CF7E15">
          <w:rPr>
            <w:color w:val="000000"/>
          </w:rPr>
          <w:t>children with sensory processing disorder</w:t>
        </w:r>
      </w:ins>
      <w:customXmlInsRangeStart w:id="1234" w:author="David Mattie" w:date="2019-08-18T20:36:00Z"/>
      <w:sdt>
        <w:sdtPr>
          <w:rPr>
            <w:color w:val="000000"/>
          </w:rPr>
          <w:id w:val="-798913460"/>
          <w:citation/>
        </w:sdtPr>
        <w:sdtEndPr/>
        <w:sdtContent>
          <w:customXmlInsRangeEnd w:id="1234"/>
          <w:ins w:id="1235" w:author="David Mattie" w:date="2019-08-18T20:36:00Z">
            <w:r w:rsidR="00CF7E15">
              <w:rPr>
                <w:color w:val="000000"/>
              </w:rPr>
              <w:fldChar w:fldCharType="begin"/>
            </w:r>
            <w:r w:rsidR="00CF7E15">
              <w:rPr>
                <w:color w:val="000000"/>
              </w:rPr>
              <w:instrText xml:space="preserve"> CITATION Pay19 \l 1033 </w:instrText>
            </w:r>
          </w:ins>
          <w:r w:rsidR="00CF7E15">
            <w:rPr>
              <w:color w:val="000000"/>
            </w:rPr>
            <w:fldChar w:fldCharType="separate"/>
          </w:r>
          <w:r w:rsidR="00410A04">
            <w:rPr>
              <w:noProof/>
              <w:color w:val="000000"/>
            </w:rPr>
            <w:t xml:space="preserve"> </w:t>
          </w:r>
          <w:r w:rsidR="00410A04" w:rsidRPr="00410A04">
            <w:rPr>
              <w:noProof/>
              <w:color w:val="000000"/>
            </w:rPr>
            <w:t>(Payabvash, et al., 2019)</w:t>
          </w:r>
          <w:ins w:id="1236" w:author="David Mattie" w:date="2019-08-18T20:36:00Z">
            <w:r w:rsidR="00CF7E15">
              <w:rPr>
                <w:color w:val="000000"/>
              </w:rPr>
              <w:fldChar w:fldCharType="end"/>
            </w:r>
          </w:ins>
          <w:customXmlInsRangeStart w:id="1237" w:author="David Mattie" w:date="2019-08-18T20:36:00Z"/>
        </w:sdtContent>
      </w:sdt>
      <w:customXmlInsRangeEnd w:id="1237"/>
      <w:ins w:id="1238" w:author="David Mattie" w:date="2019-08-19T10:13:00Z">
        <w:r w:rsidR="000778B5">
          <w:rPr>
            <w:color w:val="000000"/>
          </w:rPr>
          <w:t>, detect</w:t>
        </w:r>
        <w:r w:rsidR="002B3FE8">
          <w:rPr>
            <w:color w:val="000000"/>
          </w:rPr>
          <w:t xml:space="preserve"> white matter changes after mild traumatic brain injury</w:t>
        </w:r>
      </w:ins>
      <w:ins w:id="1239" w:author="David Mattie" w:date="2019-08-19T10:14:00Z">
        <w:r w:rsidR="000778B5">
          <w:rPr>
            <w:color w:val="000000"/>
          </w:rPr>
          <w:t xml:space="preserve"> </w:t>
        </w:r>
      </w:ins>
      <w:customXmlInsRangeStart w:id="1240" w:author="David Mattie" w:date="2019-08-19T10:14:00Z"/>
      <w:sdt>
        <w:sdtPr>
          <w:rPr>
            <w:color w:val="000000"/>
          </w:rPr>
          <w:id w:val="1003088493"/>
          <w:citation/>
        </w:sdtPr>
        <w:sdtEndPr/>
        <w:sdtContent>
          <w:customXmlInsRangeEnd w:id="1240"/>
          <w:ins w:id="1241" w:author="David Mattie" w:date="2019-08-19T10:14:00Z">
            <w:r w:rsidR="000778B5">
              <w:rPr>
                <w:color w:val="000000"/>
              </w:rPr>
              <w:fldChar w:fldCharType="begin"/>
            </w:r>
            <w:r w:rsidR="000778B5">
              <w:rPr>
                <w:color w:val="000000"/>
              </w:rPr>
              <w:instrText xml:space="preserve"> CITATION Pal18 \l 1033 </w:instrText>
            </w:r>
          </w:ins>
          <w:r w:rsidR="000778B5">
            <w:rPr>
              <w:color w:val="000000"/>
            </w:rPr>
            <w:fldChar w:fldCharType="separate"/>
          </w:r>
          <w:r w:rsidR="00410A04" w:rsidRPr="00410A04">
            <w:rPr>
              <w:noProof/>
              <w:color w:val="000000"/>
            </w:rPr>
            <w:t>(Palacios, et al., 2018)</w:t>
          </w:r>
          <w:ins w:id="1242" w:author="David Mattie" w:date="2019-08-19T10:14:00Z">
            <w:r w:rsidR="000778B5">
              <w:rPr>
                <w:color w:val="000000"/>
              </w:rPr>
              <w:fldChar w:fldCharType="end"/>
            </w:r>
          </w:ins>
          <w:customXmlInsRangeStart w:id="1243" w:author="David Mattie" w:date="2019-08-19T10:14:00Z"/>
        </w:sdtContent>
      </w:sdt>
      <w:customXmlInsRangeEnd w:id="1243"/>
      <w:ins w:id="1244" w:author="David Mattie" w:date="2019-08-19T10:14:00Z">
        <w:r w:rsidR="000778B5">
          <w:rPr>
            <w:color w:val="000000"/>
          </w:rPr>
          <w:t xml:space="preserve">, </w:t>
        </w:r>
      </w:ins>
      <w:ins w:id="1245" w:author="David Mattie" w:date="2019-08-19T10:13:00Z">
        <w:r w:rsidR="002B3FE8">
          <w:rPr>
            <w:noProof/>
            <w:color w:val="000000"/>
          </w:rPr>
          <w:t xml:space="preserve"> </w:t>
        </w:r>
      </w:ins>
      <w:ins w:id="1246" w:author="David Mattie" w:date="2019-08-19T10:16:00Z">
        <w:r w:rsidR="000778B5">
          <w:rPr>
            <w:noProof/>
            <w:color w:val="000000"/>
          </w:rPr>
          <w:t>and early diagnosis of schizophrenia</w:t>
        </w:r>
      </w:ins>
      <w:customXmlInsRangeStart w:id="1247" w:author="David Mattie" w:date="2019-08-19T10:18:00Z"/>
      <w:sdt>
        <w:sdtPr>
          <w:rPr>
            <w:noProof/>
            <w:color w:val="000000"/>
          </w:rPr>
          <w:id w:val="22446723"/>
          <w:citation/>
        </w:sdtPr>
        <w:sdtEndPr/>
        <w:sdtContent>
          <w:customXmlInsRangeEnd w:id="1247"/>
          <w:ins w:id="1248" w:author="David Mattie" w:date="2019-08-19T10:18:00Z">
            <w:r w:rsidR="000778B5">
              <w:rPr>
                <w:noProof/>
                <w:color w:val="000000"/>
              </w:rPr>
              <w:fldChar w:fldCharType="begin"/>
            </w:r>
            <w:r w:rsidR="000778B5">
              <w:rPr>
                <w:noProof/>
                <w:color w:val="000000"/>
              </w:rPr>
              <w:instrText xml:space="preserve"> CITATION Mik18 \l 1033 </w:instrText>
            </w:r>
          </w:ins>
          <w:r w:rsidR="000778B5">
            <w:rPr>
              <w:noProof/>
              <w:color w:val="000000"/>
            </w:rPr>
            <w:fldChar w:fldCharType="separate"/>
          </w:r>
          <w:r w:rsidR="00410A04">
            <w:rPr>
              <w:noProof/>
              <w:color w:val="000000"/>
            </w:rPr>
            <w:t xml:space="preserve"> </w:t>
          </w:r>
          <w:r w:rsidR="00410A04" w:rsidRPr="00410A04">
            <w:rPr>
              <w:noProof/>
              <w:color w:val="000000"/>
            </w:rPr>
            <w:t>(Mikolas, et al., 2018)</w:t>
          </w:r>
          <w:ins w:id="1249" w:author="David Mattie" w:date="2019-08-19T10:18:00Z">
            <w:r w:rsidR="000778B5">
              <w:rPr>
                <w:noProof/>
                <w:color w:val="000000"/>
              </w:rPr>
              <w:fldChar w:fldCharType="end"/>
            </w:r>
          </w:ins>
          <w:customXmlInsRangeStart w:id="1250" w:author="David Mattie" w:date="2019-08-19T10:18:00Z"/>
        </w:sdtContent>
      </w:sdt>
      <w:customXmlInsRangeEnd w:id="1250"/>
      <w:ins w:id="1251" w:author="David Mattie" w:date="2019-08-19T10:18:00Z">
        <w:r w:rsidR="000778B5">
          <w:rPr>
            <w:noProof/>
            <w:color w:val="000000"/>
          </w:rPr>
          <w:t>.</w:t>
        </w:r>
      </w:ins>
      <w:commentRangeStart w:id="1252"/>
      <w:del w:id="1253" w:author="David Mattie" w:date="2019-08-18T20:29:00Z">
        <w:r w:rsidDel="00CF7E15">
          <w:rPr>
            <w:color w:val="000000"/>
          </w:rPr>
          <w:delText>Machine Learning has been leveraged to diagnose Parkinson's disease based on supervised learning to detect s</w:delText>
        </w:r>
        <w:commentRangeEnd w:id="1252"/>
        <w:r w:rsidR="002229D7" w:rsidDel="00CF7E15">
          <w:rPr>
            <w:rStyle w:val="CommentReference"/>
          </w:rPr>
          <w:commentReference w:id="1252"/>
        </w:r>
        <w:r w:rsidDel="00CF7E15">
          <w:rPr>
            <w:color w:val="000000"/>
          </w:rPr>
          <w:delText>ensitive biomarkers based on MR images</w:delText>
        </w:r>
      </w:del>
      <w:del w:id="1254" w:author="David Mattie" w:date="2019-08-18T17:49:00Z">
        <w:r w:rsidDel="00CF7440">
          <w:rPr>
            <w:color w:val="000000"/>
          </w:rPr>
          <w:delText>[10]</w:delText>
        </w:r>
      </w:del>
      <w:del w:id="1255" w:author="David Mattie" w:date="2019-08-18T20:29:00Z">
        <w:r w:rsidDel="00CF7E15">
          <w:rPr>
            <w:color w:val="000000"/>
          </w:rPr>
          <w:delText xml:space="preserve">. </w:delText>
        </w:r>
      </w:del>
    </w:p>
    <w:p w14:paraId="394CBBD7" w14:textId="77777777" w:rsidR="00932176" w:rsidRDefault="001D37B0">
      <w:pPr>
        <w:pStyle w:val="Heading4"/>
        <w:numPr>
          <w:ilvl w:val="3"/>
          <w:numId w:val="2"/>
        </w:numPr>
        <w:spacing w:line="480" w:lineRule="auto"/>
      </w:pPr>
      <w:bookmarkStart w:id="1256" w:name="_Toc17056266"/>
      <w:r>
        <w:t>Technology Landscape</w:t>
      </w:r>
      <w:bookmarkEnd w:id="1256"/>
    </w:p>
    <w:p w14:paraId="4FCEFAF3" w14:textId="11C24ADC" w:rsidR="00932176" w:rsidRDefault="001D37B0" w:rsidP="00142ED0">
      <w:pPr>
        <w:spacing w:line="480" w:lineRule="auto"/>
        <w:ind w:firstLine="720"/>
        <w:rPr>
          <w:color w:val="000000"/>
        </w:rPr>
      </w:pPr>
      <w:r>
        <w:rPr>
          <w:color w:val="000000"/>
        </w:rPr>
        <w:t>There are currently two approaches to understanding the axonal connections found within the human brain. Anatomical studies (such as dissection or diffusion tensor imaging) and electrostimulation mapping investigations are used to map subcortical pathways as a way to model the human brain. Understanding this axonal connectivity is crucial to build models of cognition, behavior, and even consciousness</w:t>
      </w:r>
      <w:ins w:id="1257" w:author="David Mattie" w:date="2019-08-18T17:49:00Z">
        <w:r w:rsidR="00D045F1">
          <w:rPr>
            <w:color w:val="000000"/>
          </w:rPr>
          <w:t xml:space="preserve"> </w:t>
        </w:r>
      </w:ins>
      <w:customXmlInsRangeStart w:id="1258" w:author="David Mattie" w:date="2019-08-18T17:52:00Z"/>
      <w:sdt>
        <w:sdtPr>
          <w:rPr>
            <w:color w:val="000000"/>
          </w:rPr>
          <w:id w:val="-1827964337"/>
          <w:citation/>
        </w:sdtPr>
        <w:sdtEndPr/>
        <w:sdtContent>
          <w:customXmlInsRangeEnd w:id="1258"/>
          <w:ins w:id="1259" w:author="David Mattie" w:date="2019-08-18T17:52:00Z">
            <w:r w:rsidR="00D045F1">
              <w:rPr>
                <w:color w:val="000000"/>
              </w:rPr>
              <w:fldChar w:fldCharType="begin"/>
            </w:r>
          </w:ins>
          <w:ins w:id="1260" w:author="David Mattie" w:date="2019-08-18T17:53:00Z">
            <w:r w:rsidR="00D045F1">
              <w:rPr>
                <w:color w:val="000000"/>
              </w:rPr>
              <w:instrText xml:space="preserve">CITATION Daf \l 1033 </w:instrText>
            </w:r>
          </w:ins>
          <w:r w:rsidR="00D045F1">
            <w:rPr>
              <w:color w:val="000000"/>
            </w:rPr>
            <w:fldChar w:fldCharType="separate"/>
          </w:r>
          <w:r w:rsidR="00410A04" w:rsidRPr="00410A04">
            <w:rPr>
              <w:noProof/>
              <w:color w:val="000000"/>
            </w:rPr>
            <w:t>(Daffau, 2016)</w:t>
          </w:r>
          <w:ins w:id="1261" w:author="David Mattie" w:date="2019-08-18T17:52:00Z">
            <w:r w:rsidR="00D045F1">
              <w:rPr>
                <w:color w:val="000000"/>
              </w:rPr>
              <w:fldChar w:fldCharType="end"/>
            </w:r>
          </w:ins>
          <w:customXmlInsRangeStart w:id="1262" w:author="David Mattie" w:date="2019-08-18T17:52:00Z"/>
        </w:sdtContent>
      </w:sdt>
      <w:customXmlInsRangeEnd w:id="1262"/>
      <w:del w:id="1263" w:author="David Mattie" w:date="2019-08-18T17:53:00Z">
        <w:r w:rsidDel="00D045F1">
          <w:rPr>
            <w:color w:val="000000"/>
          </w:rPr>
          <w:delText>[2]</w:delText>
        </w:r>
      </w:del>
      <w:r>
        <w:rPr>
          <w:color w:val="000000"/>
        </w:rPr>
        <w:t xml:space="preserve">. Once connectomes are produced, it is the study of the data that is most valuable. This research is based on the theory that connectomic data can drive innovation, find opportunities for detection and diagnosis and provide insights into </w:t>
      </w:r>
      <w:r w:rsidR="005B6E73">
        <w:rPr>
          <w:color w:val="000000"/>
        </w:rPr>
        <w:t xml:space="preserve">healthy brain development as well as developmental </w:t>
      </w:r>
      <w:r>
        <w:rPr>
          <w:color w:val="000000"/>
        </w:rPr>
        <w:t>disorders.</w:t>
      </w:r>
    </w:p>
    <w:p w14:paraId="4B9BDDA1" w14:textId="77ADADDF" w:rsidR="00932176" w:rsidRDefault="001D37B0" w:rsidP="00142ED0">
      <w:pPr>
        <w:spacing w:line="480" w:lineRule="auto"/>
        <w:ind w:firstLine="720"/>
        <w:rPr>
          <w:color w:val="000000"/>
        </w:rPr>
      </w:pPr>
      <w:r>
        <w:rPr>
          <w:color w:val="000000"/>
        </w:rPr>
        <w:t>There are a number of problems with the current state of related technology. Reliability,</w:t>
      </w:r>
      <w:r w:rsidR="00142ED0">
        <w:rPr>
          <w:color w:val="000000"/>
        </w:rPr>
        <w:t xml:space="preserve"> </w:t>
      </w:r>
      <w:r>
        <w:rPr>
          <w:color w:val="000000"/>
        </w:rPr>
        <w:t xml:space="preserve">computational requirements and utility of the resultant technologies are a </w:t>
      </w:r>
      <w:r>
        <w:rPr>
          <w:color w:val="000000"/>
        </w:rPr>
        <w:lastRenderedPageBreak/>
        <w:t>reflection of the broad and diverse expectations of neuroscience as we seek to learn new methods to improve accuracy and consistency of the known fiber tracts within the human brain.</w:t>
      </w:r>
    </w:p>
    <w:p w14:paraId="46B224C0" w14:textId="5BD4E747" w:rsidR="00932176" w:rsidRDefault="001D37B0" w:rsidP="00142ED0">
      <w:pPr>
        <w:spacing w:line="480" w:lineRule="auto"/>
        <w:ind w:firstLine="720"/>
        <w:rPr>
          <w:color w:val="000000"/>
        </w:rPr>
      </w:pPr>
      <w:r>
        <w:rPr>
          <w:color w:val="000000"/>
        </w:rPr>
        <w:t>This research seeks to provide a connectome reporting user shell that offers a layer of abstraction from a number of technologies employed in biomarker extraction, including</w:t>
      </w:r>
      <w:r w:rsidR="00142ED0">
        <w:rPr>
          <w:color w:val="000000"/>
        </w:rPr>
        <w:t xml:space="preserve"> </w:t>
      </w:r>
      <w:r>
        <w:rPr>
          <w:color w:val="000000"/>
        </w:rPr>
        <w:t>MRI scanners, data processing techniques and brain atlases. The goal of this work is to provide the framework for a computational interface in which data can be quickly extracted and manipulated in data science tools such as Matlab, R, Python, and SPSS regardless of the state of evolution of underlying tractography techniques and connectomic data available. This research goal also involves the development of connectomic processing and analysis software tools that work on real-world clinical data from BCH.</w:t>
      </w:r>
    </w:p>
    <w:p w14:paraId="3B38A487" w14:textId="77777777" w:rsidR="00932176" w:rsidRDefault="001D37B0">
      <w:pPr>
        <w:pStyle w:val="Heading3"/>
        <w:numPr>
          <w:ilvl w:val="2"/>
          <w:numId w:val="2"/>
        </w:numPr>
        <w:spacing w:line="480" w:lineRule="auto"/>
      </w:pPr>
      <w:bookmarkStart w:id="1264" w:name="_Toc17056267"/>
      <w:r>
        <w:t>Preliminary Discussion and Results</w:t>
      </w:r>
      <w:bookmarkEnd w:id="1264"/>
    </w:p>
    <w:p w14:paraId="070CB387" w14:textId="3F94BFFA" w:rsidR="00932176" w:rsidRDefault="001D37B0">
      <w:pPr>
        <w:spacing w:line="480" w:lineRule="auto"/>
        <w:ind w:firstLine="720"/>
        <w:rPr>
          <w:color w:val="000000"/>
        </w:rPr>
        <w:pPrChange w:id="1265" w:author="David Mattie" w:date="2019-08-01T14:27:00Z">
          <w:pPr>
            <w:spacing w:line="480" w:lineRule="auto"/>
          </w:pPr>
        </w:pPrChange>
      </w:pPr>
      <w:r>
        <w:rPr>
          <w:color w:val="000000"/>
        </w:rPr>
        <w:t xml:space="preserve">In January 2018, </w:t>
      </w:r>
      <w:r w:rsidR="00ED36EE">
        <w:rPr>
          <w:color w:val="000000"/>
        </w:rPr>
        <w:t xml:space="preserve">research upon which this thesis is based </w:t>
      </w:r>
      <w:customXmlInsRangeStart w:id="1266" w:author="David Mattie" w:date="2019-08-18T18:25:00Z"/>
      <w:sdt>
        <w:sdtPr>
          <w:rPr>
            <w:color w:val="000000"/>
          </w:rPr>
          <w:id w:val="1632361141"/>
          <w:citation/>
        </w:sdtPr>
        <w:sdtEndPr/>
        <w:sdtContent>
          <w:customXmlInsRangeEnd w:id="1266"/>
          <w:ins w:id="1267" w:author="David Mattie" w:date="2019-08-18T18:25:00Z">
            <w:r w:rsidR="00D045F1">
              <w:rPr>
                <w:color w:val="000000"/>
              </w:rPr>
              <w:fldChar w:fldCharType="begin"/>
            </w:r>
            <w:r w:rsidR="00D045F1">
              <w:rPr>
                <w:color w:val="000000"/>
              </w:rPr>
              <w:instrText xml:space="preserve"> CITATION Lev18 \l 1033 </w:instrText>
            </w:r>
          </w:ins>
          <w:r w:rsidR="00D045F1">
            <w:rPr>
              <w:color w:val="000000"/>
            </w:rPr>
            <w:fldChar w:fldCharType="separate"/>
          </w:r>
          <w:r w:rsidR="00410A04" w:rsidRPr="00410A04">
            <w:rPr>
              <w:noProof/>
              <w:color w:val="000000"/>
            </w:rPr>
            <w:t>(Levman, et al., 2018)</w:t>
          </w:r>
          <w:ins w:id="1268" w:author="David Mattie" w:date="2019-08-18T18:25:00Z">
            <w:r w:rsidR="00D045F1">
              <w:rPr>
                <w:color w:val="000000"/>
              </w:rPr>
              <w:fldChar w:fldCharType="end"/>
            </w:r>
          </w:ins>
          <w:customXmlInsRangeStart w:id="1269" w:author="David Mattie" w:date="2019-08-18T18:25:00Z"/>
        </w:sdtContent>
      </w:sdt>
      <w:customXmlInsRangeEnd w:id="1269"/>
      <w:commentRangeStart w:id="1270"/>
      <w:del w:id="1271" w:author="David Mattie" w:date="2019-08-18T18:25:00Z">
        <w:r w:rsidDel="00D045F1">
          <w:rPr>
            <w:color w:val="000000"/>
          </w:rPr>
          <w:delText>[</w:delText>
        </w:r>
      </w:del>
      <w:del w:id="1272" w:author="David Mattie" w:date="2019-08-18T20:39:00Z">
        <w:r w:rsidDel="0021534F">
          <w:rPr>
            <w:color w:val="000000"/>
          </w:rPr>
          <w:delText>7]</w:delText>
        </w:r>
      </w:del>
      <w:commentRangeEnd w:id="1270"/>
      <w:r w:rsidR="00ED36EE">
        <w:rPr>
          <w:rStyle w:val="CommentReference"/>
        </w:rPr>
        <w:commentReference w:id="1270"/>
      </w:r>
      <w:r>
        <w:rPr>
          <w:color w:val="000000"/>
        </w:rPr>
        <w:t xml:space="preserve"> illustrated the investigative potential of performing connectomics style analysis and demonstrated the feasibility of creating novel pipelines that use current technologies to perform regionally focused clinical connectivity studies</w:t>
      </w:r>
      <w:r w:rsidR="00524C65">
        <w:rPr>
          <w:color w:val="000000"/>
        </w:rPr>
        <w:t xml:space="preserve"> targeting the insula’s relationship with the rest of the brain</w:t>
      </w:r>
      <w:r>
        <w:rPr>
          <w:color w:val="000000"/>
        </w:rPr>
        <w:t>. This research encouraged future functionality whereby clinical analysis of other major neural fiber tracts throughout the brain could become possible. This capability</w:t>
      </w:r>
      <w:r w:rsidR="00524C65">
        <w:rPr>
          <w:color w:val="000000"/>
        </w:rPr>
        <w:t>,</w:t>
      </w:r>
      <w:r>
        <w:rPr>
          <w:color w:val="000000"/>
        </w:rPr>
        <w:t xml:space="preserve"> when executed at scale would enable analysis across hundreds or thousands of patient samples as we seek to understand correlations and patterns among ROIs in the entire connectome. This will provide a mechanism to discover insights, make predictions, and ultimately may create new diagnostic and disease characterization </w:t>
      </w:r>
      <w:r>
        <w:rPr>
          <w:color w:val="000000"/>
        </w:rPr>
        <w:lastRenderedPageBreak/>
        <w:t>technologies for patients with autism, attention deficit hyperactivity disorder, cerebral palsy and more.</w:t>
      </w:r>
    </w:p>
    <w:p w14:paraId="0D4FE56A" w14:textId="77777777" w:rsidR="00932176" w:rsidRDefault="001D37B0">
      <w:pPr>
        <w:pStyle w:val="Heading1"/>
        <w:numPr>
          <w:ilvl w:val="0"/>
          <w:numId w:val="2"/>
        </w:numPr>
      </w:pPr>
      <w:bookmarkStart w:id="1273" w:name="_Toc17056268"/>
      <w:r>
        <w:t>Implementation</w:t>
      </w:r>
      <w:bookmarkEnd w:id="1273"/>
    </w:p>
    <w:p w14:paraId="4D20BCCB" w14:textId="77777777" w:rsidR="00932176" w:rsidRDefault="001D37B0">
      <w:pPr>
        <w:pStyle w:val="Heading2"/>
        <w:numPr>
          <w:ilvl w:val="1"/>
          <w:numId w:val="2"/>
        </w:numPr>
      </w:pPr>
      <w:bookmarkStart w:id="1274" w:name="_Toc17056269"/>
      <w:r>
        <w:t>Technology and Tools</w:t>
      </w:r>
      <w:bookmarkEnd w:id="1274"/>
    </w:p>
    <w:p w14:paraId="7BF794CE" w14:textId="15E78347" w:rsidR="00932176" w:rsidRDefault="001D37B0" w:rsidP="00A93F9A">
      <w:pPr>
        <w:pStyle w:val="BodyFirst"/>
        <w:ind w:firstLine="720"/>
      </w:pPr>
      <w:r>
        <w:rPr>
          <w:color w:val="000000"/>
        </w:rPr>
        <w:t xml:space="preserve">This </w:t>
      </w:r>
      <w:r w:rsidR="00A93F9A">
        <w:rPr>
          <w:color w:val="000000"/>
        </w:rPr>
        <w:t>research establishes a plug-in framework for implementing connectomics based computation pipelines.  Depending on the pipeline implemented, dependencies on other neuroscience technology may exist such as FSL</w:t>
      </w:r>
      <w:del w:id="1275" w:author="David Mattie" w:date="2019-08-18T20:45:00Z">
        <w:r w:rsidR="00A93F9A" w:rsidDel="0021534F">
          <w:rPr>
            <w:color w:val="000000"/>
          </w:rPr>
          <w:delText>(</w:delText>
        </w:r>
        <w:r w:rsidR="00A93F9A" w:rsidDel="0021534F">
          <w:delText>Smith, 2004)</w:delText>
        </w:r>
      </w:del>
      <w:customXmlInsRangeStart w:id="1276" w:author="David Mattie" w:date="2019-08-18T20:46:00Z"/>
      <w:sdt>
        <w:sdtPr>
          <w:id w:val="663202205"/>
          <w:citation/>
        </w:sdtPr>
        <w:sdtEndPr/>
        <w:sdtContent>
          <w:customXmlInsRangeEnd w:id="1276"/>
          <w:ins w:id="1277" w:author="David Mattie" w:date="2019-08-18T20:46:00Z">
            <w:r w:rsidR="0021534F">
              <w:fldChar w:fldCharType="begin"/>
            </w:r>
            <w:r w:rsidR="0021534F">
              <w:instrText xml:space="preserve"> CITATION Jen01 \l 1033 </w:instrText>
            </w:r>
          </w:ins>
          <w:r w:rsidR="0021534F">
            <w:fldChar w:fldCharType="separate"/>
          </w:r>
          <w:r w:rsidR="00410A04">
            <w:rPr>
              <w:noProof/>
            </w:rPr>
            <w:t xml:space="preserve"> (Jenkinson &amp; Smith, 2001)</w:t>
          </w:r>
          <w:ins w:id="1278" w:author="David Mattie" w:date="2019-08-18T20:46:00Z">
            <w:r w:rsidR="0021534F">
              <w:fldChar w:fldCharType="end"/>
            </w:r>
          </w:ins>
          <w:customXmlInsRangeStart w:id="1279" w:author="David Mattie" w:date="2019-08-18T20:46:00Z"/>
        </w:sdtContent>
      </w:sdt>
      <w:customXmlInsRangeEnd w:id="1279"/>
      <w:r w:rsidR="00A93F9A">
        <w:rPr>
          <w:color w:val="000000"/>
        </w:rPr>
        <w:t xml:space="preserve">, Freesurfer </w:t>
      </w:r>
      <w:customXmlInsRangeStart w:id="1280" w:author="David Mattie" w:date="2019-08-18T20:48:00Z"/>
      <w:sdt>
        <w:sdtPr>
          <w:rPr>
            <w:color w:val="000000"/>
          </w:rPr>
          <w:id w:val="478722"/>
          <w:citation/>
        </w:sdtPr>
        <w:sdtEndPr/>
        <w:sdtContent>
          <w:customXmlInsRangeEnd w:id="1280"/>
          <w:ins w:id="1281" w:author="David Mattie" w:date="2019-08-18T20:48:00Z">
            <w:r w:rsidR="004D746C">
              <w:rPr>
                <w:color w:val="000000"/>
              </w:rPr>
              <w:fldChar w:fldCharType="begin"/>
            </w:r>
            <w:r w:rsidR="004D746C">
              <w:rPr>
                <w:color w:val="000000"/>
              </w:rPr>
              <w:instrText xml:space="preserve"> CITATION Fis12 \l 1033 </w:instrText>
            </w:r>
          </w:ins>
          <w:r w:rsidR="004D746C">
            <w:rPr>
              <w:color w:val="000000"/>
            </w:rPr>
            <w:fldChar w:fldCharType="separate"/>
          </w:r>
          <w:r w:rsidR="00410A04" w:rsidRPr="00410A04">
            <w:rPr>
              <w:noProof/>
              <w:color w:val="000000"/>
            </w:rPr>
            <w:t>(Fischl, 2012)</w:t>
          </w:r>
          <w:ins w:id="1282" w:author="David Mattie" w:date="2019-08-18T20:48:00Z">
            <w:r w:rsidR="004D746C">
              <w:rPr>
                <w:color w:val="000000"/>
              </w:rPr>
              <w:fldChar w:fldCharType="end"/>
            </w:r>
          </w:ins>
          <w:customXmlInsRangeStart w:id="1283" w:author="David Mattie" w:date="2019-08-18T20:48:00Z"/>
        </w:sdtContent>
      </w:sdt>
      <w:customXmlInsRangeEnd w:id="1283"/>
      <w:del w:id="1284" w:author="David Mattie" w:date="2019-08-18T20:47:00Z">
        <w:r w:rsidR="00A93F9A" w:rsidDel="004D746C">
          <w:rPr>
            <w:color w:val="000000"/>
          </w:rPr>
          <w:delText>(Fischl, 2012)</w:delText>
        </w:r>
      </w:del>
      <w:r w:rsidR="00A93F9A">
        <w:rPr>
          <w:color w:val="000000"/>
        </w:rPr>
        <w:t xml:space="preserve">, and TrackVis </w:t>
      </w:r>
      <w:customXmlInsRangeStart w:id="1285" w:author="David Mattie" w:date="2019-08-18T20:51:00Z"/>
      <w:sdt>
        <w:sdtPr>
          <w:rPr>
            <w:color w:val="000000"/>
          </w:rPr>
          <w:id w:val="-1551757385"/>
          <w:citation/>
        </w:sdtPr>
        <w:sdtEndPr/>
        <w:sdtContent>
          <w:customXmlInsRangeEnd w:id="1285"/>
          <w:ins w:id="1286" w:author="David Mattie" w:date="2019-08-18T20:51:00Z">
            <w:r w:rsidR="004D746C">
              <w:rPr>
                <w:color w:val="000000"/>
              </w:rPr>
              <w:fldChar w:fldCharType="begin"/>
            </w:r>
            <w:r w:rsidR="004D746C">
              <w:rPr>
                <w:color w:val="000000"/>
              </w:rPr>
              <w:instrText xml:space="preserve"> CITATION Wed081 \l 1033 </w:instrText>
            </w:r>
          </w:ins>
          <w:r w:rsidR="004D746C">
            <w:rPr>
              <w:color w:val="000000"/>
            </w:rPr>
            <w:fldChar w:fldCharType="separate"/>
          </w:r>
          <w:r w:rsidR="00410A04" w:rsidRPr="00410A04">
            <w:rPr>
              <w:noProof/>
              <w:color w:val="000000"/>
            </w:rPr>
            <w:t>(Wedeen, et al., 2008)</w:t>
          </w:r>
          <w:ins w:id="1287" w:author="David Mattie" w:date="2019-08-18T20:51:00Z">
            <w:r w:rsidR="004D746C">
              <w:rPr>
                <w:color w:val="000000"/>
              </w:rPr>
              <w:fldChar w:fldCharType="end"/>
            </w:r>
          </w:ins>
          <w:customXmlInsRangeStart w:id="1288" w:author="David Mattie" w:date="2019-08-18T20:51:00Z"/>
        </w:sdtContent>
      </w:sdt>
      <w:customXmlInsRangeEnd w:id="1288"/>
      <w:del w:id="1289" w:author="David Mattie" w:date="2019-08-18T20:51:00Z">
        <w:r w:rsidR="00A93F9A" w:rsidDel="004D746C">
          <w:rPr>
            <w:color w:val="000000"/>
          </w:rPr>
          <w:delText>(Wedeen, 2008)</w:delText>
        </w:r>
      </w:del>
      <w:r w:rsidR="00A93F9A">
        <w:rPr>
          <w:color w:val="000000"/>
        </w:rPr>
        <w:t xml:space="preserve">.  The pipeline demonstrated in this research extends Levman’s insula focused research to derive an exhaustive connectome </w:t>
      </w:r>
      <w:r w:rsidR="00627BF4">
        <w:rPr>
          <w:color w:val="000000"/>
        </w:rPr>
        <w:t>between</w:t>
      </w:r>
      <w:r w:rsidR="00A93F9A">
        <w:rPr>
          <w:color w:val="000000"/>
        </w:rPr>
        <w:t xml:space="preserve"> 182 regions of interest</w:t>
      </w:r>
      <w:r w:rsidR="00627BF4">
        <w:rPr>
          <w:color w:val="000000"/>
        </w:rPr>
        <w:t>.</w:t>
      </w:r>
    </w:p>
    <w:p w14:paraId="6414939A" w14:textId="77777777" w:rsidR="00932176" w:rsidRDefault="001D37B0">
      <w:pPr>
        <w:pStyle w:val="Heading3"/>
        <w:numPr>
          <w:ilvl w:val="2"/>
          <w:numId w:val="2"/>
        </w:numPr>
      </w:pPr>
      <w:bookmarkStart w:id="1290" w:name="_Toc17056270"/>
      <w:r>
        <w:t>CRUSH</w:t>
      </w:r>
      <w:bookmarkEnd w:id="1290"/>
    </w:p>
    <w:p w14:paraId="046F6306" w14:textId="0A1BCC64" w:rsidR="00932176" w:rsidRDefault="001D37B0" w:rsidP="00627BF4">
      <w:pPr>
        <w:pStyle w:val="BodyFirst"/>
        <w:ind w:firstLine="720"/>
      </w:pPr>
      <w:r>
        <w:rPr>
          <w:u w:val="single"/>
        </w:rPr>
        <w:t>C</w:t>
      </w:r>
      <w:r>
        <w:t xml:space="preserve">onnectome </w:t>
      </w:r>
      <w:r>
        <w:rPr>
          <w:u w:val="single"/>
        </w:rPr>
        <w:t>R</w:t>
      </w:r>
      <w:r>
        <w:t xml:space="preserve">eporting </w:t>
      </w:r>
      <w:r>
        <w:rPr>
          <w:u w:val="single"/>
        </w:rPr>
        <w:t>U</w:t>
      </w:r>
      <w:r>
        <w:t xml:space="preserve">ser </w:t>
      </w:r>
      <w:r>
        <w:rPr>
          <w:u w:val="single"/>
        </w:rPr>
        <w:t>SH</w:t>
      </w:r>
      <w:r>
        <w:t xml:space="preserve">ell is a console based command line utility, developed in Python3.  The </w:t>
      </w:r>
      <w:r w:rsidR="00627BF4">
        <w:t>solution</w:t>
      </w:r>
      <w:r>
        <w:t xml:space="preserve"> combine</w:t>
      </w:r>
      <w:r w:rsidR="00627BF4">
        <w:t>s</w:t>
      </w:r>
      <w:r>
        <w:t xml:space="preserve"> and integrate</w:t>
      </w:r>
      <w:r w:rsidR="00627BF4">
        <w:t>s</w:t>
      </w:r>
      <w:r>
        <w:t xml:space="preserve"> utilities from multiple freely available tools in order to orchestrate a data processing pipeline </w:t>
      </w:r>
      <w:r>
        <w:rPr>
          <w:color w:val="000000"/>
        </w:rPr>
        <w:t>designed to collect a combined structural (T1) and high angular resolution diffusion imaging (HARDI) analysis of all major neural fiber tracts throughout the brain.</w:t>
      </w:r>
    </w:p>
    <w:p w14:paraId="40369C1F" w14:textId="77777777" w:rsidR="00932176" w:rsidRDefault="001D37B0" w:rsidP="00627BF4">
      <w:pPr>
        <w:pStyle w:val="BodyFirst"/>
        <w:ind w:firstLine="720"/>
      </w:pPr>
      <w:r>
        <w:lastRenderedPageBreak/>
        <w:t>Python was chosen for its flexibility to interoperate at the OS level, and its wide developer adoption.  The software was developed on Linux Mint 19 (Tara) using a Dell XPS13.  Production code has been tested and executed on Ubuntu 18.04 standalone OS as well as Ubuntu 18.04 deployed via the Windows 10 Linux Subsystem.  The ComputeCanada superclusters GRAHAM and CEDAR running CentoOS7 were also used for production execution.</w:t>
      </w:r>
    </w:p>
    <w:p w14:paraId="0A101AEB" w14:textId="2F41A035" w:rsidR="00932176" w:rsidRDefault="001D37B0" w:rsidP="00726F47">
      <w:pPr>
        <w:pStyle w:val="Body"/>
        <w:ind w:firstLine="720"/>
        <w:rPr>
          <w:color w:val="000000"/>
        </w:rPr>
      </w:pPr>
      <w:r>
        <w:rPr>
          <w:color w:val="000000"/>
        </w:rPr>
        <w:t xml:space="preserve">The data processing pipeline </w:t>
      </w:r>
      <w:del w:id="1291" w:author="David Mattie" w:date="2019-08-19T10:20:00Z">
        <w:r w:rsidR="009936C5" w:rsidDel="000778B5">
          <w:rPr>
            <w:color w:val="000000"/>
          </w:rPr>
          <w:delText xml:space="preserve">used </w:delText>
        </w:r>
      </w:del>
      <w:ins w:id="1292" w:author="David Mattie" w:date="2019-08-19T10:20:00Z">
        <w:r w:rsidR="000778B5">
          <w:rPr>
            <w:color w:val="000000"/>
          </w:rPr>
          <w:t xml:space="preserve">in this research </w:t>
        </w:r>
      </w:ins>
      <w:r w:rsidR="009936C5">
        <w:rPr>
          <w:color w:val="000000"/>
        </w:rPr>
        <w:t xml:space="preserve">builds upon that developed for </w:t>
      </w:r>
      <w:r>
        <w:rPr>
          <w:color w:val="000000"/>
        </w:rPr>
        <w:t xml:space="preserve">a previous study by Levman </w:t>
      </w:r>
      <w:customXmlInsRangeStart w:id="1293" w:author="David Mattie" w:date="2019-08-18T18:26:00Z"/>
      <w:sdt>
        <w:sdtPr>
          <w:rPr>
            <w:color w:val="000000"/>
          </w:rPr>
          <w:id w:val="-1932202749"/>
          <w:citation/>
        </w:sdtPr>
        <w:sdtEndPr/>
        <w:sdtContent>
          <w:customXmlInsRangeEnd w:id="1293"/>
          <w:ins w:id="1294" w:author="David Mattie" w:date="2019-08-18T18:26:00Z">
            <w:r w:rsidR="00593E50">
              <w:rPr>
                <w:color w:val="000000"/>
              </w:rPr>
              <w:fldChar w:fldCharType="begin"/>
            </w:r>
            <w:r w:rsidR="00593E50">
              <w:rPr>
                <w:color w:val="000000"/>
              </w:rPr>
              <w:instrText xml:space="preserve"> CITATION Lev18 \l 1033 </w:instrText>
            </w:r>
          </w:ins>
          <w:r w:rsidR="00593E50">
            <w:rPr>
              <w:color w:val="000000"/>
            </w:rPr>
            <w:fldChar w:fldCharType="separate"/>
          </w:r>
          <w:r w:rsidR="00410A04" w:rsidRPr="00410A04">
            <w:rPr>
              <w:noProof/>
              <w:color w:val="000000"/>
            </w:rPr>
            <w:t>(Levman, et al., 2018)</w:t>
          </w:r>
          <w:ins w:id="1295" w:author="David Mattie" w:date="2019-08-18T18:26:00Z">
            <w:r w:rsidR="00593E50">
              <w:rPr>
                <w:color w:val="000000"/>
              </w:rPr>
              <w:fldChar w:fldCharType="end"/>
            </w:r>
          </w:ins>
          <w:customXmlInsRangeStart w:id="1296" w:author="David Mattie" w:date="2019-08-18T18:26:00Z"/>
        </w:sdtContent>
      </w:sdt>
      <w:customXmlInsRangeEnd w:id="1296"/>
      <w:del w:id="1297" w:author="David Mattie" w:date="2019-08-18T18:26:00Z">
        <w:r w:rsidDel="00593E50">
          <w:rPr>
            <w:color w:val="000000"/>
          </w:rPr>
          <w:delText>[###]</w:delText>
        </w:r>
      </w:del>
      <w:r>
        <w:rPr>
          <w:color w:val="000000"/>
        </w:rPr>
        <w:t xml:space="preserve">.  CRUSH is designed to be recoverable, and can </w:t>
      </w:r>
      <w:r w:rsidR="009936C5">
        <w:rPr>
          <w:color w:val="000000"/>
        </w:rPr>
        <w:t xml:space="preserve">the </w:t>
      </w:r>
      <w:r>
        <w:rPr>
          <w:color w:val="000000"/>
        </w:rPr>
        <w:t xml:space="preserve">detect current state of pipeline execution.  The command-line is relatively simple, leaving no command-line difference between an untouched set of T1 images and a partially </w:t>
      </w:r>
      <w:r w:rsidR="009936C5">
        <w:rPr>
          <w:color w:val="000000"/>
        </w:rPr>
        <w:t xml:space="preserve">processed set of </w:t>
      </w:r>
      <w:r>
        <w:rPr>
          <w:color w:val="000000"/>
        </w:rPr>
        <w:t>patient data.</w:t>
      </w:r>
    </w:p>
    <w:p w14:paraId="26E5720E" w14:textId="20D92815" w:rsidR="00932176" w:rsidRDefault="001D37B0" w:rsidP="00726F47">
      <w:pPr>
        <w:pStyle w:val="Body"/>
        <w:ind w:firstLine="720"/>
        <w:rPr>
          <w:color w:val="000000"/>
        </w:rPr>
      </w:pPr>
      <w:r>
        <w:t>The extraction pipeline results in over 900,000 measurements (per patient</w:t>
      </w:r>
      <w:r w:rsidR="009936C5">
        <w:t xml:space="preserve"> MRI examination</w:t>
      </w:r>
      <w:r>
        <w:t xml:space="preserve">) in two passes (the </w:t>
      </w:r>
      <w:r w:rsidR="009936C5">
        <w:t xml:space="preserve">first pass computes a variety of tractography statistics localized to specific pathways and the </w:t>
      </w:r>
      <w:r>
        <w:t>second pass calculate</w:t>
      </w:r>
      <w:r w:rsidR="009936C5">
        <w:t>s hemispheric</w:t>
      </w:r>
      <w:r>
        <w:t xml:space="preserve"> asymmetry </w:t>
      </w:r>
      <w:r w:rsidR="009936C5">
        <w:t>indeces</w:t>
      </w:r>
      <w:r>
        <w:t xml:space="preserve">), and stores those metrics for future recall.  </w:t>
      </w:r>
    </w:p>
    <w:p w14:paraId="4B553DE7" w14:textId="77777777" w:rsidR="00932176" w:rsidRDefault="001D37B0">
      <w:pPr>
        <w:pStyle w:val="Body"/>
        <w:rPr>
          <w:color w:val="000000"/>
        </w:rPr>
        <w:pPrChange w:id="1298" w:author="David Mattie" w:date="2019-08-18T20:52:00Z">
          <w:pPr>
            <w:pStyle w:val="Body"/>
            <w:ind w:firstLine="0"/>
          </w:pPr>
        </w:pPrChange>
      </w:pPr>
      <w:r>
        <w:rPr>
          <w:color w:val="000000"/>
        </w:rPr>
        <w:t xml:space="preserve">CRUSH was applied against a large dataset </w:t>
      </w:r>
      <w:r w:rsidRPr="00D265B0">
        <w:rPr>
          <w:color w:val="000000"/>
        </w:rPr>
        <w:t xml:space="preserve">of </w:t>
      </w:r>
      <w:r w:rsidRPr="00D252B4">
        <w:rPr>
          <w:color w:val="000000"/>
          <w:rPrChange w:id="1299" w:author="David Mattie" w:date="2019-08-18T18:28:00Z">
            <w:rPr>
              <w:color w:val="000000"/>
              <w:highlight w:val="yellow"/>
            </w:rPr>
          </w:rPrChange>
        </w:rPr>
        <w:t>TI</w:t>
      </w:r>
      <w:r w:rsidRPr="00D265B0">
        <w:rPr>
          <w:color w:val="000000"/>
        </w:rPr>
        <w:t xml:space="preserve"> images</w:t>
      </w:r>
      <w:r>
        <w:rPr>
          <w:color w:val="000000"/>
        </w:rPr>
        <w:t xml:space="preserve"> spanning multiple patients and patient visits.  The folder structure containing patient data is required to adhere to the standard outlined below:</w:t>
      </w:r>
    </w:p>
    <w:p w14:paraId="2034B750"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w:t>
      </w:r>
    </w:p>
    <w:p w14:paraId="21693D39"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PatientID</w:t>
      </w:r>
    </w:p>
    <w:p w14:paraId="5D5E8048"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VisitID</w:t>
      </w:r>
    </w:p>
    <w:p w14:paraId="0D6C3C6D"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Freesurfer</w:t>
      </w:r>
    </w:p>
    <w:p w14:paraId="0C56D527"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w:t>
      </w:r>
    </w:p>
    <w:p w14:paraId="7A3BEB71"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mri</w:t>
      </w:r>
    </w:p>
    <w:p w14:paraId="67C449AE"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w:t>
      </w:r>
    </w:p>
    <w:p w14:paraId="704B8D52"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Tractography</w:t>
      </w:r>
    </w:p>
    <w:p w14:paraId="1D797F53" w14:textId="77777777" w:rsidR="00932176" w:rsidRDefault="001D37B0" w:rsidP="00E928BD">
      <w:pPr>
        <w:pStyle w:val="Body"/>
        <w:keepNext/>
        <w:spacing w:line="240" w:lineRule="auto"/>
        <w:ind w:left="360"/>
        <w:rPr>
          <w:rFonts w:ascii="Courier New" w:hAnsi="Courier New" w:cs="Courier New"/>
          <w:color w:val="000000"/>
          <w:sz w:val="22"/>
        </w:rPr>
      </w:pPr>
      <w:r>
        <w:rPr>
          <w:rFonts w:ascii="Courier New" w:hAnsi="Courier New" w:cs="Courier New"/>
          <w:color w:val="000000"/>
          <w:sz w:val="22"/>
        </w:rPr>
        <w:t>│       │   ├── …</w:t>
      </w:r>
    </w:p>
    <w:p w14:paraId="5916426E" w14:textId="77777777" w:rsidR="00E928BD" w:rsidRDefault="00E928BD" w:rsidP="00E928BD">
      <w:pPr>
        <w:pStyle w:val="Caption"/>
        <w:jc w:val="both"/>
      </w:pPr>
    </w:p>
    <w:p w14:paraId="45FF6767" w14:textId="46D3A235" w:rsidR="00932176" w:rsidRDefault="00E928BD" w:rsidP="00E928BD">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2B3FE8">
        <w:rPr>
          <w:noProof/>
        </w:rPr>
        <w:t>2</w:t>
      </w:r>
      <w:r w:rsidR="00E32EA6">
        <w:rPr>
          <w:noProof/>
        </w:rPr>
        <w:fldChar w:fldCharType="end"/>
      </w:r>
      <w:r>
        <w:t xml:space="preserve"> - Required directory hierarchy</w:t>
      </w:r>
    </w:p>
    <w:p w14:paraId="722EB467" w14:textId="77777777" w:rsidR="00E928BD" w:rsidRPr="00E928BD" w:rsidRDefault="00E928BD" w:rsidP="00E928BD"/>
    <w:p w14:paraId="04CBD965" w14:textId="77777777" w:rsidR="00932176" w:rsidRDefault="001D37B0" w:rsidP="00726F47">
      <w:pPr>
        <w:pStyle w:val="Body"/>
        <w:ind w:firstLine="720"/>
        <w:rPr>
          <w:color w:val="000000"/>
        </w:rPr>
      </w:pPr>
      <w:r>
        <w:rPr>
          <w:color w:val="000000"/>
        </w:rPr>
        <w:lastRenderedPageBreak/>
        <w:t>Each visit has two mandatory directories for the T1 and DTI data.  These directories are Freesurfer/mri and Tractography.  CRUSH will ignore any directories that exist but don’t appear to be relevant.  The user is expected to pass the root directory containing all patient samples as a required parameter.</w:t>
      </w:r>
    </w:p>
    <w:p w14:paraId="1B5FA27A" w14:textId="77777777" w:rsidR="00932176" w:rsidRDefault="001D37B0">
      <w:pPr>
        <w:pStyle w:val="Heading4"/>
        <w:numPr>
          <w:ilvl w:val="3"/>
          <w:numId w:val="2"/>
        </w:numPr>
      </w:pPr>
      <w:bookmarkStart w:id="1300" w:name="_Toc17056271"/>
      <w:r>
        <w:t>User Interface</w:t>
      </w:r>
      <w:bookmarkEnd w:id="1300"/>
    </w:p>
    <w:p w14:paraId="3EE8F14C" w14:textId="460B8568" w:rsidR="00932176" w:rsidRDefault="001D37B0" w:rsidP="00726F47">
      <w:pPr>
        <w:pStyle w:val="BodyFirst"/>
        <w:ind w:firstLine="360"/>
      </w:pPr>
      <w:r>
        <w:t xml:space="preserve">CRUSH has a command line interface intended for batch processing and scheduling.  On current hardware using a 32-core CPU with 64GB of RAM and SSD drives, a single patient renders fully in approximately </w:t>
      </w:r>
      <w:ins w:id="1301" w:author="David Mattie" w:date="2019-08-18T20:52:00Z">
        <w:r w:rsidR="004D746C">
          <w:t>5</w:t>
        </w:r>
      </w:ins>
      <w:del w:id="1302" w:author="David Mattie" w:date="2019-08-18T20:52:00Z">
        <w:r w:rsidDel="004D746C">
          <w:delText>8</w:delText>
        </w:r>
      </w:del>
      <w:r>
        <w:t xml:space="preserve"> hours if Trackvis logging is disabled, so the expectation is this tool will traditionally be executed and left alone to process the patient data.  </w:t>
      </w:r>
    </w:p>
    <w:p w14:paraId="097DB553" w14:textId="77777777" w:rsidR="00932176" w:rsidRDefault="001D37B0">
      <w:pPr>
        <w:pStyle w:val="Body"/>
        <w:rPr>
          <w:b/>
        </w:rPr>
      </w:pPr>
      <w:r>
        <w:rPr>
          <w:b/>
        </w:rPr>
        <w:t>Command Line:</w:t>
      </w:r>
    </w:p>
    <w:p w14:paraId="36A1D3EC" w14:textId="77777777" w:rsidR="00932176" w:rsidRDefault="00932176">
      <w:pPr>
        <w:pStyle w:val="Body"/>
      </w:pPr>
    </w:p>
    <w:p w14:paraId="794BC2FF"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usage: crush.py [-h] [-samples SAMPLES] [-status] [-recon] [-norender]</w:t>
      </w:r>
    </w:p>
    <w:p w14:paraId="6A84AEAA"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[-rebuild] [-patient PATIENT] [-voi VOI] [-recrush]</w:t>
      </w:r>
    </w:p>
    <w:p w14:paraId="7F2D9DAD"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[-fixmissing] [-report] [-columnar] [-metadata METADATA]</w:t>
      </w:r>
    </w:p>
    <w:p w14:paraId="1406E199"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[-maxcores MAXCORES] [-disable_log]</w:t>
      </w:r>
    </w:p>
    <w:p w14:paraId="670965D9" w14:textId="77777777" w:rsidR="00932176" w:rsidRDefault="00932176">
      <w:pPr>
        <w:pStyle w:val="Body"/>
        <w:spacing w:line="240" w:lineRule="auto"/>
        <w:rPr>
          <w:rFonts w:ascii="Courier New" w:hAnsi="Courier New" w:cs="Courier New"/>
          <w:color w:val="000000"/>
          <w:sz w:val="16"/>
        </w:rPr>
      </w:pPr>
    </w:p>
    <w:p w14:paraId="6E9529AB"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Connectomics and Reporting User Shell is used to iterrogate samples, generate</w:t>
      </w:r>
    </w:p>
    <w:p w14:paraId="6B6C7E47"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or extract measurements.</w:t>
      </w:r>
    </w:p>
    <w:p w14:paraId="3C355F0E" w14:textId="77777777" w:rsidR="00932176" w:rsidRDefault="00932176">
      <w:pPr>
        <w:pStyle w:val="Body"/>
        <w:spacing w:line="240" w:lineRule="auto"/>
        <w:rPr>
          <w:rFonts w:ascii="Courier New" w:hAnsi="Courier New" w:cs="Courier New"/>
          <w:color w:val="000000"/>
          <w:sz w:val="16"/>
        </w:rPr>
      </w:pPr>
    </w:p>
    <w:p w14:paraId="668C804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optional arguments:</w:t>
      </w:r>
    </w:p>
    <w:p w14:paraId="372184EC"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-h, --help          show this help message and exit</w:t>
      </w:r>
    </w:p>
    <w:p w14:paraId="1BF531DF"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-samples SAMPLES    Path to patient samples</w:t>
      </w:r>
    </w:p>
    <w:p w14:paraId="2886ED36"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-status             Report back what is out there and what needs to be done</w:t>
      </w:r>
    </w:p>
    <w:p w14:paraId="5B47091B"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-recon              Apply recon-all for any T1.mgz found beneath working</w:t>
      </w:r>
    </w:p>
    <w:p w14:paraId="4F353E81"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folder</w:t>
      </w:r>
    </w:p>
    <w:p w14:paraId="48ABB1B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-norender           If there are incomplete connectomes, ignore the</w:t>
      </w:r>
    </w:p>
    <w:p w14:paraId="7DCD343B"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outstanding work</w:t>
      </w:r>
    </w:p>
    <w:p w14:paraId="4459C69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-rebuild            Recreate any intermediary files used for establishing</w:t>
      </w:r>
    </w:p>
    <w:p w14:paraId="4323DB15"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measurements. If this not specified, any intermetiate</w:t>
      </w:r>
    </w:p>
    <w:p w14:paraId="51987AC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files found with the appriate file name will be left</w:t>
      </w:r>
    </w:p>
    <w:p w14:paraId="61AA6547"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untouched.</w:t>
      </w:r>
    </w:p>
    <w:p w14:paraId="60FC37D9"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 PATIENT    Specify patient ID of interest if focusing on a single</w:t>
      </w:r>
    </w:p>
    <w:p w14:paraId="46F75E9E"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w:t>
      </w:r>
    </w:p>
    <w:p w14:paraId="1AF5A4A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-voi VOI            Values of Interest - Path to text file that lists values</w:t>
      </w:r>
    </w:p>
    <w:p w14:paraId="5CB93DB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of interest to extract. One column per line. Look at any</w:t>
      </w:r>
    </w:p>
    <w:p w14:paraId="49810958"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 sample tractography\crush\tracts.txt file for</w:t>
      </w:r>
    </w:p>
    <w:p w14:paraId="76503E78"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measures.</w:t>
      </w:r>
    </w:p>
    <w:p w14:paraId="7F79891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-recrush            Ignore anything previosly crushed and re-extract tract</w:t>
      </w:r>
    </w:p>
    <w:p w14:paraId="748C143C"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information</w:t>
      </w:r>
    </w:p>
    <w:p w14:paraId="3CF1318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-fixmissing         Ignore anything previosly crushed and extract only tract</w:t>
      </w:r>
    </w:p>
    <w:p w14:paraId="0C05683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information that has not been rendered yet</w:t>
      </w:r>
    </w:p>
    <w:p w14:paraId="467B3ECC"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-report             Extract a row-based table for analysis, 1 row per</w:t>
      </w:r>
    </w:p>
    <w:p w14:paraId="012502E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w:t>
      </w:r>
    </w:p>
    <w:p w14:paraId="03EC6BBA"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-columnar           Extract a column-based table for analysis, 1 row per</w:t>
      </w:r>
    </w:p>
    <w:p w14:paraId="1FED66F6"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w:t>
      </w:r>
    </w:p>
    <w:p w14:paraId="7193A6AA"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-metadata METADATA  Path to metadata file about patient. The metadata file</w:t>
      </w:r>
    </w:p>
    <w:p w14:paraId="486DCA9F"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should have the CSV format Patient,Visit,Attr1..AttrN</w:t>
      </w:r>
    </w:p>
    <w:p w14:paraId="3703059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-maxcores MAXCORES  Maximum number of cores to use while deriving</w:t>
      </w:r>
    </w:p>
    <w:p w14:paraId="09F929F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lastRenderedPageBreak/>
        <w:t xml:space="preserve">                      measurements. Use this if you want to leave a little CPU</w:t>
      </w:r>
    </w:p>
    <w:p w14:paraId="36CB1171"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room left for other processing. By default, all cores</w:t>
      </w:r>
    </w:p>
    <w:p w14:paraId="2768DE7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will be used (36 cores on this machine).</w:t>
      </w:r>
    </w:p>
    <w:p w14:paraId="7D2A45FA" w14:textId="77777777" w:rsidR="00E928BD" w:rsidRDefault="001D37B0" w:rsidP="00E928BD">
      <w:pPr>
        <w:pStyle w:val="Body"/>
        <w:keepNext/>
        <w:spacing w:line="240" w:lineRule="auto"/>
        <w:ind w:firstLine="0"/>
      </w:pPr>
      <w:r>
        <w:rPr>
          <w:rFonts w:ascii="Courier New" w:hAnsi="Courier New" w:cs="Courier New"/>
          <w:color w:val="000000"/>
          <w:sz w:val="16"/>
        </w:rPr>
        <w:t xml:space="preserve">      -disable_log        If specified, disable track_vis.log</w:t>
      </w:r>
    </w:p>
    <w:p w14:paraId="59CB791C" w14:textId="77777777" w:rsidR="00E928BD" w:rsidRDefault="00E928BD" w:rsidP="00E928BD">
      <w:pPr>
        <w:pStyle w:val="Caption"/>
        <w:jc w:val="center"/>
      </w:pPr>
    </w:p>
    <w:p w14:paraId="6DF21996" w14:textId="421B9314" w:rsidR="00932176" w:rsidRDefault="00E928BD" w:rsidP="00E928BD">
      <w:pPr>
        <w:pStyle w:val="Caption"/>
        <w:jc w:val="center"/>
        <w:rPr>
          <w:rFonts w:ascii="Courier New" w:hAnsi="Courier New" w:cs="Courier New"/>
          <w:color w:val="000000"/>
          <w:sz w:val="16"/>
        </w:rP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2B3FE8">
        <w:rPr>
          <w:noProof/>
        </w:rPr>
        <w:t>3</w:t>
      </w:r>
      <w:r w:rsidR="00E32EA6">
        <w:rPr>
          <w:noProof/>
        </w:rPr>
        <w:fldChar w:fldCharType="end"/>
      </w:r>
      <w:r>
        <w:t xml:space="preserve"> - </w:t>
      </w:r>
      <w:r>
        <w:rPr>
          <w:i/>
        </w:rPr>
        <w:t>crush</w:t>
      </w:r>
      <w:r>
        <w:t xml:space="preserve"> command line parameters</w:t>
      </w:r>
    </w:p>
    <w:p w14:paraId="7BCC7757" w14:textId="77777777" w:rsidR="00932176" w:rsidRDefault="00932176">
      <w:pPr>
        <w:pStyle w:val="Body"/>
        <w:spacing w:line="240" w:lineRule="auto"/>
        <w:ind w:firstLine="0"/>
        <w:rPr>
          <w:rFonts w:ascii="Courier New" w:hAnsi="Courier New" w:cs="Courier New"/>
          <w:color w:val="000000"/>
          <w:sz w:val="16"/>
        </w:rPr>
      </w:pPr>
    </w:p>
    <w:p w14:paraId="6E0B3B84" w14:textId="77777777" w:rsidR="00932176" w:rsidRDefault="00932176">
      <w:pPr>
        <w:pStyle w:val="Body"/>
        <w:ind w:firstLine="0"/>
      </w:pPr>
    </w:p>
    <w:p w14:paraId="3FF71AFC" w14:textId="77777777" w:rsidR="00932176" w:rsidRDefault="001D37B0" w:rsidP="00726F47">
      <w:pPr>
        <w:pStyle w:val="Body"/>
      </w:pPr>
      <w:r>
        <w:t>The tool is capable of processing all patients without specifying each patient to render (-patient switch), however given the heavy processing required, it has been helpful to split patient data into work packages across multiple nodes.  For example, render all patients from 0100-0199 on a specific node or cluster.  A basic bash script can accomplish this as seen below.</w:t>
      </w:r>
    </w:p>
    <w:p w14:paraId="05D2FBE9"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#!/bin/bash</w:t>
      </w:r>
    </w:p>
    <w:p w14:paraId="0A16BC44"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PREFIX=""</w:t>
      </w:r>
    </w:p>
    <w:p w14:paraId="25412D09" w14:textId="6735C5AA" w:rsidR="00932176" w:rsidRDefault="001D37B0">
      <w:pPr>
        <w:pStyle w:val="Body"/>
        <w:spacing w:line="240" w:lineRule="auto"/>
        <w:jc w:val="left"/>
        <w:rPr>
          <w:rFonts w:ascii="Courier New" w:hAnsi="Courier New" w:cs="Courier New"/>
          <w:sz w:val="18"/>
        </w:rPr>
      </w:pPr>
      <w:r>
        <w:rPr>
          <w:rFonts w:ascii="Courier New" w:hAnsi="Courier New" w:cs="Courier New"/>
          <w:sz w:val="18"/>
        </w:rPr>
        <w:t>for i in {</w:t>
      </w:r>
      <w:del w:id="1303" w:author="David Mattie" w:date="2019-08-19T10:20:00Z">
        <w:r w:rsidDel="000778B5">
          <w:rPr>
            <w:rFonts w:ascii="Courier New" w:hAnsi="Courier New" w:cs="Courier New"/>
            <w:sz w:val="18"/>
          </w:rPr>
          <w:delText>621</w:delText>
        </w:r>
      </w:del>
      <w:ins w:id="1304" w:author="David Mattie" w:date="2019-08-19T10:20:00Z">
        <w:r w:rsidR="000778B5">
          <w:rPr>
            <w:rFonts w:ascii="Courier New" w:hAnsi="Courier New" w:cs="Courier New"/>
            <w:sz w:val="18"/>
          </w:rPr>
          <w:t>100</w:t>
        </w:r>
      </w:ins>
      <w:r>
        <w:rPr>
          <w:rFonts w:ascii="Courier New" w:hAnsi="Courier New" w:cs="Courier New"/>
          <w:sz w:val="18"/>
        </w:rPr>
        <w:t>..</w:t>
      </w:r>
      <w:del w:id="1305" w:author="David Mattie" w:date="2019-08-19T10:20:00Z">
        <w:r w:rsidDel="000778B5">
          <w:rPr>
            <w:rFonts w:ascii="Courier New" w:hAnsi="Courier New" w:cs="Courier New"/>
            <w:sz w:val="18"/>
          </w:rPr>
          <w:delText>629</w:delText>
        </w:r>
      </w:del>
      <w:ins w:id="1306" w:author="David Mattie" w:date="2019-08-19T10:20:00Z">
        <w:r w:rsidR="000778B5">
          <w:rPr>
            <w:rFonts w:ascii="Courier New" w:hAnsi="Courier New" w:cs="Courier New"/>
            <w:sz w:val="18"/>
          </w:rPr>
          <w:t>199</w:t>
        </w:r>
      </w:ins>
      <w:r>
        <w:rPr>
          <w:rFonts w:ascii="Courier New" w:hAnsi="Courier New" w:cs="Courier New"/>
          <w:sz w:val="18"/>
        </w:rPr>
        <w:t>}</w:t>
      </w:r>
    </w:p>
    <w:p w14:paraId="50696BD0"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do</w:t>
      </w:r>
    </w:p>
    <w:p w14:paraId="7759F795"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printf -v patientID "%04d" $i</w:t>
      </w:r>
    </w:p>
    <w:p w14:paraId="517BF3FB"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echo "echo processing $patientID"</w:t>
      </w:r>
    </w:p>
    <w:p w14:paraId="1B4BD0E8"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python3 ~/projects/crush/crush.py -maxcores 24 -samples \</w:t>
      </w:r>
    </w:p>
    <w:p w14:paraId="469A1D43"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~/projects/todo -patient ${patientID} \</w:t>
      </w:r>
    </w:p>
    <w:p w14:paraId="21616A09"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-fixmissing -disable_log &gt;~/projects/logs/${patientID}.log</w:t>
      </w:r>
    </w:p>
    <w:p w14:paraId="312D94D1" w14:textId="77777777" w:rsidR="00E928BD" w:rsidRDefault="001D37B0" w:rsidP="00E928BD">
      <w:pPr>
        <w:pStyle w:val="Body"/>
        <w:keepNext/>
        <w:spacing w:line="240" w:lineRule="auto"/>
        <w:jc w:val="left"/>
      </w:pPr>
      <w:r>
        <w:rPr>
          <w:rFonts w:ascii="Courier New" w:hAnsi="Courier New" w:cs="Courier New"/>
          <w:sz w:val="18"/>
        </w:rPr>
        <w:t>done</w:t>
      </w:r>
    </w:p>
    <w:p w14:paraId="3CB2DC95" w14:textId="342A18FF" w:rsidR="00932176" w:rsidRDefault="00E928BD" w:rsidP="00E928BD">
      <w:pPr>
        <w:pStyle w:val="Caption"/>
        <w:jc w:val="center"/>
        <w:rPr>
          <w:rFonts w:ascii="Courier New" w:hAnsi="Courier New" w:cs="Courier New"/>
          <w:sz w:val="18"/>
        </w:rP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2B3FE8">
        <w:rPr>
          <w:noProof/>
        </w:rPr>
        <w:t>4</w:t>
      </w:r>
      <w:r w:rsidR="00E32EA6">
        <w:rPr>
          <w:noProof/>
        </w:rPr>
        <w:fldChar w:fldCharType="end"/>
      </w:r>
      <w:r>
        <w:t xml:space="preserve"> - Sample bash script to invoke </w:t>
      </w:r>
      <w:r>
        <w:rPr>
          <w:i/>
        </w:rPr>
        <w:t>crush</w:t>
      </w:r>
    </w:p>
    <w:p w14:paraId="34C524FC" w14:textId="77777777" w:rsidR="00932176" w:rsidRDefault="00932176">
      <w:pPr>
        <w:pStyle w:val="Body"/>
        <w:spacing w:line="240" w:lineRule="auto"/>
        <w:ind w:firstLine="0"/>
        <w:rPr>
          <w:rFonts w:ascii="Courier New" w:hAnsi="Courier New" w:cs="Courier New"/>
          <w:color w:val="000000"/>
          <w:sz w:val="16"/>
        </w:rPr>
      </w:pPr>
    </w:p>
    <w:p w14:paraId="0A289DC2" w14:textId="77777777" w:rsidR="00932176" w:rsidRDefault="00E928BD">
      <w:pPr>
        <w:pStyle w:val="Heading2"/>
        <w:numPr>
          <w:ilvl w:val="1"/>
          <w:numId w:val="2"/>
        </w:numPr>
      </w:pPr>
      <w:bookmarkStart w:id="1307" w:name="_Toc17056272"/>
      <w:r>
        <w:rPr>
          <w:noProof/>
        </w:rPr>
        <w:lastRenderedPageBreak/>
        <mc:AlternateContent>
          <mc:Choice Requires="wps">
            <w:drawing>
              <wp:anchor distT="0" distB="0" distL="114300" distR="114300" simplePos="0" relativeHeight="251660288" behindDoc="0" locked="0" layoutInCell="1" allowOverlap="1" wp14:anchorId="2D50E8E5" wp14:editId="14035EA7">
                <wp:simplePos x="0" y="0"/>
                <wp:positionH relativeFrom="column">
                  <wp:posOffset>2832735</wp:posOffset>
                </wp:positionH>
                <wp:positionV relativeFrom="paragraph">
                  <wp:posOffset>7073265</wp:posOffset>
                </wp:positionV>
                <wp:extent cx="264541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5DD90D6B" w14:textId="19AEACD9" w:rsidR="002B3FE8" w:rsidRPr="002D60E2" w:rsidRDefault="002B3FE8" w:rsidP="00E928BD">
                            <w:pPr>
                              <w:pStyle w:val="Caption"/>
                              <w:jc w:val="center"/>
                              <w:rPr>
                                <w:rFonts w:cs="Arial"/>
                                <w:iCs/>
                                <w:noProof/>
                                <w:color w:val="000000"/>
                                <w:sz w:val="40"/>
                                <w:szCs w:val="28"/>
                              </w:rPr>
                            </w:pPr>
                            <w:bookmarkStart w:id="1308" w:name="_Ref15232463"/>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1308"/>
                            <w:r>
                              <w:t xml:space="preserve"> - Processing Pipeline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50E8E5" id="_x0000_t202" coordsize="21600,21600" o:spt="202" path="m,l,21600r21600,l21600,xe">
                <v:stroke joinstyle="miter"/>
                <v:path gradientshapeok="t" o:connecttype="rect"/>
              </v:shapetype>
              <v:shape id="Text Box 27" o:spid="_x0000_s1026" type="#_x0000_t202" style="position:absolute;left:0;text-align:left;margin-left:223.05pt;margin-top:556.95pt;width:208.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" stroked="f">
                <v:textbox style="mso-fit-shape-to-text:t" inset="0,0,0,0">
                  <w:txbxContent>
                    <w:p w14:paraId="5DD90D6B" w14:textId="19AEACD9" w:rsidR="002B3FE8" w:rsidRPr="002D60E2" w:rsidRDefault="002B3FE8" w:rsidP="00E928BD">
                      <w:pPr>
                        <w:pStyle w:val="Caption"/>
                        <w:jc w:val="center"/>
                        <w:rPr>
                          <w:rFonts w:cs="Arial"/>
                          <w:iCs/>
                          <w:noProof/>
                          <w:color w:val="000000"/>
                          <w:sz w:val="40"/>
                          <w:szCs w:val="28"/>
                        </w:rPr>
                      </w:pPr>
                      <w:bookmarkStart w:id="1309" w:name="_Ref15232463"/>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1309"/>
                      <w:r>
                        <w:t xml:space="preserve"> - Processing Pipeline</w:t>
                      </w:r>
                    </w:p>
                  </w:txbxContent>
                </v:textbox>
                <w10:wrap type="square"/>
              </v:shape>
            </w:pict>
          </mc:Fallback>
        </mc:AlternateContent>
      </w:r>
      <w:r>
        <w:rPr>
          <w:noProof/>
          <w:color w:val="000000"/>
        </w:rPr>
        <w:drawing>
          <wp:anchor distT="0" distB="0" distL="114300" distR="114300" simplePos="0" relativeHeight="251658240" behindDoc="0" locked="0" layoutInCell="1" allowOverlap="1" wp14:anchorId="6052EEC1" wp14:editId="689E43E4">
            <wp:simplePos x="0" y="0"/>
            <wp:positionH relativeFrom="margin">
              <wp:posOffset>2832735</wp:posOffset>
            </wp:positionH>
            <wp:positionV relativeFrom="paragraph">
              <wp:posOffset>904240</wp:posOffset>
            </wp:positionV>
            <wp:extent cx="2645410" cy="6111875"/>
            <wp:effectExtent l="0" t="0" r="254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peline.png"/>
                    <pic:cNvPicPr/>
                  </pic:nvPicPr>
                  <pic:blipFill>
                    <a:blip r:embed="rId13">
                      <a:extLst>
                        <a:ext uri="{28A0092B-C50C-407E-A947-70E740481C1C}">
                          <a14:useLocalDpi xmlns:a14="http://schemas.microsoft.com/office/drawing/2010/main" val="0"/>
                        </a:ext>
                      </a:extLst>
                    </a:blip>
                    <a:stretch>
                      <a:fillRect/>
                    </a:stretch>
                  </pic:blipFill>
                  <pic:spPr>
                    <a:xfrm>
                      <a:off x="0" y="0"/>
                      <a:ext cx="2645410" cy="6111875"/>
                    </a:xfrm>
                    <a:prstGeom prst="rect">
                      <a:avLst/>
                    </a:prstGeom>
                  </pic:spPr>
                </pic:pic>
              </a:graphicData>
            </a:graphic>
            <wp14:sizeRelH relativeFrom="page">
              <wp14:pctWidth>0</wp14:pctWidth>
            </wp14:sizeRelH>
            <wp14:sizeRelV relativeFrom="page">
              <wp14:pctHeight>0</wp14:pctHeight>
            </wp14:sizeRelV>
          </wp:anchor>
        </w:drawing>
      </w:r>
      <w:r w:rsidR="001D37B0">
        <w:t>Measurement Extraction Pipeline</w:t>
      </w:r>
      <w:bookmarkEnd w:id="1307"/>
    </w:p>
    <w:p w14:paraId="5338D685" w14:textId="4E4C19AF" w:rsidR="00932176" w:rsidRDefault="001D37B0" w:rsidP="00726F47">
      <w:pPr>
        <w:pStyle w:val="Body"/>
        <w:ind w:firstLine="720"/>
        <w:jc w:val="left"/>
        <w:rPr>
          <w:color w:val="000000"/>
        </w:rPr>
      </w:pPr>
      <w:r>
        <w:rPr>
          <w:noProof/>
        </w:rPr>
        <mc:AlternateContent>
          <mc:Choice Requires="wps">
            <w:drawing>
              <wp:anchor distT="0" distB="0" distL="114300" distR="114300" simplePos="0" relativeHeight="6" behindDoc="0" locked="0" layoutInCell="1" allowOverlap="1" wp14:anchorId="1A9F839B" wp14:editId="74889BDC">
                <wp:simplePos x="0" y="0"/>
                <wp:positionH relativeFrom="column">
                  <wp:posOffset>3368040</wp:posOffset>
                </wp:positionH>
                <wp:positionV relativeFrom="paragraph">
                  <wp:posOffset>5149850</wp:posOffset>
                </wp:positionV>
                <wp:extent cx="2091690" cy="146050"/>
                <wp:effectExtent l="0" t="0" r="0" b="0"/>
                <wp:wrapSquare wrapText="bothSides"/>
                <wp:docPr id="6" name="Text Box 7"/>
                <wp:cNvGraphicFramePr/>
                <a:graphic xmlns:a="http://schemas.openxmlformats.org/drawingml/2006/main">
                  <a:graphicData uri="http://schemas.microsoft.com/office/word/2010/wordprocessingShape">
                    <wps:wsp>
                      <wps:cNvSpPr/>
                      <wps:spPr>
                        <a:xfrm>
                          <a:off x="0" y="0"/>
                          <a:ext cx="2090880" cy="1454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40A6F2D" w14:textId="0413888A" w:rsidR="002B3FE8" w:rsidRDefault="002B3FE8" w:rsidP="00E928BD">
                            <w:pPr>
                              <w:pStyle w:val="Caption"/>
                              <w:jc w:val="center"/>
                            </w:pPr>
                            <w:bookmarkStart w:id="1310" w:name="_Ref7771917"/>
                            <w:r>
                              <w:t xml:space="preserve">Figure </w:t>
                            </w:r>
                            <w:r>
                              <w:fldChar w:fldCharType="begin"/>
                            </w:r>
                            <w:r>
                              <w:instrText>SEQ Figure \* ARABIC</w:instrText>
                            </w:r>
                            <w:r>
                              <w:fldChar w:fldCharType="separate"/>
                            </w:r>
                            <w:r>
                              <w:rPr>
                                <w:noProof/>
                              </w:rPr>
                              <w:t>6</w:t>
                            </w:r>
                            <w:r>
                              <w:fldChar w:fldCharType="end"/>
                            </w:r>
                            <w:r>
                              <w:t xml:space="preserve"> - Processing Pipeline</w:t>
                            </w:r>
                            <w:bookmarkEnd w:id="1310"/>
                          </w:p>
                        </w:txbxContent>
                      </wps:txbx>
                      <wps:bodyPr lIns="0" tIns="0" rIns="0" bIns="0">
                        <a:spAutoFit/>
                      </wps:bodyPr>
                    </wps:wsp>
                  </a:graphicData>
                </a:graphic>
              </wp:anchor>
            </w:drawing>
          </mc:Choice>
          <mc:Fallback>
            <w:pict>
              <v:rect w14:anchorId="1A9F839B" id="Text Box 7" o:spid="_x0000_s1027" style="position:absolute;left:0;text-align:left;margin-left:265.2pt;margin-top:405.5pt;width:164.7pt;height:11.5pt;z-index: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" stroked="f">
                <v:textbox style="mso-fit-shape-to-text:t" inset="0,0,0,0">
                  <w:txbxContent>
                    <w:p w14:paraId="640A6F2D" w14:textId="0413888A" w:rsidR="002B3FE8" w:rsidRDefault="002B3FE8" w:rsidP="00E928BD">
                      <w:pPr>
                        <w:pStyle w:val="Caption"/>
                        <w:jc w:val="center"/>
                      </w:pPr>
                      <w:bookmarkStart w:id="1311" w:name="_Ref7771917"/>
                      <w:r>
                        <w:t xml:space="preserve">Figure </w:t>
                      </w:r>
                      <w:r>
                        <w:fldChar w:fldCharType="begin"/>
                      </w:r>
                      <w:r>
                        <w:instrText>SEQ Figure \* ARABIC</w:instrText>
                      </w:r>
                      <w:r>
                        <w:fldChar w:fldCharType="separate"/>
                      </w:r>
                      <w:r>
                        <w:rPr>
                          <w:noProof/>
                        </w:rPr>
                        <w:t>6</w:t>
                      </w:r>
                      <w:r>
                        <w:fldChar w:fldCharType="end"/>
                      </w:r>
                      <w:r>
                        <w:t xml:space="preserve"> - Processing Pipeline</w:t>
                      </w:r>
                      <w:bookmarkEnd w:id="1311"/>
                    </w:p>
                  </w:txbxContent>
                </v:textbox>
                <w10:wrap type="square"/>
              </v:rect>
            </w:pict>
          </mc:Fallback>
        </mc:AlternateContent>
      </w:r>
      <w:r>
        <w:rPr>
          <w:color w:val="000000"/>
        </w:rPr>
        <w:t xml:space="preserve">The measurement extraction pipeline demonstrated in this research is a novel approach </w:t>
      </w:r>
      <w:r w:rsidR="004C447E">
        <w:rPr>
          <w:color w:val="000000"/>
        </w:rPr>
        <w:t>to expanding the previously developed regionally focused analytic procedure</w:t>
      </w:r>
      <w:ins w:id="1312" w:author="David Mattie" w:date="2019-08-18T18:29:00Z">
        <w:r w:rsidR="00D252B4">
          <w:rPr>
            <w:color w:val="000000"/>
          </w:rPr>
          <w:t xml:space="preserve"> </w:t>
        </w:r>
      </w:ins>
      <w:customXmlInsRangeStart w:id="1313" w:author="David Mattie" w:date="2019-08-18T18:29:00Z"/>
      <w:sdt>
        <w:sdtPr>
          <w:rPr>
            <w:color w:val="000000"/>
          </w:rPr>
          <w:id w:val="932012358"/>
          <w:citation/>
        </w:sdtPr>
        <w:sdtEndPr/>
        <w:sdtContent>
          <w:customXmlInsRangeEnd w:id="1313"/>
          <w:ins w:id="1314" w:author="David Mattie" w:date="2019-08-18T18:29:00Z">
            <w:r w:rsidR="00D252B4">
              <w:rPr>
                <w:color w:val="000000"/>
              </w:rPr>
              <w:fldChar w:fldCharType="begin"/>
            </w:r>
            <w:r w:rsidR="00D252B4">
              <w:rPr>
                <w:color w:val="000000"/>
              </w:rPr>
              <w:instrText xml:space="preserve"> CITATION Lev18 \l 1033 </w:instrText>
            </w:r>
          </w:ins>
          <w:r w:rsidR="00D252B4">
            <w:rPr>
              <w:color w:val="000000"/>
            </w:rPr>
            <w:fldChar w:fldCharType="separate"/>
          </w:r>
          <w:r w:rsidR="00410A04" w:rsidRPr="00410A04">
            <w:rPr>
              <w:noProof/>
              <w:color w:val="000000"/>
            </w:rPr>
            <w:t>(Levman, et al., 2018)</w:t>
          </w:r>
          <w:ins w:id="1315" w:author="David Mattie" w:date="2019-08-18T18:29:00Z">
            <w:r w:rsidR="00D252B4">
              <w:rPr>
                <w:color w:val="000000"/>
              </w:rPr>
              <w:fldChar w:fldCharType="end"/>
            </w:r>
          </w:ins>
          <w:customXmlInsRangeStart w:id="1316" w:author="David Mattie" w:date="2019-08-18T18:29:00Z"/>
        </w:sdtContent>
      </w:sdt>
      <w:customXmlInsRangeEnd w:id="1316"/>
      <w:del w:id="1317" w:author="David Mattie" w:date="2019-08-18T18:29:00Z">
        <w:r w:rsidDel="00D252B4">
          <w:rPr>
            <w:color w:val="000000"/>
          </w:rPr>
          <w:delText xml:space="preserve"> </w:delText>
        </w:r>
        <w:r w:rsidDel="00D252B4">
          <w:rPr>
            <w:color w:val="000000"/>
            <w:highlight w:val="yellow"/>
          </w:rPr>
          <w:delText>(Levman, 2017)</w:delText>
        </w:r>
      </w:del>
      <w:r>
        <w:rPr>
          <w:color w:val="000000"/>
        </w:rPr>
        <w:t xml:space="preserve">.  The sequence depicted in </w:t>
      </w:r>
      <w:r w:rsidR="00E928BD">
        <w:rPr>
          <w:color w:val="000000"/>
        </w:rPr>
        <w:fldChar w:fldCharType="begin"/>
      </w:r>
      <w:r w:rsidR="00E928BD">
        <w:rPr>
          <w:color w:val="000000"/>
        </w:rPr>
        <w:instrText xml:space="preserve"> REF _Ref15232463 \h </w:instrText>
      </w:r>
      <w:r w:rsidR="00E928BD">
        <w:rPr>
          <w:color w:val="000000"/>
        </w:rPr>
      </w:r>
      <w:r w:rsidR="00E928BD">
        <w:rPr>
          <w:color w:val="000000"/>
        </w:rPr>
        <w:fldChar w:fldCharType="separate"/>
      </w:r>
      <w:r w:rsidR="002B3FE8">
        <w:t xml:space="preserve">Figure </w:t>
      </w:r>
      <w:r w:rsidR="002B3FE8">
        <w:rPr>
          <w:noProof/>
        </w:rPr>
        <w:t>5</w:t>
      </w:r>
      <w:r w:rsidR="00E928BD">
        <w:rPr>
          <w:color w:val="000000"/>
        </w:rPr>
        <w:fldChar w:fldCharType="end"/>
      </w:r>
      <w:r w:rsidR="00E928BD">
        <w:rPr>
          <w:color w:val="000000"/>
        </w:rPr>
        <w:t xml:space="preserve"> </w:t>
      </w:r>
      <w:r>
        <w:rPr>
          <w:color w:val="000000"/>
        </w:rPr>
        <w:t>outlines the steps taken to derive tensor fibe</w:t>
      </w:r>
      <w:r w:rsidR="00536724">
        <w:rPr>
          <w:color w:val="000000"/>
        </w:rPr>
        <w:t>r</w:t>
      </w:r>
      <w:r>
        <w:rPr>
          <w:color w:val="000000"/>
        </w:rPr>
        <w:t xml:space="preserve"> tracts using a combination of FSL, FreeSurfer, and TrackVis command line tools.  </w:t>
      </w:r>
    </w:p>
    <w:p w14:paraId="468A8B40" w14:textId="7FBE032C" w:rsidR="00932176" w:rsidRDefault="001D37B0" w:rsidP="00627BF4">
      <w:pPr>
        <w:pStyle w:val="Body"/>
        <w:ind w:firstLine="720"/>
        <w:rPr>
          <w:color w:val="000000"/>
        </w:rPr>
      </w:pPr>
      <w:r>
        <w:rPr>
          <w:color w:val="000000"/>
        </w:rPr>
        <w:t>CRUSH iterates a patient sample directory looking for opportunities to execute its pipeline.  When a viable sample is detected, the pip</w:t>
      </w:r>
      <w:r w:rsidR="00644E21">
        <w:rPr>
          <w:color w:val="000000"/>
        </w:rPr>
        <w:t>e</w:t>
      </w:r>
      <w:r>
        <w:rPr>
          <w:color w:val="000000"/>
        </w:rPr>
        <w:t xml:space="preserve">line is executed with the final goal of 100% measurement extraction.  </w:t>
      </w:r>
    </w:p>
    <w:p w14:paraId="2E8B3295" w14:textId="2B234C2F" w:rsidR="00627BF4" w:rsidRDefault="00627BF4" w:rsidP="00627BF4">
      <w:pPr>
        <w:pStyle w:val="Body"/>
        <w:ind w:firstLine="0"/>
        <w:jc w:val="left"/>
        <w:rPr>
          <w:color w:val="000000"/>
        </w:rPr>
      </w:pPr>
      <w:r>
        <w:rPr>
          <w:color w:val="000000"/>
        </w:rPr>
        <w:t>Each ROI was assessed against every other ROI for the existence of fiber tracts.  If a tract was not found, null measurements were stored.  If a tract existed, the following aggregate measurement information was extracted and stored</w:t>
      </w:r>
      <w:del w:id="1318" w:author="David Mattie" w:date="2019-08-18T11:50:00Z">
        <w:r w:rsidDel="0012671A">
          <w:rPr>
            <w:color w:val="000000"/>
            <w:highlight w:val="yellow"/>
          </w:rPr>
          <w:delText>: [TODO] For each metric, include StdDev, avg, range – maybe  a boxplot once data is complete</w:delText>
        </w:r>
      </w:del>
      <w:ins w:id="1319" w:author="David Mattie" w:date="2019-08-18T11:50:00Z">
        <w:r w:rsidR="0012671A">
          <w:rPr>
            <w:color w:val="000000"/>
          </w:rPr>
          <w:t>:</w:t>
        </w:r>
      </w:ins>
    </w:p>
    <w:p w14:paraId="2D204EFA" w14:textId="77777777" w:rsidR="00627BF4" w:rsidRDefault="00627BF4" w:rsidP="00627BF4">
      <w:pPr>
        <w:pStyle w:val="Body"/>
        <w:numPr>
          <w:ilvl w:val="0"/>
          <w:numId w:val="5"/>
        </w:numPr>
        <w:jc w:val="left"/>
        <w:rPr>
          <w:color w:val="000000"/>
        </w:rPr>
      </w:pPr>
      <w:r>
        <w:rPr>
          <w:color w:val="000000"/>
        </w:rPr>
        <w:t xml:space="preserve">Mean fractional anisotropy (FA) – a measure of diffusion directionality. </w:t>
      </w:r>
    </w:p>
    <w:p w14:paraId="4B82A649" w14:textId="77777777" w:rsidR="00627BF4" w:rsidRDefault="00627BF4" w:rsidP="00627BF4">
      <w:pPr>
        <w:pStyle w:val="Body"/>
        <w:numPr>
          <w:ilvl w:val="0"/>
          <w:numId w:val="5"/>
        </w:numPr>
        <w:jc w:val="left"/>
        <w:rPr>
          <w:color w:val="000000"/>
        </w:rPr>
      </w:pPr>
      <w:r>
        <w:rPr>
          <w:color w:val="000000"/>
        </w:rPr>
        <w:t>Mean apparent diffusion coefficient (ADC) – a measure related to overall diffusion</w:t>
      </w:r>
    </w:p>
    <w:p w14:paraId="6E3213B6" w14:textId="77777777" w:rsidR="00627BF4" w:rsidRDefault="00627BF4" w:rsidP="00627BF4">
      <w:pPr>
        <w:pStyle w:val="Body"/>
        <w:numPr>
          <w:ilvl w:val="0"/>
          <w:numId w:val="5"/>
        </w:numPr>
        <w:jc w:val="left"/>
        <w:rPr>
          <w:color w:val="000000"/>
        </w:rPr>
      </w:pPr>
      <w:r>
        <w:rPr>
          <w:color w:val="000000"/>
        </w:rPr>
        <w:lastRenderedPageBreak/>
        <w:t>Number of tracts – a measure of the total number of fiber tracts found in the patient’s brain.</w:t>
      </w:r>
    </w:p>
    <w:p w14:paraId="122B1B1D" w14:textId="77777777" w:rsidR="00627BF4" w:rsidRDefault="00627BF4" w:rsidP="00627BF4">
      <w:pPr>
        <w:pStyle w:val="Body"/>
        <w:numPr>
          <w:ilvl w:val="0"/>
          <w:numId w:val="5"/>
        </w:numPr>
        <w:jc w:val="left"/>
        <w:rPr>
          <w:color w:val="000000"/>
        </w:rPr>
      </w:pPr>
      <w:r>
        <w:rPr>
          <w:color w:val="000000"/>
        </w:rPr>
        <w:t>Standard Deviation of Fractional Anisotropy – a measure of the variance of FA exhibited within the tract</w:t>
      </w:r>
    </w:p>
    <w:p w14:paraId="1ABBF3E4" w14:textId="77777777" w:rsidR="00627BF4" w:rsidRDefault="00627BF4" w:rsidP="00627BF4">
      <w:pPr>
        <w:pStyle w:val="Body"/>
        <w:numPr>
          <w:ilvl w:val="0"/>
          <w:numId w:val="5"/>
        </w:numPr>
        <w:jc w:val="left"/>
        <w:rPr>
          <w:color w:val="000000"/>
        </w:rPr>
      </w:pPr>
      <w:r>
        <w:rPr>
          <w:color w:val="000000"/>
        </w:rPr>
        <w:t>Standard Deviation of Apparent Diffusion Coefficient – a measure of the variance of ADC exhibited within the tract</w:t>
      </w:r>
    </w:p>
    <w:p w14:paraId="378828D4" w14:textId="77777777" w:rsidR="00627BF4" w:rsidRDefault="00627BF4" w:rsidP="00627BF4">
      <w:pPr>
        <w:pStyle w:val="Body"/>
        <w:numPr>
          <w:ilvl w:val="0"/>
          <w:numId w:val="5"/>
        </w:numPr>
        <w:jc w:val="left"/>
        <w:rPr>
          <w:color w:val="000000"/>
        </w:rPr>
      </w:pPr>
      <w:r>
        <w:rPr>
          <w:color w:val="000000"/>
        </w:rPr>
        <w:t>Number of Tracts to Render – the number of fiber tracts detected between two regions of interest</w:t>
      </w:r>
    </w:p>
    <w:p w14:paraId="7D930CED" w14:textId="77777777" w:rsidR="00627BF4" w:rsidRDefault="00627BF4" w:rsidP="00627BF4">
      <w:pPr>
        <w:pStyle w:val="Body"/>
        <w:numPr>
          <w:ilvl w:val="0"/>
          <w:numId w:val="5"/>
        </w:numPr>
        <w:jc w:val="left"/>
        <w:rPr>
          <w:color w:val="000000"/>
        </w:rPr>
      </w:pPr>
      <w:r>
        <w:rPr>
          <w:color w:val="000000"/>
        </w:rPr>
        <w:t>Lines to Render – the number of strokes necessary to visually represent the tract</w:t>
      </w:r>
    </w:p>
    <w:p w14:paraId="35ABC0B3" w14:textId="77777777" w:rsidR="0012671A" w:rsidRDefault="0012671A" w:rsidP="00726F47">
      <w:pPr>
        <w:pStyle w:val="Body"/>
        <w:rPr>
          <w:ins w:id="1320" w:author="David Mattie" w:date="2019-08-18T11:51:00Z"/>
          <w:color w:val="000000"/>
        </w:rPr>
      </w:pPr>
    </w:p>
    <w:p w14:paraId="4C0CF569" w14:textId="196FC324" w:rsidR="00932176" w:rsidRDefault="001D37B0" w:rsidP="00726F47">
      <w:pPr>
        <w:pStyle w:val="Body"/>
        <w:rPr>
          <w:color w:val="000000"/>
        </w:rPr>
      </w:pPr>
      <w:r>
        <w:rPr>
          <w:color w:val="000000"/>
        </w:rPr>
        <w:t xml:space="preserve">It is possible to extract specific ROI data if only specific ROIs or specific measurements are required.  For example, of only the measurements </w:t>
      </w:r>
      <w:r>
        <w:rPr>
          <w:b/>
          <w:color w:val="000000"/>
        </w:rPr>
        <w:t>mean</w:t>
      </w:r>
      <w:r w:rsidR="00627BF4">
        <w:rPr>
          <w:b/>
          <w:color w:val="000000"/>
        </w:rPr>
        <w:t xml:space="preserve"> </w:t>
      </w:r>
      <w:r>
        <w:rPr>
          <w:b/>
          <w:color w:val="000000"/>
        </w:rPr>
        <w:t>ADC between ROI 4018 and ROI 4035</w:t>
      </w:r>
      <w:r>
        <w:rPr>
          <w:color w:val="000000"/>
        </w:rPr>
        <w:t xml:space="preserve">, and </w:t>
      </w:r>
      <w:r>
        <w:rPr>
          <w:b/>
          <w:color w:val="000000"/>
        </w:rPr>
        <w:t>mean</w:t>
      </w:r>
      <w:r w:rsidR="0073411F">
        <w:rPr>
          <w:b/>
          <w:color w:val="000000"/>
        </w:rPr>
        <w:t xml:space="preserve"> </w:t>
      </w:r>
      <w:r>
        <w:rPr>
          <w:b/>
          <w:color w:val="000000"/>
        </w:rPr>
        <w:t>FA between ROI 0254 and ROI 2002</w:t>
      </w:r>
      <w:r>
        <w:rPr>
          <w:color w:val="000000"/>
        </w:rPr>
        <w:t xml:space="preserve"> were required for patients, the –voi switch can be used to narrow the processing time.  This switch requires a file to be passed specif</w:t>
      </w:r>
      <w:r w:rsidR="00C21C4A">
        <w:rPr>
          <w:color w:val="000000"/>
        </w:rPr>
        <w:t>y</w:t>
      </w:r>
      <w:r>
        <w:rPr>
          <w:color w:val="000000"/>
        </w:rPr>
        <w:t xml:space="preserve">ing exactly which ROIs and measurements are sought.  The file might look like </w:t>
      </w:r>
      <w:r>
        <w:rPr>
          <w:color w:val="000000"/>
        </w:rPr>
        <w:fldChar w:fldCharType="begin"/>
      </w:r>
      <w:r>
        <w:instrText>REF _Ref7187117 \h</w:instrText>
      </w:r>
      <w:r>
        <w:rPr>
          <w:color w:val="000000"/>
        </w:rPr>
      </w:r>
      <w:r>
        <w:fldChar w:fldCharType="separate"/>
      </w:r>
      <w:ins w:id="1321" w:author="David Mattie" w:date="2019-08-19T08:44:00Z">
        <w:r w:rsidR="002B3FE8">
          <w:t xml:space="preserve">Figure </w:t>
        </w:r>
        <w:r w:rsidR="002B3FE8">
          <w:rPr>
            <w:noProof/>
          </w:rPr>
          <w:t>7</w:t>
        </w:r>
      </w:ins>
      <w:del w:id="1322" w:author="David Mattie" w:date="2019-08-02T08:59:00Z">
        <w:r w:rsidR="00D8000B" w:rsidDel="004F4ED2">
          <w:delText xml:space="preserve">Figure </w:delText>
        </w:r>
        <w:r w:rsidR="00D8000B" w:rsidDel="004F4ED2">
          <w:rPr>
            <w:noProof/>
          </w:rPr>
          <w:delText>3</w:delText>
        </w:r>
      </w:del>
      <w:r>
        <w:fldChar w:fldCharType="end"/>
      </w:r>
      <w:r>
        <w:rPr>
          <w:color w:val="000000"/>
        </w:rPr>
        <w:t>, in which case only those specific measures in those ROIs will be derived.</w:t>
      </w:r>
    </w:p>
    <w:p w14:paraId="282F8AD9" w14:textId="77777777" w:rsidR="00932176" w:rsidRDefault="001D37B0">
      <w:pPr>
        <w:ind w:left="720" w:firstLine="360"/>
        <w:rPr>
          <w:rFonts w:ascii="Courier New" w:hAnsi="Courier New" w:cs="Courier New"/>
          <w:sz w:val="20"/>
        </w:rPr>
      </w:pPr>
      <w:r>
        <w:rPr>
          <w:rFonts w:ascii="Courier New" w:hAnsi="Courier New" w:cs="Courier New"/>
          <w:sz w:val="20"/>
        </w:rPr>
        <w:t>4018-4035-roi-stddevADC</w:t>
      </w:r>
    </w:p>
    <w:p w14:paraId="42EE682B" w14:textId="77777777" w:rsidR="00932176" w:rsidRDefault="001D37B0">
      <w:pPr>
        <w:keepNext/>
        <w:ind w:left="720" w:firstLine="360"/>
        <w:rPr>
          <w:rFonts w:ascii="Courier New" w:hAnsi="Courier New" w:cs="Courier New"/>
          <w:sz w:val="20"/>
        </w:rPr>
      </w:pPr>
      <w:r>
        <w:rPr>
          <w:rFonts w:ascii="Courier New" w:hAnsi="Courier New" w:cs="Courier New"/>
          <w:sz w:val="20"/>
        </w:rPr>
        <w:t>0254-2002-roi-meanFA</w:t>
      </w:r>
    </w:p>
    <w:p w14:paraId="4F1F2272" w14:textId="77777777" w:rsidR="00932176" w:rsidRDefault="00932176">
      <w:pPr>
        <w:pStyle w:val="Caption"/>
      </w:pPr>
    </w:p>
    <w:p w14:paraId="78794DAC" w14:textId="796B303A" w:rsidR="00932176" w:rsidRDefault="001D37B0">
      <w:pPr>
        <w:pStyle w:val="Caption"/>
        <w:ind w:firstLine="720"/>
        <w:rPr>
          <w:color w:val="000000"/>
        </w:rPr>
      </w:pPr>
      <w:bookmarkStart w:id="1323" w:name="_Ref7187117"/>
      <w:r>
        <w:t xml:space="preserve">Figure </w:t>
      </w:r>
      <w:r>
        <w:fldChar w:fldCharType="begin"/>
      </w:r>
      <w:r>
        <w:instrText>SEQ Figure \* ARABIC</w:instrText>
      </w:r>
      <w:r>
        <w:fldChar w:fldCharType="separate"/>
      </w:r>
      <w:r w:rsidR="002B3FE8">
        <w:rPr>
          <w:noProof/>
        </w:rPr>
        <w:t>7</w:t>
      </w:r>
      <w:r>
        <w:fldChar w:fldCharType="end"/>
      </w:r>
      <w:bookmarkEnd w:id="1323"/>
      <w:r>
        <w:t xml:space="preserve"> - Sample voi file</w:t>
      </w:r>
    </w:p>
    <w:p w14:paraId="60A5ACA7" w14:textId="77777777" w:rsidR="00932176" w:rsidRDefault="00932176">
      <w:pPr>
        <w:pStyle w:val="Body"/>
        <w:ind w:firstLine="0"/>
        <w:rPr>
          <w:color w:val="000000"/>
        </w:rPr>
      </w:pPr>
    </w:p>
    <w:p w14:paraId="4EDD7588" w14:textId="77777777" w:rsidR="00932176" w:rsidRDefault="001D37B0" w:rsidP="00142ED0">
      <w:pPr>
        <w:pStyle w:val="Body"/>
        <w:ind w:firstLine="720"/>
        <w:jc w:val="left"/>
        <w:rPr>
          <w:color w:val="000000"/>
        </w:rPr>
      </w:pPr>
      <w:r>
        <w:rPr>
          <w:color w:val="000000"/>
        </w:rPr>
        <w:t>Once a viable input sample is detected, the images were converted to Nifti format and then corrected for eddy currents and patient movement.</w:t>
      </w:r>
    </w:p>
    <w:p w14:paraId="20F2CDB5" w14:textId="2FC63E81" w:rsidR="00932176" w:rsidRDefault="001D37B0">
      <w:pPr>
        <w:pStyle w:val="Body"/>
        <w:ind w:firstLine="0"/>
        <w:jc w:val="left"/>
        <w:rPr>
          <w:color w:val="000000"/>
        </w:rPr>
      </w:pPr>
      <w:r>
        <w:rPr>
          <w:color w:val="000000"/>
        </w:rPr>
        <w:t>HARDI reconstruction was performed to create whole brain tract pathways by processing the diffusion MRI data in its native input space.  ODF data is reconstructed and then fibe</w:t>
      </w:r>
      <w:r w:rsidR="001568EE">
        <w:rPr>
          <w:color w:val="000000"/>
        </w:rPr>
        <w:t>r</w:t>
      </w:r>
      <w:r>
        <w:rPr>
          <w:color w:val="000000"/>
        </w:rPr>
        <w:t xml:space="preserve"> tracking is performed to produce a track file usable by TrackVis.  </w:t>
      </w:r>
    </w:p>
    <w:p w14:paraId="1DCA506E" w14:textId="4ABF39C6" w:rsidR="00932176" w:rsidRDefault="001D37B0" w:rsidP="00142ED0">
      <w:pPr>
        <w:pStyle w:val="Body"/>
        <w:ind w:firstLine="720"/>
        <w:jc w:val="left"/>
        <w:rPr>
          <w:color w:val="000000"/>
        </w:rPr>
      </w:pPr>
      <w:r>
        <w:rPr>
          <w:color w:val="000000"/>
        </w:rPr>
        <w:lastRenderedPageBreak/>
        <w:t>During the final TrackVis stage, regions of interest to be processed are defined in the segmentMap.</w:t>
      </w:r>
      <w:r w:rsidR="00142ED0">
        <w:rPr>
          <w:color w:val="000000"/>
        </w:rPr>
        <w:t xml:space="preserve">csv </w:t>
      </w:r>
      <w:r>
        <w:rPr>
          <w:color w:val="000000"/>
        </w:rPr>
        <w:t>file.  This file is typically not expected to be changed, and represents the atlas numbers</w:t>
      </w:r>
      <w:ins w:id="1324" w:author="David Mattie" w:date="2019-08-18T11:51:00Z">
        <w:r w:rsidR="0012671A">
          <w:rPr>
            <w:color w:val="000000"/>
          </w:rPr>
          <w:t xml:space="preserve"> used by the neuroanatomist during</w:t>
        </w:r>
      </w:ins>
      <w:ins w:id="1325" w:author="David Mattie" w:date="2019-08-18T11:52:00Z">
        <w:r w:rsidR="0012671A">
          <w:rPr>
            <w:color w:val="000000"/>
          </w:rPr>
          <w:t xml:space="preserve"> manual</w:t>
        </w:r>
      </w:ins>
      <w:ins w:id="1326" w:author="David Mattie" w:date="2019-08-18T11:51:00Z">
        <w:r w:rsidR="0012671A">
          <w:rPr>
            <w:color w:val="000000"/>
          </w:rPr>
          <w:t xml:space="preserve"> parcellation.</w:t>
        </w:r>
      </w:ins>
      <w:del w:id="1327" w:author="David Mattie" w:date="2019-08-18T11:52:00Z">
        <w:r w:rsidDel="0012671A">
          <w:rPr>
            <w:color w:val="000000"/>
          </w:rPr>
          <w:delText xml:space="preserve"> </w:delText>
        </w:r>
        <w:r w:rsidDel="0012671A">
          <w:rPr>
            <w:color w:val="000000"/>
            <w:highlight w:val="yellow"/>
          </w:rPr>
          <w:delText>[TODO I need an origin of these numbers – it’s not color lut]</w:delText>
        </w:r>
        <w:r w:rsidDel="0012671A">
          <w:rPr>
            <w:color w:val="000000"/>
          </w:rPr>
          <w:delText>.</w:delText>
        </w:r>
      </w:del>
      <w:r>
        <w:rPr>
          <w:color w:val="000000"/>
        </w:rPr>
        <w:t xml:space="preserve">  The TrackVis stage performs a cartesian product of all regions of interest (a 3D volume of interest repres</w:t>
      </w:r>
      <w:r w:rsidR="001568EE">
        <w:rPr>
          <w:color w:val="000000"/>
        </w:rPr>
        <w:t>en</w:t>
      </w:r>
      <w:r>
        <w:rPr>
          <w:color w:val="000000"/>
        </w:rPr>
        <w:t xml:space="preserve">ted as </w:t>
      </w:r>
      <w:r w:rsidR="001568EE">
        <w:rPr>
          <w:color w:val="000000"/>
        </w:rPr>
        <w:t xml:space="preserve">an </w:t>
      </w:r>
      <w:r>
        <w:rPr>
          <w:color w:val="000000"/>
        </w:rPr>
        <w:t>ROI) and all TrackVis methods (roi and roi_end), resulting in approximately 65000 intesection points (180 ROIs x 180 ROIs x 2 methods).  Each intersection point has 14 measurable values.</w:t>
      </w:r>
    </w:p>
    <w:p w14:paraId="48F2C49F" w14:textId="373CAC8A" w:rsidR="00932176" w:rsidRDefault="001D37B0" w:rsidP="00142ED0">
      <w:pPr>
        <w:pStyle w:val="Body"/>
        <w:ind w:firstLine="720"/>
        <w:jc w:val="left"/>
        <w:rPr>
          <w:color w:val="000000"/>
        </w:rPr>
      </w:pPr>
      <w:r>
        <w:rPr>
          <w:color w:val="000000"/>
        </w:rPr>
        <w:fldChar w:fldCharType="begin"/>
      </w:r>
      <w:r>
        <w:instrText>REF _Ref14589921 \h</w:instrText>
      </w:r>
      <w:r>
        <w:rPr>
          <w:color w:val="000000"/>
        </w:rPr>
      </w:r>
      <w:r>
        <w:fldChar w:fldCharType="separate"/>
      </w:r>
      <w:r w:rsidR="002B3FE8">
        <w:t xml:space="preserve">Figure </w:t>
      </w:r>
      <w:r w:rsidR="002B3FE8">
        <w:rPr>
          <w:noProof/>
        </w:rPr>
        <w:t>8</w:t>
      </w:r>
      <w:r>
        <w:fldChar w:fldCharType="end"/>
      </w:r>
      <w:r w:rsidR="00B6120F">
        <w:rPr>
          <w:color w:val="000000"/>
        </w:rPr>
        <w:t xml:space="preserve"> demonstrates a derived fib</w:t>
      </w:r>
      <w:r>
        <w:rPr>
          <w:color w:val="000000"/>
        </w:rPr>
        <w:t>e</w:t>
      </w:r>
      <w:r w:rsidR="00B6120F">
        <w:rPr>
          <w:color w:val="000000"/>
        </w:rPr>
        <w:t>r</w:t>
      </w:r>
      <w:r>
        <w:rPr>
          <w:color w:val="000000"/>
        </w:rPr>
        <w:t xml:space="preserve"> tract (teal) between the left side insula (blue) and the left side lingual (pink)</w:t>
      </w:r>
      <w:r w:rsidR="00CE14E0">
        <w:rPr>
          <w:color w:val="000000"/>
        </w:rPr>
        <w:t xml:space="preserve"> regions</w:t>
      </w:r>
      <w:r>
        <w:rPr>
          <w:color w:val="000000"/>
        </w:rPr>
        <w:t>.  This tract is measurable in each of the metrics described above.  While this does not represent direct axonal connections, the diffusion of hydrogen throughout the streamline suggests direction</w:t>
      </w:r>
      <w:r w:rsidR="00CE14E0">
        <w:rPr>
          <w:color w:val="000000"/>
        </w:rPr>
        <w:t>ality of diffusion</w:t>
      </w:r>
      <w:r>
        <w:rPr>
          <w:color w:val="000000"/>
        </w:rPr>
        <w:t>, size of the tract, and diffusivity.</w:t>
      </w:r>
    </w:p>
    <w:p w14:paraId="246DDE9B" w14:textId="77777777" w:rsidR="00932176" w:rsidRDefault="001D37B0">
      <w:pPr>
        <w:pStyle w:val="Body"/>
        <w:keepNext/>
        <w:ind w:firstLine="0"/>
      </w:pPr>
      <w:r>
        <w:rPr>
          <w:noProof/>
        </w:rPr>
        <w:drawing>
          <wp:inline distT="0" distB="0" distL="0" distR="0" wp14:anchorId="37D03CDC" wp14:editId="4ABB9A2A">
            <wp:extent cx="5589270" cy="2858135"/>
            <wp:effectExtent l="0" t="0" r="0" b="0"/>
            <wp:docPr id="8" name="x_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_Picture 1"/>
                    <pic:cNvPicPr>
                      <a:picLocks noChangeAspect="1" noChangeArrowheads="1"/>
                    </pic:cNvPicPr>
                  </pic:nvPicPr>
                  <pic:blipFill>
                    <a:blip r:embed="rId14"/>
                    <a:stretch>
                      <a:fillRect/>
                    </a:stretch>
                  </pic:blipFill>
                  <pic:spPr bwMode="auto">
                    <a:xfrm>
                      <a:off x="0" y="0"/>
                      <a:ext cx="5589270" cy="2858135"/>
                    </a:xfrm>
                    <a:prstGeom prst="rect">
                      <a:avLst/>
                    </a:prstGeom>
                  </pic:spPr>
                </pic:pic>
              </a:graphicData>
            </a:graphic>
          </wp:inline>
        </w:drawing>
      </w:r>
    </w:p>
    <w:p w14:paraId="2601A7CB" w14:textId="2B8E3B2E" w:rsidR="00932176" w:rsidRDefault="001D37B0" w:rsidP="000B63D7">
      <w:pPr>
        <w:pStyle w:val="Caption"/>
        <w:jc w:val="center"/>
      </w:pPr>
      <w:bookmarkStart w:id="1328" w:name="_Ref14589921"/>
      <w:r>
        <w:t xml:space="preserve">Figure </w:t>
      </w:r>
      <w:r>
        <w:fldChar w:fldCharType="begin"/>
      </w:r>
      <w:r>
        <w:instrText>SEQ Figure \* ARABIC</w:instrText>
      </w:r>
      <w:r>
        <w:fldChar w:fldCharType="separate"/>
      </w:r>
      <w:r w:rsidR="002B3FE8">
        <w:rPr>
          <w:noProof/>
        </w:rPr>
        <w:t>8</w:t>
      </w:r>
      <w:r>
        <w:fldChar w:fldCharType="end"/>
      </w:r>
      <w:bookmarkEnd w:id="1328"/>
      <w:r w:rsidR="000B63D7">
        <w:t xml:space="preserve"> An example </w:t>
      </w:r>
      <w:r w:rsidR="00142ED0">
        <w:t>fiber</w:t>
      </w:r>
      <w:r w:rsidR="000B63D7">
        <w:t xml:space="preserve"> tract connecting the left side insula t</w:t>
      </w:r>
      <w:ins w:id="1329" w:author="David Mattie" w:date="2019-08-18T18:29:00Z">
        <w:r w:rsidR="00FD4B0E">
          <w:t>o</w:t>
        </w:r>
      </w:ins>
      <w:del w:id="1330" w:author="David Mattie" w:date="2019-08-18T18:29:00Z">
        <w:r w:rsidR="000B63D7" w:rsidDel="00FD4B0E">
          <w:delText xml:space="preserve"> the </w:delText>
        </w:r>
      </w:del>
      <w:ins w:id="1331" w:author="David Mattie" w:date="2019-08-18T18:29:00Z">
        <w:r w:rsidR="00FD4B0E">
          <w:t xml:space="preserve"> </w:t>
        </w:r>
      </w:ins>
      <w:r w:rsidR="000B63D7">
        <w:t>left side lingual for a single patient</w:t>
      </w:r>
    </w:p>
    <w:p w14:paraId="288ED52A" w14:textId="77777777" w:rsidR="00932176" w:rsidRDefault="00932176"/>
    <w:p w14:paraId="0A946B80" w14:textId="77777777" w:rsidR="00932176" w:rsidRDefault="001D37B0">
      <w:pPr>
        <w:pStyle w:val="Body"/>
        <w:ind w:firstLine="0"/>
        <w:rPr>
          <w:color w:val="000000"/>
        </w:rPr>
      </w:pPr>
      <w:r>
        <w:rPr>
          <w:color w:val="000000"/>
        </w:rPr>
        <w:t>For each intersection computed, track_vis produced a text output that was parsed for measurements using regular expressions.</w:t>
      </w:r>
    </w:p>
    <w:p w14:paraId="7AECCCA9"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Number of tracks: 2454806</w:t>
      </w:r>
    </w:p>
    <w:p w14:paraId="69747451"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Number of tracks to render: 0</w:t>
      </w:r>
    </w:p>
    <w:p w14:paraId="339F2A42"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lastRenderedPageBreak/>
        <w:t>Number of line segments to render: 0</w:t>
      </w:r>
    </w:p>
    <w:p w14:paraId="7C24EFDA"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Mean track length: 0.00 +/- 0.00 mm</w:t>
      </w:r>
    </w:p>
    <w:p w14:paraId="30128225" w14:textId="77777777" w:rsidR="00932176" w:rsidRDefault="00932176">
      <w:pPr>
        <w:pStyle w:val="Body"/>
        <w:spacing w:line="240" w:lineRule="auto"/>
        <w:ind w:left="720" w:firstLine="0"/>
        <w:rPr>
          <w:rFonts w:ascii="Courier New" w:hAnsi="Courier New" w:cs="Courier New"/>
          <w:color w:val="000000"/>
          <w:sz w:val="20"/>
        </w:rPr>
      </w:pPr>
    </w:p>
    <w:p w14:paraId="51179A56"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Volume dimension: 256 256 256</w:t>
      </w:r>
    </w:p>
    <w:p w14:paraId="1188A75E"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Voxel size: 1.000 1.000 1.000</w:t>
      </w:r>
    </w:p>
    <w:p w14:paraId="4289779F" w14:textId="77777777" w:rsidR="00932176" w:rsidRDefault="00932176">
      <w:pPr>
        <w:pStyle w:val="Body"/>
        <w:ind w:firstLine="0"/>
        <w:rPr>
          <w:color w:val="000000"/>
        </w:rPr>
      </w:pPr>
    </w:p>
    <w:p w14:paraId="2EBEEAA0" w14:textId="44A9ABA8" w:rsidR="00932176" w:rsidRDefault="001D37B0" w:rsidP="00726F47">
      <w:pPr>
        <w:pStyle w:val="Body"/>
        <w:ind w:firstLine="720"/>
        <w:rPr>
          <w:color w:val="000000"/>
        </w:rPr>
      </w:pPr>
      <w:r>
        <w:rPr>
          <w:color w:val="000000"/>
        </w:rPr>
        <w:t>There is a reliance on this text output being consistent within future versions of TrackVis.  Due to the potential for version upgrades used by the rendering pipeline, CRUSH evaluates the version of utilities integrated in the pipeline and warns if the version of the utility is different than what was used for testing.  This is intended to warn the user in the event the search terms used during regular expression evaluation need to b</w:t>
      </w:r>
      <w:r w:rsidR="00102E9D">
        <w:rPr>
          <w:color w:val="000000"/>
        </w:rPr>
        <w:t>e</w:t>
      </w:r>
      <w:r>
        <w:rPr>
          <w:color w:val="000000"/>
        </w:rPr>
        <w:t xml:space="preserve"> updated.</w:t>
      </w:r>
    </w:p>
    <w:p w14:paraId="6D3BCA1F" w14:textId="77777777" w:rsidR="00A73733" w:rsidRDefault="00A73733" w:rsidP="00A73733">
      <w:pPr>
        <w:pStyle w:val="Heading2"/>
        <w:numPr>
          <w:ilvl w:val="1"/>
          <w:numId w:val="2"/>
        </w:numPr>
      </w:pPr>
      <w:bookmarkStart w:id="1332" w:name="_Toc17056273"/>
      <w:r>
        <w:lastRenderedPageBreak/>
        <w:t>System Architecture</w:t>
      </w:r>
      <w:bookmarkEnd w:id="1332"/>
    </w:p>
    <w:p w14:paraId="29C60AD6" w14:textId="77777777" w:rsidR="00A73733" w:rsidRDefault="00A73733" w:rsidP="00A73733">
      <w:pPr>
        <w:pStyle w:val="BodyFirst"/>
      </w:pPr>
      <w:r>
        <w:rPr>
          <w:noProof/>
        </w:rPr>
        <w:drawing>
          <wp:inline distT="0" distB="0" distL="0" distR="0" wp14:anchorId="1A1619B9" wp14:editId="5CE5873A">
            <wp:extent cx="5171440" cy="7341235"/>
            <wp:effectExtent l="0" t="0" r="0" b="0"/>
            <wp:docPr id="25" name="Picture 16" descr="Ent 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descr="Ent Arch"/>
                    <pic:cNvPicPr>
                      <a:picLocks noChangeAspect="1" noChangeArrowheads="1"/>
                    </pic:cNvPicPr>
                  </pic:nvPicPr>
                  <pic:blipFill>
                    <a:blip r:embed="rId15"/>
                    <a:stretch>
                      <a:fillRect/>
                    </a:stretch>
                  </pic:blipFill>
                  <pic:spPr bwMode="auto">
                    <a:xfrm>
                      <a:off x="0" y="0"/>
                      <a:ext cx="5171440" cy="7341235"/>
                    </a:xfrm>
                    <a:prstGeom prst="rect">
                      <a:avLst/>
                    </a:prstGeom>
                  </pic:spPr>
                </pic:pic>
              </a:graphicData>
            </a:graphic>
          </wp:inline>
        </w:drawing>
      </w:r>
    </w:p>
    <w:p w14:paraId="2D9A8C16" w14:textId="77777777" w:rsidR="00932176" w:rsidRDefault="001D37B0">
      <w:pPr>
        <w:pStyle w:val="Heading2"/>
        <w:numPr>
          <w:ilvl w:val="1"/>
          <w:numId w:val="2"/>
        </w:numPr>
      </w:pPr>
      <w:bookmarkStart w:id="1333" w:name="_Toc17056274"/>
      <w:r>
        <w:lastRenderedPageBreak/>
        <w:t>Data</w:t>
      </w:r>
      <w:bookmarkEnd w:id="1333"/>
    </w:p>
    <w:p w14:paraId="2C5F720D" w14:textId="5460BE95" w:rsidR="00B6120F" w:rsidRDefault="00B6120F">
      <w:pPr>
        <w:pStyle w:val="BodyFirst"/>
        <w:ind w:firstLine="720"/>
        <w:pPrChange w:id="1334" w:author="David Mattie" w:date="2019-08-01T14:40:00Z">
          <w:pPr>
            <w:pStyle w:val="BodyFirst"/>
          </w:pPr>
        </w:pPrChange>
      </w:pPr>
      <w:r>
        <w:t>A clinical imaging database at Boston Children’s Hospital provide</w:t>
      </w:r>
      <w:r w:rsidR="00BD15C3">
        <w:t>d</w:t>
      </w:r>
      <w:r>
        <w:t xml:space="preserve"> imaging data for 6</w:t>
      </w:r>
      <w:r w:rsidR="002429C7">
        <w:t xml:space="preserve">42 examinations that included </w:t>
      </w:r>
      <w:r w:rsidR="00BD15C3">
        <w:t>30 directional DTI with 5 b0 fields</w:t>
      </w:r>
      <w:r w:rsidR="002429C7">
        <w:t xml:space="preserve"> from patients retrospectively assessed as healthy </w:t>
      </w:r>
      <w:customXmlInsRangeStart w:id="1335" w:author="David Mattie" w:date="2019-08-18T18:30:00Z"/>
      <w:sdt>
        <w:sdtPr>
          <w:id w:val="727496078"/>
          <w:citation/>
        </w:sdtPr>
        <w:sdtEndPr/>
        <w:sdtContent>
          <w:customXmlInsRangeEnd w:id="1335"/>
          <w:ins w:id="1336" w:author="David Mattie" w:date="2019-08-18T18:30:00Z">
            <w:r w:rsidR="00FD4B0E">
              <w:fldChar w:fldCharType="begin"/>
            </w:r>
            <w:r w:rsidR="00FD4B0E">
              <w:instrText xml:space="preserve"> CITATION Lev18 \l 1033 </w:instrText>
            </w:r>
          </w:ins>
          <w:r w:rsidR="00FD4B0E">
            <w:fldChar w:fldCharType="separate"/>
          </w:r>
          <w:r w:rsidR="00410A04">
            <w:rPr>
              <w:noProof/>
            </w:rPr>
            <w:t>(Levman, et al., 2018)</w:t>
          </w:r>
          <w:ins w:id="1337" w:author="David Mattie" w:date="2019-08-18T18:30:00Z">
            <w:r w:rsidR="00FD4B0E">
              <w:fldChar w:fldCharType="end"/>
            </w:r>
          </w:ins>
          <w:customXmlInsRangeStart w:id="1338" w:author="David Mattie" w:date="2019-08-18T18:30:00Z"/>
        </w:sdtContent>
      </w:sdt>
      <w:customXmlInsRangeEnd w:id="1338"/>
      <w:del w:id="1339" w:author="David Mattie" w:date="2019-08-18T18:30:00Z">
        <w:r w:rsidR="002429C7" w:rsidDel="00FD4B0E">
          <w:delText>(Levman, 2017)</w:delText>
        </w:r>
      </w:del>
      <w:r w:rsidR="002429C7">
        <w:t>.</w:t>
      </w:r>
      <w:r>
        <w:t xml:space="preserve"> This data</w:t>
      </w:r>
      <w:r w:rsidR="002429C7">
        <w:t>set</w:t>
      </w:r>
      <w:r>
        <w:t xml:space="preserve"> was </w:t>
      </w:r>
      <w:r w:rsidR="002429C7">
        <w:t>subject to exclusions based on examinations</w:t>
      </w:r>
      <w:r>
        <w:t xml:space="preserve"> with a high degree of motion or low quality images, external artifacts (such as m</w:t>
      </w:r>
      <w:r w:rsidR="00BD15C3">
        <w:t>etal dental work), samples without a</w:t>
      </w:r>
      <w:r>
        <w:t xml:space="preserve"> useful T1 structured MRI volume, and unhealthy patients</w:t>
      </w:r>
      <w:r w:rsidR="00BD15C3">
        <w:t xml:space="preserve"> as assessed by BCH.</w:t>
      </w:r>
    </w:p>
    <w:p w14:paraId="64A72374" w14:textId="77777777" w:rsidR="00932176" w:rsidRDefault="001D37B0">
      <w:pPr>
        <w:pStyle w:val="Heading3"/>
        <w:numPr>
          <w:ilvl w:val="2"/>
          <w:numId w:val="2"/>
        </w:numPr>
      </w:pPr>
      <w:bookmarkStart w:id="1340" w:name="_Toc17056275"/>
      <w:r>
        <w:t>Patient Data</w:t>
      </w:r>
      <w:bookmarkEnd w:id="1340"/>
    </w:p>
    <w:p w14:paraId="7B0804F6" w14:textId="67033501" w:rsidR="00932176" w:rsidRDefault="00BD15C3">
      <w:pPr>
        <w:spacing w:line="480" w:lineRule="auto"/>
      </w:pPr>
      <w:r>
        <w:t>All patients were between the age of 0.7 years and 23.5 years</w:t>
      </w:r>
      <w:ins w:id="1341" w:author="David Mattie" w:date="2019-08-18T14:55:00Z">
        <w:r w:rsidR="004C602F">
          <w:t xml:space="preserve"> shown in </w:t>
        </w:r>
        <w:r w:rsidR="004C602F">
          <w:fldChar w:fldCharType="begin"/>
        </w:r>
        <w:r w:rsidR="004C602F">
          <w:instrText xml:space="preserve"> REF _Ref17032574 \h </w:instrText>
        </w:r>
      </w:ins>
      <w:r w:rsidR="004C602F">
        <w:fldChar w:fldCharType="separate"/>
      </w:r>
      <w:ins w:id="1342" w:author="David Mattie" w:date="2019-08-19T08:44:00Z">
        <w:r w:rsidR="002B3FE8">
          <w:t xml:space="preserve">Figure </w:t>
        </w:r>
        <w:r w:rsidR="002B3FE8">
          <w:rPr>
            <w:noProof/>
          </w:rPr>
          <w:t>9</w:t>
        </w:r>
      </w:ins>
      <w:ins w:id="1343" w:author="David Mattie" w:date="2019-08-18T14:55:00Z">
        <w:r w:rsidR="004C602F">
          <w:fldChar w:fldCharType="end"/>
        </w:r>
      </w:ins>
      <w:ins w:id="1344" w:author="David Mattie" w:date="2019-08-18T14:56:00Z">
        <w:r w:rsidR="004C602F">
          <w:t>.</w:t>
        </w:r>
      </w:ins>
    </w:p>
    <w:p w14:paraId="7DB339D0" w14:textId="7BC2EB09" w:rsidR="00BD15C3" w:rsidDel="004C602F" w:rsidRDefault="00BD15C3">
      <w:pPr>
        <w:spacing w:line="480" w:lineRule="auto"/>
        <w:rPr>
          <w:del w:id="1345" w:author="David Mattie" w:date="2019-08-18T14:55:00Z"/>
        </w:rPr>
      </w:pPr>
      <w:del w:id="1346" w:author="David Mattie" w:date="2019-08-18T14:55:00Z">
        <w:r w:rsidRPr="00BD15C3" w:rsidDel="004C602F">
          <w:rPr>
            <w:highlight w:val="yellow"/>
          </w:rPr>
          <w:delText>[TODO Distribution histogram,gender by age]</w:delText>
        </w:r>
      </w:del>
    </w:p>
    <w:p w14:paraId="0C76CA1E" w14:textId="5E2EA809" w:rsidR="0063765F" w:rsidRDefault="0063765F">
      <w:pPr>
        <w:keepNext/>
        <w:spacing w:line="480" w:lineRule="auto"/>
        <w:jc w:val="center"/>
        <w:rPr>
          <w:ins w:id="1347" w:author="David Mattie" w:date="2019-08-18T12:08:00Z"/>
        </w:rPr>
        <w:pPrChange w:id="1348" w:author="David Mattie" w:date="2019-08-18T14:55:00Z">
          <w:pPr>
            <w:spacing w:line="480" w:lineRule="auto"/>
          </w:pPr>
        </w:pPrChange>
      </w:pPr>
      <w:ins w:id="1349" w:author="David Mattie" w:date="2019-08-18T12:12:00Z">
        <w:r>
          <w:rPr>
            <w:noProof/>
          </w:rPr>
          <w:drawing>
            <wp:inline distT="0" distB="0" distL="0" distR="0" wp14:anchorId="740211CC" wp14:editId="5050231F">
              <wp:extent cx="4982430" cy="4537817"/>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7774" cy="4542684"/>
                      </a:xfrm>
                      <a:prstGeom prst="rect">
                        <a:avLst/>
                      </a:prstGeom>
                    </pic:spPr>
                  </pic:pic>
                </a:graphicData>
              </a:graphic>
            </wp:inline>
          </w:drawing>
        </w:r>
      </w:ins>
    </w:p>
    <w:p w14:paraId="5FBDE8DB" w14:textId="060C4A9A" w:rsidR="00932176" w:rsidRDefault="0063765F">
      <w:pPr>
        <w:pStyle w:val="Caption"/>
        <w:jc w:val="center"/>
        <w:pPrChange w:id="1350" w:author="David Mattie" w:date="2019-08-18T12:08:00Z">
          <w:pPr>
            <w:spacing w:line="480" w:lineRule="auto"/>
          </w:pPr>
        </w:pPrChange>
      </w:pPr>
      <w:bookmarkStart w:id="1351" w:name="_Ref17032574"/>
      <w:ins w:id="1352" w:author="David Mattie" w:date="2019-08-18T12:08:00Z">
        <w:r>
          <w:t xml:space="preserve">Figure </w:t>
        </w:r>
        <w:r>
          <w:fldChar w:fldCharType="begin"/>
        </w:r>
        <w:r>
          <w:instrText xml:space="preserve"> SEQ Figure \* ARABIC </w:instrText>
        </w:r>
      </w:ins>
      <w:r>
        <w:fldChar w:fldCharType="separate"/>
      </w:r>
      <w:ins w:id="1353" w:author="David Mattie" w:date="2019-08-19T08:44:00Z">
        <w:r w:rsidR="002B3FE8">
          <w:rPr>
            <w:noProof/>
          </w:rPr>
          <w:t>9</w:t>
        </w:r>
      </w:ins>
      <w:ins w:id="1354" w:author="David Mattie" w:date="2019-08-18T12:08:00Z">
        <w:r>
          <w:fldChar w:fldCharType="end"/>
        </w:r>
        <w:bookmarkEnd w:id="1351"/>
        <w:r>
          <w:t xml:space="preserve"> - Age distribution of patient samples</w:t>
        </w:r>
      </w:ins>
    </w:p>
    <w:p w14:paraId="139B02FC" w14:textId="77777777" w:rsidR="00932176" w:rsidRDefault="001D37B0">
      <w:pPr>
        <w:pStyle w:val="Heading3"/>
        <w:numPr>
          <w:ilvl w:val="2"/>
          <w:numId w:val="2"/>
        </w:numPr>
      </w:pPr>
      <w:bookmarkStart w:id="1355" w:name="_Toc17056276"/>
      <w:r>
        <w:lastRenderedPageBreak/>
        <w:t>Capture Hardware</w:t>
      </w:r>
      <w:bookmarkEnd w:id="1355"/>
    </w:p>
    <w:p w14:paraId="3CCE46D4" w14:textId="20E8F18A" w:rsidR="00932176" w:rsidRDefault="001D37B0" w:rsidP="00726F47">
      <w:pPr>
        <w:spacing w:line="480" w:lineRule="auto"/>
        <w:ind w:firstLine="720"/>
        <w:jc w:val="both"/>
      </w:pPr>
      <w:r>
        <w:t>The clinical T1 imaging approach used in this study has been previously presented by</w:t>
      </w:r>
      <w:ins w:id="1356" w:author="David Mattie" w:date="2019-08-18T18:30:00Z">
        <w:r w:rsidR="00FD4B0E">
          <w:t xml:space="preserve"> </w:t>
        </w:r>
      </w:ins>
      <w:customXmlInsRangeStart w:id="1357" w:author="David Mattie" w:date="2019-08-18T18:30:00Z"/>
      <w:sdt>
        <w:sdtPr>
          <w:id w:val="703828962"/>
          <w:citation/>
        </w:sdtPr>
        <w:sdtEndPr/>
        <w:sdtContent>
          <w:customXmlInsRangeEnd w:id="1357"/>
          <w:ins w:id="1358" w:author="David Mattie" w:date="2019-08-18T18:30:00Z">
            <w:r w:rsidR="00FD4B0E">
              <w:fldChar w:fldCharType="begin"/>
            </w:r>
            <w:r w:rsidR="00FD4B0E">
              <w:instrText xml:space="preserve"> CITATION Lev18 \l 1033 </w:instrText>
            </w:r>
          </w:ins>
          <w:r w:rsidR="00FD4B0E">
            <w:fldChar w:fldCharType="separate"/>
          </w:r>
          <w:r w:rsidR="00410A04">
            <w:rPr>
              <w:noProof/>
            </w:rPr>
            <w:t>(Levman, et al., 2018)</w:t>
          </w:r>
          <w:ins w:id="1359" w:author="David Mattie" w:date="2019-08-18T18:30:00Z">
            <w:r w:rsidR="00FD4B0E">
              <w:fldChar w:fldCharType="end"/>
            </w:r>
          </w:ins>
          <w:customXmlInsRangeStart w:id="1360" w:author="David Mattie" w:date="2019-08-18T18:30:00Z"/>
        </w:sdtContent>
      </w:sdt>
      <w:customXmlInsRangeEnd w:id="1360"/>
      <w:del w:id="1361" w:author="David Mattie" w:date="2019-08-18T18:30:00Z">
        <w:r w:rsidDel="00FD4B0E">
          <w:delText xml:space="preserve"> </w:delText>
        </w:r>
        <w:r w:rsidRPr="00FD4B0E" w:rsidDel="00FD4B0E">
          <w:rPr>
            <w:rPrChange w:id="1362" w:author="David Mattie" w:date="2019-08-18T18:30:00Z">
              <w:rPr>
                <w:highlight w:val="yellow"/>
              </w:rPr>
            </w:rPrChange>
          </w:rPr>
          <w:delText>(Levman et al., 201</w:delText>
        </w:r>
      </w:del>
      <w:del w:id="1363" w:author="David Mattie" w:date="2019-08-01T14:42:00Z">
        <w:r w:rsidRPr="00FD4B0E" w:rsidDel="00883ADD">
          <w:rPr>
            <w:rPrChange w:id="1364" w:author="David Mattie" w:date="2019-08-18T18:30:00Z">
              <w:rPr>
                <w:highlight w:val="yellow"/>
              </w:rPr>
            </w:rPrChange>
          </w:rPr>
          <w:delText>7</w:delText>
        </w:r>
      </w:del>
      <w:del w:id="1365" w:author="David Mattie" w:date="2019-08-18T18:30:00Z">
        <w:r w:rsidRPr="00FD4B0E" w:rsidDel="00FD4B0E">
          <w:rPr>
            <w:rPrChange w:id="1366" w:author="David Mattie" w:date="2019-08-18T18:30:00Z">
              <w:rPr>
                <w:highlight w:val="yellow"/>
              </w:rPr>
            </w:rPrChange>
          </w:rPr>
          <w:delText>)</w:delText>
        </w:r>
      </w:del>
      <w:ins w:id="1367" w:author="David Mattie" w:date="2019-08-01T14:42:00Z">
        <w:r w:rsidR="00883ADD" w:rsidRPr="00FD4B0E">
          <w:rPr>
            <w:rPrChange w:id="1368" w:author="David Mattie" w:date="2019-08-18T18:30:00Z">
              <w:rPr>
                <w:highlight w:val="yellow"/>
              </w:rPr>
            </w:rPrChange>
          </w:rPr>
          <w:t xml:space="preserve"> and was carried forward for this thesis</w:t>
        </w:r>
      </w:ins>
      <w:del w:id="1369" w:author="David Mattie" w:date="2019-08-01T14:42:00Z">
        <w:r w:rsidDel="00883ADD">
          <w:rPr>
            <w:highlight w:val="yellow"/>
          </w:rPr>
          <w:delText>.</w:delText>
        </w:r>
        <w:r w:rsidDel="00883ADD">
          <w:delText xml:space="preserve">  The dataset for Levman’s study was carried forward</w:delText>
        </w:r>
      </w:del>
      <w:r>
        <w:t xml:space="preserve"> so it could be extended beyond the focus of the insula.  </w:t>
      </w:r>
      <w:del w:id="1370" w:author="David Mattie" w:date="2019-08-01T14:42:00Z">
        <w:r w:rsidDel="00883ADD">
          <w:delText xml:space="preserve">In Levman’s study, all </w:delText>
        </w:r>
      </w:del>
      <w:ins w:id="1371" w:author="David Mattie" w:date="2019-08-01T14:42:00Z">
        <w:r w:rsidR="000778B5">
          <w:t>P</w:t>
        </w:r>
      </w:ins>
      <w:del w:id="1372" w:author="David Mattie" w:date="2019-08-19T10:21:00Z">
        <w:r w:rsidDel="000778B5">
          <w:delText>p</w:delText>
        </w:r>
      </w:del>
      <w:r>
        <w:t>articipants were imaged with clinical 3 Tesla MRI scanners (Skyra, Siemens Medical Systems, Erlangen, Germany) at Boston Children’s Hospital yielding T1 structural volumetric images accessed through the Children’s Research and Integration System</w:t>
      </w:r>
      <w:customXmlInsRangeStart w:id="1373" w:author="David Mattie" w:date="2019-08-18T18:35:00Z"/>
      <w:sdt>
        <w:sdtPr>
          <w:id w:val="-1561093190"/>
          <w:citation/>
        </w:sdtPr>
        <w:sdtEndPr/>
        <w:sdtContent>
          <w:customXmlInsRangeEnd w:id="1373"/>
          <w:ins w:id="1374" w:author="David Mattie" w:date="2019-08-18T18:35:00Z">
            <w:r w:rsidR="00FD4B0E">
              <w:fldChar w:fldCharType="begin"/>
            </w:r>
            <w:r w:rsidR="00FD4B0E">
              <w:instrText xml:space="preserve">CITATION Pie45 \l 1033 </w:instrText>
            </w:r>
          </w:ins>
          <w:r w:rsidR="00FD4B0E">
            <w:fldChar w:fldCharType="separate"/>
          </w:r>
          <w:r w:rsidR="00410A04">
            <w:rPr>
              <w:noProof/>
            </w:rPr>
            <w:t xml:space="preserve"> (Pienaar, Rannou, Haehn, &amp; Grant, 2014)</w:t>
          </w:r>
          <w:ins w:id="1375" w:author="David Mattie" w:date="2019-08-18T18:35:00Z">
            <w:r w:rsidR="00FD4B0E">
              <w:fldChar w:fldCharType="end"/>
            </w:r>
          </w:ins>
          <w:customXmlInsRangeStart w:id="1376" w:author="David Mattie" w:date="2019-08-18T18:35:00Z"/>
        </w:sdtContent>
      </w:sdt>
      <w:customXmlInsRangeEnd w:id="1376"/>
      <w:del w:id="1377" w:author="David Mattie" w:date="2019-08-18T18:34:00Z">
        <w:r w:rsidDel="00FD4B0E">
          <w:delText xml:space="preserve"> </w:delText>
        </w:r>
        <w:r w:rsidDel="00FD4B0E">
          <w:rPr>
            <w:highlight w:val="yellow"/>
          </w:rPr>
          <w:delText xml:space="preserve">(Pienaar </w:delText>
        </w:r>
        <w:r w:rsidDel="00FD4B0E">
          <w:rPr>
            <w:i/>
            <w:highlight w:val="yellow"/>
          </w:rPr>
          <w:delText>et al.</w:delText>
        </w:r>
        <w:r w:rsidDel="00FD4B0E">
          <w:rPr>
            <w:highlight w:val="yellow"/>
          </w:rPr>
          <w:delText>, 2014).</w:delText>
        </w:r>
      </w:del>
      <w:ins w:id="1378" w:author="David Mattie" w:date="2019-08-18T18:34:00Z">
        <w:r w:rsidR="00FD4B0E">
          <w:t xml:space="preserve">.  </w:t>
        </w:r>
      </w:ins>
      <w:del w:id="1379" w:author="David Mattie" w:date="2019-08-18T18:34:00Z">
        <w:r w:rsidDel="00FD4B0E">
          <w:delText xml:space="preserve"> </w:delText>
        </w:r>
      </w:del>
      <w:r>
        <w:t>Any samples with substantial motion artifacts or failure during FreeSurfer processing were previously removed.</w:t>
      </w:r>
    </w:p>
    <w:p w14:paraId="507FFF38" w14:textId="7CAE4A45" w:rsidR="00932176" w:rsidRDefault="00883ADD" w:rsidP="00726F47">
      <w:pPr>
        <w:spacing w:line="480" w:lineRule="auto"/>
        <w:ind w:firstLine="720"/>
        <w:jc w:val="both"/>
      </w:pPr>
      <w:ins w:id="1380" w:author="David Mattie" w:date="2019-08-01T14:42:00Z">
        <w:r>
          <w:t xml:space="preserve">The previous analysis </w:t>
        </w:r>
      </w:ins>
      <w:customXmlInsRangeStart w:id="1381" w:author="David Mattie" w:date="2019-08-18T18:35:00Z"/>
      <w:sdt>
        <w:sdtPr>
          <w:id w:val="-872766021"/>
          <w:citation/>
        </w:sdtPr>
        <w:sdtEndPr/>
        <w:sdtContent>
          <w:customXmlInsRangeEnd w:id="1381"/>
          <w:ins w:id="1382" w:author="David Mattie" w:date="2019-08-18T18:35:00Z">
            <w:r w:rsidR="00FD4B0E">
              <w:fldChar w:fldCharType="begin"/>
            </w:r>
            <w:r w:rsidR="00FD4B0E">
              <w:instrText xml:space="preserve"> CITATION Lev18 \l 1033 </w:instrText>
            </w:r>
          </w:ins>
          <w:r w:rsidR="00FD4B0E">
            <w:fldChar w:fldCharType="separate"/>
          </w:r>
          <w:r w:rsidR="00410A04">
            <w:rPr>
              <w:noProof/>
            </w:rPr>
            <w:t>(Levman, et al., 2018)</w:t>
          </w:r>
          <w:ins w:id="1383" w:author="David Mattie" w:date="2019-08-18T18:35:00Z">
            <w:r w:rsidR="00FD4B0E">
              <w:fldChar w:fldCharType="end"/>
            </w:r>
          </w:ins>
          <w:customXmlInsRangeStart w:id="1384" w:author="David Mattie" w:date="2019-08-18T18:35:00Z"/>
        </w:sdtContent>
      </w:sdt>
      <w:customXmlInsRangeEnd w:id="1384"/>
      <w:ins w:id="1385" w:author="David Mattie" w:date="2019-08-01T14:42:00Z">
        <w:r>
          <w:t xml:space="preserve"> </w:t>
        </w:r>
      </w:ins>
      <w:ins w:id="1386" w:author="David Mattie" w:date="2019-08-18T18:35:00Z">
        <w:r w:rsidR="00FD4B0E">
          <w:t>i</w:t>
        </w:r>
      </w:ins>
      <w:del w:id="1387" w:author="David Mattie" w:date="2019-08-01T14:43:00Z">
        <w:r w:rsidR="001D37B0" w:rsidDel="00883ADD">
          <w:delText>Levman’s study i</w:delText>
        </w:r>
      </w:del>
      <w:r w:rsidR="001D37B0">
        <w:t xml:space="preserve">ncluded Diffusion MRI data acquired using </w:t>
      </w:r>
      <w:del w:id="1388" w:author="David Mattie" w:date="2019-08-01T14:43:00Z">
        <w:r w:rsidR="001D37B0" w:rsidDel="00883ADD">
          <w:delText xml:space="preserve">isotropic </w:delText>
        </w:r>
      </w:del>
      <w:r w:rsidR="001D37B0">
        <w:t>diffusion-weighted spin-echo echo-planar imaging. Thirty diffusion-weighted measurements (b = 1,000 sec/mm</w:t>
      </w:r>
      <w:r w:rsidR="001D37B0">
        <w:rPr>
          <w:vertAlign w:val="superscript"/>
        </w:rPr>
        <w:t>2</w:t>
      </w:r>
      <w:r w:rsidR="001D37B0">
        <w:t>) and five non-diffusion-weighted measurements (b= 0 sec/mm</w:t>
      </w:r>
      <w:r w:rsidR="001D37B0">
        <w:rPr>
          <w:vertAlign w:val="superscript"/>
        </w:rPr>
        <w:t>2</w:t>
      </w:r>
      <w:r w:rsidR="001D37B0">
        <w:t xml:space="preserve">) were acquired with TR= 10 sec; TE= 88 msec; δ= 12.0 msec; Δ= 24.2 msec; field of view= 22 x 22 cm; matrix size= 128 x 128, iPAT= 2, spatial resolution 1.72 x 1.72 mm. </w:t>
      </w:r>
    </w:p>
    <w:p w14:paraId="596ED6C4" w14:textId="77777777" w:rsidR="00932176" w:rsidRDefault="00932176">
      <w:pPr>
        <w:spacing w:line="480" w:lineRule="auto"/>
        <w:jc w:val="both"/>
      </w:pPr>
    </w:p>
    <w:p w14:paraId="0C320BBA" w14:textId="77777777" w:rsidR="00932176" w:rsidRDefault="001D37B0">
      <w:pPr>
        <w:pStyle w:val="Heading3"/>
        <w:numPr>
          <w:ilvl w:val="2"/>
          <w:numId w:val="2"/>
        </w:numPr>
      </w:pPr>
      <w:bookmarkStart w:id="1389" w:name="_Toc17056277"/>
      <w:r>
        <w:t>Measurement Data</w:t>
      </w:r>
      <w:bookmarkEnd w:id="1389"/>
    </w:p>
    <w:p w14:paraId="76F88EF9" w14:textId="7A201B25" w:rsidR="00932176" w:rsidRDefault="00BD15C3" w:rsidP="00726F47">
      <w:pPr>
        <w:spacing w:line="480" w:lineRule="auto"/>
        <w:ind w:firstLine="720"/>
      </w:pPr>
      <w:r>
        <w:t xml:space="preserve">A new </w:t>
      </w:r>
      <w:del w:id="1390" w:author="David Mattie" w:date="2019-08-19T10:21:00Z">
        <w:r w:rsidRPr="000778B5" w:rsidDel="000778B5">
          <w:rPr>
            <w:rPrChange w:id="1391" w:author="David Mattie" w:date="2019-08-19T10:21:00Z">
              <w:rPr>
                <w:i/>
              </w:rPr>
            </w:rPrChange>
          </w:rPr>
          <w:delText>crush</w:delText>
        </w:r>
        <w:r w:rsidR="001D37B0" w:rsidDel="000778B5">
          <w:delText xml:space="preserve"> </w:delText>
        </w:r>
      </w:del>
      <w:ins w:id="1392" w:author="David Mattie" w:date="2019-08-19T10:21:00Z">
        <w:r w:rsidR="000778B5">
          <w:t xml:space="preserve">CRUSH </w:t>
        </w:r>
      </w:ins>
      <w:r w:rsidR="001D37B0">
        <w:t>directory was produced beneath the Tractography directory during  processing.  This directory contains a single tracts.txt file representing each measurement derived during the pip</w:t>
      </w:r>
      <w:r w:rsidR="00883ADD">
        <w:t>e</w:t>
      </w:r>
      <w:r w:rsidR="001D37B0">
        <w:t>line</w:t>
      </w:r>
      <w:r w:rsidR="00883ADD">
        <w:t xml:space="preserve"> processing</w:t>
      </w:r>
      <w:r w:rsidR="001D37B0">
        <w:t xml:space="preserve"> for the specific sample.  The first few lines of the tracts.txt file is shown in </w:t>
      </w:r>
      <w:r w:rsidR="001D37B0">
        <w:fldChar w:fldCharType="begin"/>
      </w:r>
      <w:r w:rsidR="001D37B0">
        <w:instrText>REF _Ref7186011 \h</w:instrText>
      </w:r>
      <w:r w:rsidR="001D37B0">
        <w:fldChar w:fldCharType="separate"/>
      </w:r>
      <w:ins w:id="1393" w:author="David Mattie" w:date="2019-08-19T08:44:00Z">
        <w:r w:rsidR="002B3FE8">
          <w:t xml:space="preserve">Figure </w:t>
        </w:r>
        <w:r w:rsidR="002B3FE8">
          <w:rPr>
            <w:noProof/>
          </w:rPr>
          <w:t>10</w:t>
        </w:r>
      </w:ins>
      <w:del w:id="1394" w:author="David Mattie" w:date="2019-08-18T18:35:00Z">
        <w:r w:rsidR="004F4ED2" w:rsidDel="00FD4B0E">
          <w:delText xml:space="preserve">Figure </w:delText>
        </w:r>
        <w:r w:rsidR="004F4ED2" w:rsidDel="00FD4B0E">
          <w:rPr>
            <w:noProof/>
          </w:rPr>
          <w:delText>9</w:delText>
        </w:r>
      </w:del>
      <w:r w:rsidR="001D37B0">
        <w:fldChar w:fldCharType="end"/>
      </w:r>
      <w:r w:rsidR="001D37B0">
        <w:t>.  This data set was structured in the form of name-value pairs to ease future retrieval, and enable an individual measurement to be recalled with basic unix command line tools (awk,sed, or grep).</w:t>
      </w:r>
    </w:p>
    <w:p w14:paraId="3891CD56" w14:textId="77777777" w:rsidR="00932176" w:rsidRDefault="001D37B0">
      <w:pPr>
        <w:ind w:left="720" w:firstLine="360"/>
        <w:rPr>
          <w:rFonts w:ascii="Courier New" w:hAnsi="Courier New" w:cs="Courier New"/>
          <w:sz w:val="20"/>
        </w:rPr>
      </w:pPr>
      <w:r>
        <w:rPr>
          <w:rFonts w:ascii="Courier New" w:hAnsi="Courier New" w:cs="Courier New"/>
          <w:sz w:val="20"/>
        </w:rPr>
        <w:t>0013-3010-roi-LinesToRender=18645</w:t>
      </w:r>
    </w:p>
    <w:p w14:paraId="4C7F1EDA" w14:textId="77777777" w:rsidR="00932176" w:rsidRDefault="001D37B0">
      <w:pPr>
        <w:ind w:left="720" w:firstLine="360"/>
        <w:rPr>
          <w:rFonts w:ascii="Courier New" w:hAnsi="Courier New" w:cs="Courier New"/>
          <w:sz w:val="20"/>
        </w:rPr>
      </w:pPr>
      <w:r>
        <w:rPr>
          <w:rFonts w:ascii="Courier New" w:hAnsi="Courier New" w:cs="Courier New"/>
          <w:sz w:val="20"/>
        </w:rPr>
        <w:t>2013-2015-roi_end-MeanTractLen=0</w:t>
      </w:r>
    </w:p>
    <w:p w14:paraId="43CF7D64" w14:textId="77777777" w:rsidR="00932176" w:rsidRDefault="001D37B0">
      <w:pPr>
        <w:ind w:left="720" w:firstLine="360"/>
        <w:rPr>
          <w:rFonts w:ascii="Courier New" w:hAnsi="Courier New" w:cs="Courier New"/>
          <w:sz w:val="20"/>
        </w:rPr>
      </w:pPr>
      <w:r>
        <w:rPr>
          <w:rFonts w:ascii="Courier New" w:hAnsi="Courier New" w:cs="Courier New"/>
          <w:sz w:val="20"/>
        </w:rPr>
        <w:t>4018-4035-roi-stddevADC=0.00017615198858183018</w:t>
      </w:r>
    </w:p>
    <w:p w14:paraId="0A0A4A43" w14:textId="77777777" w:rsidR="00932176" w:rsidRDefault="001D37B0">
      <w:pPr>
        <w:ind w:left="720" w:firstLine="360"/>
        <w:rPr>
          <w:rFonts w:ascii="Courier New" w:hAnsi="Courier New" w:cs="Courier New"/>
          <w:sz w:val="20"/>
        </w:rPr>
      </w:pPr>
      <w:r>
        <w:rPr>
          <w:rFonts w:ascii="Courier New" w:hAnsi="Courier New" w:cs="Courier New"/>
          <w:sz w:val="20"/>
        </w:rPr>
        <w:t>0254-2002-roi-meanFA=0.3647475153452198</w:t>
      </w:r>
    </w:p>
    <w:p w14:paraId="47CF9327" w14:textId="77777777" w:rsidR="00932176" w:rsidRDefault="001D37B0">
      <w:pPr>
        <w:ind w:left="720" w:firstLine="360"/>
        <w:rPr>
          <w:rFonts w:ascii="Courier New" w:hAnsi="Courier New" w:cs="Courier New"/>
          <w:sz w:val="20"/>
        </w:rPr>
      </w:pPr>
      <w:r>
        <w:rPr>
          <w:rFonts w:ascii="Courier New" w:hAnsi="Courier New" w:cs="Courier New"/>
          <w:sz w:val="20"/>
        </w:rPr>
        <w:lastRenderedPageBreak/>
        <w:t>0049-2027-roi-LinesToRender=78612</w:t>
      </w:r>
    </w:p>
    <w:p w14:paraId="014D1C75" w14:textId="77777777" w:rsidR="00932176" w:rsidRDefault="001D37B0">
      <w:pPr>
        <w:ind w:left="720" w:firstLine="360"/>
        <w:rPr>
          <w:rFonts w:ascii="Courier New" w:hAnsi="Courier New" w:cs="Courier New"/>
          <w:sz w:val="20"/>
        </w:rPr>
      </w:pPr>
      <w:r>
        <w:rPr>
          <w:rFonts w:ascii="Courier New" w:hAnsi="Courier New" w:cs="Courier New"/>
          <w:sz w:val="20"/>
        </w:rPr>
        <w:t>2021-4015-roi-TractsToRender=786</w:t>
      </w:r>
    </w:p>
    <w:p w14:paraId="06496D74" w14:textId="77777777" w:rsidR="00932176" w:rsidRDefault="001D37B0">
      <w:pPr>
        <w:ind w:left="720" w:firstLine="360"/>
        <w:rPr>
          <w:rFonts w:ascii="Courier New" w:hAnsi="Courier New" w:cs="Courier New"/>
          <w:sz w:val="20"/>
        </w:rPr>
      </w:pPr>
      <w:r>
        <w:rPr>
          <w:rFonts w:ascii="Courier New" w:hAnsi="Courier New" w:cs="Courier New"/>
          <w:sz w:val="20"/>
        </w:rPr>
        <w:t>0008-3028-roi_end-MeanTractLen=0</w:t>
      </w:r>
    </w:p>
    <w:p w14:paraId="49F8B06A" w14:textId="77777777" w:rsidR="00932176" w:rsidRDefault="001D37B0">
      <w:pPr>
        <w:ind w:left="720" w:firstLine="360"/>
        <w:rPr>
          <w:rFonts w:ascii="Courier New" w:hAnsi="Courier New" w:cs="Courier New"/>
          <w:sz w:val="20"/>
        </w:rPr>
      </w:pPr>
      <w:r>
        <w:rPr>
          <w:rFonts w:ascii="Courier New" w:hAnsi="Courier New" w:cs="Courier New"/>
          <w:sz w:val="20"/>
        </w:rPr>
        <w:t>0046-0050-roi-meanADC=0.0007841976048825862</w:t>
      </w:r>
    </w:p>
    <w:p w14:paraId="6494BD76" w14:textId="77777777" w:rsidR="00932176" w:rsidRDefault="001D37B0">
      <w:pPr>
        <w:ind w:left="720" w:firstLine="360"/>
        <w:rPr>
          <w:rFonts w:ascii="Courier New" w:hAnsi="Courier New" w:cs="Courier New"/>
          <w:sz w:val="20"/>
        </w:rPr>
      </w:pPr>
      <w:r>
        <w:rPr>
          <w:rFonts w:ascii="Courier New" w:hAnsi="Courier New" w:cs="Courier New"/>
          <w:sz w:val="20"/>
        </w:rPr>
        <w:t>0062-1035-roi-LinesToRender=0</w:t>
      </w:r>
    </w:p>
    <w:p w14:paraId="3935487C" w14:textId="77777777" w:rsidR="00932176" w:rsidRDefault="001D37B0">
      <w:pPr>
        <w:ind w:left="720" w:firstLine="360"/>
        <w:rPr>
          <w:rFonts w:ascii="Courier New" w:hAnsi="Courier New" w:cs="Courier New"/>
          <w:sz w:val="20"/>
        </w:rPr>
      </w:pPr>
      <w:r>
        <w:rPr>
          <w:rFonts w:ascii="Courier New" w:hAnsi="Courier New" w:cs="Courier New"/>
          <w:sz w:val="20"/>
        </w:rPr>
        <w:t>3029-5002-roi_end-VoxelSizeZ=1.000</w:t>
      </w:r>
    </w:p>
    <w:p w14:paraId="4C2A971C" w14:textId="77777777" w:rsidR="00932176" w:rsidRDefault="001D37B0">
      <w:pPr>
        <w:keepNext/>
        <w:ind w:left="720" w:firstLine="360"/>
        <w:rPr>
          <w:rFonts w:ascii="Courier New" w:hAnsi="Courier New" w:cs="Courier New"/>
          <w:sz w:val="20"/>
        </w:rPr>
      </w:pPr>
      <w:r>
        <w:rPr>
          <w:rFonts w:ascii="Courier New" w:hAnsi="Courier New" w:cs="Courier New"/>
          <w:sz w:val="20"/>
        </w:rPr>
        <w:t>…</w:t>
      </w:r>
    </w:p>
    <w:p w14:paraId="18F3F3C0" w14:textId="6357E78D" w:rsidR="00932176" w:rsidRDefault="001D37B0">
      <w:pPr>
        <w:pStyle w:val="Caption"/>
        <w:ind w:left="720" w:firstLine="360"/>
        <w:rPr>
          <w:rFonts w:ascii="Courier New" w:hAnsi="Courier New" w:cs="Courier New"/>
        </w:rPr>
      </w:pPr>
      <w:bookmarkStart w:id="1395" w:name="_Ref7186011"/>
      <w:bookmarkStart w:id="1396" w:name="_Ref7185996"/>
      <w:r>
        <w:t xml:space="preserve">Figure </w:t>
      </w:r>
      <w:r>
        <w:fldChar w:fldCharType="begin"/>
      </w:r>
      <w:r>
        <w:instrText>SEQ Figure \* ARABIC</w:instrText>
      </w:r>
      <w:r>
        <w:fldChar w:fldCharType="separate"/>
      </w:r>
      <w:ins w:id="1397" w:author="David Mattie" w:date="2019-08-19T08:44:00Z">
        <w:r w:rsidR="002B3FE8">
          <w:rPr>
            <w:noProof/>
          </w:rPr>
          <w:t>10</w:t>
        </w:r>
      </w:ins>
      <w:del w:id="1398" w:author="David Mattie" w:date="2019-08-18T12:08:00Z">
        <w:r w:rsidR="002A4017" w:rsidDel="0063765F">
          <w:rPr>
            <w:noProof/>
          </w:rPr>
          <w:delText>9</w:delText>
        </w:r>
      </w:del>
      <w:r>
        <w:fldChar w:fldCharType="end"/>
      </w:r>
      <w:bookmarkEnd w:id="1395"/>
      <w:r>
        <w:t xml:space="preserve"> - Sample tracts.txt file</w:t>
      </w:r>
      <w:bookmarkEnd w:id="1396"/>
    </w:p>
    <w:p w14:paraId="61DAD9C6" w14:textId="77777777" w:rsidR="00932176" w:rsidRDefault="00932176">
      <w:pPr>
        <w:pStyle w:val="Body"/>
        <w:ind w:firstLine="0"/>
        <w:rPr>
          <w:color w:val="000000"/>
        </w:rPr>
      </w:pPr>
    </w:p>
    <w:p w14:paraId="23E176A5" w14:textId="47DA3145" w:rsidR="00932176" w:rsidRDefault="001D37B0" w:rsidP="00726F47">
      <w:pPr>
        <w:spacing w:line="480" w:lineRule="auto"/>
        <w:ind w:firstLine="720"/>
      </w:pPr>
      <w:r>
        <w:t xml:space="preserve">Individual ROI-to-ROI-method files exist in .json format to support restartability or alternate methods of retrieval in future applications.  The files are stored according to the beginning ROI.  For example, to view all data relevent to the intersection of ROI 0013 and ROI END 3010 using the </w:t>
      </w:r>
      <w:r>
        <w:rPr>
          <w:b/>
        </w:rPr>
        <w:t xml:space="preserve">roi </w:t>
      </w:r>
      <w:r>
        <w:t xml:space="preserve">track_vis method, the file Tractography\crush\0013\calcs-0013-3010-roi.json may contain data similar to </w:t>
      </w:r>
      <w:r>
        <w:fldChar w:fldCharType="begin"/>
      </w:r>
      <w:r>
        <w:instrText>REF _Ref7186417 \h</w:instrText>
      </w:r>
      <w:r>
        <w:fldChar w:fldCharType="separate"/>
      </w:r>
      <w:ins w:id="1399" w:author="David Mattie" w:date="2019-08-19T08:44:00Z">
        <w:r w:rsidR="002B3FE8">
          <w:t xml:space="preserve">Figure </w:t>
        </w:r>
        <w:r w:rsidR="002B3FE8">
          <w:rPr>
            <w:noProof/>
          </w:rPr>
          <w:t>11</w:t>
        </w:r>
      </w:ins>
      <w:del w:id="1400" w:author="David Mattie" w:date="2019-08-02T08:59:00Z">
        <w:r w:rsidR="00D8000B" w:rsidDel="004F4ED2">
          <w:delText xml:space="preserve">Figure </w:delText>
        </w:r>
        <w:r w:rsidR="00D8000B" w:rsidDel="004F4ED2">
          <w:rPr>
            <w:noProof/>
          </w:rPr>
          <w:delText>6</w:delText>
        </w:r>
      </w:del>
      <w:r>
        <w:fldChar w:fldCharType="end"/>
      </w:r>
      <w:r>
        <w:t>.</w:t>
      </w:r>
    </w:p>
    <w:p w14:paraId="1B915922" w14:textId="77777777" w:rsidR="00932176" w:rsidRDefault="001D37B0">
      <w:pPr>
        <w:keepNext/>
        <w:ind w:left="720" w:firstLine="360"/>
        <w:rPr>
          <w:rFonts w:ascii="Courier New" w:hAnsi="Courier New" w:cs="Courier New"/>
          <w:sz w:val="20"/>
        </w:rPr>
      </w:pPr>
      <w:r>
        <w:rPr>
          <w:rFonts w:ascii="Courier New" w:hAnsi="Courier New" w:cs="Courier New"/>
          <w:sz w:val="20"/>
        </w:rPr>
        <w:t>{</w:t>
      </w:r>
    </w:p>
    <w:p w14:paraId="321521E1"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"levman\0013-3010-roi-TractsToRender": "38", </w:t>
      </w:r>
    </w:p>
    <w:p w14:paraId="6FC174E0"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"levman\0013-3010-roi-VoxelSizeX": "1.000", </w:t>
      </w:r>
    </w:p>
    <w:p w14:paraId="6BADA1CB"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"levman\0013-3010-roi-stddevADC": 0.00015906886621198937, </w:t>
      </w:r>
    </w:p>
    <w:p w14:paraId="7F24E2A7"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"levman\0013-3010-roi-stddevFA": 0.22448023841440762, </w:t>
      </w:r>
    </w:p>
    <w:p w14:paraId="45180EE3"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"levman\0013-3010-roi-NumTracts": "2454806", </w:t>
      </w:r>
    </w:p>
    <w:p w14:paraId="46FFFBCC"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"levman\0013-3010-roi-meanADC": 0.0007865246391972348, </w:t>
      </w:r>
    </w:p>
    <w:p w14:paraId="656B9913"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"levman\0013-3010-roi-LinesToRender": "18645", </w:t>
      </w:r>
    </w:p>
    <w:p w14:paraId="6BDC512E"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"levman\0013-3010-roi-VoxelSizeY": "1.000", </w:t>
      </w:r>
    </w:p>
    <w:p w14:paraId="7E234566"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"levman\0013-3010-roi-meanFA": 0.4930457186118099, </w:t>
      </w:r>
    </w:p>
    <w:p w14:paraId="2A2A4547"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"levman\0013-3010-roi-MeanTractLen": 0, </w:t>
      </w:r>
    </w:p>
    <w:p w14:paraId="32B08BF0"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"levman\0013-3010-roi-MeanTractLen_StdDev": 0, </w:t>
      </w:r>
    </w:p>
    <w:p w14:paraId="39F5332E"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"levman\0013-3010-roi-VoxelSizeZ": "1.000"</w:t>
      </w:r>
    </w:p>
    <w:p w14:paraId="0EB94002" w14:textId="77777777" w:rsidR="00932176" w:rsidRDefault="001D37B0">
      <w:pPr>
        <w:keepNext/>
        <w:ind w:left="720" w:firstLine="360"/>
        <w:rPr>
          <w:rFonts w:ascii="Courier New" w:hAnsi="Courier New" w:cs="Courier New"/>
        </w:rPr>
      </w:pPr>
      <w:r>
        <w:rPr>
          <w:rFonts w:ascii="Courier New" w:hAnsi="Courier New" w:cs="Courier New"/>
          <w:sz w:val="20"/>
        </w:rPr>
        <w:t>}</w:t>
      </w:r>
    </w:p>
    <w:p w14:paraId="73D94D76" w14:textId="77777777" w:rsidR="00932176" w:rsidRDefault="00932176">
      <w:pPr>
        <w:pStyle w:val="Caption"/>
      </w:pPr>
    </w:p>
    <w:p w14:paraId="727DA5AB" w14:textId="587EB990" w:rsidR="00932176" w:rsidRDefault="001D37B0">
      <w:pPr>
        <w:pStyle w:val="Caption"/>
        <w:ind w:left="720" w:firstLine="360"/>
        <w:rPr>
          <w:color w:val="000000"/>
        </w:rPr>
      </w:pPr>
      <w:bookmarkStart w:id="1401" w:name="_Ref7186417"/>
      <w:bookmarkStart w:id="1402" w:name="_Ref7603949"/>
      <w:r>
        <w:t xml:space="preserve">Figure </w:t>
      </w:r>
      <w:r>
        <w:fldChar w:fldCharType="begin"/>
      </w:r>
      <w:r>
        <w:instrText>SEQ Figure \* ARABIC</w:instrText>
      </w:r>
      <w:r>
        <w:fldChar w:fldCharType="separate"/>
      </w:r>
      <w:ins w:id="1403" w:author="David Mattie" w:date="2019-08-19T08:44:00Z">
        <w:r w:rsidR="002B3FE8">
          <w:rPr>
            <w:noProof/>
          </w:rPr>
          <w:t>11</w:t>
        </w:r>
      </w:ins>
      <w:del w:id="1404" w:author="David Mattie" w:date="2019-08-18T12:08:00Z">
        <w:r w:rsidR="002A4017" w:rsidDel="0063765F">
          <w:rPr>
            <w:noProof/>
          </w:rPr>
          <w:delText>10</w:delText>
        </w:r>
      </w:del>
      <w:r>
        <w:fldChar w:fldCharType="end"/>
      </w:r>
      <w:bookmarkEnd w:id="1401"/>
      <w:r>
        <w:t xml:space="preserve"> Sample data file: calcs-0013-3010-roi.json</w:t>
      </w:r>
      <w:bookmarkEnd w:id="1402"/>
    </w:p>
    <w:p w14:paraId="5949906C" w14:textId="77777777" w:rsidR="00932176" w:rsidRDefault="00932176">
      <w:pPr>
        <w:pStyle w:val="BodyFirst"/>
      </w:pPr>
    </w:p>
    <w:p w14:paraId="76367073" w14:textId="77777777" w:rsidR="00932176" w:rsidRDefault="001D37B0">
      <w:pPr>
        <w:pStyle w:val="Heading4"/>
        <w:numPr>
          <w:ilvl w:val="3"/>
          <w:numId w:val="2"/>
        </w:numPr>
      </w:pPr>
      <w:bookmarkStart w:id="1405" w:name="_Toc17056278"/>
      <w:r>
        <w:t>Extraction</w:t>
      </w:r>
      <w:bookmarkEnd w:id="1405"/>
    </w:p>
    <w:p w14:paraId="2184D73A" w14:textId="77777777" w:rsidR="00932176" w:rsidRDefault="00932176">
      <w:pPr>
        <w:pStyle w:val="Heading4"/>
        <w:numPr>
          <w:ilvl w:val="3"/>
          <w:numId w:val="2"/>
        </w:numPr>
      </w:pPr>
    </w:p>
    <w:p w14:paraId="004191D5" w14:textId="5C99EEC7" w:rsidR="00932176" w:rsidRDefault="001D37B0" w:rsidP="00726F47">
      <w:pPr>
        <w:pStyle w:val="BodyFirst"/>
        <w:ind w:firstLine="360"/>
      </w:pPr>
      <w:r>
        <w:t xml:space="preserve">A second phase of processing is provided by </w:t>
      </w:r>
      <w:r w:rsidR="00883ADD" w:rsidRPr="00883ADD">
        <w:rPr>
          <w:rPrChange w:id="1406" w:author="David Mattie" w:date="2019-08-01T14:44:00Z">
            <w:rPr>
              <w:i/>
            </w:rPr>
          </w:rPrChange>
        </w:rPr>
        <w:t>CRUSH</w:t>
      </w:r>
      <w:r w:rsidR="00883ADD">
        <w:t xml:space="preserve"> </w:t>
      </w:r>
      <w:r>
        <w:t xml:space="preserve">to add computed measures and support a reconstitution of all patient data.  </w:t>
      </w:r>
      <w:r w:rsidR="00883ADD" w:rsidRPr="00883ADD">
        <w:rPr>
          <w:rPrChange w:id="1407" w:author="David Mattie" w:date="2019-08-01T14:44:00Z">
            <w:rPr>
              <w:i/>
            </w:rPr>
          </w:rPrChange>
        </w:rPr>
        <w:t>CRUSH</w:t>
      </w:r>
      <w:r w:rsidR="00883ADD">
        <w:t xml:space="preserve"> </w:t>
      </w:r>
      <w:r>
        <w:t xml:space="preserve">provides a command line parameter to extract all patient data to a single output file.  It can do this in two ways, depending on the shape of the output desired.  A columnar </w:t>
      </w:r>
      <w:r>
        <w:rPr>
          <w:i/>
        </w:rPr>
        <w:t>–columnar</w:t>
      </w:r>
      <w:r>
        <w:t xml:space="preserve"> switch can be passed on the command line to extract output with one row representing a patient visit, and all measurements represented as columns.  This is useful for scenarios such as PANDAS data manipulation </w:t>
      </w:r>
      <w:r>
        <w:lastRenderedPageBreak/>
        <w:t>in Python.  There are over 9</w:t>
      </w:r>
      <w:del w:id="1408" w:author="David Mattie" w:date="2019-08-19T10:21:00Z">
        <w:r w:rsidDel="000778B5">
          <w:delText>00</w:delText>
        </w:r>
      </w:del>
      <w:ins w:id="1409" w:author="David Mattie" w:date="2019-08-19T10:21:00Z">
        <w:r w:rsidR="000778B5">
          <w:t>27</w:t>
        </w:r>
      </w:ins>
      <w:r>
        <w:t>,000 columns produced in this format.  The individual measurements as well as their computed left-right asymmetry inde</w:t>
      </w:r>
      <w:r w:rsidR="00883ADD">
        <w:t>c</w:t>
      </w:r>
      <w:r>
        <w:t>es are returned.  Traditional tools used for analysis (MATLAB, R, Tableau, etc.) did not perform well with a data set of this width.</w:t>
      </w:r>
    </w:p>
    <w:p w14:paraId="6E844FF9" w14:textId="0E013AD9" w:rsidR="00932176" w:rsidRDefault="001D37B0">
      <w:pPr>
        <w:pStyle w:val="Body"/>
      </w:pPr>
      <w:r>
        <w:t xml:space="preserve">If the </w:t>
      </w:r>
      <w:r>
        <w:rPr>
          <w:i/>
        </w:rPr>
        <w:t>–report</w:t>
      </w:r>
      <w:r>
        <w:t xml:space="preserve"> switch is passed instead of the </w:t>
      </w:r>
      <w:r>
        <w:rPr>
          <w:i/>
        </w:rPr>
        <w:t>–columnar</w:t>
      </w:r>
      <w:r>
        <w:t xml:space="preserve"> switch, all patient data is returned with one row representing a specific intersection of ROIs using one track_vis method (</w:t>
      </w:r>
      <w:r>
        <w:rPr>
          <w:i/>
        </w:rPr>
        <w:t>–roi</w:t>
      </w:r>
      <w:r>
        <w:t xml:space="preserve"> or </w:t>
      </w:r>
      <w:r>
        <w:rPr>
          <w:i/>
        </w:rPr>
        <w:t>–roiend</w:t>
      </w:r>
      <w:r>
        <w:t xml:space="preserve">).  E.g. ROI starting at 0254, ending at 2002 using the </w:t>
      </w:r>
      <w:r>
        <w:rPr>
          <w:i/>
        </w:rPr>
        <w:t>–roi</w:t>
      </w:r>
      <w:r>
        <w:t xml:space="preserve"> method.  The columns on that row represent all measurements retrieved for that intersection (shown in</w:t>
      </w:r>
      <w:ins w:id="1410" w:author="David Mattie" w:date="2019-08-18T20:55:00Z">
        <w:r w:rsidR="004D746C">
          <w:t xml:space="preserve"> </w:t>
        </w:r>
      </w:ins>
      <w:del w:id="1411" w:author="David Mattie" w:date="2019-08-18T20:55:00Z">
        <w:r w:rsidDel="004D746C">
          <w:delText xml:space="preserve"> </w:delText>
        </w:r>
      </w:del>
      <w:r>
        <w:fldChar w:fldCharType="begin"/>
      </w:r>
      <w:r>
        <w:instrText>REF _Ref7603949 \h</w:instrText>
      </w:r>
      <w:r>
        <w:fldChar w:fldCharType="separate"/>
      </w:r>
      <w:ins w:id="1412" w:author="David Mattie" w:date="2019-08-19T08:44:00Z">
        <w:r w:rsidR="002B3FE8">
          <w:t xml:space="preserve">Figure </w:t>
        </w:r>
        <w:r w:rsidR="002B3FE8">
          <w:rPr>
            <w:noProof/>
          </w:rPr>
          <w:t>11</w:t>
        </w:r>
        <w:r w:rsidR="002B3FE8">
          <w:t xml:space="preserve"> Sample data file: calcs-0013-3010-roi.json</w:t>
        </w:r>
      </w:ins>
      <w:del w:id="1413" w:author="David Mattie" w:date="2019-08-02T08:59:00Z">
        <w:r w:rsidR="00D8000B" w:rsidDel="004F4ED2">
          <w:delText xml:space="preserve">Figure </w:delText>
        </w:r>
        <w:r w:rsidR="00D8000B" w:rsidDel="004F4ED2">
          <w:rPr>
            <w:noProof/>
          </w:rPr>
          <w:delText>6</w:delText>
        </w:r>
        <w:r w:rsidR="00D8000B" w:rsidDel="004F4ED2">
          <w:delText xml:space="preserve"> Sample data file: calcs-0013-3010-roi.json</w:delText>
        </w:r>
      </w:del>
      <w:r>
        <w:fldChar w:fldCharType="end"/>
      </w:r>
      <w:r>
        <w:t xml:space="preserve"> ) along with the left-right asymmetry inde</w:t>
      </w:r>
      <w:r w:rsidR="00883ADD">
        <w:t>c</w:t>
      </w:r>
      <w:r>
        <w:t>es for each measure.  This data format would be the equivalent of a “tall” table in MATLAB.</w:t>
      </w:r>
    </w:p>
    <w:p w14:paraId="64FCFB1E" w14:textId="77777777" w:rsidR="00932176" w:rsidRDefault="001D37B0">
      <w:pPr>
        <w:pStyle w:val="Heading4"/>
        <w:numPr>
          <w:ilvl w:val="3"/>
          <w:numId w:val="2"/>
        </w:numPr>
      </w:pPr>
      <w:bookmarkStart w:id="1414" w:name="_Toc17056279"/>
      <w:r>
        <w:t>SQL Access</w:t>
      </w:r>
      <w:bookmarkEnd w:id="1414"/>
    </w:p>
    <w:p w14:paraId="583A9945" w14:textId="5D9A0111" w:rsidR="00932176" w:rsidRDefault="001D37B0" w:rsidP="00726F47">
      <w:pPr>
        <w:pStyle w:val="Body"/>
        <w:ind w:firstLine="720"/>
        <w:jc w:val="left"/>
      </w:pPr>
      <w:r>
        <w:t>To make this data set more accessible, ETL using Microsoft SSIS was written to load the data into a MS SQL server database.  Performance of data set manipulation can be significantly improved by offloading set manipulation to</w:t>
      </w:r>
      <w:r w:rsidR="00883ADD">
        <w:t xml:space="preserve"> the</w:t>
      </w:r>
      <w:r>
        <w:t xml:space="preserve"> SQL server database, leaving more memory and CPU resources available on the client.  In fact, the most responsible and nimble access to data was best </w:t>
      </w:r>
      <w:r w:rsidR="00883ADD">
        <w:t xml:space="preserve">obtained </w:t>
      </w:r>
      <w:r>
        <w:t>when using Tableau with data loaded into an indexed table in SQL Server.</w:t>
      </w:r>
    </w:p>
    <w:p w14:paraId="5B16D112" w14:textId="77777777" w:rsidR="00932176" w:rsidRDefault="001D37B0">
      <w:pPr>
        <w:pStyle w:val="Heading1"/>
        <w:numPr>
          <w:ilvl w:val="0"/>
          <w:numId w:val="2"/>
        </w:numPr>
      </w:pPr>
      <w:bookmarkStart w:id="1415" w:name="_Toc17056280"/>
      <w:r>
        <w:lastRenderedPageBreak/>
        <w:t>Demonstration of Analysis</w:t>
      </w:r>
      <w:bookmarkEnd w:id="1415"/>
    </w:p>
    <w:p w14:paraId="155F73B0" w14:textId="77777777" w:rsidR="00932176" w:rsidRDefault="001D37B0">
      <w:pPr>
        <w:pStyle w:val="Heading2"/>
        <w:numPr>
          <w:ilvl w:val="1"/>
          <w:numId w:val="2"/>
        </w:numPr>
      </w:pPr>
      <w:bookmarkStart w:id="1416" w:name="_Toc17056281"/>
      <w:r>
        <w:t>Summary Statistics</w:t>
      </w:r>
      <w:bookmarkEnd w:id="1416"/>
    </w:p>
    <w:p w14:paraId="09E5D9BE" w14:textId="0FBB3474" w:rsidR="00932176" w:rsidRDefault="001D37B0">
      <w:pPr>
        <w:pStyle w:val="Heading3"/>
        <w:numPr>
          <w:ilvl w:val="2"/>
          <w:numId w:val="2"/>
        </w:numPr>
      </w:pPr>
      <w:bookmarkStart w:id="1417" w:name="_Toc17056282"/>
      <w:r>
        <w:t>Effect Size</w:t>
      </w:r>
      <w:r w:rsidR="0036780D">
        <w:t xml:space="preserve"> based on differences between means</w:t>
      </w:r>
      <w:bookmarkEnd w:id="1417"/>
    </w:p>
    <w:p w14:paraId="40886F1F" w14:textId="3E5B0AC3" w:rsidR="0036780D" w:rsidRDefault="001D37B0" w:rsidP="00726F47">
      <w:pPr>
        <w:pStyle w:val="BodyFirst"/>
        <w:ind w:firstLine="720"/>
      </w:pPr>
      <w:r>
        <w:t xml:space="preserve">The mean difference between male and female patients for each of the derived measures were calculated, and those measures where more than 90% of patients with data were sorted by greatest effect size (+/-) when comparing across gender.  </w:t>
      </w:r>
    </w:p>
    <w:p w14:paraId="45B8A1B9" w14:textId="5ECED17E" w:rsidR="0036780D" w:rsidRDefault="0036780D" w:rsidP="0036780D">
      <w:pPr>
        <w:pStyle w:val="Body"/>
      </w:pPr>
      <w:r>
        <w:t>Effect  size was calculated as:</w:t>
      </w:r>
    </w:p>
    <w:p w14:paraId="3F47B20E" w14:textId="3FE88C47" w:rsidR="0036780D" w:rsidRPr="0036780D" w:rsidDel="00175581" w:rsidRDefault="0036780D" w:rsidP="0036780D">
      <w:pPr>
        <w:pStyle w:val="Body"/>
        <w:rPr>
          <w:del w:id="1418" w:author="David Mattie" w:date="2019-08-18T18:36:00Z"/>
          <w:rPrChange w:id="1419" w:author="David Mattie" w:date="2019-08-01T14:54:00Z">
            <w:rPr>
              <w:del w:id="1420" w:author="David Mattie" w:date="2019-08-18T18:36:00Z"/>
              <w:rFonts w:ascii="Cambria Math" w:hAnsi="Cambria Math"/>
              <w:i/>
            </w:rPr>
          </w:rPrChange>
        </w:rPr>
      </w:pPr>
      <m:oMathPara>
        <m:oMath>
          <m:r>
            <w:rPr>
              <w:rFonts w:ascii="Cambria Math" w:hAnsi="Cambria Math"/>
            </w:rPr>
            <m:t>∅=</m:t>
          </m:r>
          <m:f>
            <m:fPr>
              <m:ctrlPr>
                <w:rPr>
                  <w:rFonts w:ascii="Cambria Math" w:hAnsi="Cambria Math"/>
                  <w:i/>
                </w:rPr>
              </m:ctrlPr>
            </m:fPr>
            <m:num>
              <m:r>
                <w:rPr>
                  <w:rFonts w:ascii="Cambria Math" w:hAnsi="Cambria Math"/>
                </w:rPr>
                <m:t>μ1-μ2</m:t>
              </m:r>
            </m:num>
            <m:den>
              <m:r>
                <w:rPr>
                  <w:rFonts w:ascii="Cambria Math" w:hAnsi="Cambria Math"/>
                </w:rPr>
                <m:t>σ</m:t>
              </m:r>
            </m:den>
          </m:f>
        </m:oMath>
      </m:oMathPara>
    </w:p>
    <w:p w14:paraId="575A6492" w14:textId="77777777" w:rsidR="0036780D" w:rsidRPr="0036780D" w:rsidRDefault="0036780D" w:rsidP="00D265B0">
      <w:pPr>
        <w:pStyle w:val="Body"/>
      </w:pPr>
    </w:p>
    <w:p w14:paraId="6F948D56" w14:textId="77777777" w:rsidR="0036780D" w:rsidRDefault="0036780D">
      <w:pPr>
        <w:pStyle w:val="BodyFirst"/>
        <w:pPrChange w:id="1421" w:author="David Mattie" w:date="2019-08-01T14:58:00Z">
          <w:pPr>
            <w:pStyle w:val="BodyFirst"/>
            <w:ind w:firstLine="720"/>
          </w:pPr>
        </w:pPrChange>
      </w:pPr>
      <w:r>
        <w:t xml:space="preserve">Where µ1 is the mean of the male measure, and µ2 is the mean of the female measure, and </w:t>
      </w:r>
      <m:oMath>
        <m:r>
          <w:rPr>
            <w:rFonts w:ascii="Cambria Math" w:hAnsi="Cambria Math"/>
          </w:rPr>
          <m:t>σ</m:t>
        </m:r>
      </m:oMath>
      <w:r>
        <w:t xml:space="preserve"> represents the standard deviation of the measure in both populations.</w:t>
      </w:r>
    </w:p>
    <w:p w14:paraId="21C586B8" w14:textId="77777777" w:rsidR="00F37098" w:rsidRDefault="001D37B0">
      <w:pPr>
        <w:pStyle w:val="BodyFirst"/>
        <w:ind w:firstLine="360"/>
        <w:rPr>
          <w:ins w:id="1422" w:author="David Mattie" w:date="2019-08-01T18:27:00Z"/>
        </w:rPr>
        <w:pPrChange w:id="1423" w:author="David Mattie" w:date="2019-08-01T14:55:00Z">
          <w:pPr>
            <w:pStyle w:val="BodyFirst"/>
            <w:ind w:firstLine="720"/>
          </w:pPr>
        </w:pPrChange>
      </w:pPr>
      <w:r>
        <w:t>Those ROIs with the largest Effect Size are listed as well as correspond</w:t>
      </w:r>
      <w:r w:rsidR="00BD15C3">
        <w:t>ing visualizations for the top 10</w:t>
      </w:r>
      <w:r>
        <w:t xml:space="preserve"> with the strongest effect between genders.</w:t>
      </w:r>
      <w:r w:rsidR="00883ADD">
        <w:t xml:space="preserve">  A large negative effect indicates females have a higher measured value.  A large positive effect indicates males have a higher measured value.</w:t>
      </w:r>
      <w:ins w:id="1424" w:author="David Mattie" w:date="2019-08-01T18:24:00Z">
        <w:r w:rsidR="00E7462C">
          <w:t xml:space="preserve">  </w:t>
        </w:r>
      </w:ins>
    </w:p>
    <w:p w14:paraId="51DF0758" w14:textId="472C91AF" w:rsidR="00932176" w:rsidRDefault="00E7462C">
      <w:pPr>
        <w:pStyle w:val="BodyFirst"/>
        <w:ind w:firstLine="360"/>
        <w:rPr>
          <w:ins w:id="1425" w:author="David Mattie" w:date="2019-08-18T18:36:00Z"/>
        </w:rPr>
        <w:pPrChange w:id="1426" w:author="David Mattie" w:date="2019-08-01T14:55:00Z">
          <w:pPr>
            <w:pStyle w:val="BodyFirst"/>
            <w:ind w:firstLine="720"/>
          </w:pPr>
        </w:pPrChange>
      </w:pPr>
      <w:ins w:id="1427" w:author="David Mattie" w:date="2019-08-01T18:24:00Z">
        <w:r>
          <w:t xml:space="preserve">Several of the figures below reflect on changes over life stages.  The following </w:t>
        </w:r>
      </w:ins>
      <w:ins w:id="1428" w:author="David Mattie" w:date="2019-08-01T18:28:00Z">
        <w:r w:rsidR="00F37098">
          <w:t>table depicts the life stages and corresponding age ranges used.  The high range of the age is excluded.  For example, 0-5 years indicates birth to less than five years of age.</w:t>
        </w:r>
      </w:ins>
    </w:p>
    <w:p w14:paraId="13DDCC1B" w14:textId="77777777" w:rsidR="00175581" w:rsidRPr="00D265B0" w:rsidRDefault="00175581">
      <w:pPr>
        <w:pStyle w:val="Body"/>
        <w:rPr>
          <w:ins w:id="1429" w:author="David Mattie" w:date="2019-08-01T18:24:00Z"/>
        </w:rPr>
        <w:pPrChange w:id="1430" w:author="David Mattie" w:date="2019-08-18T18:36:00Z">
          <w:pPr>
            <w:pStyle w:val="BodyFirst"/>
            <w:ind w:firstLine="720"/>
          </w:pPr>
        </w:pPrChange>
      </w:pPr>
    </w:p>
    <w:p w14:paraId="06FF50AF" w14:textId="4CE85BD3" w:rsidR="00E7462C" w:rsidRDefault="00E7462C">
      <w:pPr>
        <w:pStyle w:val="Caption"/>
        <w:keepNext/>
        <w:rPr>
          <w:ins w:id="1431" w:author="David Mattie" w:date="2019-08-01T18:27:00Z"/>
        </w:rPr>
        <w:pPrChange w:id="1432" w:author="David Mattie" w:date="2019-08-01T18:27:00Z">
          <w:pPr/>
        </w:pPrChange>
      </w:pPr>
      <w:ins w:id="1433" w:author="David Mattie" w:date="2019-08-01T18:27:00Z">
        <w:r>
          <w:lastRenderedPageBreak/>
          <w:t xml:space="preserve">Table </w:t>
        </w:r>
        <w:r>
          <w:fldChar w:fldCharType="begin"/>
        </w:r>
        <w:r>
          <w:instrText xml:space="preserve"> SEQ Table \* ARABIC </w:instrText>
        </w:r>
      </w:ins>
      <w:r>
        <w:fldChar w:fldCharType="separate"/>
      </w:r>
      <w:ins w:id="1434" w:author="David Mattie" w:date="2019-08-19T08:44:00Z">
        <w:r w:rsidR="002B3FE8">
          <w:rPr>
            <w:noProof/>
          </w:rPr>
          <w:t>1</w:t>
        </w:r>
      </w:ins>
      <w:ins w:id="1435" w:author="David Mattie" w:date="2019-08-01T18:27:00Z">
        <w:r>
          <w:fldChar w:fldCharType="end"/>
        </w:r>
        <w:r>
          <w:t xml:space="preserve"> - Life stages</w:t>
        </w:r>
      </w:ins>
    </w:p>
    <w:tbl>
      <w:tblPr>
        <w:tblStyle w:val="PlainTable2"/>
        <w:tblW w:w="0" w:type="auto"/>
        <w:tblLook w:val="04A0" w:firstRow="1" w:lastRow="0" w:firstColumn="1" w:lastColumn="0" w:noHBand="0" w:noVBand="1"/>
        <w:tblPrChange w:id="1436" w:author="David Mattie" w:date="2019-08-01T18:26:00Z">
          <w:tblPr>
            <w:tblStyle w:val="TableGrid"/>
            <w:tblW w:w="0" w:type="auto"/>
            <w:tblLook w:val="04A0" w:firstRow="1" w:lastRow="0" w:firstColumn="1" w:lastColumn="0" w:noHBand="0" w:noVBand="1"/>
          </w:tblPr>
        </w:tblPrChange>
      </w:tblPr>
      <w:tblGrid>
        <w:gridCol w:w="1726"/>
        <w:gridCol w:w="1726"/>
        <w:gridCol w:w="1726"/>
        <w:gridCol w:w="1726"/>
        <w:gridCol w:w="1726"/>
        <w:tblGridChange w:id="1437">
          <w:tblGrid>
            <w:gridCol w:w="1726"/>
            <w:gridCol w:w="1726"/>
            <w:gridCol w:w="1726"/>
            <w:gridCol w:w="1726"/>
            <w:gridCol w:w="1726"/>
          </w:tblGrid>
        </w:tblGridChange>
      </w:tblGrid>
      <w:tr w:rsidR="00E7462C" w14:paraId="75A1AA7B" w14:textId="77777777" w:rsidTr="00E7462C">
        <w:trPr>
          <w:cnfStyle w:val="100000000000" w:firstRow="1" w:lastRow="0" w:firstColumn="0" w:lastColumn="0" w:oddVBand="0" w:evenVBand="0" w:oddHBand="0" w:evenHBand="0" w:firstRowFirstColumn="0" w:firstRowLastColumn="0" w:lastRowFirstColumn="0" w:lastRowLastColumn="0"/>
          <w:ins w:id="1438" w:author="David Mattie" w:date="2019-08-01T18:25:00Z"/>
        </w:trPr>
        <w:tc>
          <w:tcPr>
            <w:cnfStyle w:val="001000000000" w:firstRow="0" w:lastRow="0" w:firstColumn="1" w:lastColumn="0" w:oddVBand="0" w:evenVBand="0" w:oddHBand="0" w:evenHBand="0" w:firstRowFirstColumn="0" w:firstRowLastColumn="0" w:lastRowFirstColumn="0" w:lastRowLastColumn="0"/>
            <w:tcW w:w="1726" w:type="dxa"/>
            <w:tcPrChange w:id="1439" w:author="David Mattie" w:date="2019-08-01T18:26:00Z">
              <w:tcPr>
                <w:tcW w:w="1726" w:type="dxa"/>
              </w:tcPr>
            </w:tcPrChange>
          </w:tcPr>
          <w:p w14:paraId="096DF536" w14:textId="1B83D193" w:rsidR="00E7462C" w:rsidRDefault="00E7462C" w:rsidP="00E7462C">
            <w:pPr>
              <w:pStyle w:val="Body"/>
              <w:ind w:firstLine="0"/>
              <w:cnfStyle w:val="101000000000" w:firstRow="1" w:lastRow="0" w:firstColumn="1" w:lastColumn="0" w:oddVBand="0" w:evenVBand="0" w:oddHBand="0" w:evenHBand="0" w:firstRowFirstColumn="0" w:firstRowLastColumn="0" w:lastRowFirstColumn="0" w:lastRowLastColumn="0"/>
              <w:rPr>
                <w:ins w:id="1440" w:author="David Mattie" w:date="2019-08-01T18:25:00Z"/>
              </w:rPr>
            </w:pPr>
            <w:ins w:id="1441" w:author="David Mattie" w:date="2019-08-01T18:25:00Z">
              <w:r>
                <w:t>Early childhood</w:t>
              </w:r>
            </w:ins>
          </w:p>
        </w:tc>
        <w:tc>
          <w:tcPr>
            <w:tcW w:w="1726" w:type="dxa"/>
            <w:tcPrChange w:id="1442" w:author="David Mattie" w:date="2019-08-01T18:26:00Z">
              <w:tcPr>
                <w:tcW w:w="1726" w:type="dxa"/>
              </w:tcPr>
            </w:tcPrChange>
          </w:tcPr>
          <w:p w14:paraId="5A64C9B2" w14:textId="60016F5A" w:rsidR="00E7462C" w:rsidRDefault="00E7462C">
            <w:pPr>
              <w:pStyle w:val="Body"/>
              <w:ind w:firstLine="0"/>
              <w:cnfStyle w:val="100000000000" w:firstRow="1" w:lastRow="0" w:firstColumn="0" w:lastColumn="0" w:oddVBand="0" w:evenVBand="0" w:oddHBand="0" w:evenHBand="0" w:firstRowFirstColumn="0" w:firstRowLastColumn="0" w:lastRowFirstColumn="0" w:lastRowLastColumn="0"/>
              <w:rPr>
                <w:ins w:id="1443" w:author="David Mattie" w:date="2019-08-01T18:25:00Z"/>
              </w:rPr>
            </w:pPr>
            <w:ins w:id="1444" w:author="David Mattie" w:date="2019-08-01T18:25:00Z">
              <w:r>
                <w:t>Late childhood</w:t>
              </w:r>
            </w:ins>
          </w:p>
        </w:tc>
        <w:tc>
          <w:tcPr>
            <w:tcW w:w="1726" w:type="dxa"/>
            <w:tcPrChange w:id="1445" w:author="David Mattie" w:date="2019-08-01T18:26:00Z">
              <w:tcPr>
                <w:tcW w:w="1726" w:type="dxa"/>
              </w:tcPr>
            </w:tcPrChange>
          </w:tcPr>
          <w:p w14:paraId="679A8A87" w14:textId="46C6F2C3" w:rsidR="00E7462C" w:rsidRDefault="00E7462C" w:rsidP="00E7462C">
            <w:pPr>
              <w:pStyle w:val="Body"/>
              <w:ind w:firstLine="0"/>
              <w:cnfStyle w:val="100000000000" w:firstRow="1" w:lastRow="0" w:firstColumn="0" w:lastColumn="0" w:oddVBand="0" w:evenVBand="0" w:oddHBand="0" w:evenHBand="0" w:firstRowFirstColumn="0" w:firstRowLastColumn="0" w:lastRowFirstColumn="0" w:lastRowLastColumn="0"/>
              <w:rPr>
                <w:ins w:id="1446" w:author="David Mattie" w:date="2019-08-01T18:25:00Z"/>
              </w:rPr>
            </w:pPr>
            <w:ins w:id="1447" w:author="David Mattie" w:date="2019-08-01T18:25:00Z">
              <w:r>
                <w:t>Early adolescence</w:t>
              </w:r>
            </w:ins>
          </w:p>
        </w:tc>
        <w:tc>
          <w:tcPr>
            <w:tcW w:w="1726" w:type="dxa"/>
            <w:tcPrChange w:id="1448" w:author="David Mattie" w:date="2019-08-01T18:26:00Z">
              <w:tcPr>
                <w:tcW w:w="1726" w:type="dxa"/>
              </w:tcPr>
            </w:tcPrChange>
          </w:tcPr>
          <w:p w14:paraId="2EC14738" w14:textId="0BFB3DDC" w:rsidR="00E7462C" w:rsidRDefault="00E7462C" w:rsidP="00E7462C">
            <w:pPr>
              <w:pStyle w:val="Body"/>
              <w:ind w:firstLine="0"/>
              <w:cnfStyle w:val="100000000000" w:firstRow="1" w:lastRow="0" w:firstColumn="0" w:lastColumn="0" w:oddVBand="0" w:evenVBand="0" w:oddHBand="0" w:evenHBand="0" w:firstRowFirstColumn="0" w:firstRowLastColumn="0" w:lastRowFirstColumn="0" w:lastRowLastColumn="0"/>
              <w:rPr>
                <w:ins w:id="1449" w:author="David Mattie" w:date="2019-08-01T18:25:00Z"/>
              </w:rPr>
            </w:pPr>
            <w:ins w:id="1450" w:author="David Mattie" w:date="2019-08-01T18:25:00Z">
              <w:r>
                <w:t>Late adolescence</w:t>
              </w:r>
            </w:ins>
          </w:p>
        </w:tc>
        <w:tc>
          <w:tcPr>
            <w:tcW w:w="1726" w:type="dxa"/>
            <w:tcPrChange w:id="1451" w:author="David Mattie" w:date="2019-08-01T18:26:00Z">
              <w:tcPr>
                <w:tcW w:w="1726" w:type="dxa"/>
              </w:tcPr>
            </w:tcPrChange>
          </w:tcPr>
          <w:p w14:paraId="47D5F195" w14:textId="1851C57A" w:rsidR="00E7462C" w:rsidRDefault="00E7462C" w:rsidP="00E7462C">
            <w:pPr>
              <w:pStyle w:val="Body"/>
              <w:ind w:firstLine="0"/>
              <w:cnfStyle w:val="100000000000" w:firstRow="1" w:lastRow="0" w:firstColumn="0" w:lastColumn="0" w:oddVBand="0" w:evenVBand="0" w:oddHBand="0" w:evenHBand="0" w:firstRowFirstColumn="0" w:firstRowLastColumn="0" w:lastRowFirstColumn="0" w:lastRowLastColumn="0"/>
              <w:rPr>
                <w:ins w:id="1452" w:author="David Mattie" w:date="2019-08-01T18:25:00Z"/>
              </w:rPr>
            </w:pPr>
            <w:ins w:id="1453" w:author="David Mattie" w:date="2019-08-01T18:25:00Z">
              <w:r>
                <w:t>Early adulthood</w:t>
              </w:r>
            </w:ins>
          </w:p>
        </w:tc>
      </w:tr>
      <w:tr w:rsidR="00E7462C" w14:paraId="1ACC573A" w14:textId="77777777" w:rsidTr="00E7462C">
        <w:trPr>
          <w:cnfStyle w:val="000000100000" w:firstRow="0" w:lastRow="0" w:firstColumn="0" w:lastColumn="0" w:oddVBand="0" w:evenVBand="0" w:oddHBand="1" w:evenHBand="0" w:firstRowFirstColumn="0" w:firstRowLastColumn="0" w:lastRowFirstColumn="0" w:lastRowLastColumn="0"/>
          <w:ins w:id="1454" w:author="David Mattie" w:date="2019-08-01T18:25:00Z"/>
        </w:trPr>
        <w:tc>
          <w:tcPr>
            <w:cnfStyle w:val="001000000000" w:firstRow="0" w:lastRow="0" w:firstColumn="1" w:lastColumn="0" w:oddVBand="0" w:evenVBand="0" w:oddHBand="0" w:evenHBand="0" w:firstRowFirstColumn="0" w:firstRowLastColumn="0" w:lastRowFirstColumn="0" w:lastRowLastColumn="0"/>
            <w:tcW w:w="1726" w:type="dxa"/>
            <w:tcPrChange w:id="1455" w:author="David Mattie" w:date="2019-08-01T18:26:00Z">
              <w:tcPr>
                <w:tcW w:w="1726" w:type="dxa"/>
              </w:tcPr>
            </w:tcPrChange>
          </w:tcPr>
          <w:p w14:paraId="56162A37" w14:textId="4C899244" w:rsidR="00E7462C" w:rsidRPr="00E7462C" w:rsidRDefault="00E7462C" w:rsidP="00E7462C">
            <w:pPr>
              <w:pStyle w:val="Body"/>
              <w:ind w:firstLine="0"/>
              <w:cnfStyle w:val="001000100000" w:firstRow="0" w:lastRow="0" w:firstColumn="1" w:lastColumn="0" w:oddVBand="0" w:evenVBand="0" w:oddHBand="1" w:evenHBand="0" w:firstRowFirstColumn="0" w:firstRowLastColumn="0" w:lastRowFirstColumn="0" w:lastRowLastColumn="0"/>
              <w:rPr>
                <w:ins w:id="1456" w:author="David Mattie" w:date="2019-08-01T18:25:00Z"/>
                <w:b w:val="0"/>
                <w:rPrChange w:id="1457" w:author="David Mattie" w:date="2019-08-01T18:26:00Z">
                  <w:rPr>
                    <w:ins w:id="1458" w:author="David Mattie" w:date="2019-08-01T18:25:00Z"/>
                  </w:rPr>
                </w:rPrChange>
              </w:rPr>
            </w:pPr>
            <w:ins w:id="1459" w:author="David Mattie" w:date="2019-08-01T18:26:00Z">
              <w:r w:rsidRPr="00E7462C">
                <w:t>0-5 years</w:t>
              </w:r>
            </w:ins>
          </w:p>
        </w:tc>
        <w:tc>
          <w:tcPr>
            <w:tcW w:w="1726" w:type="dxa"/>
            <w:tcPrChange w:id="1460" w:author="David Mattie" w:date="2019-08-01T18:26:00Z">
              <w:tcPr>
                <w:tcW w:w="1726" w:type="dxa"/>
              </w:tcPr>
            </w:tcPrChange>
          </w:tcPr>
          <w:p w14:paraId="2B5E71CC" w14:textId="530596A9"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1461" w:author="David Mattie" w:date="2019-08-01T18:25:00Z"/>
              </w:rPr>
            </w:pPr>
            <w:ins w:id="1462" w:author="David Mattie" w:date="2019-08-01T18:26:00Z">
              <w:r>
                <w:t>5-10 years</w:t>
              </w:r>
            </w:ins>
          </w:p>
        </w:tc>
        <w:tc>
          <w:tcPr>
            <w:tcW w:w="1726" w:type="dxa"/>
            <w:tcPrChange w:id="1463" w:author="David Mattie" w:date="2019-08-01T18:26:00Z">
              <w:tcPr>
                <w:tcW w:w="1726" w:type="dxa"/>
              </w:tcPr>
            </w:tcPrChange>
          </w:tcPr>
          <w:p w14:paraId="61407593" w14:textId="4806BC85"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1464" w:author="David Mattie" w:date="2019-08-01T18:25:00Z"/>
              </w:rPr>
            </w:pPr>
            <w:ins w:id="1465" w:author="David Mattie" w:date="2019-08-01T18:26:00Z">
              <w:r>
                <w:t>10-15 years</w:t>
              </w:r>
            </w:ins>
          </w:p>
        </w:tc>
        <w:tc>
          <w:tcPr>
            <w:tcW w:w="1726" w:type="dxa"/>
            <w:tcPrChange w:id="1466" w:author="David Mattie" w:date="2019-08-01T18:26:00Z">
              <w:tcPr>
                <w:tcW w:w="1726" w:type="dxa"/>
              </w:tcPr>
            </w:tcPrChange>
          </w:tcPr>
          <w:p w14:paraId="00EB79C6" w14:textId="4D24D75F"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1467" w:author="David Mattie" w:date="2019-08-01T18:25:00Z"/>
              </w:rPr>
            </w:pPr>
            <w:ins w:id="1468" w:author="David Mattie" w:date="2019-08-01T18:26:00Z">
              <w:r>
                <w:t>15-20 years</w:t>
              </w:r>
            </w:ins>
          </w:p>
        </w:tc>
        <w:tc>
          <w:tcPr>
            <w:tcW w:w="1726" w:type="dxa"/>
            <w:tcPrChange w:id="1469" w:author="David Mattie" w:date="2019-08-01T18:26:00Z">
              <w:tcPr>
                <w:tcW w:w="1726" w:type="dxa"/>
              </w:tcPr>
            </w:tcPrChange>
          </w:tcPr>
          <w:p w14:paraId="64AB4D96" w14:textId="4FBFBCA4"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1470" w:author="David Mattie" w:date="2019-08-01T18:25:00Z"/>
              </w:rPr>
            </w:pPr>
            <w:ins w:id="1471" w:author="David Mattie" w:date="2019-08-01T18:26:00Z">
              <w:r>
                <w:t>20+ years</w:t>
              </w:r>
            </w:ins>
          </w:p>
        </w:tc>
      </w:tr>
    </w:tbl>
    <w:p w14:paraId="7913BA44" w14:textId="5B262A76" w:rsidR="00E7462C" w:rsidRDefault="00E7462C">
      <w:pPr>
        <w:pStyle w:val="Body"/>
        <w:rPr>
          <w:ins w:id="1472" w:author="David Mattie" w:date="2019-08-18T16:04:00Z"/>
        </w:rPr>
        <w:pPrChange w:id="1473" w:author="David Mattie" w:date="2019-08-01T18:24:00Z">
          <w:pPr>
            <w:pStyle w:val="BodyFirst"/>
            <w:ind w:firstLine="720"/>
          </w:pPr>
        </w:pPrChange>
      </w:pPr>
    </w:p>
    <w:p w14:paraId="6237D50B" w14:textId="6A7486CE" w:rsidR="0018354D" w:rsidRDefault="0018354D">
      <w:pPr>
        <w:pStyle w:val="Body"/>
        <w:rPr>
          <w:ins w:id="1474" w:author="David Mattie" w:date="2019-08-18T16:02:00Z"/>
        </w:rPr>
        <w:pPrChange w:id="1475" w:author="David Mattie" w:date="2019-08-01T18:24:00Z">
          <w:pPr>
            <w:pStyle w:val="BodyFirst"/>
            <w:ind w:firstLine="720"/>
          </w:pPr>
        </w:pPrChange>
      </w:pPr>
      <w:ins w:id="1476" w:author="David Mattie" w:date="2019-08-18T16:04:00Z">
        <w:r>
          <w:t xml:space="preserve">Overall, there are more similarities than differences among genders as seen in </w:t>
        </w:r>
      </w:ins>
      <w:ins w:id="1477" w:author="David Mattie" w:date="2019-08-18T16:05:00Z">
        <w:r>
          <w:fldChar w:fldCharType="begin"/>
        </w:r>
        <w:r>
          <w:instrText xml:space="preserve"> REF _Ref17036753 \h </w:instrText>
        </w:r>
      </w:ins>
      <w:r>
        <w:fldChar w:fldCharType="separate"/>
      </w:r>
      <w:ins w:id="1478" w:author="David Mattie" w:date="2019-08-19T08:44:00Z">
        <w:r w:rsidR="002B3FE8">
          <w:t xml:space="preserve">Table </w:t>
        </w:r>
        <w:r w:rsidR="002B3FE8">
          <w:rPr>
            <w:noProof/>
          </w:rPr>
          <w:t>2</w:t>
        </w:r>
      </w:ins>
      <w:ins w:id="1479" w:author="David Mattie" w:date="2019-08-18T16:05:00Z">
        <w:r>
          <w:fldChar w:fldCharType="end"/>
        </w:r>
      </w:ins>
      <w:ins w:id="1480" w:author="David Mattie" w:date="2019-08-18T16:07:00Z">
        <w:r>
          <w:t xml:space="preserve">.  Standard Deviation </w:t>
        </w:r>
      </w:ins>
      <w:ins w:id="1481" w:author="David Mattie" w:date="2019-08-18T16:08:00Z">
        <w:r>
          <w:t>of FA</w:t>
        </w:r>
      </w:ins>
      <w:ins w:id="1482" w:author="David Mattie" w:date="2019-08-18T16:09:00Z">
        <w:r>
          <w:t xml:space="preserve"> and to a lesser extent Mean ADC and Mean FA</w:t>
        </w:r>
      </w:ins>
      <w:ins w:id="1483" w:author="David Mattie" w:date="2019-08-18T16:10:00Z">
        <w:r>
          <w:t xml:space="preserve"> overall measurements</w:t>
        </w:r>
      </w:ins>
      <w:ins w:id="1484" w:author="David Mattie" w:date="2019-08-18T16:09:00Z">
        <w:r>
          <w:t xml:space="preserve"> are</w:t>
        </w:r>
      </w:ins>
      <w:ins w:id="1485" w:author="David Mattie" w:date="2019-08-18T16:08:00Z">
        <w:r>
          <w:t xml:space="preserve"> </w:t>
        </w:r>
      </w:ins>
      <w:ins w:id="1486" w:author="David Mattie" w:date="2019-08-18T16:07:00Z">
        <w:r>
          <w:t>notable</w:t>
        </w:r>
      </w:ins>
      <w:ins w:id="1487" w:author="David Mattie" w:date="2019-08-18T16:08:00Z">
        <w:r>
          <w:t xml:space="preserve"> here</w:t>
        </w:r>
      </w:ins>
      <w:ins w:id="1488" w:author="David Mattie" w:date="2019-08-18T16:07:00Z">
        <w:r>
          <w:t xml:space="preserve"> </w:t>
        </w:r>
      </w:ins>
      <w:ins w:id="1489" w:author="David Mattie" w:date="2019-08-18T16:08:00Z">
        <w:r>
          <w:t xml:space="preserve">and may represent </w:t>
        </w:r>
      </w:ins>
      <w:ins w:id="1490" w:author="David Mattie" w:date="2019-08-18T16:11:00Z">
        <w:r>
          <w:t xml:space="preserve">gender differences in </w:t>
        </w:r>
      </w:ins>
      <w:ins w:id="1491" w:author="David Mattie" w:date="2019-08-18T16:10:00Z">
        <w:r>
          <w:t xml:space="preserve">pruning associated with healthy tract development.  </w:t>
        </w:r>
      </w:ins>
    </w:p>
    <w:p w14:paraId="70C184F2" w14:textId="417A8D0B" w:rsidR="0018354D" w:rsidRDefault="0018354D">
      <w:pPr>
        <w:pStyle w:val="Caption"/>
        <w:keepNext/>
        <w:rPr>
          <w:ins w:id="1492" w:author="David Mattie" w:date="2019-08-18T16:04:00Z"/>
        </w:rPr>
        <w:pPrChange w:id="1493" w:author="David Mattie" w:date="2019-08-18T16:04:00Z">
          <w:pPr/>
        </w:pPrChange>
      </w:pPr>
      <w:bookmarkStart w:id="1494" w:name="_Ref17036753"/>
      <w:ins w:id="1495" w:author="David Mattie" w:date="2019-08-18T16:04:00Z">
        <w:r>
          <w:t xml:space="preserve">Table </w:t>
        </w:r>
        <w:r>
          <w:fldChar w:fldCharType="begin"/>
        </w:r>
        <w:r>
          <w:instrText xml:space="preserve"> SEQ Table \* ARABIC </w:instrText>
        </w:r>
      </w:ins>
      <w:r>
        <w:fldChar w:fldCharType="separate"/>
      </w:r>
      <w:ins w:id="1496" w:author="David Mattie" w:date="2019-08-19T08:44:00Z">
        <w:r w:rsidR="002B3FE8">
          <w:rPr>
            <w:noProof/>
          </w:rPr>
          <w:t>2</w:t>
        </w:r>
      </w:ins>
      <w:ins w:id="1497" w:author="David Mattie" w:date="2019-08-18T16:04:00Z">
        <w:r>
          <w:fldChar w:fldCharType="end"/>
        </w:r>
        <w:bookmarkEnd w:id="1494"/>
        <w:r>
          <w:t xml:space="preserve"> - Overall effect size by measure</w:t>
        </w:r>
      </w:ins>
    </w:p>
    <w:tbl>
      <w:tblPr>
        <w:tblStyle w:val="PlainTable2"/>
        <w:tblW w:w="0" w:type="auto"/>
        <w:tblLook w:val="04A0" w:firstRow="1" w:lastRow="0" w:firstColumn="1" w:lastColumn="0" w:noHBand="0" w:noVBand="1"/>
        <w:tblPrChange w:id="1498" w:author="David Mattie" w:date="2019-08-18T16:03:00Z">
          <w:tblPr>
            <w:tblW w:w="7066" w:type="dxa"/>
            <w:tblLook w:val="04A0" w:firstRow="1" w:lastRow="0" w:firstColumn="1" w:lastColumn="0" w:noHBand="0" w:noVBand="1"/>
          </w:tblPr>
        </w:tblPrChange>
      </w:tblPr>
      <w:tblGrid>
        <w:gridCol w:w="3495"/>
        <w:gridCol w:w="875"/>
        <w:gridCol w:w="770"/>
        <w:gridCol w:w="989"/>
        <w:gridCol w:w="711"/>
        <w:tblGridChange w:id="1499">
          <w:tblGrid>
            <w:gridCol w:w="3226"/>
            <w:gridCol w:w="960"/>
            <w:gridCol w:w="960"/>
            <w:gridCol w:w="971"/>
            <w:gridCol w:w="960"/>
          </w:tblGrid>
        </w:tblGridChange>
      </w:tblGrid>
      <w:tr w:rsidR="0018354D" w14:paraId="72859EFE" w14:textId="77777777" w:rsidTr="0018354D">
        <w:trPr>
          <w:cnfStyle w:val="100000000000" w:firstRow="1" w:lastRow="0" w:firstColumn="0" w:lastColumn="0" w:oddVBand="0" w:evenVBand="0" w:oddHBand="0" w:evenHBand="0" w:firstRowFirstColumn="0" w:firstRowLastColumn="0" w:lastRowFirstColumn="0" w:lastRowLastColumn="0"/>
          <w:trHeight w:val="288"/>
          <w:ins w:id="1500" w:author="David Mattie" w:date="2019-08-18T16:02:00Z"/>
          <w:trPrChange w:id="1501"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502" w:author="David Mattie" w:date="2019-08-18T16:03:00Z">
              <w:tcPr>
                <w:tcW w:w="3226" w:type="dxa"/>
                <w:tcBorders>
                  <w:top w:val="nil"/>
                  <w:left w:val="nil"/>
                  <w:bottom w:val="nil"/>
                  <w:right w:val="nil"/>
                </w:tcBorders>
                <w:shd w:val="clear" w:color="auto" w:fill="auto"/>
                <w:noWrap/>
                <w:vAlign w:val="bottom"/>
                <w:hideMark/>
              </w:tcPr>
            </w:tcPrChange>
          </w:tcPr>
          <w:p w14:paraId="3A0295B3" w14:textId="77777777" w:rsidR="0018354D" w:rsidRDefault="0018354D">
            <w:pPr>
              <w:cnfStyle w:val="101000000000" w:firstRow="1" w:lastRow="0" w:firstColumn="1" w:lastColumn="0" w:oddVBand="0" w:evenVBand="0" w:oddHBand="0" w:evenHBand="0" w:firstRowFirstColumn="0" w:firstRowLastColumn="0" w:lastRowFirstColumn="0" w:lastRowLastColumn="0"/>
              <w:rPr>
                <w:ins w:id="1503" w:author="David Mattie" w:date="2019-08-18T16:02:00Z"/>
                <w:sz w:val="20"/>
                <w:szCs w:val="20"/>
              </w:rPr>
            </w:pPr>
          </w:p>
        </w:tc>
        <w:tc>
          <w:tcPr>
            <w:tcW w:w="0" w:type="auto"/>
            <w:noWrap/>
            <w:hideMark/>
            <w:tcPrChange w:id="1504" w:author="David Mattie" w:date="2019-08-18T16:03:00Z">
              <w:tcPr>
                <w:tcW w:w="960" w:type="dxa"/>
                <w:tcBorders>
                  <w:top w:val="nil"/>
                  <w:left w:val="nil"/>
                  <w:bottom w:val="nil"/>
                  <w:right w:val="nil"/>
                </w:tcBorders>
                <w:shd w:val="clear" w:color="auto" w:fill="auto"/>
                <w:noWrap/>
                <w:vAlign w:val="bottom"/>
                <w:hideMark/>
              </w:tcPr>
            </w:tcPrChange>
          </w:tcPr>
          <w:p w14:paraId="1035D4FD" w14:textId="77777777" w:rsidR="0018354D" w:rsidRDefault="0018354D">
            <w:pPr>
              <w:cnfStyle w:val="100000000000" w:firstRow="1" w:lastRow="0" w:firstColumn="0" w:lastColumn="0" w:oddVBand="0" w:evenVBand="0" w:oddHBand="0" w:evenHBand="0" w:firstRowFirstColumn="0" w:firstRowLastColumn="0" w:lastRowFirstColumn="0" w:lastRowLastColumn="0"/>
              <w:rPr>
                <w:ins w:id="1505" w:author="David Mattie" w:date="2019-08-18T16:02:00Z"/>
                <w:rFonts w:ascii="Calibri" w:hAnsi="Calibri"/>
                <w:color w:val="000000"/>
                <w:sz w:val="22"/>
                <w:szCs w:val="22"/>
              </w:rPr>
            </w:pPr>
            <w:ins w:id="1506" w:author="David Mattie" w:date="2019-08-18T16:02:00Z">
              <w:r>
                <w:rPr>
                  <w:rFonts w:ascii="Calibri" w:hAnsi="Calibri"/>
                  <w:color w:val="000000"/>
                  <w:sz w:val="22"/>
                  <w:szCs w:val="22"/>
                </w:rPr>
                <w:t>None</w:t>
              </w:r>
            </w:ins>
          </w:p>
        </w:tc>
        <w:tc>
          <w:tcPr>
            <w:tcW w:w="0" w:type="auto"/>
            <w:noWrap/>
            <w:hideMark/>
            <w:tcPrChange w:id="1507" w:author="David Mattie" w:date="2019-08-18T16:03:00Z">
              <w:tcPr>
                <w:tcW w:w="960" w:type="dxa"/>
                <w:tcBorders>
                  <w:top w:val="nil"/>
                  <w:left w:val="nil"/>
                  <w:bottom w:val="nil"/>
                  <w:right w:val="nil"/>
                </w:tcBorders>
                <w:shd w:val="clear" w:color="auto" w:fill="auto"/>
                <w:noWrap/>
                <w:vAlign w:val="bottom"/>
                <w:hideMark/>
              </w:tcPr>
            </w:tcPrChange>
          </w:tcPr>
          <w:p w14:paraId="7C38A308" w14:textId="77777777" w:rsidR="0018354D" w:rsidRDefault="0018354D">
            <w:pPr>
              <w:cnfStyle w:val="100000000000" w:firstRow="1" w:lastRow="0" w:firstColumn="0" w:lastColumn="0" w:oddVBand="0" w:evenVBand="0" w:oddHBand="0" w:evenHBand="0" w:firstRowFirstColumn="0" w:firstRowLastColumn="0" w:lastRowFirstColumn="0" w:lastRowLastColumn="0"/>
              <w:rPr>
                <w:ins w:id="1508" w:author="David Mattie" w:date="2019-08-18T16:02:00Z"/>
                <w:rFonts w:ascii="Calibri" w:hAnsi="Calibri"/>
                <w:color w:val="000000"/>
                <w:sz w:val="22"/>
                <w:szCs w:val="22"/>
              </w:rPr>
            </w:pPr>
            <w:ins w:id="1509" w:author="David Mattie" w:date="2019-08-18T16:02:00Z">
              <w:r>
                <w:rPr>
                  <w:rFonts w:ascii="Calibri" w:hAnsi="Calibri"/>
                  <w:color w:val="000000"/>
                  <w:sz w:val="22"/>
                  <w:szCs w:val="22"/>
                </w:rPr>
                <w:t>Small</w:t>
              </w:r>
            </w:ins>
          </w:p>
        </w:tc>
        <w:tc>
          <w:tcPr>
            <w:tcW w:w="0" w:type="auto"/>
            <w:noWrap/>
            <w:hideMark/>
            <w:tcPrChange w:id="1510" w:author="David Mattie" w:date="2019-08-18T16:03:00Z">
              <w:tcPr>
                <w:tcW w:w="960" w:type="dxa"/>
                <w:tcBorders>
                  <w:top w:val="nil"/>
                  <w:left w:val="nil"/>
                  <w:bottom w:val="nil"/>
                  <w:right w:val="nil"/>
                </w:tcBorders>
                <w:shd w:val="clear" w:color="auto" w:fill="auto"/>
                <w:noWrap/>
                <w:vAlign w:val="bottom"/>
                <w:hideMark/>
              </w:tcPr>
            </w:tcPrChange>
          </w:tcPr>
          <w:p w14:paraId="23D361CB" w14:textId="77777777" w:rsidR="0018354D" w:rsidRDefault="0018354D">
            <w:pPr>
              <w:cnfStyle w:val="100000000000" w:firstRow="1" w:lastRow="0" w:firstColumn="0" w:lastColumn="0" w:oddVBand="0" w:evenVBand="0" w:oddHBand="0" w:evenHBand="0" w:firstRowFirstColumn="0" w:firstRowLastColumn="0" w:lastRowFirstColumn="0" w:lastRowLastColumn="0"/>
              <w:rPr>
                <w:ins w:id="1511" w:author="David Mattie" w:date="2019-08-18T16:02:00Z"/>
                <w:rFonts w:ascii="Calibri" w:hAnsi="Calibri"/>
                <w:color w:val="000000"/>
                <w:sz w:val="22"/>
                <w:szCs w:val="22"/>
              </w:rPr>
            </w:pPr>
            <w:ins w:id="1512" w:author="David Mattie" w:date="2019-08-18T16:02:00Z">
              <w:r>
                <w:rPr>
                  <w:rFonts w:ascii="Calibri" w:hAnsi="Calibri"/>
                  <w:color w:val="000000"/>
                  <w:sz w:val="22"/>
                  <w:szCs w:val="22"/>
                </w:rPr>
                <w:t>Medium</w:t>
              </w:r>
            </w:ins>
          </w:p>
        </w:tc>
        <w:tc>
          <w:tcPr>
            <w:tcW w:w="0" w:type="auto"/>
            <w:noWrap/>
            <w:hideMark/>
            <w:tcPrChange w:id="1513" w:author="David Mattie" w:date="2019-08-18T16:03:00Z">
              <w:tcPr>
                <w:tcW w:w="960" w:type="dxa"/>
                <w:tcBorders>
                  <w:top w:val="nil"/>
                  <w:left w:val="nil"/>
                  <w:bottom w:val="nil"/>
                  <w:right w:val="nil"/>
                </w:tcBorders>
                <w:shd w:val="clear" w:color="auto" w:fill="auto"/>
                <w:noWrap/>
                <w:vAlign w:val="bottom"/>
                <w:hideMark/>
              </w:tcPr>
            </w:tcPrChange>
          </w:tcPr>
          <w:p w14:paraId="7F5B7432" w14:textId="77777777" w:rsidR="0018354D" w:rsidRDefault="0018354D">
            <w:pPr>
              <w:cnfStyle w:val="100000000000" w:firstRow="1" w:lastRow="0" w:firstColumn="0" w:lastColumn="0" w:oddVBand="0" w:evenVBand="0" w:oddHBand="0" w:evenHBand="0" w:firstRowFirstColumn="0" w:firstRowLastColumn="0" w:lastRowFirstColumn="0" w:lastRowLastColumn="0"/>
              <w:rPr>
                <w:ins w:id="1514" w:author="David Mattie" w:date="2019-08-18T16:02:00Z"/>
                <w:rFonts w:ascii="Calibri" w:hAnsi="Calibri"/>
                <w:color w:val="000000"/>
                <w:sz w:val="22"/>
                <w:szCs w:val="22"/>
              </w:rPr>
            </w:pPr>
            <w:ins w:id="1515" w:author="David Mattie" w:date="2019-08-18T16:02:00Z">
              <w:r>
                <w:rPr>
                  <w:rFonts w:ascii="Calibri" w:hAnsi="Calibri"/>
                  <w:color w:val="000000"/>
                  <w:sz w:val="22"/>
                  <w:szCs w:val="22"/>
                </w:rPr>
                <w:t>Large</w:t>
              </w:r>
            </w:ins>
          </w:p>
        </w:tc>
      </w:tr>
      <w:tr w:rsidR="0018354D" w14:paraId="282765B0" w14:textId="77777777" w:rsidTr="0018354D">
        <w:trPr>
          <w:cnfStyle w:val="000000100000" w:firstRow="0" w:lastRow="0" w:firstColumn="0" w:lastColumn="0" w:oddVBand="0" w:evenVBand="0" w:oddHBand="1" w:evenHBand="0" w:firstRowFirstColumn="0" w:firstRowLastColumn="0" w:lastRowFirstColumn="0" w:lastRowLastColumn="0"/>
          <w:trHeight w:val="288"/>
          <w:ins w:id="1516" w:author="David Mattie" w:date="2019-08-18T16:02:00Z"/>
          <w:trPrChange w:id="1517"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518" w:author="David Mattie" w:date="2019-08-18T16:03:00Z">
              <w:tcPr>
                <w:tcW w:w="3226" w:type="dxa"/>
                <w:tcBorders>
                  <w:top w:val="nil"/>
                  <w:left w:val="nil"/>
                  <w:bottom w:val="nil"/>
                  <w:right w:val="nil"/>
                </w:tcBorders>
                <w:shd w:val="clear" w:color="auto" w:fill="auto"/>
                <w:noWrap/>
                <w:vAlign w:val="bottom"/>
                <w:hideMark/>
              </w:tcPr>
            </w:tcPrChange>
          </w:tcPr>
          <w:p w14:paraId="0B3167CB" w14:textId="77777777" w:rsidR="0018354D" w:rsidRDefault="0018354D">
            <w:pPr>
              <w:cnfStyle w:val="001000100000" w:firstRow="0" w:lastRow="0" w:firstColumn="1" w:lastColumn="0" w:oddVBand="0" w:evenVBand="0" w:oddHBand="1" w:evenHBand="0" w:firstRowFirstColumn="0" w:firstRowLastColumn="0" w:lastRowFirstColumn="0" w:lastRowLastColumn="0"/>
              <w:rPr>
                <w:ins w:id="1519" w:author="David Mattie" w:date="2019-08-18T16:02:00Z"/>
                <w:rFonts w:ascii="Calibri" w:hAnsi="Calibri"/>
                <w:color w:val="000000"/>
                <w:sz w:val="22"/>
                <w:szCs w:val="22"/>
              </w:rPr>
            </w:pPr>
            <w:ins w:id="1520" w:author="David Mattie" w:date="2019-08-18T16:02:00Z">
              <w:r>
                <w:rPr>
                  <w:rFonts w:ascii="Calibri" w:hAnsi="Calibri"/>
                  <w:color w:val="000000"/>
                  <w:sz w:val="22"/>
                  <w:szCs w:val="22"/>
                </w:rPr>
                <w:t>Lines to render</w:t>
              </w:r>
            </w:ins>
          </w:p>
        </w:tc>
        <w:tc>
          <w:tcPr>
            <w:tcW w:w="0" w:type="auto"/>
            <w:noWrap/>
            <w:hideMark/>
            <w:tcPrChange w:id="1521" w:author="David Mattie" w:date="2019-08-18T16:03:00Z">
              <w:tcPr>
                <w:tcW w:w="960" w:type="dxa"/>
                <w:tcBorders>
                  <w:top w:val="nil"/>
                  <w:left w:val="nil"/>
                  <w:bottom w:val="nil"/>
                  <w:right w:val="nil"/>
                </w:tcBorders>
                <w:shd w:val="clear" w:color="auto" w:fill="auto"/>
                <w:noWrap/>
                <w:vAlign w:val="bottom"/>
                <w:hideMark/>
              </w:tcPr>
            </w:tcPrChange>
          </w:tcPr>
          <w:p w14:paraId="0167916B"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522" w:author="David Mattie" w:date="2019-08-18T16:02:00Z"/>
                <w:rFonts w:ascii="Calibri" w:hAnsi="Calibri"/>
                <w:color w:val="000000"/>
                <w:sz w:val="22"/>
                <w:szCs w:val="22"/>
              </w:rPr>
            </w:pPr>
            <w:ins w:id="1523" w:author="David Mattie" w:date="2019-08-18T16:02:00Z">
              <w:r>
                <w:rPr>
                  <w:rFonts w:ascii="Calibri" w:hAnsi="Calibri"/>
                  <w:color w:val="000000"/>
                  <w:sz w:val="22"/>
                  <w:szCs w:val="22"/>
                </w:rPr>
                <w:t>91.2%</w:t>
              </w:r>
            </w:ins>
          </w:p>
        </w:tc>
        <w:tc>
          <w:tcPr>
            <w:tcW w:w="0" w:type="auto"/>
            <w:noWrap/>
            <w:hideMark/>
            <w:tcPrChange w:id="1524" w:author="David Mattie" w:date="2019-08-18T16:03:00Z">
              <w:tcPr>
                <w:tcW w:w="960" w:type="dxa"/>
                <w:tcBorders>
                  <w:top w:val="nil"/>
                  <w:left w:val="nil"/>
                  <w:bottom w:val="nil"/>
                  <w:right w:val="nil"/>
                </w:tcBorders>
                <w:shd w:val="clear" w:color="auto" w:fill="auto"/>
                <w:noWrap/>
                <w:vAlign w:val="bottom"/>
                <w:hideMark/>
              </w:tcPr>
            </w:tcPrChange>
          </w:tcPr>
          <w:p w14:paraId="7D4271F6"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525" w:author="David Mattie" w:date="2019-08-18T16:02:00Z"/>
                <w:rFonts w:ascii="Calibri" w:hAnsi="Calibri"/>
                <w:color w:val="000000"/>
                <w:sz w:val="22"/>
                <w:szCs w:val="22"/>
              </w:rPr>
            </w:pPr>
            <w:ins w:id="1526" w:author="David Mattie" w:date="2019-08-18T16:02:00Z">
              <w:r>
                <w:rPr>
                  <w:rFonts w:ascii="Calibri" w:hAnsi="Calibri"/>
                  <w:color w:val="000000"/>
                  <w:sz w:val="22"/>
                  <w:szCs w:val="22"/>
                </w:rPr>
                <w:t>8.8%</w:t>
              </w:r>
            </w:ins>
          </w:p>
        </w:tc>
        <w:tc>
          <w:tcPr>
            <w:tcW w:w="0" w:type="auto"/>
            <w:noWrap/>
            <w:hideMark/>
            <w:tcPrChange w:id="1527" w:author="David Mattie" w:date="2019-08-18T16:03:00Z">
              <w:tcPr>
                <w:tcW w:w="960" w:type="dxa"/>
                <w:tcBorders>
                  <w:top w:val="nil"/>
                  <w:left w:val="nil"/>
                  <w:bottom w:val="nil"/>
                  <w:right w:val="nil"/>
                </w:tcBorders>
                <w:shd w:val="clear" w:color="auto" w:fill="auto"/>
                <w:noWrap/>
                <w:vAlign w:val="bottom"/>
                <w:hideMark/>
              </w:tcPr>
            </w:tcPrChange>
          </w:tcPr>
          <w:p w14:paraId="791ADE21"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528" w:author="David Mattie" w:date="2019-08-18T16:02:00Z"/>
                <w:rFonts w:ascii="Calibri" w:hAnsi="Calibri"/>
                <w:color w:val="000000"/>
                <w:sz w:val="22"/>
                <w:szCs w:val="22"/>
              </w:rPr>
            </w:pPr>
            <w:ins w:id="1529" w:author="David Mattie" w:date="2019-08-18T16:02:00Z">
              <w:r>
                <w:rPr>
                  <w:rFonts w:ascii="Calibri" w:hAnsi="Calibri"/>
                  <w:color w:val="000000"/>
                  <w:sz w:val="22"/>
                  <w:szCs w:val="22"/>
                </w:rPr>
                <w:t>0.0%</w:t>
              </w:r>
            </w:ins>
          </w:p>
        </w:tc>
        <w:tc>
          <w:tcPr>
            <w:tcW w:w="0" w:type="auto"/>
            <w:noWrap/>
            <w:hideMark/>
            <w:tcPrChange w:id="1530" w:author="David Mattie" w:date="2019-08-18T16:03:00Z">
              <w:tcPr>
                <w:tcW w:w="960" w:type="dxa"/>
                <w:tcBorders>
                  <w:top w:val="nil"/>
                  <w:left w:val="nil"/>
                  <w:bottom w:val="nil"/>
                  <w:right w:val="nil"/>
                </w:tcBorders>
                <w:shd w:val="clear" w:color="auto" w:fill="auto"/>
                <w:noWrap/>
                <w:vAlign w:val="bottom"/>
                <w:hideMark/>
              </w:tcPr>
            </w:tcPrChange>
          </w:tcPr>
          <w:p w14:paraId="16C895CC"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531" w:author="David Mattie" w:date="2019-08-18T16:02:00Z"/>
                <w:rFonts w:ascii="Calibri" w:hAnsi="Calibri"/>
                <w:color w:val="000000"/>
                <w:sz w:val="22"/>
                <w:szCs w:val="22"/>
              </w:rPr>
            </w:pPr>
            <w:ins w:id="1532" w:author="David Mattie" w:date="2019-08-18T16:02:00Z">
              <w:r>
                <w:rPr>
                  <w:rFonts w:ascii="Calibri" w:hAnsi="Calibri"/>
                  <w:color w:val="000000"/>
                  <w:sz w:val="22"/>
                  <w:szCs w:val="22"/>
                </w:rPr>
                <w:t>0.0%</w:t>
              </w:r>
            </w:ins>
          </w:p>
        </w:tc>
      </w:tr>
      <w:tr w:rsidR="0018354D" w14:paraId="29FAEB0B" w14:textId="77777777" w:rsidTr="0018354D">
        <w:trPr>
          <w:trHeight w:val="288"/>
          <w:ins w:id="1533" w:author="David Mattie" w:date="2019-08-18T16:02:00Z"/>
          <w:trPrChange w:id="1534"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535" w:author="David Mattie" w:date="2019-08-18T16:03:00Z">
              <w:tcPr>
                <w:tcW w:w="3226" w:type="dxa"/>
                <w:tcBorders>
                  <w:top w:val="nil"/>
                  <w:left w:val="nil"/>
                  <w:bottom w:val="nil"/>
                  <w:right w:val="nil"/>
                </w:tcBorders>
                <w:shd w:val="clear" w:color="auto" w:fill="auto"/>
                <w:noWrap/>
                <w:vAlign w:val="bottom"/>
                <w:hideMark/>
              </w:tcPr>
            </w:tcPrChange>
          </w:tcPr>
          <w:p w14:paraId="0A74DBB8" w14:textId="77777777" w:rsidR="0018354D" w:rsidRDefault="0018354D">
            <w:pPr>
              <w:rPr>
                <w:ins w:id="1536" w:author="David Mattie" w:date="2019-08-18T16:02:00Z"/>
                <w:rFonts w:ascii="Calibri" w:hAnsi="Calibri"/>
                <w:color w:val="000000"/>
                <w:sz w:val="22"/>
                <w:szCs w:val="22"/>
              </w:rPr>
            </w:pPr>
            <w:ins w:id="1537" w:author="David Mattie" w:date="2019-08-18T16:02:00Z">
              <w:r>
                <w:rPr>
                  <w:rFonts w:ascii="Calibri" w:hAnsi="Calibri"/>
                  <w:color w:val="000000"/>
                  <w:sz w:val="22"/>
                  <w:szCs w:val="22"/>
                </w:rPr>
                <w:t>Lines to render asymmetry</w:t>
              </w:r>
            </w:ins>
          </w:p>
        </w:tc>
        <w:tc>
          <w:tcPr>
            <w:tcW w:w="0" w:type="auto"/>
            <w:noWrap/>
            <w:hideMark/>
            <w:tcPrChange w:id="1538" w:author="David Mattie" w:date="2019-08-18T16:03:00Z">
              <w:tcPr>
                <w:tcW w:w="960" w:type="dxa"/>
                <w:tcBorders>
                  <w:top w:val="nil"/>
                  <w:left w:val="nil"/>
                  <w:bottom w:val="nil"/>
                  <w:right w:val="nil"/>
                </w:tcBorders>
                <w:shd w:val="clear" w:color="auto" w:fill="auto"/>
                <w:noWrap/>
                <w:vAlign w:val="bottom"/>
                <w:hideMark/>
              </w:tcPr>
            </w:tcPrChange>
          </w:tcPr>
          <w:p w14:paraId="401DDFF6"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539" w:author="David Mattie" w:date="2019-08-18T16:02:00Z"/>
                <w:rFonts w:ascii="Calibri" w:hAnsi="Calibri"/>
                <w:color w:val="000000"/>
                <w:sz w:val="22"/>
                <w:szCs w:val="22"/>
              </w:rPr>
            </w:pPr>
            <w:ins w:id="1540" w:author="David Mattie" w:date="2019-08-18T16:02:00Z">
              <w:r>
                <w:rPr>
                  <w:rFonts w:ascii="Calibri" w:hAnsi="Calibri"/>
                  <w:color w:val="000000"/>
                  <w:sz w:val="22"/>
                  <w:szCs w:val="22"/>
                </w:rPr>
                <w:t>97.2%</w:t>
              </w:r>
            </w:ins>
          </w:p>
        </w:tc>
        <w:tc>
          <w:tcPr>
            <w:tcW w:w="0" w:type="auto"/>
            <w:noWrap/>
            <w:hideMark/>
            <w:tcPrChange w:id="1541" w:author="David Mattie" w:date="2019-08-18T16:03:00Z">
              <w:tcPr>
                <w:tcW w:w="960" w:type="dxa"/>
                <w:tcBorders>
                  <w:top w:val="nil"/>
                  <w:left w:val="nil"/>
                  <w:bottom w:val="nil"/>
                  <w:right w:val="nil"/>
                </w:tcBorders>
                <w:shd w:val="clear" w:color="auto" w:fill="auto"/>
                <w:noWrap/>
                <w:vAlign w:val="bottom"/>
                <w:hideMark/>
              </w:tcPr>
            </w:tcPrChange>
          </w:tcPr>
          <w:p w14:paraId="5525AA18"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542" w:author="David Mattie" w:date="2019-08-18T16:02:00Z"/>
                <w:rFonts w:ascii="Calibri" w:hAnsi="Calibri"/>
                <w:color w:val="000000"/>
                <w:sz w:val="22"/>
                <w:szCs w:val="22"/>
              </w:rPr>
            </w:pPr>
            <w:ins w:id="1543" w:author="David Mattie" w:date="2019-08-18T16:02:00Z">
              <w:r>
                <w:rPr>
                  <w:rFonts w:ascii="Calibri" w:hAnsi="Calibri"/>
                  <w:color w:val="000000"/>
                  <w:sz w:val="22"/>
                  <w:szCs w:val="22"/>
                </w:rPr>
                <w:t>2.8%</w:t>
              </w:r>
            </w:ins>
          </w:p>
        </w:tc>
        <w:tc>
          <w:tcPr>
            <w:tcW w:w="0" w:type="auto"/>
            <w:noWrap/>
            <w:hideMark/>
            <w:tcPrChange w:id="1544" w:author="David Mattie" w:date="2019-08-18T16:03:00Z">
              <w:tcPr>
                <w:tcW w:w="960" w:type="dxa"/>
                <w:tcBorders>
                  <w:top w:val="nil"/>
                  <w:left w:val="nil"/>
                  <w:bottom w:val="nil"/>
                  <w:right w:val="nil"/>
                </w:tcBorders>
                <w:shd w:val="clear" w:color="auto" w:fill="auto"/>
                <w:noWrap/>
                <w:vAlign w:val="bottom"/>
                <w:hideMark/>
              </w:tcPr>
            </w:tcPrChange>
          </w:tcPr>
          <w:p w14:paraId="20FB50BC"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545" w:author="David Mattie" w:date="2019-08-18T16:02:00Z"/>
                <w:rFonts w:ascii="Calibri" w:hAnsi="Calibri"/>
                <w:color w:val="000000"/>
                <w:sz w:val="22"/>
                <w:szCs w:val="22"/>
              </w:rPr>
            </w:pPr>
            <w:ins w:id="1546" w:author="David Mattie" w:date="2019-08-18T16:02:00Z">
              <w:r>
                <w:rPr>
                  <w:rFonts w:ascii="Calibri" w:hAnsi="Calibri"/>
                  <w:color w:val="000000"/>
                  <w:sz w:val="22"/>
                  <w:szCs w:val="22"/>
                </w:rPr>
                <w:t>0.0%</w:t>
              </w:r>
            </w:ins>
          </w:p>
        </w:tc>
        <w:tc>
          <w:tcPr>
            <w:tcW w:w="0" w:type="auto"/>
            <w:noWrap/>
            <w:hideMark/>
            <w:tcPrChange w:id="1547" w:author="David Mattie" w:date="2019-08-18T16:03:00Z">
              <w:tcPr>
                <w:tcW w:w="960" w:type="dxa"/>
                <w:tcBorders>
                  <w:top w:val="nil"/>
                  <w:left w:val="nil"/>
                  <w:bottom w:val="nil"/>
                  <w:right w:val="nil"/>
                </w:tcBorders>
                <w:shd w:val="clear" w:color="auto" w:fill="auto"/>
                <w:noWrap/>
                <w:vAlign w:val="bottom"/>
                <w:hideMark/>
              </w:tcPr>
            </w:tcPrChange>
          </w:tcPr>
          <w:p w14:paraId="6454F2FE"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548" w:author="David Mattie" w:date="2019-08-18T16:02:00Z"/>
                <w:rFonts w:ascii="Calibri" w:hAnsi="Calibri"/>
                <w:color w:val="000000"/>
                <w:sz w:val="22"/>
                <w:szCs w:val="22"/>
              </w:rPr>
            </w:pPr>
            <w:ins w:id="1549" w:author="David Mattie" w:date="2019-08-18T16:02:00Z">
              <w:r>
                <w:rPr>
                  <w:rFonts w:ascii="Calibri" w:hAnsi="Calibri"/>
                  <w:color w:val="000000"/>
                  <w:sz w:val="22"/>
                  <w:szCs w:val="22"/>
                </w:rPr>
                <w:t>0.0%</w:t>
              </w:r>
            </w:ins>
          </w:p>
        </w:tc>
      </w:tr>
      <w:tr w:rsidR="0018354D" w14:paraId="7F87FE57" w14:textId="77777777" w:rsidTr="0018354D">
        <w:trPr>
          <w:cnfStyle w:val="000000100000" w:firstRow="0" w:lastRow="0" w:firstColumn="0" w:lastColumn="0" w:oddVBand="0" w:evenVBand="0" w:oddHBand="1" w:evenHBand="0" w:firstRowFirstColumn="0" w:firstRowLastColumn="0" w:lastRowFirstColumn="0" w:lastRowLastColumn="0"/>
          <w:trHeight w:val="288"/>
          <w:ins w:id="1550" w:author="David Mattie" w:date="2019-08-18T16:02:00Z"/>
          <w:trPrChange w:id="1551"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552" w:author="David Mattie" w:date="2019-08-18T16:03:00Z">
              <w:tcPr>
                <w:tcW w:w="3226" w:type="dxa"/>
                <w:tcBorders>
                  <w:top w:val="nil"/>
                  <w:left w:val="nil"/>
                  <w:bottom w:val="nil"/>
                  <w:right w:val="nil"/>
                </w:tcBorders>
                <w:shd w:val="clear" w:color="auto" w:fill="auto"/>
                <w:noWrap/>
                <w:vAlign w:val="bottom"/>
                <w:hideMark/>
              </w:tcPr>
            </w:tcPrChange>
          </w:tcPr>
          <w:p w14:paraId="1A17C6A3" w14:textId="77777777" w:rsidR="0018354D" w:rsidRDefault="0018354D">
            <w:pPr>
              <w:cnfStyle w:val="001000100000" w:firstRow="0" w:lastRow="0" w:firstColumn="1" w:lastColumn="0" w:oddVBand="0" w:evenVBand="0" w:oddHBand="1" w:evenHBand="0" w:firstRowFirstColumn="0" w:firstRowLastColumn="0" w:lastRowFirstColumn="0" w:lastRowLastColumn="0"/>
              <w:rPr>
                <w:ins w:id="1553" w:author="David Mattie" w:date="2019-08-18T16:02:00Z"/>
                <w:rFonts w:ascii="Calibri" w:hAnsi="Calibri"/>
                <w:color w:val="000000"/>
                <w:sz w:val="22"/>
                <w:szCs w:val="22"/>
              </w:rPr>
            </w:pPr>
            <w:ins w:id="1554" w:author="David Mattie" w:date="2019-08-18T16:02:00Z">
              <w:r>
                <w:rPr>
                  <w:rFonts w:ascii="Calibri" w:hAnsi="Calibri"/>
                  <w:color w:val="000000"/>
                  <w:sz w:val="22"/>
                  <w:szCs w:val="22"/>
                </w:rPr>
                <w:t>Mean ADC</w:t>
              </w:r>
            </w:ins>
          </w:p>
        </w:tc>
        <w:tc>
          <w:tcPr>
            <w:tcW w:w="0" w:type="auto"/>
            <w:noWrap/>
            <w:hideMark/>
            <w:tcPrChange w:id="1555" w:author="David Mattie" w:date="2019-08-18T16:03:00Z">
              <w:tcPr>
                <w:tcW w:w="960" w:type="dxa"/>
                <w:tcBorders>
                  <w:top w:val="nil"/>
                  <w:left w:val="nil"/>
                  <w:bottom w:val="nil"/>
                  <w:right w:val="nil"/>
                </w:tcBorders>
                <w:shd w:val="clear" w:color="auto" w:fill="auto"/>
                <w:noWrap/>
                <w:vAlign w:val="bottom"/>
                <w:hideMark/>
              </w:tcPr>
            </w:tcPrChange>
          </w:tcPr>
          <w:p w14:paraId="1D2C1330"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556" w:author="David Mattie" w:date="2019-08-18T16:02:00Z"/>
                <w:rFonts w:ascii="Calibri" w:hAnsi="Calibri"/>
                <w:color w:val="000000"/>
                <w:sz w:val="22"/>
                <w:szCs w:val="22"/>
              </w:rPr>
            </w:pPr>
            <w:ins w:id="1557" w:author="David Mattie" w:date="2019-08-18T16:02:00Z">
              <w:r>
                <w:rPr>
                  <w:rFonts w:ascii="Calibri" w:hAnsi="Calibri"/>
                  <w:color w:val="000000"/>
                  <w:sz w:val="22"/>
                  <w:szCs w:val="22"/>
                </w:rPr>
                <w:t>79.9%</w:t>
              </w:r>
            </w:ins>
          </w:p>
        </w:tc>
        <w:tc>
          <w:tcPr>
            <w:tcW w:w="0" w:type="auto"/>
            <w:noWrap/>
            <w:hideMark/>
            <w:tcPrChange w:id="1558" w:author="David Mattie" w:date="2019-08-18T16:03:00Z">
              <w:tcPr>
                <w:tcW w:w="960" w:type="dxa"/>
                <w:tcBorders>
                  <w:top w:val="nil"/>
                  <w:left w:val="nil"/>
                  <w:bottom w:val="nil"/>
                  <w:right w:val="nil"/>
                </w:tcBorders>
                <w:shd w:val="clear" w:color="auto" w:fill="auto"/>
                <w:noWrap/>
                <w:vAlign w:val="bottom"/>
                <w:hideMark/>
              </w:tcPr>
            </w:tcPrChange>
          </w:tcPr>
          <w:p w14:paraId="3EE8E637" w14:textId="77777777" w:rsidR="0018354D" w:rsidRPr="0018354D" w:rsidRDefault="0018354D">
            <w:pPr>
              <w:jc w:val="right"/>
              <w:cnfStyle w:val="000000100000" w:firstRow="0" w:lastRow="0" w:firstColumn="0" w:lastColumn="0" w:oddVBand="0" w:evenVBand="0" w:oddHBand="1" w:evenHBand="0" w:firstRowFirstColumn="0" w:firstRowLastColumn="0" w:lastRowFirstColumn="0" w:lastRowLastColumn="0"/>
              <w:rPr>
                <w:ins w:id="1559" w:author="David Mattie" w:date="2019-08-18T16:02:00Z"/>
                <w:rFonts w:ascii="Calibri" w:hAnsi="Calibri"/>
                <w:b/>
                <w:color w:val="000000"/>
                <w:sz w:val="22"/>
                <w:szCs w:val="22"/>
                <w:rPrChange w:id="1560" w:author="David Mattie" w:date="2019-08-18T16:10:00Z">
                  <w:rPr>
                    <w:ins w:id="1561" w:author="David Mattie" w:date="2019-08-18T16:02:00Z"/>
                    <w:rFonts w:ascii="Calibri" w:hAnsi="Calibri"/>
                    <w:color w:val="000000"/>
                    <w:sz w:val="22"/>
                    <w:szCs w:val="22"/>
                  </w:rPr>
                </w:rPrChange>
              </w:rPr>
            </w:pPr>
            <w:ins w:id="1562" w:author="David Mattie" w:date="2019-08-18T16:02:00Z">
              <w:r w:rsidRPr="0018354D">
                <w:rPr>
                  <w:rFonts w:ascii="Calibri" w:hAnsi="Calibri"/>
                  <w:b/>
                  <w:color w:val="000000"/>
                  <w:sz w:val="22"/>
                  <w:szCs w:val="22"/>
                  <w:rPrChange w:id="1563" w:author="David Mattie" w:date="2019-08-18T16:10:00Z">
                    <w:rPr>
                      <w:rFonts w:ascii="Calibri" w:hAnsi="Calibri"/>
                      <w:color w:val="000000"/>
                      <w:sz w:val="22"/>
                      <w:szCs w:val="22"/>
                    </w:rPr>
                  </w:rPrChange>
                </w:rPr>
                <w:t>20.1%</w:t>
              </w:r>
            </w:ins>
          </w:p>
        </w:tc>
        <w:tc>
          <w:tcPr>
            <w:tcW w:w="0" w:type="auto"/>
            <w:noWrap/>
            <w:hideMark/>
            <w:tcPrChange w:id="1564" w:author="David Mattie" w:date="2019-08-18T16:03:00Z">
              <w:tcPr>
                <w:tcW w:w="960" w:type="dxa"/>
                <w:tcBorders>
                  <w:top w:val="nil"/>
                  <w:left w:val="nil"/>
                  <w:bottom w:val="nil"/>
                  <w:right w:val="nil"/>
                </w:tcBorders>
                <w:shd w:val="clear" w:color="auto" w:fill="auto"/>
                <w:noWrap/>
                <w:vAlign w:val="bottom"/>
                <w:hideMark/>
              </w:tcPr>
            </w:tcPrChange>
          </w:tcPr>
          <w:p w14:paraId="07D4944A"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565" w:author="David Mattie" w:date="2019-08-18T16:02:00Z"/>
                <w:rFonts w:ascii="Calibri" w:hAnsi="Calibri"/>
                <w:color w:val="000000"/>
                <w:sz w:val="22"/>
                <w:szCs w:val="22"/>
              </w:rPr>
            </w:pPr>
            <w:ins w:id="1566" w:author="David Mattie" w:date="2019-08-18T16:02:00Z">
              <w:r>
                <w:rPr>
                  <w:rFonts w:ascii="Calibri" w:hAnsi="Calibri"/>
                  <w:color w:val="000000"/>
                  <w:sz w:val="22"/>
                  <w:szCs w:val="22"/>
                </w:rPr>
                <w:t>0.0%</w:t>
              </w:r>
            </w:ins>
          </w:p>
        </w:tc>
        <w:tc>
          <w:tcPr>
            <w:tcW w:w="0" w:type="auto"/>
            <w:noWrap/>
            <w:hideMark/>
            <w:tcPrChange w:id="1567" w:author="David Mattie" w:date="2019-08-18T16:03:00Z">
              <w:tcPr>
                <w:tcW w:w="960" w:type="dxa"/>
                <w:tcBorders>
                  <w:top w:val="nil"/>
                  <w:left w:val="nil"/>
                  <w:bottom w:val="nil"/>
                  <w:right w:val="nil"/>
                </w:tcBorders>
                <w:shd w:val="clear" w:color="auto" w:fill="auto"/>
                <w:noWrap/>
                <w:vAlign w:val="bottom"/>
                <w:hideMark/>
              </w:tcPr>
            </w:tcPrChange>
          </w:tcPr>
          <w:p w14:paraId="0149993A"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568" w:author="David Mattie" w:date="2019-08-18T16:02:00Z"/>
                <w:rFonts w:ascii="Calibri" w:hAnsi="Calibri"/>
                <w:color w:val="000000"/>
                <w:sz w:val="22"/>
                <w:szCs w:val="22"/>
              </w:rPr>
            </w:pPr>
            <w:ins w:id="1569" w:author="David Mattie" w:date="2019-08-18T16:02:00Z">
              <w:r>
                <w:rPr>
                  <w:rFonts w:ascii="Calibri" w:hAnsi="Calibri"/>
                  <w:color w:val="000000"/>
                  <w:sz w:val="22"/>
                  <w:szCs w:val="22"/>
                </w:rPr>
                <w:t>0.0%</w:t>
              </w:r>
            </w:ins>
          </w:p>
        </w:tc>
      </w:tr>
      <w:tr w:rsidR="0018354D" w14:paraId="1289BFA2" w14:textId="77777777" w:rsidTr="0018354D">
        <w:trPr>
          <w:trHeight w:val="288"/>
          <w:ins w:id="1570" w:author="David Mattie" w:date="2019-08-18T16:02:00Z"/>
          <w:trPrChange w:id="1571"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572" w:author="David Mattie" w:date="2019-08-18T16:03:00Z">
              <w:tcPr>
                <w:tcW w:w="3226" w:type="dxa"/>
                <w:tcBorders>
                  <w:top w:val="nil"/>
                  <w:left w:val="nil"/>
                  <w:bottom w:val="nil"/>
                  <w:right w:val="nil"/>
                </w:tcBorders>
                <w:shd w:val="clear" w:color="auto" w:fill="auto"/>
                <w:noWrap/>
                <w:vAlign w:val="bottom"/>
                <w:hideMark/>
              </w:tcPr>
            </w:tcPrChange>
          </w:tcPr>
          <w:p w14:paraId="1F353942" w14:textId="77777777" w:rsidR="0018354D" w:rsidRDefault="0018354D">
            <w:pPr>
              <w:rPr>
                <w:ins w:id="1573" w:author="David Mattie" w:date="2019-08-18T16:02:00Z"/>
                <w:rFonts w:ascii="Calibri" w:hAnsi="Calibri"/>
                <w:color w:val="000000"/>
                <w:sz w:val="22"/>
                <w:szCs w:val="22"/>
              </w:rPr>
            </w:pPr>
            <w:ins w:id="1574" w:author="David Mattie" w:date="2019-08-18T16:02:00Z">
              <w:r>
                <w:rPr>
                  <w:rFonts w:ascii="Calibri" w:hAnsi="Calibri"/>
                  <w:color w:val="000000"/>
                  <w:sz w:val="22"/>
                  <w:szCs w:val="22"/>
                </w:rPr>
                <w:t>Mean ADC asymmetry</w:t>
              </w:r>
            </w:ins>
          </w:p>
        </w:tc>
        <w:tc>
          <w:tcPr>
            <w:tcW w:w="0" w:type="auto"/>
            <w:noWrap/>
            <w:hideMark/>
            <w:tcPrChange w:id="1575" w:author="David Mattie" w:date="2019-08-18T16:03:00Z">
              <w:tcPr>
                <w:tcW w:w="960" w:type="dxa"/>
                <w:tcBorders>
                  <w:top w:val="nil"/>
                  <w:left w:val="nil"/>
                  <w:bottom w:val="nil"/>
                  <w:right w:val="nil"/>
                </w:tcBorders>
                <w:shd w:val="clear" w:color="auto" w:fill="auto"/>
                <w:noWrap/>
                <w:vAlign w:val="bottom"/>
                <w:hideMark/>
              </w:tcPr>
            </w:tcPrChange>
          </w:tcPr>
          <w:p w14:paraId="57E25C56"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576" w:author="David Mattie" w:date="2019-08-18T16:02:00Z"/>
                <w:rFonts w:ascii="Calibri" w:hAnsi="Calibri"/>
                <w:color w:val="000000"/>
                <w:sz w:val="22"/>
                <w:szCs w:val="22"/>
              </w:rPr>
            </w:pPr>
            <w:ins w:id="1577" w:author="David Mattie" w:date="2019-08-18T16:02:00Z">
              <w:r>
                <w:rPr>
                  <w:rFonts w:ascii="Calibri" w:hAnsi="Calibri"/>
                  <w:color w:val="000000"/>
                  <w:sz w:val="22"/>
                  <w:szCs w:val="22"/>
                </w:rPr>
                <w:t>97.3%</w:t>
              </w:r>
            </w:ins>
          </w:p>
        </w:tc>
        <w:tc>
          <w:tcPr>
            <w:tcW w:w="0" w:type="auto"/>
            <w:noWrap/>
            <w:hideMark/>
            <w:tcPrChange w:id="1578" w:author="David Mattie" w:date="2019-08-18T16:03:00Z">
              <w:tcPr>
                <w:tcW w:w="960" w:type="dxa"/>
                <w:tcBorders>
                  <w:top w:val="nil"/>
                  <w:left w:val="nil"/>
                  <w:bottom w:val="nil"/>
                  <w:right w:val="nil"/>
                </w:tcBorders>
                <w:shd w:val="clear" w:color="auto" w:fill="auto"/>
                <w:noWrap/>
                <w:vAlign w:val="bottom"/>
                <w:hideMark/>
              </w:tcPr>
            </w:tcPrChange>
          </w:tcPr>
          <w:p w14:paraId="21FD3466"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579" w:author="David Mattie" w:date="2019-08-18T16:02:00Z"/>
                <w:rFonts w:ascii="Calibri" w:hAnsi="Calibri"/>
                <w:color w:val="000000"/>
                <w:sz w:val="22"/>
                <w:szCs w:val="22"/>
              </w:rPr>
            </w:pPr>
            <w:ins w:id="1580" w:author="David Mattie" w:date="2019-08-18T16:02:00Z">
              <w:r>
                <w:rPr>
                  <w:rFonts w:ascii="Calibri" w:hAnsi="Calibri"/>
                  <w:color w:val="000000"/>
                  <w:sz w:val="22"/>
                  <w:szCs w:val="22"/>
                </w:rPr>
                <w:t>2.7%</w:t>
              </w:r>
            </w:ins>
          </w:p>
        </w:tc>
        <w:tc>
          <w:tcPr>
            <w:tcW w:w="0" w:type="auto"/>
            <w:noWrap/>
            <w:hideMark/>
            <w:tcPrChange w:id="1581" w:author="David Mattie" w:date="2019-08-18T16:03:00Z">
              <w:tcPr>
                <w:tcW w:w="960" w:type="dxa"/>
                <w:tcBorders>
                  <w:top w:val="nil"/>
                  <w:left w:val="nil"/>
                  <w:bottom w:val="nil"/>
                  <w:right w:val="nil"/>
                </w:tcBorders>
                <w:shd w:val="clear" w:color="auto" w:fill="auto"/>
                <w:noWrap/>
                <w:vAlign w:val="bottom"/>
                <w:hideMark/>
              </w:tcPr>
            </w:tcPrChange>
          </w:tcPr>
          <w:p w14:paraId="09CFE8C7"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582" w:author="David Mattie" w:date="2019-08-18T16:02:00Z"/>
                <w:rFonts w:ascii="Calibri" w:hAnsi="Calibri"/>
                <w:color w:val="000000"/>
                <w:sz w:val="22"/>
                <w:szCs w:val="22"/>
              </w:rPr>
            </w:pPr>
            <w:ins w:id="1583" w:author="David Mattie" w:date="2019-08-18T16:02:00Z">
              <w:r>
                <w:rPr>
                  <w:rFonts w:ascii="Calibri" w:hAnsi="Calibri"/>
                  <w:color w:val="000000"/>
                  <w:sz w:val="22"/>
                  <w:szCs w:val="22"/>
                </w:rPr>
                <w:t>0.0%</w:t>
              </w:r>
            </w:ins>
          </w:p>
        </w:tc>
        <w:tc>
          <w:tcPr>
            <w:tcW w:w="0" w:type="auto"/>
            <w:noWrap/>
            <w:hideMark/>
            <w:tcPrChange w:id="1584" w:author="David Mattie" w:date="2019-08-18T16:03:00Z">
              <w:tcPr>
                <w:tcW w:w="960" w:type="dxa"/>
                <w:tcBorders>
                  <w:top w:val="nil"/>
                  <w:left w:val="nil"/>
                  <w:bottom w:val="nil"/>
                  <w:right w:val="nil"/>
                </w:tcBorders>
                <w:shd w:val="clear" w:color="auto" w:fill="auto"/>
                <w:noWrap/>
                <w:vAlign w:val="bottom"/>
                <w:hideMark/>
              </w:tcPr>
            </w:tcPrChange>
          </w:tcPr>
          <w:p w14:paraId="0821C4DB"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585" w:author="David Mattie" w:date="2019-08-18T16:02:00Z"/>
                <w:rFonts w:ascii="Calibri" w:hAnsi="Calibri"/>
                <w:color w:val="000000"/>
                <w:sz w:val="22"/>
                <w:szCs w:val="22"/>
              </w:rPr>
            </w:pPr>
            <w:ins w:id="1586" w:author="David Mattie" w:date="2019-08-18T16:02:00Z">
              <w:r>
                <w:rPr>
                  <w:rFonts w:ascii="Calibri" w:hAnsi="Calibri"/>
                  <w:color w:val="000000"/>
                  <w:sz w:val="22"/>
                  <w:szCs w:val="22"/>
                </w:rPr>
                <w:t>0.0%</w:t>
              </w:r>
            </w:ins>
          </w:p>
        </w:tc>
      </w:tr>
      <w:tr w:rsidR="0018354D" w14:paraId="7E6C77DD" w14:textId="77777777" w:rsidTr="0018354D">
        <w:trPr>
          <w:cnfStyle w:val="000000100000" w:firstRow="0" w:lastRow="0" w:firstColumn="0" w:lastColumn="0" w:oddVBand="0" w:evenVBand="0" w:oddHBand="1" w:evenHBand="0" w:firstRowFirstColumn="0" w:firstRowLastColumn="0" w:lastRowFirstColumn="0" w:lastRowLastColumn="0"/>
          <w:trHeight w:val="288"/>
          <w:ins w:id="1587" w:author="David Mattie" w:date="2019-08-18T16:02:00Z"/>
          <w:trPrChange w:id="1588"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589" w:author="David Mattie" w:date="2019-08-18T16:03:00Z">
              <w:tcPr>
                <w:tcW w:w="3226" w:type="dxa"/>
                <w:tcBorders>
                  <w:top w:val="nil"/>
                  <w:left w:val="nil"/>
                  <w:bottom w:val="nil"/>
                  <w:right w:val="nil"/>
                </w:tcBorders>
                <w:shd w:val="clear" w:color="auto" w:fill="auto"/>
                <w:noWrap/>
                <w:vAlign w:val="bottom"/>
                <w:hideMark/>
              </w:tcPr>
            </w:tcPrChange>
          </w:tcPr>
          <w:p w14:paraId="4989548F" w14:textId="77777777" w:rsidR="0018354D" w:rsidRDefault="0018354D">
            <w:pPr>
              <w:cnfStyle w:val="001000100000" w:firstRow="0" w:lastRow="0" w:firstColumn="1" w:lastColumn="0" w:oddVBand="0" w:evenVBand="0" w:oddHBand="1" w:evenHBand="0" w:firstRowFirstColumn="0" w:firstRowLastColumn="0" w:lastRowFirstColumn="0" w:lastRowLastColumn="0"/>
              <w:rPr>
                <w:ins w:id="1590" w:author="David Mattie" w:date="2019-08-18T16:02:00Z"/>
                <w:rFonts w:ascii="Calibri" w:hAnsi="Calibri"/>
                <w:color w:val="000000"/>
                <w:sz w:val="22"/>
                <w:szCs w:val="22"/>
              </w:rPr>
            </w:pPr>
            <w:ins w:id="1591" w:author="David Mattie" w:date="2019-08-18T16:02:00Z">
              <w:r>
                <w:rPr>
                  <w:rFonts w:ascii="Calibri" w:hAnsi="Calibri"/>
                  <w:color w:val="000000"/>
                  <w:sz w:val="22"/>
                  <w:szCs w:val="22"/>
                </w:rPr>
                <w:t>Mean FA</w:t>
              </w:r>
            </w:ins>
          </w:p>
        </w:tc>
        <w:tc>
          <w:tcPr>
            <w:tcW w:w="0" w:type="auto"/>
            <w:noWrap/>
            <w:hideMark/>
            <w:tcPrChange w:id="1592" w:author="David Mattie" w:date="2019-08-18T16:03:00Z">
              <w:tcPr>
                <w:tcW w:w="960" w:type="dxa"/>
                <w:tcBorders>
                  <w:top w:val="nil"/>
                  <w:left w:val="nil"/>
                  <w:bottom w:val="nil"/>
                  <w:right w:val="nil"/>
                </w:tcBorders>
                <w:shd w:val="clear" w:color="auto" w:fill="auto"/>
                <w:noWrap/>
                <w:vAlign w:val="bottom"/>
                <w:hideMark/>
              </w:tcPr>
            </w:tcPrChange>
          </w:tcPr>
          <w:p w14:paraId="347DE052"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593" w:author="David Mattie" w:date="2019-08-18T16:02:00Z"/>
                <w:rFonts w:ascii="Calibri" w:hAnsi="Calibri"/>
                <w:color w:val="000000"/>
                <w:sz w:val="22"/>
                <w:szCs w:val="22"/>
              </w:rPr>
            </w:pPr>
            <w:ins w:id="1594" w:author="David Mattie" w:date="2019-08-18T16:02:00Z">
              <w:r>
                <w:rPr>
                  <w:rFonts w:ascii="Calibri" w:hAnsi="Calibri"/>
                  <w:color w:val="000000"/>
                  <w:sz w:val="22"/>
                  <w:szCs w:val="22"/>
                </w:rPr>
                <w:t>84.5%</w:t>
              </w:r>
            </w:ins>
          </w:p>
        </w:tc>
        <w:tc>
          <w:tcPr>
            <w:tcW w:w="0" w:type="auto"/>
            <w:noWrap/>
            <w:hideMark/>
            <w:tcPrChange w:id="1595" w:author="David Mattie" w:date="2019-08-18T16:03:00Z">
              <w:tcPr>
                <w:tcW w:w="960" w:type="dxa"/>
                <w:tcBorders>
                  <w:top w:val="nil"/>
                  <w:left w:val="nil"/>
                  <w:bottom w:val="nil"/>
                  <w:right w:val="nil"/>
                </w:tcBorders>
                <w:shd w:val="clear" w:color="auto" w:fill="auto"/>
                <w:noWrap/>
                <w:vAlign w:val="bottom"/>
                <w:hideMark/>
              </w:tcPr>
            </w:tcPrChange>
          </w:tcPr>
          <w:p w14:paraId="5C13729E" w14:textId="77777777" w:rsidR="0018354D" w:rsidRPr="0018354D" w:rsidRDefault="0018354D">
            <w:pPr>
              <w:jc w:val="right"/>
              <w:cnfStyle w:val="000000100000" w:firstRow="0" w:lastRow="0" w:firstColumn="0" w:lastColumn="0" w:oddVBand="0" w:evenVBand="0" w:oddHBand="1" w:evenHBand="0" w:firstRowFirstColumn="0" w:firstRowLastColumn="0" w:lastRowFirstColumn="0" w:lastRowLastColumn="0"/>
              <w:rPr>
                <w:ins w:id="1596" w:author="David Mattie" w:date="2019-08-18T16:02:00Z"/>
                <w:rFonts w:ascii="Calibri" w:hAnsi="Calibri"/>
                <w:b/>
                <w:color w:val="000000"/>
                <w:sz w:val="22"/>
                <w:szCs w:val="22"/>
                <w:rPrChange w:id="1597" w:author="David Mattie" w:date="2019-08-18T16:10:00Z">
                  <w:rPr>
                    <w:ins w:id="1598" w:author="David Mattie" w:date="2019-08-18T16:02:00Z"/>
                    <w:rFonts w:ascii="Calibri" w:hAnsi="Calibri"/>
                    <w:color w:val="000000"/>
                    <w:sz w:val="22"/>
                    <w:szCs w:val="22"/>
                  </w:rPr>
                </w:rPrChange>
              </w:rPr>
            </w:pPr>
            <w:ins w:id="1599" w:author="David Mattie" w:date="2019-08-18T16:02:00Z">
              <w:r w:rsidRPr="0018354D">
                <w:rPr>
                  <w:rFonts w:ascii="Calibri" w:hAnsi="Calibri"/>
                  <w:b/>
                  <w:color w:val="000000"/>
                  <w:sz w:val="22"/>
                  <w:szCs w:val="22"/>
                  <w:rPrChange w:id="1600" w:author="David Mattie" w:date="2019-08-18T16:10:00Z">
                    <w:rPr>
                      <w:rFonts w:ascii="Calibri" w:hAnsi="Calibri"/>
                      <w:color w:val="000000"/>
                      <w:sz w:val="22"/>
                      <w:szCs w:val="22"/>
                    </w:rPr>
                  </w:rPrChange>
                </w:rPr>
                <w:t>15.5%</w:t>
              </w:r>
            </w:ins>
          </w:p>
        </w:tc>
        <w:tc>
          <w:tcPr>
            <w:tcW w:w="0" w:type="auto"/>
            <w:noWrap/>
            <w:hideMark/>
            <w:tcPrChange w:id="1601" w:author="David Mattie" w:date="2019-08-18T16:03:00Z">
              <w:tcPr>
                <w:tcW w:w="960" w:type="dxa"/>
                <w:tcBorders>
                  <w:top w:val="nil"/>
                  <w:left w:val="nil"/>
                  <w:bottom w:val="nil"/>
                  <w:right w:val="nil"/>
                </w:tcBorders>
                <w:shd w:val="clear" w:color="auto" w:fill="auto"/>
                <w:noWrap/>
                <w:vAlign w:val="bottom"/>
                <w:hideMark/>
              </w:tcPr>
            </w:tcPrChange>
          </w:tcPr>
          <w:p w14:paraId="71210684"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602" w:author="David Mattie" w:date="2019-08-18T16:02:00Z"/>
                <w:rFonts w:ascii="Calibri" w:hAnsi="Calibri"/>
                <w:color w:val="000000"/>
                <w:sz w:val="22"/>
                <w:szCs w:val="22"/>
              </w:rPr>
            </w:pPr>
            <w:ins w:id="1603" w:author="David Mattie" w:date="2019-08-18T16:02:00Z">
              <w:r>
                <w:rPr>
                  <w:rFonts w:ascii="Calibri" w:hAnsi="Calibri"/>
                  <w:color w:val="000000"/>
                  <w:sz w:val="22"/>
                  <w:szCs w:val="22"/>
                </w:rPr>
                <w:t>0.0%</w:t>
              </w:r>
            </w:ins>
          </w:p>
        </w:tc>
        <w:tc>
          <w:tcPr>
            <w:tcW w:w="0" w:type="auto"/>
            <w:noWrap/>
            <w:hideMark/>
            <w:tcPrChange w:id="1604" w:author="David Mattie" w:date="2019-08-18T16:03:00Z">
              <w:tcPr>
                <w:tcW w:w="960" w:type="dxa"/>
                <w:tcBorders>
                  <w:top w:val="nil"/>
                  <w:left w:val="nil"/>
                  <w:bottom w:val="nil"/>
                  <w:right w:val="nil"/>
                </w:tcBorders>
                <w:shd w:val="clear" w:color="auto" w:fill="auto"/>
                <w:noWrap/>
                <w:vAlign w:val="bottom"/>
                <w:hideMark/>
              </w:tcPr>
            </w:tcPrChange>
          </w:tcPr>
          <w:p w14:paraId="1B03DE1B"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605" w:author="David Mattie" w:date="2019-08-18T16:02:00Z"/>
                <w:rFonts w:ascii="Calibri" w:hAnsi="Calibri"/>
                <w:color w:val="000000"/>
                <w:sz w:val="22"/>
                <w:szCs w:val="22"/>
              </w:rPr>
            </w:pPr>
            <w:ins w:id="1606" w:author="David Mattie" w:date="2019-08-18T16:02:00Z">
              <w:r>
                <w:rPr>
                  <w:rFonts w:ascii="Calibri" w:hAnsi="Calibri"/>
                  <w:color w:val="000000"/>
                  <w:sz w:val="22"/>
                  <w:szCs w:val="22"/>
                </w:rPr>
                <w:t>0.0%</w:t>
              </w:r>
            </w:ins>
          </w:p>
        </w:tc>
      </w:tr>
      <w:tr w:rsidR="0018354D" w14:paraId="0789E534" w14:textId="77777777" w:rsidTr="0018354D">
        <w:trPr>
          <w:trHeight w:val="288"/>
          <w:ins w:id="1607" w:author="David Mattie" w:date="2019-08-18T16:02:00Z"/>
          <w:trPrChange w:id="1608"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609" w:author="David Mattie" w:date="2019-08-18T16:03:00Z">
              <w:tcPr>
                <w:tcW w:w="3226" w:type="dxa"/>
                <w:tcBorders>
                  <w:top w:val="nil"/>
                  <w:left w:val="nil"/>
                  <w:bottom w:val="nil"/>
                  <w:right w:val="nil"/>
                </w:tcBorders>
                <w:shd w:val="clear" w:color="auto" w:fill="auto"/>
                <w:noWrap/>
                <w:vAlign w:val="bottom"/>
                <w:hideMark/>
              </w:tcPr>
            </w:tcPrChange>
          </w:tcPr>
          <w:p w14:paraId="223F531F" w14:textId="77777777" w:rsidR="0018354D" w:rsidRDefault="0018354D">
            <w:pPr>
              <w:rPr>
                <w:ins w:id="1610" w:author="David Mattie" w:date="2019-08-18T16:02:00Z"/>
                <w:rFonts w:ascii="Calibri" w:hAnsi="Calibri"/>
                <w:color w:val="000000"/>
                <w:sz w:val="22"/>
                <w:szCs w:val="22"/>
              </w:rPr>
            </w:pPr>
            <w:ins w:id="1611" w:author="David Mattie" w:date="2019-08-18T16:02:00Z">
              <w:r>
                <w:rPr>
                  <w:rFonts w:ascii="Calibri" w:hAnsi="Calibri"/>
                  <w:color w:val="000000"/>
                  <w:sz w:val="22"/>
                  <w:szCs w:val="22"/>
                </w:rPr>
                <w:t>Mean FA asymmetry</w:t>
              </w:r>
            </w:ins>
          </w:p>
        </w:tc>
        <w:tc>
          <w:tcPr>
            <w:tcW w:w="0" w:type="auto"/>
            <w:noWrap/>
            <w:hideMark/>
            <w:tcPrChange w:id="1612" w:author="David Mattie" w:date="2019-08-18T16:03:00Z">
              <w:tcPr>
                <w:tcW w:w="960" w:type="dxa"/>
                <w:tcBorders>
                  <w:top w:val="nil"/>
                  <w:left w:val="nil"/>
                  <w:bottom w:val="nil"/>
                  <w:right w:val="nil"/>
                </w:tcBorders>
                <w:shd w:val="clear" w:color="auto" w:fill="auto"/>
                <w:noWrap/>
                <w:vAlign w:val="bottom"/>
                <w:hideMark/>
              </w:tcPr>
            </w:tcPrChange>
          </w:tcPr>
          <w:p w14:paraId="72648D39"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13" w:author="David Mattie" w:date="2019-08-18T16:02:00Z"/>
                <w:rFonts w:ascii="Calibri" w:hAnsi="Calibri"/>
                <w:color w:val="000000"/>
                <w:sz w:val="22"/>
                <w:szCs w:val="22"/>
              </w:rPr>
            </w:pPr>
            <w:ins w:id="1614" w:author="David Mattie" w:date="2019-08-18T16:02:00Z">
              <w:r>
                <w:rPr>
                  <w:rFonts w:ascii="Calibri" w:hAnsi="Calibri"/>
                  <w:color w:val="000000"/>
                  <w:sz w:val="22"/>
                  <w:szCs w:val="22"/>
                </w:rPr>
                <w:t>97.2%</w:t>
              </w:r>
            </w:ins>
          </w:p>
        </w:tc>
        <w:tc>
          <w:tcPr>
            <w:tcW w:w="0" w:type="auto"/>
            <w:noWrap/>
            <w:hideMark/>
            <w:tcPrChange w:id="1615" w:author="David Mattie" w:date="2019-08-18T16:03:00Z">
              <w:tcPr>
                <w:tcW w:w="960" w:type="dxa"/>
                <w:tcBorders>
                  <w:top w:val="nil"/>
                  <w:left w:val="nil"/>
                  <w:bottom w:val="nil"/>
                  <w:right w:val="nil"/>
                </w:tcBorders>
                <w:shd w:val="clear" w:color="auto" w:fill="auto"/>
                <w:noWrap/>
                <w:vAlign w:val="bottom"/>
                <w:hideMark/>
              </w:tcPr>
            </w:tcPrChange>
          </w:tcPr>
          <w:p w14:paraId="168AB00E"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16" w:author="David Mattie" w:date="2019-08-18T16:02:00Z"/>
                <w:rFonts w:ascii="Calibri" w:hAnsi="Calibri"/>
                <w:color w:val="000000"/>
                <w:sz w:val="22"/>
                <w:szCs w:val="22"/>
              </w:rPr>
            </w:pPr>
            <w:ins w:id="1617" w:author="David Mattie" w:date="2019-08-18T16:02:00Z">
              <w:r>
                <w:rPr>
                  <w:rFonts w:ascii="Calibri" w:hAnsi="Calibri"/>
                  <w:color w:val="000000"/>
                  <w:sz w:val="22"/>
                  <w:szCs w:val="22"/>
                </w:rPr>
                <w:t>2.8%</w:t>
              </w:r>
            </w:ins>
          </w:p>
        </w:tc>
        <w:tc>
          <w:tcPr>
            <w:tcW w:w="0" w:type="auto"/>
            <w:noWrap/>
            <w:hideMark/>
            <w:tcPrChange w:id="1618" w:author="David Mattie" w:date="2019-08-18T16:03:00Z">
              <w:tcPr>
                <w:tcW w:w="960" w:type="dxa"/>
                <w:tcBorders>
                  <w:top w:val="nil"/>
                  <w:left w:val="nil"/>
                  <w:bottom w:val="nil"/>
                  <w:right w:val="nil"/>
                </w:tcBorders>
                <w:shd w:val="clear" w:color="auto" w:fill="auto"/>
                <w:noWrap/>
                <w:vAlign w:val="bottom"/>
                <w:hideMark/>
              </w:tcPr>
            </w:tcPrChange>
          </w:tcPr>
          <w:p w14:paraId="6190D5BC"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19" w:author="David Mattie" w:date="2019-08-18T16:02:00Z"/>
                <w:rFonts w:ascii="Calibri" w:hAnsi="Calibri"/>
                <w:color w:val="000000"/>
                <w:sz w:val="22"/>
                <w:szCs w:val="22"/>
              </w:rPr>
            </w:pPr>
            <w:ins w:id="1620" w:author="David Mattie" w:date="2019-08-18T16:02:00Z">
              <w:r>
                <w:rPr>
                  <w:rFonts w:ascii="Calibri" w:hAnsi="Calibri"/>
                  <w:color w:val="000000"/>
                  <w:sz w:val="22"/>
                  <w:szCs w:val="22"/>
                </w:rPr>
                <w:t>0.0%</w:t>
              </w:r>
            </w:ins>
          </w:p>
        </w:tc>
        <w:tc>
          <w:tcPr>
            <w:tcW w:w="0" w:type="auto"/>
            <w:noWrap/>
            <w:hideMark/>
            <w:tcPrChange w:id="1621" w:author="David Mattie" w:date="2019-08-18T16:03:00Z">
              <w:tcPr>
                <w:tcW w:w="960" w:type="dxa"/>
                <w:tcBorders>
                  <w:top w:val="nil"/>
                  <w:left w:val="nil"/>
                  <w:bottom w:val="nil"/>
                  <w:right w:val="nil"/>
                </w:tcBorders>
                <w:shd w:val="clear" w:color="auto" w:fill="auto"/>
                <w:noWrap/>
                <w:vAlign w:val="bottom"/>
                <w:hideMark/>
              </w:tcPr>
            </w:tcPrChange>
          </w:tcPr>
          <w:p w14:paraId="0C648689"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22" w:author="David Mattie" w:date="2019-08-18T16:02:00Z"/>
                <w:rFonts w:ascii="Calibri" w:hAnsi="Calibri"/>
                <w:color w:val="000000"/>
                <w:sz w:val="22"/>
                <w:szCs w:val="22"/>
              </w:rPr>
            </w:pPr>
            <w:ins w:id="1623" w:author="David Mattie" w:date="2019-08-18T16:02:00Z">
              <w:r>
                <w:rPr>
                  <w:rFonts w:ascii="Calibri" w:hAnsi="Calibri"/>
                  <w:color w:val="000000"/>
                  <w:sz w:val="22"/>
                  <w:szCs w:val="22"/>
                </w:rPr>
                <w:t>0.0%</w:t>
              </w:r>
            </w:ins>
          </w:p>
        </w:tc>
      </w:tr>
      <w:tr w:rsidR="0018354D" w14:paraId="6128770E" w14:textId="77777777" w:rsidTr="0018354D">
        <w:trPr>
          <w:cnfStyle w:val="000000100000" w:firstRow="0" w:lastRow="0" w:firstColumn="0" w:lastColumn="0" w:oddVBand="0" w:evenVBand="0" w:oddHBand="1" w:evenHBand="0" w:firstRowFirstColumn="0" w:firstRowLastColumn="0" w:lastRowFirstColumn="0" w:lastRowLastColumn="0"/>
          <w:trHeight w:val="288"/>
          <w:ins w:id="1624" w:author="David Mattie" w:date="2019-08-18T16:02:00Z"/>
          <w:trPrChange w:id="1625"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626" w:author="David Mattie" w:date="2019-08-18T16:03:00Z">
              <w:tcPr>
                <w:tcW w:w="3226" w:type="dxa"/>
                <w:tcBorders>
                  <w:top w:val="nil"/>
                  <w:left w:val="nil"/>
                  <w:bottom w:val="nil"/>
                  <w:right w:val="nil"/>
                </w:tcBorders>
                <w:shd w:val="clear" w:color="auto" w:fill="auto"/>
                <w:noWrap/>
                <w:vAlign w:val="bottom"/>
                <w:hideMark/>
              </w:tcPr>
            </w:tcPrChange>
          </w:tcPr>
          <w:p w14:paraId="502AAE8B" w14:textId="77777777" w:rsidR="0018354D" w:rsidRDefault="0018354D">
            <w:pPr>
              <w:cnfStyle w:val="001000100000" w:firstRow="0" w:lastRow="0" w:firstColumn="1" w:lastColumn="0" w:oddVBand="0" w:evenVBand="0" w:oddHBand="1" w:evenHBand="0" w:firstRowFirstColumn="0" w:firstRowLastColumn="0" w:lastRowFirstColumn="0" w:lastRowLastColumn="0"/>
              <w:rPr>
                <w:ins w:id="1627" w:author="David Mattie" w:date="2019-08-18T16:02:00Z"/>
                <w:rFonts w:ascii="Calibri" w:hAnsi="Calibri"/>
                <w:color w:val="000000"/>
                <w:sz w:val="22"/>
                <w:szCs w:val="22"/>
              </w:rPr>
            </w:pPr>
            <w:ins w:id="1628" w:author="David Mattie" w:date="2019-08-18T16:02:00Z">
              <w:r>
                <w:rPr>
                  <w:rFonts w:ascii="Calibri" w:hAnsi="Calibri"/>
                  <w:color w:val="000000"/>
                  <w:sz w:val="22"/>
                  <w:szCs w:val="22"/>
                </w:rPr>
                <w:t>Number of Tracts</w:t>
              </w:r>
            </w:ins>
          </w:p>
        </w:tc>
        <w:tc>
          <w:tcPr>
            <w:tcW w:w="0" w:type="auto"/>
            <w:noWrap/>
            <w:hideMark/>
            <w:tcPrChange w:id="1629" w:author="David Mattie" w:date="2019-08-18T16:03:00Z">
              <w:tcPr>
                <w:tcW w:w="960" w:type="dxa"/>
                <w:tcBorders>
                  <w:top w:val="nil"/>
                  <w:left w:val="nil"/>
                  <w:bottom w:val="nil"/>
                  <w:right w:val="nil"/>
                </w:tcBorders>
                <w:shd w:val="clear" w:color="auto" w:fill="auto"/>
                <w:noWrap/>
                <w:vAlign w:val="bottom"/>
                <w:hideMark/>
              </w:tcPr>
            </w:tcPrChange>
          </w:tcPr>
          <w:p w14:paraId="1076DC3F"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630" w:author="David Mattie" w:date="2019-08-18T16:02:00Z"/>
                <w:rFonts w:ascii="Calibri" w:hAnsi="Calibri"/>
                <w:color w:val="000000"/>
                <w:sz w:val="22"/>
                <w:szCs w:val="22"/>
              </w:rPr>
            </w:pPr>
            <w:ins w:id="1631" w:author="David Mattie" w:date="2019-08-18T16:02:00Z">
              <w:r>
                <w:rPr>
                  <w:rFonts w:ascii="Calibri" w:hAnsi="Calibri"/>
                  <w:color w:val="000000"/>
                  <w:sz w:val="22"/>
                  <w:szCs w:val="22"/>
                </w:rPr>
                <w:t>0.2%</w:t>
              </w:r>
            </w:ins>
          </w:p>
        </w:tc>
        <w:tc>
          <w:tcPr>
            <w:tcW w:w="0" w:type="auto"/>
            <w:noWrap/>
            <w:hideMark/>
            <w:tcPrChange w:id="1632" w:author="David Mattie" w:date="2019-08-18T16:03:00Z">
              <w:tcPr>
                <w:tcW w:w="960" w:type="dxa"/>
                <w:tcBorders>
                  <w:top w:val="nil"/>
                  <w:left w:val="nil"/>
                  <w:bottom w:val="nil"/>
                  <w:right w:val="nil"/>
                </w:tcBorders>
                <w:shd w:val="clear" w:color="auto" w:fill="auto"/>
                <w:noWrap/>
                <w:vAlign w:val="bottom"/>
                <w:hideMark/>
              </w:tcPr>
            </w:tcPrChange>
          </w:tcPr>
          <w:p w14:paraId="3AEC16E2"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633" w:author="David Mattie" w:date="2019-08-18T16:02:00Z"/>
                <w:rFonts w:ascii="Calibri" w:hAnsi="Calibri"/>
                <w:color w:val="000000"/>
                <w:sz w:val="22"/>
                <w:szCs w:val="22"/>
              </w:rPr>
            </w:pPr>
            <w:ins w:id="1634" w:author="David Mattie" w:date="2019-08-18T16:02:00Z">
              <w:r>
                <w:rPr>
                  <w:rFonts w:ascii="Calibri" w:hAnsi="Calibri"/>
                  <w:color w:val="000000"/>
                  <w:sz w:val="22"/>
                  <w:szCs w:val="22"/>
                </w:rPr>
                <w:t>23.3%</w:t>
              </w:r>
            </w:ins>
          </w:p>
        </w:tc>
        <w:tc>
          <w:tcPr>
            <w:tcW w:w="0" w:type="auto"/>
            <w:noWrap/>
            <w:hideMark/>
            <w:tcPrChange w:id="1635" w:author="David Mattie" w:date="2019-08-18T16:03:00Z">
              <w:tcPr>
                <w:tcW w:w="960" w:type="dxa"/>
                <w:tcBorders>
                  <w:top w:val="nil"/>
                  <w:left w:val="nil"/>
                  <w:bottom w:val="nil"/>
                  <w:right w:val="nil"/>
                </w:tcBorders>
                <w:shd w:val="clear" w:color="auto" w:fill="auto"/>
                <w:noWrap/>
                <w:vAlign w:val="bottom"/>
                <w:hideMark/>
              </w:tcPr>
            </w:tcPrChange>
          </w:tcPr>
          <w:p w14:paraId="0E36A636"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636" w:author="David Mattie" w:date="2019-08-18T16:02:00Z"/>
                <w:rFonts w:ascii="Calibri" w:hAnsi="Calibri"/>
                <w:color w:val="000000"/>
                <w:sz w:val="22"/>
                <w:szCs w:val="22"/>
              </w:rPr>
            </w:pPr>
            <w:ins w:id="1637" w:author="David Mattie" w:date="2019-08-18T16:02:00Z">
              <w:r>
                <w:rPr>
                  <w:rFonts w:ascii="Calibri" w:hAnsi="Calibri"/>
                  <w:color w:val="000000"/>
                  <w:sz w:val="22"/>
                  <w:szCs w:val="22"/>
                </w:rPr>
                <w:t>76.5%</w:t>
              </w:r>
            </w:ins>
          </w:p>
        </w:tc>
        <w:tc>
          <w:tcPr>
            <w:tcW w:w="0" w:type="auto"/>
            <w:noWrap/>
            <w:hideMark/>
            <w:tcPrChange w:id="1638" w:author="David Mattie" w:date="2019-08-18T16:03:00Z">
              <w:tcPr>
                <w:tcW w:w="960" w:type="dxa"/>
                <w:tcBorders>
                  <w:top w:val="nil"/>
                  <w:left w:val="nil"/>
                  <w:bottom w:val="nil"/>
                  <w:right w:val="nil"/>
                </w:tcBorders>
                <w:shd w:val="clear" w:color="auto" w:fill="auto"/>
                <w:noWrap/>
                <w:vAlign w:val="bottom"/>
                <w:hideMark/>
              </w:tcPr>
            </w:tcPrChange>
          </w:tcPr>
          <w:p w14:paraId="61930B61"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639" w:author="David Mattie" w:date="2019-08-18T16:02:00Z"/>
                <w:rFonts w:ascii="Calibri" w:hAnsi="Calibri"/>
                <w:color w:val="000000"/>
                <w:sz w:val="22"/>
                <w:szCs w:val="22"/>
              </w:rPr>
            </w:pPr>
            <w:ins w:id="1640" w:author="David Mattie" w:date="2019-08-18T16:02:00Z">
              <w:r>
                <w:rPr>
                  <w:rFonts w:ascii="Calibri" w:hAnsi="Calibri"/>
                  <w:color w:val="000000"/>
                  <w:sz w:val="22"/>
                  <w:szCs w:val="22"/>
                </w:rPr>
                <w:t>0.0%</w:t>
              </w:r>
            </w:ins>
          </w:p>
        </w:tc>
      </w:tr>
      <w:tr w:rsidR="0018354D" w14:paraId="7B8B0772" w14:textId="77777777" w:rsidTr="0018354D">
        <w:trPr>
          <w:trHeight w:val="288"/>
          <w:ins w:id="1641" w:author="David Mattie" w:date="2019-08-18T16:02:00Z"/>
          <w:trPrChange w:id="1642"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643" w:author="David Mattie" w:date="2019-08-18T16:03:00Z">
              <w:tcPr>
                <w:tcW w:w="3226" w:type="dxa"/>
                <w:tcBorders>
                  <w:top w:val="nil"/>
                  <w:left w:val="nil"/>
                  <w:bottom w:val="nil"/>
                  <w:right w:val="nil"/>
                </w:tcBorders>
                <w:shd w:val="clear" w:color="auto" w:fill="auto"/>
                <w:noWrap/>
                <w:vAlign w:val="bottom"/>
                <w:hideMark/>
              </w:tcPr>
            </w:tcPrChange>
          </w:tcPr>
          <w:p w14:paraId="686C46B9" w14:textId="77777777" w:rsidR="0018354D" w:rsidRDefault="0018354D">
            <w:pPr>
              <w:rPr>
                <w:ins w:id="1644" w:author="David Mattie" w:date="2019-08-18T16:02:00Z"/>
                <w:rFonts w:ascii="Calibri" w:hAnsi="Calibri"/>
                <w:color w:val="000000"/>
                <w:sz w:val="22"/>
                <w:szCs w:val="22"/>
              </w:rPr>
            </w:pPr>
            <w:ins w:id="1645" w:author="David Mattie" w:date="2019-08-18T16:02:00Z">
              <w:r>
                <w:rPr>
                  <w:rFonts w:ascii="Calibri" w:hAnsi="Calibri"/>
                  <w:color w:val="000000"/>
                  <w:sz w:val="22"/>
                  <w:szCs w:val="22"/>
                </w:rPr>
                <w:t>Number of Tracts asymmetry</w:t>
              </w:r>
            </w:ins>
          </w:p>
        </w:tc>
        <w:tc>
          <w:tcPr>
            <w:tcW w:w="0" w:type="auto"/>
            <w:noWrap/>
            <w:hideMark/>
            <w:tcPrChange w:id="1646" w:author="David Mattie" w:date="2019-08-18T16:03:00Z">
              <w:tcPr>
                <w:tcW w:w="960" w:type="dxa"/>
                <w:tcBorders>
                  <w:top w:val="nil"/>
                  <w:left w:val="nil"/>
                  <w:bottom w:val="nil"/>
                  <w:right w:val="nil"/>
                </w:tcBorders>
                <w:shd w:val="clear" w:color="auto" w:fill="auto"/>
                <w:noWrap/>
                <w:vAlign w:val="bottom"/>
                <w:hideMark/>
              </w:tcPr>
            </w:tcPrChange>
          </w:tcPr>
          <w:p w14:paraId="1CE223F7"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47" w:author="David Mattie" w:date="2019-08-18T16:02:00Z"/>
                <w:rFonts w:ascii="Calibri" w:hAnsi="Calibri"/>
                <w:color w:val="000000"/>
                <w:sz w:val="22"/>
                <w:szCs w:val="22"/>
              </w:rPr>
            </w:pPr>
            <w:ins w:id="1648" w:author="David Mattie" w:date="2019-08-18T16:02:00Z">
              <w:r>
                <w:rPr>
                  <w:rFonts w:ascii="Calibri" w:hAnsi="Calibri"/>
                  <w:color w:val="000000"/>
                  <w:sz w:val="22"/>
                  <w:szCs w:val="22"/>
                </w:rPr>
                <w:t>100.0%</w:t>
              </w:r>
            </w:ins>
          </w:p>
        </w:tc>
        <w:tc>
          <w:tcPr>
            <w:tcW w:w="0" w:type="auto"/>
            <w:noWrap/>
            <w:hideMark/>
            <w:tcPrChange w:id="1649" w:author="David Mattie" w:date="2019-08-18T16:03:00Z">
              <w:tcPr>
                <w:tcW w:w="960" w:type="dxa"/>
                <w:tcBorders>
                  <w:top w:val="nil"/>
                  <w:left w:val="nil"/>
                  <w:bottom w:val="nil"/>
                  <w:right w:val="nil"/>
                </w:tcBorders>
                <w:shd w:val="clear" w:color="auto" w:fill="auto"/>
                <w:noWrap/>
                <w:vAlign w:val="bottom"/>
                <w:hideMark/>
              </w:tcPr>
            </w:tcPrChange>
          </w:tcPr>
          <w:p w14:paraId="2A8A7EC4"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50" w:author="David Mattie" w:date="2019-08-18T16:02:00Z"/>
                <w:rFonts w:ascii="Calibri" w:hAnsi="Calibri"/>
                <w:color w:val="000000"/>
                <w:sz w:val="22"/>
                <w:szCs w:val="22"/>
              </w:rPr>
            </w:pPr>
            <w:ins w:id="1651" w:author="David Mattie" w:date="2019-08-18T16:02:00Z">
              <w:r>
                <w:rPr>
                  <w:rFonts w:ascii="Calibri" w:hAnsi="Calibri"/>
                  <w:color w:val="000000"/>
                  <w:sz w:val="22"/>
                  <w:szCs w:val="22"/>
                </w:rPr>
                <w:t>0.0%</w:t>
              </w:r>
            </w:ins>
          </w:p>
        </w:tc>
        <w:tc>
          <w:tcPr>
            <w:tcW w:w="0" w:type="auto"/>
            <w:noWrap/>
            <w:hideMark/>
            <w:tcPrChange w:id="1652" w:author="David Mattie" w:date="2019-08-18T16:03:00Z">
              <w:tcPr>
                <w:tcW w:w="960" w:type="dxa"/>
                <w:tcBorders>
                  <w:top w:val="nil"/>
                  <w:left w:val="nil"/>
                  <w:bottom w:val="nil"/>
                  <w:right w:val="nil"/>
                </w:tcBorders>
                <w:shd w:val="clear" w:color="auto" w:fill="auto"/>
                <w:noWrap/>
                <w:vAlign w:val="bottom"/>
                <w:hideMark/>
              </w:tcPr>
            </w:tcPrChange>
          </w:tcPr>
          <w:p w14:paraId="1E2DFC59"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53" w:author="David Mattie" w:date="2019-08-18T16:02:00Z"/>
                <w:rFonts w:ascii="Calibri" w:hAnsi="Calibri"/>
                <w:color w:val="000000"/>
                <w:sz w:val="22"/>
                <w:szCs w:val="22"/>
              </w:rPr>
            </w:pPr>
            <w:ins w:id="1654" w:author="David Mattie" w:date="2019-08-18T16:02:00Z">
              <w:r>
                <w:rPr>
                  <w:rFonts w:ascii="Calibri" w:hAnsi="Calibri"/>
                  <w:color w:val="000000"/>
                  <w:sz w:val="22"/>
                  <w:szCs w:val="22"/>
                </w:rPr>
                <w:t>0.0%</w:t>
              </w:r>
            </w:ins>
          </w:p>
        </w:tc>
        <w:tc>
          <w:tcPr>
            <w:tcW w:w="0" w:type="auto"/>
            <w:noWrap/>
            <w:hideMark/>
            <w:tcPrChange w:id="1655" w:author="David Mattie" w:date="2019-08-18T16:03:00Z">
              <w:tcPr>
                <w:tcW w:w="960" w:type="dxa"/>
                <w:tcBorders>
                  <w:top w:val="nil"/>
                  <w:left w:val="nil"/>
                  <w:bottom w:val="nil"/>
                  <w:right w:val="nil"/>
                </w:tcBorders>
                <w:shd w:val="clear" w:color="auto" w:fill="auto"/>
                <w:noWrap/>
                <w:vAlign w:val="bottom"/>
                <w:hideMark/>
              </w:tcPr>
            </w:tcPrChange>
          </w:tcPr>
          <w:p w14:paraId="65369F52"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56" w:author="David Mattie" w:date="2019-08-18T16:02:00Z"/>
                <w:rFonts w:ascii="Calibri" w:hAnsi="Calibri"/>
                <w:color w:val="000000"/>
                <w:sz w:val="22"/>
                <w:szCs w:val="22"/>
              </w:rPr>
            </w:pPr>
            <w:ins w:id="1657" w:author="David Mattie" w:date="2019-08-18T16:02:00Z">
              <w:r>
                <w:rPr>
                  <w:rFonts w:ascii="Calibri" w:hAnsi="Calibri"/>
                  <w:color w:val="000000"/>
                  <w:sz w:val="22"/>
                  <w:szCs w:val="22"/>
                </w:rPr>
                <w:t>0.0%</w:t>
              </w:r>
            </w:ins>
          </w:p>
        </w:tc>
      </w:tr>
      <w:tr w:rsidR="0018354D" w14:paraId="4AEC219F" w14:textId="77777777" w:rsidTr="0018354D">
        <w:trPr>
          <w:cnfStyle w:val="000000100000" w:firstRow="0" w:lastRow="0" w:firstColumn="0" w:lastColumn="0" w:oddVBand="0" w:evenVBand="0" w:oddHBand="1" w:evenHBand="0" w:firstRowFirstColumn="0" w:firstRowLastColumn="0" w:lastRowFirstColumn="0" w:lastRowLastColumn="0"/>
          <w:trHeight w:val="288"/>
          <w:ins w:id="1658" w:author="David Mattie" w:date="2019-08-18T16:02:00Z"/>
          <w:trPrChange w:id="1659"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660" w:author="David Mattie" w:date="2019-08-18T16:03:00Z">
              <w:tcPr>
                <w:tcW w:w="3226" w:type="dxa"/>
                <w:tcBorders>
                  <w:top w:val="nil"/>
                  <w:left w:val="nil"/>
                  <w:bottom w:val="nil"/>
                  <w:right w:val="nil"/>
                </w:tcBorders>
                <w:shd w:val="clear" w:color="auto" w:fill="auto"/>
                <w:noWrap/>
                <w:vAlign w:val="bottom"/>
                <w:hideMark/>
              </w:tcPr>
            </w:tcPrChange>
          </w:tcPr>
          <w:p w14:paraId="1FA98785" w14:textId="77777777" w:rsidR="0018354D" w:rsidRDefault="0018354D">
            <w:pPr>
              <w:cnfStyle w:val="001000100000" w:firstRow="0" w:lastRow="0" w:firstColumn="1" w:lastColumn="0" w:oddVBand="0" w:evenVBand="0" w:oddHBand="1" w:evenHBand="0" w:firstRowFirstColumn="0" w:firstRowLastColumn="0" w:lastRowFirstColumn="0" w:lastRowLastColumn="0"/>
              <w:rPr>
                <w:ins w:id="1661" w:author="David Mattie" w:date="2019-08-18T16:02:00Z"/>
                <w:rFonts w:ascii="Calibri" w:hAnsi="Calibri"/>
                <w:color w:val="000000"/>
                <w:sz w:val="22"/>
                <w:szCs w:val="22"/>
              </w:rPr>
            </w:pPr>
            <w:ins w:id="1662" w:author="David Mattie" w:date="2019-08-18T16:02:00Z">
              <w:r>
                <w:rPr>
                  <w:rFonts w:ascii="Calibri" w:hAnsi="Calibri"/>
                  <w:color w:val="000000"/>
                  <w:sz w:val="22"/>
                  <w:szCs w:val="22"/>
                </w:rPr>
                <w:t>Standard Deviation ADC</w:t>
              </w:r>
            </w:ins>
          </w:p>
        </w:tc>
        <w:tc>
          <w:tcPr>
            <w:tcW w:w="0" w:type="auto"/>
            <w:noWrap/>
            <w:hideMark/>
            <w:tcPrChange w:id="1663" w:author="David Mattie" w:date="2019-08-18T16:03:00Z">
              <w:tcPr>
                <w:tcW w:w="960" w:type="dxa"/>
                <w:tcBorders>
                  <w:top w:val="nil"/>
                  <w:left w:val="nil"/>
                  <w:bottom w:val="nil"/>
                  <w:right w:val="nil"/>
                </w:tcBorders>
                <w:shd w:val="clear" w:color="auto" w:fill="auto"/>
                <w:noWrap/>
                <w:vAlign w:val="bottom"/>
                <w:hideMark/>
              </w:tcPr>
            </w:tcPrChange>
          </w:tcPr>
          <w:p w14:paraId="45C0AA65"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664" w:author="David Mattie" w:date="2019-08-18T16:02:00Z"/>
                <w:rFonts w:ascii="Calibri" w:hAnsi="Calibri"/>
                <w:color w:val="000000"/>
                <w:sz w:val="22"/>
                <w:szCs w:val="22"/>
              </w:rPr>
            </w:pPr>
            <w:ins w:id="1665" w:author="David Mattie" w:date="2019-08-18T16:02:00Z">
              <w:r>
                <w:rPr>
                  <w:rFonts w:ascii="Calibri" w:hAnsi="Calibri"/>
                  <w:color w:val="000000"/>
                  <w:sz w:val="22"/>
                  <w:szCs w:val="22"/>
                </w:rPr>
                <w:t>92.3%</w:t>
              </w:r>
            </w:ins>
          </w:p>
        </w:tc>
        <w:tc>
          <w:tcPr>
            <w:tcW w:w="0" w:type="auto"/>
            <w:noWrap/>
            <w:hideMark/>
            <w:tcPrChange w:id="1666" w:author="David Mattie" w:date="2019-08-18T16:03:00Z">
              <w:tcPr>
                <w:tcW w:w="960" w:type="dxa"/>
                <w:tcBorders>
                  <w:top w:val="nil"/>
                  <w:left w:val="nil"/>
                  <w:bottom w:val="nil"/>
                  <w:right w:val="nil"/>
                </w:tcBorders>
                <w:shd w:val="clear" w:color="auto" w:fill="auto"/>
                <w:noWrap/>
                <w:vAlign w:val="bottom"/>
                <w:hideMark/>
              </w:tcPr>
            </w:tcPrChange>
          </w:tcPr>
          <w:p w14:paraId="0B55BD8F"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667" w:author="David Mattie" w:date="2019-08-18T16:02:00Z"/>
                <w:rFonts w:ascii="Calibri" w:hAnsi="Calibri"/>
                <w:color w:val="000000"/>
                <w:sz w:val="22"/>
                <w:szCs w:val="22"/>
              </w:rPr>
            </w:pPr>
            <w:ins w:id="1668" w:author="David Mattie" w:date="2019-08-18T16:02:00Z">
              <w:r>
                <w:rPr>
                  <w:rFonts w:ascii="Calibri" w:hAnsi="Calibri"/>
                  <w:color w:val="000000"/>
                  <w:sz w:val="22"/>
                  <w:szCs w:val="22"/>
                </w:rPr>
                <w:t>7.7%</w:t>
              </w:r>
            </w:ins>
          </w:p>
        </w:tc>
        <w:tc>
          <w:tcPr>
            <w:tcW w:w="0" w:type="auto"/>
            <w:noWrap/>
            <w:hideMark/>
            <w:tcPrChange w:id="1669" w:author="David Mattie" w:date="2019-08-18T16:03:00Z">
              <w:tcPr>
                <w:tcW w:w="960" w:type="dxa"/>
                <w:tcBorders>
                  <w:top w:val="nil"/>
                  <w:left w:val="nil"/>
                  <w:bottom w:val="nil"/>
                  <w:right w:val="nil"/>
                </w:tcBorders>
                <w:shd w:val="clear" w:color="auto" w:fill="auto"/>
                <w:noWrap/>
                <w:vAlign w:val="bottom"/>
                <w:hideMark/>
              </w:tcPr>
            </w:tcPrChange>
          </w:tcPr>
          <w:p w14:paraId="7355DAC2"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670" w:author="David Mattie" w:date="2019-08-18T16:02:00Z"/>
                <w:rFonts w:ascii="Calibri" w:hAnsi="Calibri"/>
                <w:color w:val="000000"/>
                <w:sz w:val="22"/>
                <w:szCs w:val="22"/>
              </w:rPr>
            </w:pPr>
            <w:ins w:id="1671" w:author="David Mattie" w:date="2019-08-18T16:02:00Z">
              <w:r>
                <w:rPr>
                  <w:rFonts w:ascii="Calibri" w:hAnsi="Calibri"/>
                  <w:color w:val="000000"/>
                  <w:sz w:val="22"/>
                  <w:szCs w:val="22"/>
                </w:rPr>
                <w:t>0.0%</w:t>
              </w:r>
            </w:ins>
          </w:p>
        </w:tc>
        <w:tc>
          <w:tcPr>
            <w:tcW w:w="0" w:type="auto"/>
            <w:noWrap/>
            <w:hideMark/>
            <w:tcPrChange w:id="1672" w:author="David Mattie" w:date="2019-08-18T16:03:00Z">
              <w:tcPr>
                <w:tcW w:w="960" w:type="dxa"/>
                <w:tcBorders>
                  <w:top w:val="nil"/>
                  <w:left w:val="nil"/>
                  <w:bottom w:val="nil"/>
                  <w:right w:val="nil"/>
                </w:tcBorders>
                <w:shd w:val="clear" w:color="auto" w:fill="auto"/>
                <w:noWrap/>
                <w:vAlign w:val="bottom"/>
                <w:hideMark/>
              </w:tcPr>
            </w:tcPrChange>
          </w:tcPr>
          <w:p w14:paraId="3FB62D14"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673" w:author="David Mattie" w:date="2019-08-18T16:02:00Z"/>
                <w:rFonts w:ascii="Calibri" w:hAnsi="Calibri"/>
                <w:color w:val="000000"/>
                <w:sz w:val="22"/>
                <w:szCs w:val="22"/>
              </w:rPr>
            </w:pPr>
            <w:ins w:id="1674" w:author="David Mattie" w:date="2019-08-18T16:02:00Z">
              <w:r>
                <w:rPr>
                  <w:rFonts w:ascii="Calibri" w:hAnsi="Calibri"/>
                  <w:color w:val="000000"/>
                  <w:sz w:val="22"/>
                  <w:szCs w:val="22"/>
                </w:rPr>
                <w:t>0.0%</w:t>
              </w:r>
            </w:ins>
          </w:p>
        </w:tc>
      </w:tr>
      <w:tr w:rsidR="0018354D" w14:paraId="2BCBBB0E" w14:textId="77777777" w:rsidTr="0018354D">
        <w:trPr>
          <w:trHeight w:val="288"/>
          <w:ins w:id="1675" w:author="David Mattie" w:date="2019-08-18T16:02:00Z"/>
          <w:trPrChange w:id="1676"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677" w:author="David Mattie" w:date="2019-08-18T16:03:00Z">
              <w:tcPr>
                <w:tcW w:w="3226" w:type="dxa"/>
                <w:tcBorders>
                  <w:top w:val="nil"/>
                  <w:left w:val="nil"/>
                  <w:bottom w:val="nil"/>
                  <w:right w:val="nil"/>
                </w:tcBorders>
                <w:shd w:val="clear" w:color="auto" w:fill="auto"/>
                <w:noWrap/>
                <w:vAlign w:val="bottom"/>
                <w:hideMark/>
              </w:tcPr>
            </w:tcPrChange>
          </w:tcPr>
          <w:p w14:paraId="5FD2A3EE" w14:textId="77777777" w:rsidR="0018354D" w:rsidRDefault="0018354D">
            <w:pPr>
              <w:rPr>
                <w:ins w:id="1678" w:author="David Mattie" w:date="2019-08-18T16:02:00Z"/>
                <w:rFonts w:ascii="Calibri" w:hAnsi="Calibri"/>
                <w:color w:val="000000"/>
                <w:sz w:val="22"/>
                <w:szCs w:val="22"/>
              </w:rPr>
            </w:pPr>
            <w:ins w:id="1679" w:author="David Mattie" w:date="2019-08-18T16:02:00Z">
              <w:r>
                <w:rPr>
                  <w:rFonts w:ascii="Calibri" w:hAnsi="Calibri"/>
                  <w:color w:val="000000"/>
                  <w:sz w:val="22"/>
                  <w:szCs w:val="22"/>
                </w:rPr>
                <w:t>Standard Deviation ADC asymmetry</w:t>
              </w:r>
            </w:ins>
          </w:p>
        </w:tc>
        <w:tc>
          <w:tcPr>
            <w:tcW w:w="0" w:type="auto"/>
            <w:noWrap/>
            <w:hideMark/>
            <w:tcPrChange w:id="1680" w:author="David Mattie" w:date="2019-08-18T16:03:00Z">
              <w:tcPr>
                <w:tcW w:w="960" w:type="dxa"/>
                <w:tcBorders>
                  <w:top w:val="nil"/>
                  <w:left w:val="nil"/>
                  <w:bottom w:val="nil"/>
                  <w:right w:val="nil"/>
                </w:tcBorders>
                <w:shd w:val="clear" w:color="auto" w:fill="auto"/>
                <w:noWrap/>
                <w:vAlign w:val="bottom"/>
                <w:hideMark/>
              </w:tcPr>
            </w:tcPrChange>
          </w:tcPr>
          <w:p w14:paraId="2EE7D321"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81" w:author="David Mattie" w:date="2019-08-18T16:02:00Z"/>
                <w:rFonts w:ascii="Calibri" w:hAnsi="Calibri"/>
                <w:color w:val="000000"/>
                <w:sz w:val="22"/>
                <w:szCs w:val="22"/>
              </w:rPr>
            </w:pPr>
            <w:ins w:id="1682" w:author="David Mattie" w:date="2019-08-18T16:02:00Z">
              <w:r>
                <w:rPr>
                  <w:rFonts w:ascii="Calibri" w:hAnsi="Calibri"/>
                  <w:color w:val="000000"/>
                  <w:sz w:val="22"/>
                  <w:szCs w:val="22"/>
                </w:rPr>
                <w:t>97.2%</w:t>
              </w:r>
            </w:ins>
          </w:p>
        </w:tc>
        <w:tc>
          <w:tcPr>
            <w:tcW w:w="0" w:type="auto"/>
            <w:noWrap/>
            <w:hideMark/>
            <w:tcPrChange w:id="1683" w:author="David Mattie" w:date="2019-08-18T16:03:00Z">
              <w:tcPr>
                <w:tcW w:w="960" w:type="dxa"/>
                <w:tcBorders>
                  <w:top w:val="nil"/>
                  <w:left w:val="nil"/>
                  <w:bottom w:val="nil"/>
                  <w:right w:val="nil"/>
                </w:tcBorders>
                <w:shd w:val="clear" w:color="auto" w:fill="auto"/>
                <w:noWrap/>
                <w:vAlign w:val="bottom"/>
                <w:hideMark/>
              </w:tcPr>
            </w:tcPrChange>
          </w:tcPr>
          <w:p w14:paraId="0E9B6186"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84" w:author="David Mattie" w:date="2019-08-18T16:02:00Z"/>
                <w:rFonts w:ascii="Calibri" w:hAnsi="Calibri"/>
                <w:color w:val="000000"/>
                <w:sz w:val="22"/>
                <w:szCs w:val="22"/>
              </w:rPr>
            </w:pPr>
            <w:ins w:id="1685" w:author="David Mattie" w:date="2019-08-18T16:02:00Z">
              <w:r>
                <w:rPr>
                  <w:rFonts w:ascii="Calibri" w:hAnsi="Calibri"/>
                  <w:color w:val="000000"/>
                  <w:sz w:val="22"/>
                  <w:szCs w:val="22"/>
                </w:rPr>
                <w:t>2.8%</w:t>
              </w:r>
            </w:ins>
          </w:p>
        </w:tc>
        <w:tc>
          <w:tcPr>
            <w:tcW w:w="0" w:type="auto"/>
            <w:noWrap/>
            <w:hideMark/>
            <w:tcPrChange w:id="1686" w:author="David Mattie" w:date="2019-08-18T16:03:00Z">
              <w:tcPr>
                <w:tcW w:w="960" w:type="dxa"/>
                <w:tcBorders>
                  <w:top w:val="nil"/>
                  <w:left w:val="nil"/>
                  <w:bottom w:val="nil"/>
                  <w:right w:val="nil"/>
                </w:tcBorders>
                <w:shd w:val="clear" w:color="auto" w:fill="auto"/>
                <w:noWrap/>
                <w:vAlign w:val="bottom"/>
                <w:hideMark/>
              </w:tcPr>
            </w:tcPrChange>
          </w:tcPr>
          <w:p w14:paraId="79F8FE8F"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87" w:author="David Mattie" w:date="2019-08-18T16:02:00Z"/>
                <w:rFonts w:ascii="Calibri" w:hAnsi="Calibri"/>
                <w:color w:val="000000"/>
                <w:sz w:val="22"/>
                <w:szCs w:val="22"/>
              </w:rPr>
            </w:pPr>
            <w:ins w:id="1688" w:author="David Mattie" w:date="2019-08-18T16:02:00Z">
              <w:r>
                <w:rPr>
                  <w:rFonts w:ascii="Calibri" w:hAnsi="Calibri"/>
                  <w:color w:val="000000"/>
                  <w:sz w:val="22"/>
                  <w:szCs w:val="22"/>
                </w:rPr>
                <w:t>0.0%</w:t>
              </w:r>
            </w:ins>
          </w:p>
        </w:tc>
        <w:tc>
          <w:tcPr>
            <w:tcW w:w="0" w:type="auto"/>
            <w:noWrap/>
            <w:hideMark/>
            <w:tcPrChange w:id="1689" w:author="David Mattie" w:date="2019-08-18T16:03:00Z">
              <w:tcPr>
                <w:tcW w:w="960" w:type="dxa"/>
                <w:tcBorders>
                  <w:top w:val="nil"/>
                  <w:left w:val="nil"/>
                  <w:bottom w:val="nil"/>
                  <w:right w:val="nil"/>
                </w:tcBorders>
                <w:shd w:val="clear" w:color="auto" w:fill="auto"/>
                <w:noWrap/>
                <w:vAlign w:val="bottom"/>
                <w:hideMark/>
              </w:tcPr>
            </w:tcPrChange>
          </w:tcPr>
          <w:p w14:paraId="604AAC95"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90" w:author="David Mattie" w:date="2019-08-18T16:02:00Z"/>
                <w:rFonts w:ascii="Calibri" w:hAnsi="Calibri"/>
                <w:color w:val="000000"/>
                <w:sz w:val="22"/>
                <w:szCs w:val="22"/>
              </w:rPr>
            </w:pPr>
            <w:ins w:id="1691" w:author="David Mattie" w:date="2019-08-18T16:02:00Z">
              <w:r>
                <w:rPr>
                  <w:rFonts w:ascii="Calibri" w:hAnsi="Calibri"/>
                  <w:color w:val="000000"/>
                  <w:sz w:val="22"/>
                  <w:szCs w:val="22"/>
                </w:rPr>
                <w:t>0.0%</w:t>
              </w:r>
            </w:ins>
          </w:p>
        </w:tc>
      </w:tr>
      <w:tr w:rsidR="0018354D" w14:paraId="7926248C" w14:textId="77777777" w:rsidTr="0018354D">
        <w:trPr>
          <w:cnfStyle w:val="000000100000" w:firstRow="0" w:lastRow="0" w:firstColumn="0" w:lastColumn="0" w:oddVBand="0" w:evenVBand="0" w:oddHBand="1" w:evenHBand="0" w:firstRowFirstColumn="0" w:firstRowLastColumn="0" w:lastRowFirstColumn="0" w:lastRowLastColumn="0"/>
          <w:trHeight w:val="288"/>
          <w:ins w:id="1692" w:author="David Mattie" w:date="2019-08-18T16:02:00Z"/>
          <w:trPrChange w:id="1693"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694" w:author="David Mattie" w:date="2019-08-18T16:03:00Z">
              <w:tcPr>
                <w:tcW w:w="3226" w:type="dxa"/>
                <w:tcBorders>
                  <w:top w:val="nil"/>
                  <w:left w:val="nil"/>
                  <w:bottom w:val="nil"/>
                  <w:right w:val="nil"/>
                </w:tcBorders>
                <w:shd w:val="clear" w:color="auto" w:fill="auto"/>
                <w:noWrap/>
                <w:vAlign w:val="bottom"/>
                <w:hideMark/>
              </w:tcPr>
            </w:tcPrChange>
          </w:tcPr>
          <w:p w14:paraId="41D3C348" w14:textId="77777777" w:rsidR="0018354D" w:rsidRDefault="0018354D">
            <w:pPr>
              <w:cnfStyle w:val="001000100000" w:firstRow="0" w:lastRow="0" w:firstColumn="1" w:lastColumn="0" w:oddVBand="0" w:evenVBand="0" w:oddHBand="1" w:evenHBand="0" w:firstRowFirstColumn="0" w:firstRowLastColumn="0" w:lastRowFirstColumn="0" w:lastRowLastColumn="0"/>
              <w:rPr>
                <w:ins w:id="1695" w:author="David Mattie" w:date="2019-08-18T16:02:00Z"/>
                <w:rFonts w:ascii="Calibri" w:hAnsi="Calibri"/>
                <w:color w:val="000000"/>
                <w:sz w:val="22"/>
                <w:szCs w:val="22"/>
              </w:rPr>
            </w:pPr>
            <w:ins w:id="1696" w:author="David Mattie" w:date="2019-08-18T16:02:00Z">
              <w:r>
                <w:rPr>
                  <w:rFonts w:ascii="Calibri" w:hAnsi="Calibri"/>
                  <w:color w:val="000000"/>
                  <w:sz w:val="22"/>
                  <w:szCs w:val="22"/>
                </w:rPr>
                <w:t>Standard Deviation FA</w:t>
              </w:r>
            </w:ins>
          </w:p>
        </w:tc>
        <w:tc>
          <w:tcPr>
            <w:tcW w:w="0" w:type="auto"/>
            <w:noWrap/>
            <w:hideMark/>
            <w:tcPrChange w:id="1697" w:author="David Mattie" w:date="2019-08-18T16:03:00Z">
              <w:tcPr>
                <w:tcW w:w="960" w:type="dxa"/>
                <w:tcBorders>
                  <w:top w:val="nil"/>
                  <w:left w:val="nil"/>
                  <w:bottom w:val="nil"/>
                  <w:right w:val="nil"/>
                </w:tcBorders>
                <w:shd w:val="clear" w:color="auto" w:fill="auto"/>
                <w:noWrap/>
                <w:vAlign w:val="bottom"/>
                <w:hideMark/>
              </w:tcPr>
            </w:tcPrChange>
          </w:tcPr>
          <w:p w14:paraId="73F767A9"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698" w:author="David Mattie" w:date="2019-08-18T16:02:00Z"/>
                <w:rFonts w:ascii="Calibri" w:hAnsi="Calibri"/>
                <w:color w:val="000000"/>
                <w:sz w:val="22"/>
                <w:szCs w:val="22"/>
              </w:rPr>
            </w:pPr>
            <w:ins w:id="1699" w:author="David Mattie" w:date="2019-08-18T16:02:00Z">
              <w:r>
                <w:rPr>
                  <w:rFonts w:ascii="Calibri" w:hAnsi="Calibri"/>
                  <w:color w:val="000000"/>
                  <w:sz w:val="22"/>
                  <w:szCs w:val="22"/>
                </w:rPr>
                <w:t>68.7%</w:t>
              </w:r>
            </w:ins>
          </w:p>
        </w:tc>
        <w:tc>
          <w:tcPr>
            <w:tcW w:w="0" w:type="auto"/>
            <w:noWrap/>
            <w:hideMark/>
            <w:tcPrChange w:id="1700" w:author="David Mattie" w:date="2019-08-18T16:03:00Z">
              <w:tcPr>
                <w:tcW w:w="960" w:type="dxa"/>
                <w:tcBorders>
                  <w:top w:val="nil"/>
                  <w:left w:val="nil"/>
                  <w:bottom w:val="nil"/>
                  <w:right w:val="nil"/>
                </w:tcBorders>
                <w:shd w:val="clear" w:color="auto" w:fill="auto"/>
                <w:noWrap/>
                <w:vAlign w:val="bottom"/>
                <w:hideMark/>
              </w:tcPr>
            </w:tcPrChange>
          </w:tcPr>
          <w:p w14:paraId="7550BBAC" w14:textId="77777777" w:rsidR="0018354D" w:rsidRPr="0018354D" w:rsidRDefault="0018354D">
            <w:pPr>
              <w:jc w:val="right"/>
              <w:cnfStyle w:val="000000100000" w:firstRow="0" w:lastRow="0" w:firstColumn="0" w:lastColumn="0" w:oddVBand="0" w:evenVBand="0" w:oddHBand="1" w:evenHBand="0" w:firstRowFirstColumn="0" w:firstRowLastColumn="0" w:lastRowFirstColumn="0" w:lastRowLastColumn="0"/>
              <w:rPr>
                <w:ins w:id="1701" w:author="David Mattie" w:date="2019-08-18T16:02:00Z"/>
                <w:rFonts w:ascii="Calibri" w:hAnsi="Calibri"/>
                <w:b/>
                <w:color w:val="000000"/>
                <w:sz w:val="22"/>
                <w:szCs w:val="22"/>
                <w:rPrChange w:id="1702" w:author="David Mattie" w:date="2019-08-18T16:10:00Z">
                  <w:rPr>
                    <w:ins w:id="1703" w:author="David Mattie" w:date="2019-08-18T16:02:00Z"/>
                    <w:rFonts w:ascii="Calibri" w:hAnsi="Calibri"/>
                    <w:color w:val="000000"/>
                    <w:sz w:val="22"/>
                    <w:szCs w:val="22"/>
                  </w:rPr>
                </w:rPrChange>
              </w:rPr>
            </w:pPr>
            <w:ins w:id="1704" w:author="David Mattie" w:date="2019-08-18T16:02:00Z">
              <w:r w:rsidRPr="0018354D">
                <w:rPr>
                  <w:rFonts w:ascii="Calibri" w:hAnsi="Calibri"/>
                  <w:b/>
                  <w:color w:val="000000"/>
                  <w:sz w:val="22"/>
                  <w:szCs w:val="22"/>
                  <w:rPrChange w:id="1705" w:author="David Mattie" w:date="2019-08-18T16:10:00Z">
                    <w:rPr>
                      <w:rFonts w:ascii="Calibri" w:hAnsi="Calibri"/>
                      <w:color w:val="000000"/>
                      <w:sz w:val="22"/>
                      <w:szCs w:val="22"/>
                    </w:rPr>
                  </w:rPrChange>
                </w:rPr>
                <w:t>31.3%</w:t>
              </w:r>
            </w:ins>
          </w:p>
        </w:tc>
        <w:tc>
          <w:tcPr>
            <w:tcW w:w="0" w:type="auto"/>
            <w:noWrap/>
            <w:hideMark/>
            <w:tcPrChange w:id="1706" w:author="David Mattie" w:date="2019-08-18T16:03:00Z">
              <w:tcPr>
                <w:tcW w:w="960" w:type="dxa"/>
                <w:tcBorders>
                  <w:top w:val="nil"/>
                  <w:left w:val="nil"/>
                  <w:bottom w:val="nil"/>
                  <w:right w:val="nil"/>
                </w:tcBorders>
                <w:shd w:val="clear" w:color="auto" w:fill="auto"/>
                <w:noWrap/>
                <w:vAlign w:val="bottom"/>
                <w:hideMark/>
              </w:tcPr>
            </w:tcPrChange>
          </w:tcPr>
          <w:p w14:paraId="353CAA4C"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707" w:author="David Mattie" w:date="2019-08-18T16:02:00Z"/>
                <w:rFonts w:ascii="Calibri" w:hAnsi="Calibri"/>
                <w:color w:val="000000"/>
                <w:sz w:val="22"/>
                <w:szCs w:val="22"/>
              </w:rPr>
            </w:pPr>
            <w:ins w:id="1708" w:author="David Mattie" w:date="2019-08-18T16:02:00Z">
              <w:r>
                <w:rPr>
                  <w:rFonts w:ascii="Calibri" w:hAnsi="Calibri"/>
                  <w:color w:val="000000"/>
                  <w:sz w:val="22"/>
                  <w:szCs w:val="22"/>
                </w:rPr>
                <w:t>0.0%</w:t>
              </w:r>
            </w:ins>
          </w:p>
        </w:tc>
        <w:tc>
          <w:tcPr>
            <w:tcW w:w="0" w:type="auto"/>
            <w:noWrap/>
            <w:hideMark/>
            <w:tcPrChange w:id="1709" w:author="David Mattie" w:date="2019-08-18T16:03:00Z">
              <w:tcPr>
                <w:tcW w:w="960" w:type="dxa"/>
                <w:tcBorders>
                  <w:top w:val="nil"/>
                  <w:left w:val="nil"/>
                  <w:bottom w:val="nil"/>
                  <w:right w:val="nil"/>
                </w:tcBorders>
                <w:shd w:val="clear" w:color="auto" w:fill="auto"/>
                <w:noWrap/>
                <w:vAlign w:val="bottom"/>
                <w:hideMark/>
              </w:tcPr>
            </w:tcPrChange>
          </w:tcPr>
          <w:p w14:paraId="735E0657"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710" w:author="David Mattie" w:date="2019-08-18T16:02:00Z"/>
                <w:rFonts w:ascii="Calibri" w:hAnsi="Calibri"/>
                <w:color w:val="000000"/>
                <w:sz w:val="22"/>
                <w:szCs w:val="22"/>
              </w:rPr>
            </w:pPr>
            <w:ins w:id="1711" w:author="David Mattie" w:date="2019-08-18T16:02:00Z">
              <w:r>
                <w:rPr>
                  <w:rFonts w:ascii="Calibri" w:hAnsi="Calibri"/>
                  <w:color w:val="000000"/>
                  <w:sz w:val="22"/>
                  <w:szCs w:val="22"/>
                </w:rPr>
                <w:t>0.0%</w:t>
              </w:r>
            </w:ins>
          </w:p>
        </w:tc>
      </w:tr>
      <w:tr w:rsidR="0018354D" w14:paraId="080A20F3" w14:textId="77777777" w:rsidTr="0018354D">
        <w:trPr>
          <w:trHeight w:val="288"/>
          <w:ins w:id="1712" w:author="David Mattie" w:date="2019-08-18T16:02:00Z"/>
          <w:trPrChange w:id="1713"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714" w:author="David Mattie" w:date="2019-08-18T16:03:00Z">
              <w:tcPr>
                <w:tcW w:w="3226" w:type="dxa"/>
                <w:tcBorders>
                  <w:top w:val="nil"/>
                  <w:left w:val="nil"/>
                  <w:bottom w:val="nil"/>
                  <w:right w:val="nil"/>
                </w:tcBorders>
                <w:shd w:val="clear" w:color="auto" w:fill="auto"/>
                <w:noWrap/>
                <w:vAlign w:val="bottom"/>
                <w:hideMark/>
              </w:tcPr>
            </w:tcPrChange>
          </w:tcPr>
          <w:p w14:paraId="47551342" w14:textId="77777777" w:rsidR="0018354D" w:rsidRDefault="0018354D">
            <w:pPr>
              <w:rPr>
                <w:ins w:id="1715" w:author="David Mattie" w:date="2019-08-18T16:02:00Z"/>
                <w:rFonts w:ascii="Calibri" w:hAnsi="Calibri"/>
                <w:color w:val="000000"/>
                <w:sz w:val="22"/>
                <w:szCs w:val="22"/>
              </w:rPr>
            </w:pPr>
            <w:ins w:id="1716" w:author="David Mattie" w:date="2019-08-18T16:02:00Z">
              <w:r>
                <w:rPr>
                  <w:rFonts w:ascii="Calibri" w:hAnsi="Calibri"/>
                  <w:color w:val="000000"/>
                  <w:sz w:val="22"/>
                  <w:szCs w:val="22"/>
                </w:rPr>
                <w:t>Standard Deviation FA asymmetry</w:t>
              </w:r>
            </w:ins>
          </w:p>
        </w:tc>
        <w:tc>
          <w:tcPr>
            <w:tcW w:w="0" w:type="auto"/>
            <w:noWrap/>
            <w:hideMark/>
            <w:tcPrChange w:id="1717" w:author="David Mattie" w:date="2019-08-18T16:03:00Z">
              <w:tcPr>
                <w:tcW w:w="960" w:type="dxa"/>
                <w:tcBorders>
                  <w:top w:val="nil"/>
                  <w:left w:val="nil"/>
                  <w:bottom w:val="nil"/>
                  <w:right w:val="nil"/>
                </w:tcBorders>
                <w:shd w:val="clear" w:color="auto" w:fill="auto"/>
                <w:noWrap/>
                <w:vAlign w:val="bottom"/>
                <w:hideMark/>
              </w:tcPr>
            </w:tcPrChange>
          </w:tcPr>
          <w:p w14:paraId="25D0A352"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718" w:author="David Mattie" w:date="2019-08-18T16:02:00Z"/>
                <w:rFonts w:ascii="Calibri" w:hAnsi="Calibri"/>
                <w:color w:val="000000"/>
                <w:sz w:val="22"/>
                <w:szCs w:val="22"/>
              </w:rPr>
            </w:pPr>
            <w:ins w:id="1719" w:author="David Mattie" w:date="2019-08-18T16:02:00Z">
              <w:r>
                <w:rPr>
                  <w:rFonts w:ascii="Calibri" w:hAnsi="Calibri"/>
                  <w:color w:val="000000"/>
                  <w:sz w:val="22"/>
                  <w:szCs w:val="22"/>
                </w:rPr>
                <w:t>96.2%</w:t>
              </w:r>
            </w:ins>
          </w:p>
        </w:tc>
        <w:tc>
          <w:tcPr>
            <w:tcW w:w="0" w:type="auto"/>
            <w:noWrap/>
            <w:hideMark/>
            <w:tcPrChange w:id="1720" w:author="David Mattie" w:date="2019-08-18T16:03:00Z">
              <w:tcPr>
                <w:tcW w:w="960" w:type="dxa"/>
                <w:tcBorders>
                  <w:top w:val="nil"/>
                  <w:left w:val="nil"/>
                  <w:bottom w:val="nil"/>
                  <w:right w:val="nil"/>
                </w:tcBorders>
                <w:shd w:val="clear" w:color="auto" w:fill="auto"/>
                <w:noWrap/>
                <w:vAlign w:val="bottom"/>
                <w:hideMark/>
              </w:tcPr>
            </w:tcPrChange>
          </w:tcPr>
          <w:p w14:paraId="50163A2F"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721" w:author="David Mattie" w:date="2019-08-18T16:02:00Z"/>
                <w:rFonts w:ascii="Calibri" w:hAnsi="Calibri"/>
                <w:color w:val="000000"/>
                <w:sz w:val="22"/>
                <w:szCs w:val="22"/>
              </w:rPr>
            </w:pPr>
            <w:ins w:id="1722" w:author="David Mattie" w:date="2019-08-18T16:02:00Z">
              <w:r>
                <w:rPr>
                  <w:rFonts w:ascii="Calibri" w:hAnsi="Calibri"/>
                  <w:color w:val="000000"/>
                  <w:sz w:val="22"/>
                  <w:szCs w:val="22"/>
                </w:rPr>
                <w:t>3.8%</w:t>
              </w:r>
            </w:ins>
          </w:p>
        </w:tc>
        <w:tc>
          <w:tcPr>
            <w:tcW w:w="0" w:type="auto"/>
            <w:noWrap/>
            <w:hideMark/>
            <w:tcPrChange w:id="1723" w:author="David Mattie" w:date="2019-08-18T16:03:00Z">
              <w:tcPr>
                <w:tcW w:w="960" w:type="dxa"/>
                <w:tcBorders>
                  <w:top w:val="nil"/>
                  <w:left w:val="nil"/>
                  <w:bottom w:val="nil"/>
                  <w:right w:val="nil"/>
                </w:tcBorders>
                <w:shd w:val="clear" w:color="auto" w:fill="auto"/>
                <w:noWrap/>
                <w:vAlign w:val="bottom"/>
                <w:hideMark/>
              </w:tcPr>
            </w:tcPrChange>
          </w:tcPr>
          <w:p w14:paraId="7FC2FC28"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724" w:author="David Mattie" w:date="2019-08-18T16:02:00Z"/>
                <w:rFonts w:ascii="Calibri" w:hAnsi="Calibri"/>
                <w:color w:val="000000"/>
                <w:sz w:val="22"/>
                <w:szCs w:val="22"/>
              </w:rPr>
            </w:pPr>
            <w:ins w:id="1725" w:author="David Mattie" w:date="2019-08-18T16:02:00Z">
              <w:r>
                <w:rPr>
                  <w:rFonts w:ascii="Calibri" w:hAnsi="Calibri"/>
                  <w:color w:val="000000"/>
                  <w:sz w:val="22"/>
                  <w:szCs w:val="22"/>
                </w:rPr>
                <w:t>0.0%</w:t>
              </w:r>
            </w:ins>
          </w:p>
        </w:tc>
        <w:tc>
          <w:tcPr>
            <w:tcW w:w="0" w:type="auto"/>
            <w:noWrap/>
            <w:hideMark/>
            <w:tcPrChange w:id="1726" w:author="David Mattie" w:date="2019-08-18T16:03:00Z">
              <w:tcPr>
                <w:tcW w:w="960" w:type="dxa"/>
                <w:tcBorders>
                  <w:top w:val="nil"/>
                  <w:left w:val="nil"/>
                  <w:bottom w:val="nil"/>
                  <w:right w:val="nil"/>
                </w:tcBorders>
                <w:shd w:val="clear" w:color="auto" w:fill="auto"/>
                <w:noWrap/>
                <w:vAlign w:val="bottom"/>
                <w:hideMark/>
              </w:tcPr>
            </w:tcPrChange>
          </w:tcPr>
          <w:p w14:paraId="765077A0"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727" w:author="David Mattie" w:date="2019-08-18T16:02:00Z"/>
                <w:rFonts w:ascii="Calibri" w:hAnsi="Calibri"/>
                <w:color w:val="000000"/>
                <w:sz w:val="22"/>
                <w:szCs w:val="22"/>
              </w:rPr>
            </w:pPr>
            <w:ins w:id="1728" w:author="David Mattie" w:date="2019-08-18T16:02:00Z">
              <w:r>
                <w:rPr>
                  <w:rFonts w:ascii="Calibri" w:hAnsi="Calibri"/>
                  <w:color w:val="000000"/>
                  <w:sz w:val="22"/>
                  <w:szCs w:val="22"/>
                </w:rPr>
                <w:t>0.0%</w:t>
              </w:r>
            </w:ins>
          </w:p>
        </w:tc>
      </w:tr>
      <w:tr w:rsidR="0018354D" w14:paraId="556B003C" w14:textId="77777777" w:rsidTr="0018354D">
        <w:trPr>
          <w:cnfStyle w:val="000000100000" w:firstRow="0" w:lastRow="0" w:firstColumn="0" w:lastColumn="0" w:oddVBand="0" w:evenVBand="0" w:oddHBand="1" w:evenHBand="0" w:firstRowFirstColumn="0" w:firstRowLastColumn="0" w:lastRowFirstColumn="0" w:lastRowLastColumn="0"/>
          <w:trHeight w:val="288"/>
          <w:ins w:id="1729" w:author="David Mattie" w:date="2019-08-18T16:02:00Z"/>
          <w:trPrChange w:id="1730"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731" w:author="David Mattie" w:date="2019-08-18T16:03:00Z">
              <w:tcPr>
                <w:tcW w:w="3226" w:type="dxa"/>
                <w:tcBorders>
                  <w:top w:val="nil"/>
                  <w:left w:val="nil"/>
                  <w:bottom w:val="nil"/>
                  <w:right w:val="nil"/>
                </w:tcBorders>
                <w:shd w:val="clear" w:color="auto" w:fill="auto"/>
                <w:noWrap/>
                <w:vAlign w:val="bottom"/>
                <w:hideMark/>
              </w:tcPr>
            </w:tcPrChange>
          </w:tcPr>
          <w:p w14:paraId="079ECC71" w14:textId="77777777" w:rsidR="0018354D" w:rsidRDefault="0018354D">
            <w:pPr>
              <w:cnfStyle w:val="001000100000" w:firstRow="0" w:lastRow="0" w:firstColumn="1" w:lastColumn="0" w:oddVBand="0" w:evenVBand="0" w:oddHBand="1" w:evenHBand="0" w:firstRowFirstColumn="0" w:firstRowLastColumn="0" w:lastRowFirstColumn="0" w:lastRowLastColumn="0"/>
              <w:rPr>
                <w:ins w:id="1732" w:author="David Mattie" w:date="2019-08-18T16:02:00Z"/>
                <w:rFonts w:ascii="Calibri" w:hAnsi="Calibri"/>
                <w:color w:val="000000"/>
                <w:sz w:val="22"/>
                <w:szCs w:val="22"/>
              </w:rPr>
            </w:pPr>
            <w:ins w:id="1733" w:author="David Mattie" w:date="2019-08-18T16:02:00Z">
              <w:r>
                <w:rPr>
                  <w:rFonts w:ascii="Calibri" w:hAnsi="Calibri"/>
                  <w:color w:val="000000"/>
                  <w:sz w:val="22"/>
                  <w:szCs w:val="22"/>
                </w:rPr>
                <w:t>Tracts to Render</w:t>
              </w:r>
            </w:ins>
          </w:p>
        </w:tc>
        <w:tc>
          <w:tcPr>
            <w:tcW w:w="0" w:type="auto"/>
            <w:noWrap/>
            <w:hideMark/>
            <w:tcPrChange w:id="1734" w:author="David Mattie" w:date="2019-08-18T16:03:00Z">
              <w:tcPr>
                <w:tcW w:w="960" w:type="dxa"/>
                <w:tcBorders>
                  <w:top w:val="nil"/>
                  <w:left w:val="nil"/>
                  <w:bottom w:val="nil"/>
                  <w:right w:val="nil"/>
                </w:tcBorders>
                <w:shd w:val="clear" w:color="auto" w:fill="auto"/>
                <w:noWrap/>
                <w:vAlign w:val="bottom"/>
                <w:hideMark/>
              </w:tcPr>
            </w:tcPrChange>
          </w:tcPr>
          <w:p w14:paraId="7215CD6F"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735" w:author="David Mattie" w:date="2019-08-18T16:02:00Z"/>
                <w:rFonts w:ascii="Calibri" w:hAnsi="Calibri"/>
                <w:color w:val="000000"/>
                <w:sz w:val="22"/>
                <w:szCs w:val="22"/>
              </w:rPr>
            </w:pPr>
            <w:ins w:id="1736" w:author="David Mattie" w:date="2019-08-18T16:02:00Z">
              <w:r>
                <w:rPr>
                  <w:rFonts w:ascii="Calibri" w:hAnsi="Calibri"/>
                  <w:color w:val="000000"/>
                  <w:sz w:val="22"/>
                  <w:szCs w:val="22"/>
                </w:rPr>
                <w:t>91.6%</w:t>
              </w:r>
            </w:ins>
          </w:p>
        </w:tc>
        <w:tc>
          <w:tcPr>
            <w:tcW w:w="0" w:type="auto"/>
            <w:noWrap/>
            <w:hideMark/>
            <w:tcPrChange w:id="1737" w:author="David Mattie" w:date="2019-08-18T16:03:00Z">
              <w:tcPr>
                <w:tcW w:w="960" w:type="dxa"/>
                <w:tcBorders>
                  <w:top w:val="nil"/>
                  <w:left w:val="nil"/>
                  <w:bottom w:val="nil"/>
                  <w:right w:val="nil"/>
                </w:tcBorders>
                <w:shd w:val="clear" w:color="auto" w:fill="auto"/>
                <w:noWrap/>
                <w:vAlign w:val="bottom"/>
                <w:hideMark/>
              </w:tcPr>
            </w:tcPrChange>
          </w:tcPr>
          <w:p w14:paraId="497718FB"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738" w:author="David Mattie" w:date="2019-08-18T16:02:00Z"/>
                <w:rFonts w:ascii="Calibri" w:hAnsi="Calibri"/>
                <w:color w:val="000000"/>
                <w:sz w:val="22"/>
                <w:szCs w:val="22"/>
              </w:rPr>
            </w:pPr>
            <w:ins w:id="1739" w:author="David Mattie" w:date="2019-08-18T16:02:00Z">
              <w:r>
                <w:rPr>
                  <w:rFonts w:ascii="Calibri" w:hAnsi="Calibri"/>
                  <w:color w:val="000000"/>
                  <w:sz w:val="22"/>
                  <w:szCs w:val="22"/>
                </w:rPr>
                <w:t>8.2%</w:t>
              </w:r>
            </w:ins>
          </w:p>
        </w:tc>
        <w:tc>
          <w:tcPr>
            <w:tcW w:w="0" w:type="auto"/>
            <w:noWrap/>
            <w:hideMark/>
            <w:tcPrChange w:id="1740" w:author="David Mattie" w:date="2019-08-18T16:03:00Z">
              <w:tcPr>
                <w:tcW w:w="960" w:type="dxa"/>
                <w:tcBorders>
                  <w:top w:val="nil"/>
                  <w:left w:val="nil"/>
                  <w:bottom w:val="nil"/>
                  <w:right w:val="nil"/>
                </w:tcBorders>
                <w:shd w:val="clear" w:color="auto" w:fill="auto"/>
                <w:noWrap/>
                <w:vAlign w:val="bottom"/>
                <w:hideMark/>
              </w:tcPr>
            </w:tcPrChange>
          </w:tcPr>
          <w:p w14:paraId="7906202F"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741" w:author="David Mattie" w:date="2019-08-18T16:02:00Z"/>
                <w:rFonts w:ascii="Calibri" w:hAnsi="Calibri"/>
                <w:color w:val="000000"/>
                <w:sz w:val="22"/>
                <w:szCs w:val="22"/>
              </w:rPr>
            </w:pPr>
            <w:ins w:id="1742" w:author="David Mattie" w:date="2019-08-18T16:02:00Z">
              <w:r>
                <w:rPr>
                  <w:rFonts w:ascii="Calibri" w:hAnsi="Calibri"/>
                  <w:color w:val="000000"/>
                  <w:sz w:val="22"/>
                  <w:szCs w:val="22"/>
                </w:rPr>
                <w:t>0.1%</w:t>
              </w:r>
            </w:ins>
          </w:p>
        </w:tc>
        <w:tc>
          <w:tcPr>
            <w:tcW w:w="0" w:type="auto"/>
            <w:noWrap/>
            <w:hideMark/>
            <w:tcPrChange w:id="1743" w:author="David Mattie" w:date="2019-08-18T16:03:00Z">
              <w:tcPr>
                <w:tcW w:w="960" w:type="dxa"/>
                <w:tcBorders>
                  <w:top w:val="nil"/>
                  <w:left w:val="nil"/>
                  <w:bottom w:val="nil"/>
                  <w:right w:val="nil"/>
                </w:tcBorders>
                <w:shd w:val="clear" w:color="auto" w:fill="auto"/>
                <w:noWrap/>
                <w:vAlign w:val="bottom"/>
                <w:hideMark/>
              </w:tcPr>
            </w:tcPrChange>
          </w:tcPr>
          <w:p w14:paraId="7B0DA474"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744" w:author="David Mattie" w:date="2019-08-18T16:02:00Z"/>
                <w:rFonts w:ascii="Calibri" w:hAnsi="Calibri"/>
                <w:color w:val="000000"/>
                <w:sz w:val="22"/>
                <w:szCs w:val="22"/>
              </w:rPr>
            </w:pPr>
            <w:ins w:id="1745" w:author="David Mattie" w:date="2019-08-18T16:02:00Z">
              <w:r>
                <w:rPr>
                  <w:rFonts w:ascii="Calibri" w:hAnsi="Calibri"/>
                  <w:color w:val="000000"/>
                  <w:sz w:val="22"/>
                  <w:szCs w:val="22"/>
                </w:rPr>
                <w:t>0.0%</w:t>
              </w:r>
            </w:ins>
          </w:p>
        </w:tc>
      </w:tr>
      <w:tr w:rsidR="0018354D" w14:paraId="463DEE22" w14:textId="77777777" w:rsidTr="0018354D">
        <w:trPr>
          <w:trHeight w:val="288"/>
          <w:ins w:id="1746" w:author="David Mattie" w:date="2019-08-18T16:02:00Z"/>
          <w:trPrChange w:id="1747"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748" w:author="David Mattie" w:date="2019-08-18T16:03:00Z">
              <w:tcPr>
                <w:tcW w:w="3226" w:type="dxa"/>
                <w:tcBorders>
                  <w:top w:val="nil"/>
                  <w:left w:val="nil"/>
                  <w:bottom w:val="nil"/>
                  <w:right w:val="nil"/>
                </w:tcBorders>
                <w:shd w:val="clear" w:color="auto" w:fill="auto"/>
                <w:noWrap/>
                <w:vAlign w:val="bottom"/>
                <w:hideMark/>
              </w:tcPr>
            </w:tcPrChange>
          </w:tcPr>
          <w:p w14:paraId="04F4CEA6" w14:textId="77777777" w:rsidR="0018354D" w:rsidRDefault="0018354D">
            <w:pPr>
              <w:rPr>
                <w:ins w:id="1749" w:author="David Mattie" w:date="2019-08-18T16:02:00Z"/>
                <w:rFonts w:ascii="Calibri" w:hAnsi="Calibri"/>
                <w:color w:val="000000"/>
                <w:sz w:val="22"/>
                <w:szCs w:val="22"/>
              </w:rPr>
            </w:pPr>
            <w:ins w:id="1750" w:author="David Mattie" w:date="2019-08-18T16:02:00Z">
              <w:r>
                <w:rPr>
                  <w:rFonts w:ascii="Calibri" w:hAnsi="Calibri"/>
                  <w:color w:val="000000"/>
                  <w:sz w:val="22"/>
                  <w:szCs w:val="22"/>
                </w:rPr>
                <w:t>Tracts to Render asymmetry</w:t>
              </w:r>
            </w:ins>
          </w:p>
        </w:tc>
        <w:tc>
          <w:tcPr>
            <w:tcW w:w="0" w:type="auto"/>
            <w:noWrap/>
            <w:hideMark/>
            <w:tcPrChange w:id="1751" w:author="David Mattie" w:date="2019-08-18T16:03:00Z">
              <w:tcPr>
                <w:tcW w:w="960" w:type="dxa"/>
                <w:tcBorders>
                  <w:top w:val="nil"/>
                  <w:left w:val="nil"/>
                  <w:bottom w:val="nil"/>
                  <w:right w:val="nil"/>
                </w:tcBorders>
                <w:shd w:val="clear" w:color="auto" w:fill="auto"/>
                <w:noWrap/>
                <w:vAlign w:val="bottom"/>
                <w:hideMark/>
              </w:tcPr>
            </w:tcPrChange>
          </w:tcPr>
          <w:p w14:paraId="3EA86968"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752" w:author="David Mattie" w:date="2019-08-18T16:02:00Z"/>
                <w:rFonts w:ascii="Calibri" w:hAnsi="Calibri"/>
                <w:color w:val="000000"/>
                <w:sz w:val="22"/>
                <w:szCs w:val="22"/>
              </w:rPr>
            </w:pPr>
            <w:ins w:id="1753" w:author="David Mattie" w:date="2019-08-18T16:02:00Z">
              <w:r>
                <w:rPr>
                  <w:rFonts w:ascii="Calibri" w:hAnsi="Calibri"/>
                  <w:color w:val="000000"/>
                  <w:sz w:val="22"/>
                  <w:szCs w:val="22"/>
                </w:rPr>
                <w:t>97.2%</w:t>
              </w:r>
            </w:ins>
          </w:p>
        </w:tc>
        <w:tc>
          <w:tcPr>
            <w:tcW w:w="0" w:type="auto"/>
            <w:noWrap/>
            <w:hideMark/>
            <w:tcPrChange w:id="1754" w:author="David Mattie" w:date="2019-08-18T16:03:00Z">
              <w:tcPr>
                <w:tcW w:w="960" w:type="dxa"/>
                <w:tcBorders>
                  <w:top w:val="nil"/>
                  <w:left w:val="nil"/>
                  <w:bottom w:val="nil"/>
                  <w:right w:val="nil"/>
                </w:tcBorders>
                <w:shd w:val="clear" w:color="auto" w:fill="auto"/>
                <w:noWrap/>
                <w:vAlign w:val="bottom"/>
                <w:hideMark/>
              </w:tcPr>
            </w:tcPrChange>
          </w:tcPr>
          <w:p w14:paraId="5DE08FF9"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755" w:author="David Mattie" w:date="2019-08-18T16:02:00Z"/>
                <w:rFonts w:ascii="Calibri" w:hAnsi="Calibri"/>
                <w:color w:val="000000"/>
                <w:sz w:val="22"/>
                <w:szCs w:val="22"/>
              </w:rPr>
            </w:pPr>
            <w:ins w:id="1756" w:author="David Mattie" w:date="2019-08-18T16:02:00Z">
              <w:r>
                <w:rPr>
                  <w:rFonts w:ascii="Calibri" w:hAnsi="Calibri"/>
                  <w:color w:val="000000"/>
                  <w:sz w:val="22"/>
                  <w:szCs w:val="22"/>
                </w:rPr>
                <w:t>2.8%</w:t>
              </w:r>
            </w:ins>
          </w:p>
        </w:tc>
        <w:tc>
          <w:tcPr>
            <w:tcW w:w="0" w:type="auto"/>
            <w:noWrap/>
            <w:hideMark/>
            <w:tcPrChange w:id="1757" w:author="David Mattie" w:date="2019-08-18T16:03:00Z">
              <w:tcPr>
                <w:tcW w:w="960" w:type="dxa"/>
                <w:tcBorders>
                  <w:top w:val="nil"/>
                  <w:left w:val="nil"/>
                  <w:bottom w:val="nil"/>
                  <w:right w:val="nil"/>
                </w:tcBorders>
                <w:shd w:val="clear" w:color="auto" w:fill="auto"/>
                <w:noWrap/>
                <w:vAlign w:val="bottom"/>
                <w:hideMark/>
              </w:tcPr>
            </w:tcPrChange>
          </w:tcPr>
          <w:p w14:paraId="0B003175"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758" w:author="David Mattie" w:date="2019-08-18T16:02:00Z"/>
                <w:rFonts w:ascii="Calibri" w:hAnsi="Calibri"/>
                <w:color w:val="000000"/>
                <w:sz w:val="22"/>
                <w:szCs w:val="22"/>
              </w:rPr>
            </w:pPr>
            <w:ins w:id="1759" w:author="David Mattie" w:date="2019-08-18T16:02:00Z">
              <w:r>
                <w:rPr>
                  <w:rFonts w:ascii="Calibri" w:hAnsi="Calibri"/>
                  <w:color w:val="000000"/>
                  <w:sz w:val="22"/>
                  <w:szCs w:val="22"/>
                </w:rPr>
                <w:t>0.0%</w:t>
              </w:r>
            </w:ins>
          </w:p>
        </w:tc>
        <w:tc>
          <w:tcPr>
            <w:tcW w:w="0" w:type="auto"/>
            <w:noWrap/>
            <w:hideMark/>
            <w:tcPrChange w:id="1760" w:author="David Mattie" w:date="2019-08-18T16:03:00Z">
              <w:tcPr>
                <w:tcW w:w="960" w:type="dxa"/>
                <w:tcBorders>
                  <w:top w:val="nil"/>
                  <w:left w:val="nil"/>
                  <w:bottom w:val="nil"/>
                  <w:right w:val="nil"/>
                </w:tcBorders>
                <w:shd w:val="clear" w:color="auto" w:fill="auto"/>
                <w:noWrap/>
                <w:vAlign w:val="bottom"/>
                <w:hideMark/>
              </w:tcPr>
            </w:tcPrChange>
          </w:tcPr>
          <w:p w14:paraId="2175FB7F"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761" w:author="David Mattie" w:date="2019-08-18T16:02:00Z"/>
                <w:rFonts w:ascii="Calibri" w:hAnsi="Calibri"/>
                <w:color w:val="000000"/>
                <w:sz w:val="22"/>
                <w:szCs w:val="22"/>
              </w:rPr>
            </w:pPr>
            <w:ins w:id="1762" w:author="David Mattie" w:date="2019-08-18T16:02:00Z">
              <w:r>
                <w:rPr>
                  <w:rFonts w:ascii="Calibri" w:hAnsi="Calibri"/>
                  <w:color w:val="000000"/>
                  <w:sz w:val="22"/>
                  <w:szCs w:val="22"/>
                </w:rPr>
                <w:t>0.0%</w:t>
              </w:r>
            </w:ins>
          </w:p>
        </w:tc>
      </w:tr>
    </w:tbl>
    <w:p w14:paraId="33C15C5F" w14:textId="77777777" w:rsidR="0018354D" w:rsidRPr="00E7462C" w:rsidRDefault="0018354D">
      <w:pPr>
        <w:pStyle w:val="Body"/>
        <w:pPrChange w:id="1763" w:author="David Mattie" w:date="2019-08-01T18:24:00Z">
          <w:pPr>
            <w:pStyle w:val="BodyFirst"/>
            <w:ind w:firstLine="720"/>
          </w:pPr>
        </w:pPrChange>
      </w:pPr>
    </w:p>
    <w:p w14:paraId="74299315" w14:textId="77777777" w:rsidR="00932176" w:rsidRDefault="001D37B0">
      <w:pPr>
        <w:pStyle w:val="Heading4"/>
        <w:numPr>
          <w:ilvl w:val="3"/>
          <w:numId w:val="2"/>
        </w:numPr>
      </w:pPr>
      <w:bookmarkStart w:id="1764" w:name="_Toc17056283"/>
      <w:r>
        <w:t>Mean FA</w:t>
      </w:r>
      <w:bookmarkEnd w:id="1764"/>
    </w:p>
    <w:p w14:paraId="79FC7DD8" w14:textId="6672449C" w:rsidR="00BD15C3" w:rsidRDefault="00BD15C3" w:rsidP="00BD15C3">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1765" w:author="David Mattie" w:date="2019-08-19T08:44:00Z">
        <w:r w:rsidR="002B3FE8">
          <w:rPr>
            <w:noProof/>
          </w:rPr>
          <w:t>3</w:t>
        </w:r>
      </w:ins>
      <w:del w:id="1766" w:author="David Mattie" w:date="2019-08-01T18:27:00Z">
        <w:r w:rsidR="00F34881" w:rsidDel="00E7462C">
          <w:rPr>
            <w:noProof/>
          </w:rPr>
          <w:delText>1</w:delText>
        </w:r>
      </w:del>
      <w:r w:rsidR="00E32EA6">
        <w:rPr>
          <w:noProof/>
        </w:rPr>
        <w:fldChar w:fldCharType="end"/>
      </w:r>
      <w:r>
        <w:t xml:space="preserve"> - Largest </w:t>
      </w:r>
      <w:r>
        <w:rPr>
          <w:noProof/>
        </w:rPr>
        <w:t xml:space="preserve">effect size for gender </w:t>
      </w:r>
      <w:r w:rsidR="00FA2E1E">
        <w:rPr>
          <w:noProof/>
        </w:rPr>
        <w:t xml:space="preserve">when </w:t>
      </w:r>
      <w:r>
        <w:rPr>
          <w:noProof/>
        </w:rPr>
        <w:t>measuring meanFA</w:t>
      </w:r>
    </w:p>
    <w:tbl>
      <w:tblPr>
        <w:tblStyle w:val="PlainTable2"/>
        <w:tblW w:w="4569" w:type="pct"/>
        <w:tblLook w:val="04A0" w:firstRow="1" w:lastRow="0" w:firstColumn="1" w:lastColumn="0" w:noHBand="0" w:noVBand="1"/>
      </w:tblPr>
      <w:tblGrid>
        <w:gridCol w:w="2158"/>
        <w:gridCol w:w="2210"/>
        <w:gridCol w:w="883"/>
        <w:gridCol w:w="1502"/>
        <w:gridCol w:w="1142"/>
      </w:tblGrid>
      <w:tr w:rsidR="00932176" w14:paraId="5566B44D" w14:textId="77777777" w:rsidTr="00BD15C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6674B2FD" w14:textId="77777777" w:rsidR="00932176" w:rsidRPr="00BD15C3" w:rsidRDefault="001D37B0">
            <w:pPr>
              <w:rPr>
                <w:bCs w:val="0"/>
                <w:color w:val="000000"/>
                <w:sz w:val="20"/>
                <w:szCs w:val="20"/>
              </w:rPr>
            </w:pPr>
            <w:r w:rsidRPr="00BD15C3">
              <w:rPr>
                <w:bCs w:val="0"/>
                <w:color w:val="000000"/>
                <w:sz w:val="20"/>
                <w:szCs w:val="20"/>
              </w:rPr>
              <w:t>ROI Start</w:t>
            </w:r>
          </w:p>
        </w:tc>
        <w:tc>
          <w:tcPr>
            <w:tcW w:w="2210" w:type="dxa"/>
          </w:tcPr>
          <w:p w14:paraId="260386ED" w14:textId="77777777" w:rsidR="00932176" w:rsidRPr="00BD15C3"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ROI End</w:t>
            </w:r>
          </w:p>
        </w:tc>
        <w:tc>
          <w:tcPr>
            <w:tcW w:w="883" w:type="dxa"/>
          </w:tcPr>
          <w:p w14:paraId="705C04F7" w14:textId="77777777" w:rsidR="00932176" w:rsidRPr="00BD15C3"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Method</w:t>
            </w:r>
          </w:p>
        </w:tc>
        <w:tc>
          <w:tcPr>
            <w:tcW w:w="1502" w:type="dxa"/>
          </w:tcPr>
          <w:p w14:paraId="153773E4" w14:textId="77777777" w:rsidR="00932176" w:rsidRPr="00BD15C3" w:rsidRDefault="001D37B0" w:rsidP="00BD15C3">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Effect Size</w:t>
            </w:r>
          </w:p>
        </w:tc>
        <w:tc>
          <w:tcPr>
            <w:tcW w:w="1142" w:type="dxa"/>
          </w:tcPr>
          <w:p w14:paraId="0B65A48F" w14:textId="77777777" w:rsidR="00932176" w:rsidRPr="00BD15C3" w:rsidRDefault="001D37B0" w:rsidP="00BD15C3">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Non Null Measures</w:t>
            </w:r>
          </w:p>
        </w:tc>
      </w:tr>
      <w:tr w:rsidR="00932176" w14:paraId="5DAD0D92"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601FCA35" w14:textId="77777777" w:rsidR="00932176" w:rsidRPr="00BD15C3" w:rsidRDefault="001D37B0">
            <w:pPr>
              <w:rPr>
                <w:b w:val="0"/>
                <w:color w:val="000000"/>
                <w:sz w:val="20"/>
                <w:szCs w:val="20"/>
              </w:rPr>
            </w:pPr>
            <w:r w:rsidRPr="00BD15C3">
              <w:rPr>
                <w:b w:val="0"/>
                <w:color w:val="000000"/>
                <w:sz w:val="20"/>
                <w:szCs w:val="20"/>
              </w:rPr>
              <w:t>wm-lh-medialorbitofrontal</w:t>
            </w:r>
          </w:p>
        </w:tc>
        <w:tc>
          <w:tcPr>
            <w:tcW w:w="2210" w:type="dxa"/>
          </w:tcPr>
          <w:p w14:paraId="3E9D441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324A3BB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64E0A92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-0.495404461</w:t>
            </w:r>
          </w:p>
        </w:tc>
        <w:tc>
          <w:tcPr>
            <w:tcW w:w="1142" w:type="dxa"/>
          </w:tcPr>
          <w:p w14:paraId="19C60B5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522</w:t>
            </w:r>
          </w:p>
        </w:tc>
      </w:tr>
      <w:tr w:rsidR="00932176" w14:paraId="2DBC4E91"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2EE9080"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252A5F0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658BA7C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39AFF47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-0.489322398</w:t>
            </w:r>
          </w:p>
        </w:tc>
        <w:tc>
          <w:tcPr>
            <w:tcW w:w="1142" w:type="dxa"/>
          </w:tcPr>
          <w:p w14:paraId="2E41CF5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496</w:t>
            </w:r>
          </w:p>
        </w:tc>
      </w:tr>
      <w:tr w:rsidR="00932176" w14:paraId="125E0D12"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C1EE439" w14:textId="77777777" w:rsidR="00932176" w:rsidRPr="00BD15C3" w:rsidRDefault="001D37B0">
            <w:pPr>
              <w:rPr>
                <w:b w:val="0"/>
                <w:color w:val="000000"/>
                <w:sz w:val="20"/>
                <w:szCs w:val="20"/>
              </w:rPr>
            </w:pPr>
            <w:r w:rsidRPr="00BD15C3">
              <w:rPr>
                <w:b w:val="0"/>
                <w:color w:val="000000"/>
                <w:sz w:val="20"/>
                <w:szCs w:val="20"/>
              </w:rPr>
              <w:t>ctx-lh-rostralmiddlefrontal</w:t>
            </w:r>
          </w:p>
        </w:tc>
        <w:tc>
          <w:tcPr>
            <w:tcW w:w="2210" w:type="dxa"/>
          </w:tcPr>
          <w:p w14:paraId="3826267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2A9F63B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3FC09F2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-0.396594776</w:t>
            </w:r>
          </w:p>
        </w:tc>
        <w:tc>
          <w:tcPr>
            <w:tcW w:w="1142" w:type="dxa"/>
          </w:tcPr>
          <w:p w14:paraId="5BA6357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498</w:t>
            </w:r>
          </w:p>
        </w:tc>
      </w:tr>
      <w:tr w:rsidR="00932176" w14:paraId="6BC695C7"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3D28222A"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47B368B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wm-lh-insula</w:t>
            </w:r>
          </w:p>
        </w:tc>
        <w:tc>
          <w:tcPr>
            <w:tcW w:w="883" w:type="dxa"/>
          </w:tcPr>
          <w:p w14:paraId="48C43A6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2B021F3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-0.380086251</w:t>
            </w:r>
          </w:p>
        </w:tc>
        <w:tc>
          <w:tcPr>
            <w:tcW w:w="1142" w:type="dxa"/>
          </w:tcPr>
          <w:p w14:paraId="0B73927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538</w:t>
            </w:r>
          </w:p>
        </w:tc>
      </w:tr>
      <w:tr w:rsidR="00932176" w14:paraId="3A6720A0"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3C6CD620" w14:textId="77777777" w:rsidR="00932176" w:rsidRPr="00BD15C3" w:rsidRDefault="001D37B0">
            <w:pPr>
              <w:rPr>
                <w:b w:val="0"/>
                <w:color w:val="000000"/>
                <w:sz w:val="20"/>
                <w:szCs w:val="20"/>
              </w:rPr>
            </w:pPr>
            <w:r w:rsidRPr="00BD15C3">
              <w:rPr>
                <w:b w:val="0"/>
                <w:color w:val="000000"/>
                <w:sz w:val="20"/>
                <w:szCs w:val="20"/>
              </w:rPr>
              <w:t>wm-lh-bankssts</w:t>
            </w:r>
          </w:p>
        </w:tc>
        <w:tc>
          <w:tcPr>
            <w:tcW w:w="2210" w:type="dxa"/>
          </w:tcPr>
          <w:p w14:paraId="365F539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wm-lh-inferiortemporal</w:t>
            </w:r>
          </w:p>
        </w:tc>
        <w:tc>
          <w:tcPr>
            <w:tcW w:w="883" w:type="dxa"/>
          </w:tcPr>
          <w:p w14:paraId="0216395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502" w:type="dxa"/>
          </w:tcPr>
          <w:p w14:paraId="29A1CF7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-0.378921068</w:t>
            </w:r>
          </w:p>
        </w:tc>
        <w:tc>
          <w:tcPr>
            <w:tcW w:w="1142" w:type="dxa"/>
          </w:tcPr>
          <w:p w14:paraId="3FA1B9F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502</w:t>
            </w:r>
          </w:p>
        </w:tc>
      </w:tr>
      <w:tr w:rsidR="00932176" w14:paraId="7831C5C2"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15B7E4E" w14:textId="77777777" w:rsidR="00932176" w:rsidRPr="00BD15C3" w:rsidRDefault="001D37B0">
            <w:pPr>
              <w:rPr>
                <w:b w:val="0"/>
                <w:color w:val="000000"/>
                <w:sz w:val="20"/>
                <w:szCs w:val="20"/>
              </w:rPr>
            </w:pPr>
            <w:r w:rsidRPr="00BD15C3">
              <w:rPr>
                <w:b w:val="0"/>
                <w:color w:val="000000"/>
                <w:sz w:val="20"/>
                <w:szCs w:val="20"/>
              </w:rPr>
              <w:lastRenderedPageBreak/>
              <w:t>ctx-lh-medialorbitofrontal</w:t>
            </w:r>
          </w:p>
        </w:tc>
        <w:tc>
          <w:tcPr>
            <w:tcW w:w="2210" w:type="dxa"/>
          </w:tcPr>
          <w:p w14:paraId="4E094A8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ctx-rh-frontalpole</w:t>
            </w:r>
          </w:p>
        </w:tc>
        <w:tc>
          <w:tcPr>
            <w:tcW w:w="883" w:type="dxa"/>
          </w:tcPr>
          <w:p w14:paraId="557E09B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502" w:type="dxa"/>
          </w:tcPr>
          <w:p w14:paraId="5F47B36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-0.377164213</w:t>
            </w:r>
          </w:p>
        </w:tc>
        <w:tc>
          <w:tcPr>
            <w:tcW w:w="1142" w:type="dxa"/>
          </w:tcPr>
          <w:p w14:paraId="5CBA754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483</w:t>
            </w:r>
          </w:p>
        </w:tc>
      </w:tr>
      <w:tr w:rsidR="00932176" w14:paraId="05E08827"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87CA0AF"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502D212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6E5CDAB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7B403FC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-0.374796717</w:t>
            </w:r>
          </w:p>
        </w:tc>
        <w:tc>
          <w:tcPr>
            <w:tcW w:w="1142" w:type="dxa"/>
          </w:tcPr>
          <w:p w14:paraId="6ADB9B4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536</w:t>
            </w:r>
          </w:p>
        </w:tc>
      </w:tr>
      <w:tr w:rsidR="00932176" w14:paraId="258A998B"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11D3EACE" w14:textId="77777777" w:rsidR="00932176" w:rsidRPr="00BD15C3" w:rsidRDefault="001D37B0">
            <w:pPr>
              <w:rPr>
                <w:b w:val="0"/>
                <w:color w:val="000000"/>
                <w:sz w:val="20"/>
                <w:szCs w:val="20"/>
              </w:rPr>
            </w:pPr>
            <w:r w:rsidRPr="00BD15C3">
              <w:rPr>
                <w:b w:val="0"/>
                <w:color w:val="000000"/>
                <w:sz w:val="20"/>
                <w:szCs w:val="20"/>
              </w:rPr>
              <w:t>Left-Pallidum</w:t>
            </w:r>
          </w:p>
        </w:tc>
        <w:tc>
          <w:tcPr>
            <w:tcW w:w="2210" w:type="dxa"/>
          </w:tcPr>
          <w:p w14:paraId="09E3A1E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wm-lh-caudalmiddlefrontal</w:t>
            </w:r>
          </w:p>
        </w:tc>
        <w:tc>
          <w:tcPr>
            <w:tcW w:w="883" w:type="dxa"/>
          </w:tcPr>
          <w:p w14:paraId="7CC5DB5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4D7BEDE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-0.365712411</w:t>
            </w:r>
          </w:p>
        </w:tc>
        <w:tc>
          <w:tcPr>
            <w:tcW w:w="1142" w:type="dxa"/>
          </w:tcPr>
          <w:p w14:paraId="2662560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485</w:t>
            </w:r>
          </w:p>
        </w:tc>
      </w:tr>
      <w:tr w:rsidR="00932176" w14:paraId="7DB61758"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13124EA" w14:textId="77777777" w:rsidR="00932176" w:rsidRPr="00BD15C3" w:rsidRDefault="001D37B0">
            <w:pPr>
              <w:rPr>
                <w:b w:val="0"/>
                <w:color w:val="000000"/>
                <w:sz w:val="20"/>
                <w:szCs w:val="20"/>
              </w:rPr>
            </w:pPr>
            <w:r w:rsidRPr="00BD15C3">
              <w:rPr>
                <w:b w:val="0"/>
                <w:color w:val="000000"/>
                <w:sz w:val="20"/>
                <w:szCs w:val="20"/>
              </w:rPr>
              <w:t>wm-lh-lateraloccipital</w:t>
            </w:r>
          </w:p>
        </w:tc>
        <w:tc>
          <w:tcPr>
            <w:tcW w:w="2210" w:type="dxa"/>
          </w:tcPr>
          <w:p w14:paraId="6562006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wm-lh-superiorparietal</w:t>
            </w:r>
          </w:p>
        </w:tc>
        <w:tc>
          <w:tcPr>
            <w:tcW w:w="883" w:type="dxa"/>
          </w:tcPr>
          <w:p w14:paraId="7BB6F9C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359989F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-0.365698044</w:t>
            </w:r>
          </w:p>
        </w:tc>
        <w:tc>
          <w:tcPr>
            <w:tcW w:w="1142" w:type="dxa"/>
          </w:tcPr>
          <w:p w14:paraId="5E4E523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3A8B4B2F"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4DAA90B7" w14:textId="77777777" w:rsidR="00932176" w:rsidRPr="00BD15C3" w:rsidRDefault="001D37B0">
            <w:pPr>
              <w:rPr>
                <w:b w:val="0"/>
                <w:color w:val="000000"/>
                <w:sz w:val="20"/>
                <w:szCs w:val="20"/>
              </w:rPr>
            </w:pPr>
            <w:r w:rsidRPr="00BD15C3">
              <w:rPr>
                <w:b w:val="0"/>
                <w:color w:val="000000"/>
                <w:sz w:val="20"/>
                <w:szCs w:val="20"/>
              </w:rPr>
              <w:t>Right-Cerebellum-Cortex</w:t>
            </w:r>
          </w:p>
        </w:tc>
        <w:tc>
          <w:tcPr>
            <w:tcW w:w="2210" w:type="dxa"/>
          </w:tcPr>
          <w:p w14:paraId="237E9F2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wm-rh-lingual</w:t>
            </w:r>
          </w:p>
        </w:tc>
        <w:tc>
          <w:tcPr>
            <w:tcW w:w="883" w:type="dxa"/>
          </w:tcPr>
          <w:p w14:paraId="4BACCA3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502" w:type="dxa"/>
          </w:tcPr>
          <w:p w14:paraId="3ED5EC5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0.361609121</w:t>
            </w:r>
          </w:p>
        </w:tc>
        <w:tc>
          <w:tcPr>
            <w:tcW w:w="1142" w:type="dxa"/>
          </w:tcPr>
          <w:p w14:paraId="2FD9332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533</w:t>
            </w:r>
          </w:p>
        </w:tc>
      </w:tr>
      <w:tr w:rsidR="00932176" w14:paraId="0499CF33"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0CD02DE2" w14:textId="77777777" w:rsidR="00932176" w:rsidRPr="00BD15C3" w:rsidRDefault="001D37B0">
            <w:pPr>
              <w:rPr>
                <w:b w:val="0"/>
                <w:color w:val="000000"/>
                <w:sz w:val="20"/>
                <w:szCs w:val="20"/>
              </w:rPr>
            </w:pPr>
            <w:r w:rsidRPr="00BD15C3">
              <w:rPr>
                <w:b w:val="0"/>
                <w:color w:val="000000"/>
                <w:sz w:val="20"/>
                <w:szCs w:val="20"/>
              </w:rPr>
              <w:t>Left-Thalamus-Proper</w:t>
            </w:r>
          </w:p>
        </w:tc>
        <w:tc>
          <w:tcPr>
            <w:tcW w:w="2210" w:type="dxa"/>
          </w:tcPr>
          <w:p w14:paraId="297CE87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Left-choroid-plexus</w:t>
            </w:r>
          </w:p>
        </w:tc>
        <w:tc>
          <w:tcPr>
            <w:tcW w:w="883" w:type="dxa"/>
          </w:tcPr>
          <w:p w14:paraId="37EF850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7AD06A2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-0.360246042</w:t>
            </w:r>
          </w:p>
        </w:tc>
        <w:tc>
          <w:tcPr>
            <w:tcW w:w="1142" w:type="dxa"/>
          </w:tcPr>
          <w:p w14:paraId="2884AAD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536</w:t>
            </w:r>
          </w:p>
        </w:tc>
      </w:tr>
      <w:tr w:rsidR="00932176" w14:paraId="3DCC415E"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1BAE7EA4" w14:textId="77777777" w:rsidR="00932176" w:rsidRPr="00BD15C3" w:rsidRDefault="001D37B0">
            <w:pPr>
              <w:rPr>
                <w:b w:val="0"/>
                <w:color w:val="000000"/>
                <w:sz w:val="20"/>
                <w:szCs w:val="20"/>
              </w:rPr>
            </w:pPr>
            <w:r w:rsidRPr="00BD15C3">
              <w:rPr>
                <w:b w:val="0"/>
                <w:color w:val="000000"/>
                <w:sz w:val="20"/>
                <w:szCs w:val="20"/>
              </w:rPr>
              <w:t>Left-Putamen</w:t>
            </w:r>
          </w:p>
        </w:tc>
        <w:tc>
          <w:tcPr>
            <w:tcW w:w="2210" w:type="dxa"/>
          </w:tcPr>
          <w:p w14:paraId="103D2C6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15DC2DB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3AD2092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-0.360079159</w:t>
            </w:r>
          </w:p>
        </w:tc>
        <w:tc>
          <w:tcPr>
            <w:tcW w:w="1142" w:type="dxa"/>
          </w:tcPr>
          <w:p w14:paraId="26B661A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536</w:t>
            </w:r>
          </w:p>
        </w:tc>
      </w:tr>
      <w:tr w:rsidR="00932176" w14:paraId="3D394425"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FF491DB" w14:textId="77777777" w:rsidR="00932176" w:rsidRPr="00BD15C3" w:rsidRDefault="001D37B0">
            <w:pPr>
              <w:rPr>
                <w:b w:val="0"/>
                <w:color w:val="000000"/>
                <w:sz w:val="20"/>
                <w:szCs w:val="20"/>
              </w:rPr>
            </w:pPr>
            <w:r w:rsidRPr="00BD15C3">
              <w:rPr>
                <w:b w:val="0"/>
                <w:color w:val="000000"/>
                <w:sz w:val="20"/>
                <w:szCs w:val="20"/>
              </w:rPr>
              <w:t>ctx-lh-lateraloccipital</w:t>
            </w:r>
          </w:p>
        </w:tc>
        <w:tc>
          <w:tcPr>
            <w:tcW w:w="2210" w:type="dxa"/>
          </w:tcPr>
          <w:p w14:paraId="448C6F2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ctx-lh-superiortemporal</w:t>
            </w:r>
          </w:p>
        </w:tc>
        <w:tc>
          <w:tcPr>
            <w:tcW w:w="883" w:type="dxa"/>
          </w:tcPr>
          <w:p w14:paraId="5A91EB6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2B0101B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-0.359731432</w:t>
            </w:r>
          </w:p>
        </w:tc>
        <w:tc>
          <w:tcPr>
            <w:tcW w:w="1142" w:type="dxa"/>
          </w:tcPr>
          <w:p w14:paraId="60ABE33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493</w:t>
            </w:r>
          </w:p>
        </w:tc>
      </w:tr>
      <w:tr w:rsidR="00932176" w14:paraId="25A8F07D"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8F826FE" w14:textId="77777777" w:rsidR="00932176" w:rsidRPr="00BD15C3" w:rsidRDefault="001D37B0">
            <w:pPr>
              <w:rPr>
                <w:b w:val="0"/>
                <w:color w:val="000000"/>
                <w:sz w:val="20"/>
                <w:szCs w:val="20"/>
              </w:rPr>
            </w:pPr>
            <w:r w:rsidRPr="00BD15C3">
              <w:rPr>
                <w:b w:val="0"/>
                <w:color w:val="000000"/>
                <w:sz w:val="20"/>
                <w:szCs w:val="20"/>
              </w:rPr>
              <w:t>ctx-rh-cuneus</w:t>
            </w:r>
          </w:p>
        </w:tc>
        <w:tc>
          <w:tcPr>
            <w:tcW w:w="2210" w:type="dxa"/>
          </w:tcPr>
          <w:p w14:paraId="42FCB92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wm-rh-lateraloccipital</w:t>
            </w:r>
          </w:p>
        </w:tc>
        <w:tc>
          <w:tcPr>
            <w:tcW w:w="883" w:type="dxa"/>
          </w:tcPr>
          <w:p w14:paraId="7458406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78AB4F1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-0.359013949</w:t>
            </w:r>
          </w:p>
        </w:tc>
        <w:tc>
          <w:tcPr>
            <w:tcW w:w="1142" w:type="dxa"/>
          </w:tcPr>
          <w:p w14:paraId="5F06DF1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14:paraId="3039A10C"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D1EA64D" w14:textId="77777777" w:rsidR="00932176" w:rsidRPr="00BD15C3" w:rsidRDefault="001D37B0">
            <w:pPr>
              <w:rPr>
                <w:b w:val="0"/>
                <w:color w:val="000000"/>
                <w:sz w:val="20"/>
                <w:szCs w:val="20"/>
              </w:rPr>
            </w:pPr>
            <w:r w:rsidRPr="00BD15C3">
              <w:rPr>
                <w:b w:val="0"/>
                <w:color w:val="000000"/>
                <w:sz w:val="20"/>
                <w:szCs w:val="20"/>
              </w:rPr>
              <w:t>ctx-rh-superiorfrontal</w:t>
            </w:r>
          </w:p>
        </w:tc>
        <w:tc>
          <w:tcPr>
            <w:tcW w:w="2210" w:type="dxa"/>
          </w:tcPr>
          <w:p w14:paraId="7BDECF5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wm-lh-insula</w:t>
            </w:r>
          </w:p>
        </w:tc>
        <w:tc>
          <w:tcPr>
            <w:tcW w:w="883" w:type="dxa"/>
          </w:tcPr>
          <w:p w14:paraId="2DC4D74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7383B21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-0.358117323</w:t>
            </w:r>
          </w:p>
        </w:tc>
        <w:tc>
          <w:tcPr>
            <w:tcW w:w="1142" w:type="dxa"/>
          </w:tcPr>
          <w:p w14:paraId="1E54A48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475</w:t>
            </w:r>
          </w:p>
        </w:tc>
      </w:tr>
      <w:tr w:rsidR="00932176" w14:paraId="1C733158"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DE40B73"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2097F63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00CCB79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48AB735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-0.357126656</w:t>
            </w:r>
          </w:p>
        </w:tc>
        <w:tc>
          <w:tcPr>
            <w:tcW w:w="1142" w:type="dxa"/>
          </w:tcPr>
          <w:p w14:paraId="7473E05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526</w:t>
            </w:r>
          </w:p>
        </w:tc>
      </w:tr>
    </w:tbl>
    <w:p w14:paraId="0A38C3A1" w14:textId="77777777" w:rsidR="004151FF" w:rsidRDefault="004151FF">
      <w:pPr>
        <w:pStyle w:val="Heading4"/>
        <w:numPr>
          <w:ilvl w:val="3"/>
          <w:numId w:val="2"/>
        </w:numPr>
        <w:rPr>
          <w:rStyle w:val="Strong"/>
          <w:b w:val="0"/>
        </w:rPr>
      </w:pPr>
    </w:p>
    <w:p w14:paraId="3EB5B5FB" w14:textId="77777777" w:rsidR="00932176" w:rsidRPr="002B3FE8" w:rsidRDefault="001D37B0">
      <w:pPr>
        <w:rPr>
          <w:rStyle w:val="Strong"/>
          <w:b w:val="0"/>
        </w:rPr>
        <w:pPrChange w:id="1767" w:author="David Mattie" w:date="2019-08-18T17:13:00Z">
          <w:pPr>
            <w:pStyle w:val="Heading4"/>
            <w:numPr>
              <w:numId w:val="2"/>
            </w:numPr>
          </w:pPr>
        </w:pPrChange>
      </w:pPr>
      <w:r w:rsidRPr="007C7EB2">
        <w:rPr>
          <w:rStyle w:val="Strong"/>
          <w:b w:val="0"/>
          <w:sz w:val="28"/>
          <w:rPrChange w:id="1768" w:author="David Mattie" w:date="2019-08-18T17:14:00Z">
            <w:rPr>
              <w:rStyle w:val="Strong"/>
              <w:b w:val="0"/>
            </w:rPr>
          </w:rPrChange>
        </w:rPr>
        <w:t>Findings</w:t>
      </w:r>
    </w:p>
    <w:p w14:paraId="71251588" w14:textId="77777777" w:rsidR="007C7EB2" w:rsidRDefault="007C7EB2" w:rsidP="00142ED0">
      <w:pPr>
        <w:spacing w:line="480" w:lineRule="auto"/>
        <w:rPr>
          <w:ins w:id="1769" w:author="David Mattie" w:date="2019-08-18T17:14:00Z"/>
        </w:rPr>
      </w:pPr>
    </w:p>
    <w:p w14:paraId="6567F1BC" w14:textId="6EB6AD59" w:rsidR="00932176" w:rsidRDefault="001D37B0">
      <w:pPr>
        <w:spacing w:line="480" w:lineRule="auto"/>
        <w:ind w:firstLine="720"/>
        <w:rPr>
          <w:ins w:id="1770" w:author="David Mattie" w:date="2019-08-01T18:41:00Z"/>
        </w:rPr>
        <w:pPrChange w:id="1771" w:author="David Mattie" w:date="2019-08-18T17:14:00Z">
          <w:pPr>
            <w:spacing w:line="480" w:lineRule="auto"/>
          </w:pPr>
        </w:pPrChange>
      </w:pPr>
      <w:r>
        <w:t xml:space="preserve">In most cases, greater fractional anisotropy in girls was shown to be higher where gender differences existed.  Girls demonstrated the greatest difference near the left side medial orbito frontal region, and boys demonstrated greater FA in the right cerebellum.   </w:t>
      </w:r>
      <w:moveFromRangeStart w:id="1772" w:author="David Mattie" w:date="2019-08-01T18:43:00Z" w:name="move15577438"/>
      <w:moveFrom w:id="1773" w:author="David Mattie" w:date="2019-08-01T18:43:00Z">
        <w:r w:rsidDel="00884C6E">
          <w:t xml:space="preserve">Overall, the majority of effect sizes between genders are small or negligible.  </w:t>
        </w:r>
      </w:moveFrom>
      <w:moveFromRangeEnd w:id="1772"/>
      <w:r>
        <w:t xml:space="preserve">These differences may suggest girls have a lower degree of fiber crossing in these regions (which typically lowers FA), </w:t>
      </w:r>
      <w:r w:rsidR="00A40464">
        <w:t>which may contribute to the higher directionality of diffusion observed between most of the regions summarized above.</w:t>
      </w:r>
      <w:r>
        <w:t xml:space="preserve"> </w:t>
      </w:r>
      <w:ins w:id="1774" w:author="David Mattie" w:date="2019-08-01T18:43:00Z">
        <w:r w:rsidR="00884C6E">
          <w:t xml:space="preserve">  </w:t>
        </w:r>
      </w:ins>
      <w:moveToRangeStart w:id="1775" w:author="David Mattie" w:date="2019-08-01T18:43:00Z" w:name="move15577438"/>
      <w:moveTo w:id="1776" w:author="David Mattie" w:date="2019-08-01T18:43:00Z">
        <w:r w:rsidR="00884C6E">
          <w:t xml:space="preserve">Overall, the majority of effect sizes between genders are small or negligible.  </w:t>
        </w:r>
      </w:moveTo>
      <w:moveToRangeEnd w:id="1775"/>
    </w:p>
    <w:p w14:paraId="2FE7A601" w14:textId="77777777" w:rsidR="00884C6E" w:rsidRDefault="00884C6E">
      <w:pPr>
        <w:keepNext/>
        <w:spacing w:line="480" w:lineRule="auto"/>
        <w:jc w:val="center"/>
        <w:rPr>
          <w:ins w:id="1777" w:author="David Mattie" w:date="2019-08-01T18:42:00Z"/>
        </w:rPr>
        <w:pPrChange w:id="1778" w:author="David Mattie" w:date="2019-08-01T18:42:00Z">
          <w:pPr>
            <w:spacing w:line="480" w:lineRule="auto"/>
            <w:jc w:val="center"/>
          </w:pPr>
        </w:pPrChange>
      </w:pPr>
      <w:ins w:id="1779" w:author="David Mattie" w:date="2019-08-01T18:41:00Z">
        <w:r>
          <w:rPr>
            <w:noProof/>
          </w:rPr>
          <w:lastRenderedPageBreak/>
          <w:drawing>
            <wp:inline distT="0" distB="0" distL="0" distR="0" wp14:anchorId="1850B5D5" wp14:editId="3F7FA2B3">
              <wp:extent cx="4572000" cy="56652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2000" cy="5665258"/>
                      </a:xfrm>
                      <a:prstGeom prst="rect">
                        <a:avLst/>
                      </a:prstGeom>
                    </pic:spPr>
                  </pic:pic>
                </a:graphicData>
              </a:graphic>
            </wp:inline>
          </w:drawing>
        </w:r>
      </w:ins>
    </w:p>
    <w:p w14:paraId="198ADE05" w14:textId="35E95C9A" w:rsidR="00884C6E" w:rsidRDefault="00884C6E">
      <w:pPr>
        <w:pStyle w:val="Caption"/>
        <w:jc w:val="center"/>
        <w:rPr>
          <w:rStyle w:val="Strong"/>
        </w:rPr>
        <w:pPrChange w:id="1780" w:author="David Mattie" w:date="2019-08-01T18:42:00Z">
          <w:pPr>
            <w:spacing w:line="480" w:lineRule="auto"/>
          </w:pPr>
        </w:pPrChange>
      </w:pPr>
      <w:ins w:id="1781" w:author="David Mattie" w:date="2019-08-01T18:42:00Z">
        <w:r>
          <w:t xml:space="preserve">Figure </w:t>
        </w:r>
        <w:r>
          <w:fldChar w:fldCharType="begin"/>
        </w:r>
        <w:r>
          <w:instrText xml:space="preserve"> SEQ Figure \* ARABIC </w:instrText>
        </w:r>
      </w:ins>
      <w:r>
        <w:fldChar w:fldCharType="separate"/>
      </w:r>
      <w:ins w:id="1782" w:author="David Mattie" w:date="2019-08-19T08:44:00Z">
        <w:r w:rsidR="002B3FE8">
          <w:rPr>
            <w:noProof/>
          </w:rPr>
          <w:t>12</w:t>
        </w:r>
      </w:ins>
      <w:ins w:id="1783" w:author="David Mattie" w:date="2019-08-01T18:42:00Z">
        <w:r>
          <w:fldChar w:fldCharType="end"/>
        </w:r>
        <w:r>
          <w:t xml:space="preserve"> - Mean FA for each gender for top 16 effect sizes, breakdown by life stage</w:t>
        </w:r>
      </w:ins>
    </w:p>
    <w:p w14:paraId="5FB1983B" w14:textId="77777777" w:rsidR="00932176" w:rsidRDefault="00442058">
      <w:r>
        <w:rPr>
          <w:noProof/>
        </w:rPr>
        <w:lastRenderedPageBreak/>
        <w:pict w14:anchorId="6C819E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eanFA-Pairplot-all" style="width:432.9pt;height:432.9pt;mso-width-percent:0;mso-height-percent:0;mso-width-percent:0;mso-height-percent:0">
            <v:imagedata r:id="rId18" o:title="meanFA-Pairplot-all"/>
          </v:shape>
        </w:pict>
      </w:r>
    </w:p>
    <w:p w14:paraId="3B29EE98" w14:textId="63803ED9" w:rsidR="004151FF" w:rsidRDefault="001D37B0">
      <w:pPr>
        <w:pStyle w:val="Caption"/>
        <w:jc w:val="center"/>
      </w:pPr>
      <w:r>
        <w:t xml:space="preserve">Figure </w:t>
      </w:r>
      <w:r>
        <w:fldChar w:fldCharType="begin"/>
      </w:r>
      <w:r>
        <w:instrText>SEQ Figure \* ARABIC</w:instrText>
      </w:r>
      <w:r>
        <w:fldChar w:fldCharType="separate"/>
      </w:r>
      <w:ins w:id="1784" w:author="David Mattie" w:date="2019-08-19T08:44:00Z">
        <w:r w:rsidR="002B3FE8">
          <w:rPr>
            <w:noProof/>
          </w:rPr>
          <w:t>13</w:t>
        </w:r>
      </w:ins>
      <w:del w:id="1785" w:author="David Mattie" w:date="2019-08-01T18:42:00Z">
        <w:r w:rsidR="00E7462C" w:rsidDel="00884C6E">
          <w:rPr>
            <w:noProof/>
          </w:rPr>
          <w:delText>11</w:delText>
        </w:r>
      </w:del>
      <w:r>
        <w:fldChar w:fldCharType="end"/>
      </w:r>
      <w:r>
        <w:t xml:space="preserve"> - Mean FA effect size per measure</w:t>
      </w:r>
    </w:p>
    <w:p w14:paraId="52B30AEB" w14:textId="77777777" w:rsidR="004151FF" w:rsidRDefault="004151FF" w:rsidP="004151FF">
      <w:pPr>
        <w:pStyle w:val="Heading4"/>
        <w:numPr>
          <w:ilvl w:val="0"/>
          <w:numId w:val="0"/>
        </w:numPr>
        <w:rPr>
          <w:rStyle w:val="Strong"/>
          <w:b w:val="0"/>
          <w:bCs/>
        </w:rPr>
      </w:pPr>
    </w:p>
    <w:p w14:paraId="39B6C113" w14:textId="77777777" w:rsidR="00932176" w:rsidRDefault="001D37B0" w:rsidP="004151FF">
      <w:pPr>
        <w:pStyle w:val="Heading4"/>
        <w:numPr>
          <w:ilvl w:val="0"/>
          <w:numId w:val="0"/>
        </w:numPr>
        <w:rPr>
          <w:rStyle w:val="Strong"/>
          <w:b w:val="0"/>
          <w:bCs/>
        </w:rPr>
      </w:pPr>
      <w:bookmarkStart w:id="1786" w:name="_Toc17056284"/>
      <w:r>
        <w:rPr>
          <w:rStyle w:val="Strong"/>
          <w:b w:val="0"/>
          <w:bCs/>
        </w:rPr>
        <w:t>Mean ADC</w:t>
      </w:r>
      <w:bookmarkEnd w:id="1786"/>
    </w:p>
    <w:p w14:paraId="3319B85D" w14:textId="77777777" w:rsidR="00932176" w:rsidRDefault="00932176">
      <w:pPr>
        <w:pStyle w:val="Body"/>
        <w:tabs>
          <w:tab w:val="left" w:pos="900"/>
        </w:tabs>
        <w:spacing w:line="240" w:lineRule="auto"/>
        <w:ind w:left="1710" w:right="720" w:firstLine="0"/>
        <w:rPr>
          <w:rStyle w:val="Strong"/>
        </w:rPr>
      </w:pPr>
    </w:p>
    <w:p w14:paraId="7CC2A60B" w14:textId="536FA80C" w:rsidR="00FA2E1E" w:rsidRDefault="00FA2E1E" w:rsidP="00FA2E1E">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1787" w:author="David Mattie" w:date="2019-08-19T08:44:00Z">
        <w:r w:rsidR="002B3FE8">
          <w:rPr>
            <w:noProof/>
          </w:rPr>
          <w:t>4</w:t>
        </w:r>
      </w:ins>
      <w:del w:id="1788" w:author="David Mattie" w:date="2019-08-01T18:27:00Z">
        <w:r w:rsidR="00F34881" w:rsidDel="00E7462C">
          <w:rPr>
            <w:noProof/>
          </w:rPr>
          <w:delText>2</w:delText>
        </w:r>
      </w:del>
      <w:r w:rsidR="00E32EA6">
        <w:rPr>
          <w:noProof/>
        </w:rPr>
        <w:fldChar w:fldCharType="end"/>
      </w:r>
      <w:r>
        <w:t xml:space="preserve"> - </w:t>
      </w:r>
      <w:r w:rsidRPr="006937B0">
        <w:t>Largest effect size for gender w</w:t>
      </w:r>
      <w:r>
        <w:t>hen measuring meanADC</w:t>
      </w:r>
    </w:p>
    <w:tbl>
      <w:tblPr>
        <w:tblStyle w:val="PlainTable2"/>
        <w:tblW w:w="8418" w:type="dxa"/>
        <w:tblLook w:val="04A0" w:firstRow="1" w:lastRow="0" w:firstColumn="1" w:lastColumn="0" w:noHBand="0" w:noVBand="1"/>
      </w:tblPr>
      <w:tblGrid>
        <w:gridCol w:w="2681"/>
        <w:gridCol w:w="2693"/>
        <w:gridCol w:w="883"/>
        <w:gridCol w:w="1123"/>
        <w:gridCol w:w="1038"/>
      </w:tblGrid>
      <w:tr w:rsidR="00932176" w14:paraId="5AAFF15A" w14:textId="77777777" w:rsidTr="00FA2E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5268E12A" w14:textId="77777777" w:rsidR="00932176" w:rsidRPr="00FA2E1E" w:rsidRDefault="001D37B0">
            <w:pPr>
              <w:rPr>
                <w:bCs w:val="0"/>
                <w:color w:val="000000"/>
                <w:sz w:val="20"/>
                <w:szCs w:val="20"/>
              </w:rPr>
            </w:pPr>
            <w:r w:rsidRPr="00FA2E1E">
              <w:rPr>
                <w:bCs w:val="0"/>
                <w:color w:val="000000"/>
                <w:sz w:val="20"/>
                <w:szCs w:val="20"/>
              </w:rPr>
              <w:t>ROI Start</w:t>
            </w:r>
          </w:p>
        </w:tc>
        <w:tc>
          <w:tcPr>
            <w:tcW w:w="2693" w:type="dxa"/>
          </w:tcPr>
          <w:p w14:paraId="1C92FB20"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ROI End</w:t>
            </w:r>
          </w:p>
        </w:tc>
        <w:tc>
          <w:tcPr>
            <w:tcW w:w="883" w:type="dxa"/>
          </w:tcPr>
          <w:p w14:paraId="4DB8BF8F"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Method</w:t>
            </w:r>
          </w:p>
        </w:tc>
        <w:tc>
          <w:tcPr>
            <w:tcW w:w="1123" w:type="dxa"/>
          </w:tcPr>
          <w:p w14:paraId="4399AEFC"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Effect Size</w:t>
            </w:r>
          </w:p>
        </w:tc>
        <w:tc>
          <w:tcPr>
            <w:tcW w:w="1038" w:type="dxa"/>
          </w:tcPr>
          <w:p w14:paraId="79DAD1CF"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Non Null Measures</w:t>
            </w:r>
          </w:p>
        </w:tc>
      </w:tr>
      <w:tr w:rsidR="00932176" w14:paraId="0CC1E4CB"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ACAECFA" w14:textId="77777777" w:rsidR="00932176" w:rsidRPr="00FA2E1E" w:rsidRDefault="001D37B0">
            <w:pPr>
              <w:rPr>
                <w:b w:val="0"/>
                <w:color w:val="000000"/>
                <w:sz w:val="20"/>
                <w:szCs w:val="20"/>
              </w:rPr>
            </w:pPr>
            <w:r w:rsidRPr="00FA2E1E">
              <w:rPr>
                <w:b w:val="0"/>
                <w:color w:val="000000"/>
                <w:sz w:val="20"/>
                <w:szCs w:val="20"/>
              </w:rPr>
              <w:t>ctx-lh-insula</w:t>
            </w:r>
          </w:p>
        </w:tc>
        <w:tc>
          <w:tcPr>
            <w:tcW w:w="2693" w:type="dxa"/>
          </w:tcPr>
          <w:p w14:paraId="45F2002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wm-lh-lateraloccipital</w:t>
            </w:r>
          </w:p>
        </w:tc>
        <w:tc>
          <w:tcPr>
            <w:tcW w:w="883" w:type="dxa"/>
          </w:tcPr>
          <w:p w14:paraId="6FFC76A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43612ED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0.419007</w:t>
            </w:r>
          </w:p>
        </w:tc>
        <w:tc>
          <w:tcPr>
            <w:tcW w:w="1038" w:type="dxa"/>
          </w:tcPr>
          <w:p w14:paraId="024E313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461</w:t>
            </w:r>
          </w:p>
        </w:tc>
      </w:tr>
      <w:tr w:rsidR="00932176" w14:paraId="45BE2992"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0572F7E0" w14:textId="77777777" w:rsidR="00932176" w:rsidRPr="00FA2E1E" w:rsidRDefault="001D37B0">
            <w:pPr>
              <w:rPr>
                <w:b w:val="0"/>
                <w:color w:val="000000"/>
                <w:sz w:val="20"/>
                <w:szCs w:val="20"/>
              </w:rPr>
            </w:pPr>
            <w:r w:rsidRPr="00FA2E1E">
              <w:rPr>
                <w:b w:val="0"/>
                <w:color w:val="000000"/>
                <w:sz w:val="20"/>
                <w:szCs w:val="20"/>
              </w:rPr>
              <w:t>ctx-lh-medialorbitofrontal</w:t>
            </w:r>
          </w:p>
        </w:tc>
        <w:tc>
          <w:tcPr>
            <w:tcW w:w="2693" w:type="dxa"/>
          </w:tcPr>
          <w:p w14:paraId="269BF25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47AD5B2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608F1F7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0.414062</w:t>
            </w:r>
          </w:p>
        </w:tc>
        <w:tc>
          <w:tcPr>
            <w:tcW w:w="1038" w:type="dxa"/>
          </w:tcPr>
          <w:p w14:paraId="6DB7F85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536</w:t>
            </w:r>
          </w:p>
        </w:tc>
      </w:tr>
      <w:tr w:rsidR="00932176" w14:paraId="04C24B90"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B4DA07B" w14:textId="77777777" w:rsidR="00932176" w:rsidRPr="00FA2E1E" w:rsidRDefault="001D37B0">
            <w:pPr>
              <w:rPr>
                <w:b w:val="0"/>
                <w:color w:val="000000"/>
                <w:sz w:val="20"/>
                <w:szCs w:val="20"/>
              </w:rPr>
            </w:pPr>
            <w:r w:rsidRPr="00FA2E1E">
              <w:rPr>
                <w:b w:val="0"/>
                <w:color w:val="000000"/>
                <w:sz w:val="20"/>
                <w:szCs w:val="20"/>
              </w:rPr>
              <w:t>ctx-lh-posteriorcingulate</w:t>
            </w:r>
          </w:p>
        </w:tc>
        <w:tc>
          <w:tcPr>
            <w:tcW w:w="2693" w:type="dxa"/>
          </w:tcPr>
          <w:p w14:paraId="5C124B6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44E280A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14:paraId="406EA49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0.410492</w:t>
            </w:r>
          </w:p>
        </w:tc>
        <w:tc>
          <w:tcPr>
            <w:tcW w:w="1038" w:type="dxa"/>
          </w:tcPr>
          <w:p w14:paraId="6FAE175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490</w:t>
            </w:r>
          </w:p>
        </w:tc>
      </w:tr>
      <w:tr w:rsidR="00932176" w14:paraId="72BDA24B"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CD9769B" w14:textId="77777777" w:rsidR="00932176" w:rsidRPr="00FA2E1E" w:rsidRDefault="001D37B0">
            <w:pPr>
              <w:rPr>
                <w:b w:val="0"/>
                <w:color w:val="000000"/>
                <w:sz w:val="20"/>
                <w:szCs w:val="20"/>
              </w:rPr>
            </w:pPr>
            <w:r w:rsidRPr="00FA2E1E">
              <w:rPr>
                <w:b w:val="0"/>
                <w:color w:val="000000"/>
                <w:sz w:val="20"/>
                <w:szCs w:val="20"/>
              </w:rPr>
              <w:t>wm-lh-lateraloccipital</w:t>
            </w:r>
          </w:p>
        </w:tc>
        <w:tc>
          <w:tcPr>
            <w:tcW w:w="2693" w:type="dxa"/>
          </w:tcPr>
          <w:p w14:paraId="2DA7E0F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1C6F2B1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6FD501B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0.409295</w:t>
            </w:r>
          </w:p>
        </w:tc>
        <w:tc>
          <w:tcPr>
            <w:tcW w:w="1038" w:type="dxa"/>
          </w:tcPr>
          <w:p w14:paraId="59B0E7E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526</w:t>
            </w:r>
          </w:p>
        </w:tc>
      </w:tr>
      <w:tr w:rsidR="00932176" w14:paraId="6E5E7B31"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7008107A" w14:textId="77777777" w:rsidR="00932176" w:rsidRPr="00FA2E1E" w:rsidRDefault="001D37B0">
            <w:pPr>
              <w:rPr>
                <w:b w:val="0"/>
                <w:color w:val="000000"/>
                <w:sz w:val="20"/>
                <w:szCs w:val="20"/>
              </w:rPr>
            </w:pPr>
            <w:r w:rsidRPr="00FA2E1E">
              <w:rPr>
                <w:b w:val="0"/>
                <w:color w:val="000000"/>
                <w:sz w:val="20"/>
                <w:szCs w:val="20"/>
              </w:rPr>
              <w:t>wm-lh-superiorparietal</w:t>
            </w:r>
          </w:p>
        </w:tc>
        <w:tc>
          <w:tcPr>
            <w:tcW w:w="2693" w:type="dxa"/>
          </w:tcPr>
          <w:p w14:paraId="006D14A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73BD252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3A4719A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0.398237</w:t>
            </w:r>
          </w:p>
        </w:tc>
        <w:tc>
          <w:tcPr>
            <w:tcW w:w="1038" w:type="dxa"/>
          </w:tcPr>
          <w:p w14:paraId="54AF911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470</w:t>
            </w:r>
          </w:p>
        </w:tc>
      </w:tr>
      <w:tr w:rsidR="00932176" w14:paraId="4CB9015A"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39A90475" w14:textId="77777777" w:rsidR="00932176" w:rsidRPr="00FA2E1E" w:rsidRDefault="001D37B0">
            <w:pPr>
              <w:rPr>
                <w:b w:val="0"/>
                <w:color w:val="000000"/>
                <w:sz w:val="20"/>
                <w:szCs w:val="20"/>
              </w:rPr>
            </w:pPr>
            <w:r w:rsidRPr="00FA2E1E">
              <w:rPr>
                <w:b w:val="0"/>
                <w:color w:val="000000"/>
                <w:sz w:val="20"/>
                <w:szCs w:val="20"/>
              </w:rPr>
              <w:t>wm-lh-caudalmiddlefrontal</w:t>
            </w:r>
          </w:p>
        </w:tc>
        <w:tc>
          <w:tcPr>
            <w:tcW w:w="2693" w:type="dxa"/>
          </w:tcPr>
          <w:p w14:paraId="241CC78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wm-rh-caudalanteriorcingulate</w:t>
            </w:r>
          </w:p>
        </w:tc>
        <w:tc>
          <w:tcPr>
            <w:tcW w:w="883" w:type="dxa"/>
          </w:tcPr>
          <w:p w14:paraId="7F1E993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53E9E99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0.379981</w:t>
            </w:r>
          </w:p>
        </w:tc>
        <w:tc>
          <w:tcPr>
            <w:tcW w:w="1038" w:type="dxa"/>
          </w:tcPr>
          <w:p w14:paraId="4FB4233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510</w:t>
            </w:r>
          </w:p>
        </w:tc>
      </w:tr>
      <w:tr w:rsidR="00932176" w14:paraId="1FCEDC67"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7075AEE3" w14:textId="77777777"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14:paraId="6DC3287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wm-lh-inferiortemporal</w:t>
            </w:r>
          </w:p>
        </w:tc>
        <w:tc>
          <w:tcPr>
            <w:tcW w:w="883" w:type="dxa"/>
          </w:tcPr>
          <w:p w14:paraId="72F4033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14:paraId="162C58C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0.362646</w:t>
            </w:r>
          </w:p>
        </w:tc>
        <w:tc>
          <w:tcPr>
            <w:tcW w:w="1038" w:type="dxa"/>
          </w:tcPr>
          <w:p w14:paraId="3E56B79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60E42C3E"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5DEA1124" w14:textId="77777777"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14:paraId="77A074F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ctx-lh-temporalpole</w:t>
            </w:r>
          </w:p>
        </w:tc>
        <w:tc>
          <w:tcPr>
            <w:tcW w:w="883" w:type="dxa"/>
          </w:tcPr>
          <w:p w14:paraId="61B4B86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6D12D43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0.360192</w:t>
            </w:r>
          </w:p>
        </w:tc>
        <w:tc>
          <w:tcPr>
            <w:tcW w:w="1038" w:type="dxa"/>
          </w:tcPr>
          <w:p w14:paraId="0664B79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539</w:t>
            </w:r>
          </w:p>
        </w:tc>
      </w:tr>
      <w:tr w:rsidR="00932176" w14:paraId="5A331712"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C822130" w14:textId="77777777" w:rsidR="00932176" w:rsidRPr="00FA2E1E" w:rsidRDefault="001D37B0">
            <w:pPr>
              <w:rPr>
                <w:b w:val="0"/>
                <w:color w:val="000000"/>
                <w:sz w:val="20"/>
                <w:szCs w:val="20"/>
              </w:rPr>
            </w:pPr>
            <w:r w:rsidRPr="00FA2E1E">
              <w:rPr>
                <w:b w:val="0"/>
                <w:color w:val="000000"/>
                <w:sz w:val="20"/>
                <w:szCs w:val="20"/>
              </w:rPr>
              <w:lastRenderedPageBreak/>
              <w:t>ctx-lh-caudalanteriorcingulate</w:t>
            </w:r>
          </w:p>
        </w:tc>
        <w:tc>
          <w:tcPr>
            <w:tcW w:w="2693" w:type="dxa"/>
          </w:tcPr>
          <w:p w14:paraId="1740000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0D4E2BB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0AEEF7A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0.360015</w:t>
            </w:r>
          </w:p>
        </w:tc>
        <w:tc>
          <w:tcPr>
            <w:tcW w:w="1038" w:type="dxa"/>
          </w:tcPr>
          <w:p w14:paraId="0C9F66B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514</w:t>
            </w:r>
          </w:p>
        </w:tc>
      </w:tr>
      <w:tr w:rsidR="00932176" w14:paraId="726C905F"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75090306" w14:textId="77777777" w:rsidR="00932176" w:rsidRPr="00FA2E1E" w:rsidRDefault="001D37B0">
            <w:pPr>
              <w:rPr>
                <w:b w:val="0"/>
                <w:color w:val="000000"/>
                <w:sz w:val="20"/>
                <w:szCs w:val="20"/>
              </w:rPr>
            </w:pPr>
            <w:r w:rsidRPr="00FA2E1E">
              <w:rPr>
                <w:b w:val="0"/>
                <w:color w:val="000000"/>
                <w:sz w:val="20"/>
                <w:szCs w:val="20"/>
              </w:rPr>
              <w:t>ctx-lh-lateraloccipital</w:t>
            </w:r>
          </w:p>
        </w:tc>
        <w:tc>
          <w:tcPr>
            <w:tcW w:w="2693" w:type="dxa"/>
          </w:tcPr>
          <w:p w14:paraId="75C5F630"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468276C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1613034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0.358643</w:t>
            </w:r>
          </w:p>
        </w:tc>
        <w:tc>
          <w:tcPr>
            <w:tcW w:w="1038" w:type="dxa"/>
          </w:tcPr>
          <w:p w14:paraId="7270F4C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517</w:t>
            </w:r>
          </w:p>
        </w:tc>
      </w:tr>
      <w:tr w:rsidR="00932176" w14:paraId="728AA9FD"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9EB915C" w14:textId="77777777" w:rsidR="00932176" w:rsidRPr="00FA2E1E" w:rsidRDefault="001D37B0">
            <w:pPr>
              <w:rPr>
                <w:b w:val="0"/>
                <w:color w:val="000000"/>
                <w:sz w:val="20"/>
                <w:szCs w:val="20"/>
              </w:rPr>
            </w:pPr>
            <w:r w:rsidRPr="00FA2E1E">
              <w:rPr>
                <w:b w:val="0"/>
                <w:color w:val="000000"/>
                <w:sz w:val="20"/>
                <w:szCs w:val="20"/>
              </w:rPr>
              <w:t>wm-lh-fusiform</w:t>
            </w:r>
          </w:p>
        </w:tc>
        <w:tc>
          <w:tcPr>
            <w:tcW w:w="2693" w:type="dxa"/>
          </w:tcPr>
          <w:p w14:paraId="6D34523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0B42A8A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174CC9A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0.358269</w:t>
            </w:r>
          </w:p>
        </w:tc>
        <w:tc>
          <w:tcPr>
            <w:tcW w:w="1038" w:type="dxa"/>
          </w:tcPr>
          <w:p w14:paraId="77E04A2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512</w:t>
            </w:r>
          </w:p>
        </w:tc>
      </w:tr>
      <w:tr w:rsidR="00932176" w14:paraId="264DF3C1"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CA842AD" w14:textId="77777777" w:rsidR="00932176" w:rsidRPr="00FA2E1E" w:rsidRDefault="001D37B0">
            <w:pPr>
              <w:rPr>
                <w:b w:val="0"/>
                <w:color w:val="000000"/>
                <w:sz w:val="20"/>
                <w:szCs w:val="20"/>
              </w:rPr>
            </w:pPr>
            <w:r w:rsidRPr="00FA2E1E">
              <w:rPr>
                <w:b w:val="0"/>
                <w:color w:val="000000"/>
                <w:sz w:val="20"/>
                <w:szCs w:val="20"/>
              </w:rPr>
              <w:t>ctx-lh-lateraloccipital</w:t>
            </w:r>
          </w:p>
        </w:tc>
        <w:tc>
          <w:tcPr>
            <w:tcW w:w="2693" w:type="dxa"/>
          </w:tcPr>
          <w:p w14:paraId="6E12B2B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ctx-lh-superiortemporal</w:t>
            </w:r>
          </w:p>
        </w:tc>
        <w:tc>
          <w:tcPr>
            <w:tcW w:w="883" w:type="dxa"/>
          </w:tcPr>
          <w:p w14:paraId="5E6049A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2EF6D76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0.357273</w:t>
            </w:r>
          </w:p>
        </w:tc>
        <w:tc>
          <w:tcPr>
            <w:tcW w:w="1038" w:type="dxa"/>
          </w:tcPr>
          <w:p w14:paraId="4EB2395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493</w:t>
            </w:r>
          </w:p>
        </w:tc>
      </w:tr>
      <w:tr w:rsidR="00932176" w14:paraId="0C6CB7E3"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178CFB59" w14:textId="77777777"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14:paraId="16933CB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wm-lh-fusiform</w:t>
            </w:r>
          </w:p>
        </w:tc>
        <w:tc>
          <w:tcPr>
            <w:tcW w:w="883" w:type="dxa"/>
          </w:tcPr>
          <w:p w14:paraId="298CA82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14:paraId="141B7CB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0.35638</w:t>
            </w:r>
          </w:p>
        </w:tc>
        <w:tc>
          <w:tcPr>
            <w:tcW w:w="1038" w:type="dxa"/>
          </w:tcPr>
          <w:p w14:paraId="7D8C5A2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14:paraId="3EF4D5DB"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1D727DA" w14:textId="77777777" w:rsidR="00932176" w:rsidRPr="00FA2E1E" w:rsidRDefault="001D37B0">
            <w:pPr>
              <w:rPr>
                <w:b w:val="0"/>
                <w:color w:val="000000"/>
                <w:sz w:val="20"/>
                <w:szCs w:val="20"/>
              </w:rPr>
            </w:pPr>
            <w:r w:rsidRPr="00FA2E1E">
              <w:rPr>
                <w:b w:val="0"/>
                <w:color w:val="000000"/>
                <w:sz w:val="20"/>
                <w:szCs w:val="20"/>
              </w:rPr>
              <w:t>wm-lh-caudalanteriorcingulate</w:t>
            </w:r>
          </w:p>
        </w:tc>
        <w:tc>
          <w:tcPr>
            <w:tcW w:w="2693" w:type="dxa"/>
          </w:tcPr>
          <w:p w14:paraId="7620AC5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wm-lh-caudalmiddlefrontal</w:t>
            </w:r>
          </w:p>
        </w:tc>
        <w:tc>
          <w:tcPr>
            <w:tcW w:w="883" w:type="dxa"/>
          </w:tcPr>
          <w:p w14:paraId="5E81414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1FB2246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0.356376</w:t>
            </w:r>
          </w:p>
        </w:tc>
        <w:tc>
          <w:tcPr>
            <w:tcW w:w="1038" w:type="dxa"/>
          </w:tcPr>
          <w:p w14:paraId="102A39B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509</w:t>
            </w:r>
          </w:p>
        </w:tc>
      </w:tr>
      <w:tr w:rsidR="00932176" w14:paraId="6304F17D"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51BD0B20" w14:textId="77777777" w:rsidR="00932176" w:rsidRPr="00FA2E1E" w:rsidRDefault="001D37B0">
            <w:pPr>
              <w:rPr>
                <w:b w:val="0"/>
                <w:color w:val="000000"/>
                <w:sz w:val="20"/>
                <w:szCs w:val="20"/>
              </w:rPr>
            </w:pPr>
            <w:r w:rsidRPr="00FA2E1E">
              <w:rPr>
                <w:b w:val="0"/>
                <w:color w:val="000000"/>
                <w:sz w:val="20"/>
                <w:szCs w:val="20"/>
              </w:rPr>
              <w:t>wm-rh-bankssts</w:t>
            </w:r>
          </w:p>
        </w:tc>
        <w:tc>
          <w:tcPr>
            <w:tcW w:w="2693" w:type="dxa"/>
          </w:tcPr>
          <w:p w14:paraId="5C6098E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wm-rh-inferiortemporal</w:t>
            </w:r>
          </w:p>
        </w:tc>
        <w:tc>
          <w:tcPr>
            <w:tcW w:w="883" w:type="dxa"/>
          </w:tcPr>
          <w:p w14:paraId="00D78ED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688ED62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0.356179</w:t>
            </w:r>
          </w:p>
        </w:tc>
        <w:tc>
          <w:tcPr>
            <w:tcW w:w="1038" w:type="dxa"/>
          </w:tcPr>
          <w:p w14:paraId="4ABA2AB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468</w:t>
            </w:r>
          </w:p>
        </w:tc>
      </w:tr>
      <w:tr w:rsidR="00932176" w14:paraId="2E8F0168"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FB127CB" w14:textId="77777777" w:rsidR="00932176" w:rsidRPr="00FA2E1E" w:rsidRDefault="001D37B0">
            <w:pPr>
              <w:rPr>
                <w:b w:val="0"/>
                <w:color w:val="000000"/>
                <w:sz w:val="20"/>
                <w:szCs w:val="20"/>
              </w:rPr>
            </w:pPr>
            <w:r w:rsidRPr="00FA2E1E">
              <w:rPr>
                <w:b w:val="0"/>
                <w:color w:val="000000"/>
                <w:sz w:val="20"/>
                <w:szCs w:val="20"/>
              </w:rPr>
              <w:t>ctx-lh-caudalanteriorcingulate</w:t>
            </w:r>
          </w:p>
        </w:tc>
        <w:tc>
          <w:tcPr>
            <w:tcW w:w="2693" w:type="dxa"/>
          </w:tcPr>
          <w:p w14:paraId="5A50795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ctx-lh-precuneus</w:t>
            </w:r>
          </w:p>
        </w:tc>
        <w:tc>
          <w:tcPr>
            <w:tcW w:w="883" w:type="dxa"/>
          </w:tcPr>
          <w:p w14:paraId="5C4C4D0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763415D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0.354776</w:t>
            </w:r>
          </w:p>
        </w:tc>
        <w:tc>
          <w:tcPr>
            <w:tcW w:w="1038" w:type="dxa"/>
          </w:tcPr>
          <w:p w14:paraId="4737464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463</w:t>
            </w:r>
          </w:p>
        </w:tc>
      </w:tr>
    </w:tbl>
    <w:p w14:paraId="3F35CBCC" w14:textId="77777777" w:rsidR="00932176" w:rsidRDefault="00932176">
      <w:pPr>
        <w:pStyle w:val="Body"/>
        <w:tabs>
          <w:tab w:val="left" w:pos="900"/>
        </w:tabs>
        <w:spacing w:line="240" w:lineRule="auto"/>
        <w:ind w:left="1710" w:right="720" w:firstLine="0"/>
        <w:rPr>
          <w:rStyle w:val="Strong"/>
        </w:rPr>
      </w:pPr>
    </w:p>
    <w:p w14:paraId="0DD822DC" w14:textId="77777777" w:rsidR="00932176" w:rsidRPr="004C602F" w:rsidRDefault="001D37B0">
      <w:pPr>
        <w:pStyle w:val="Heading5"/>
        <w:rPr>
          <w:rStyle w:val="Strong"/>
          <w:rFonts w:ascii="Times New Roman" w:hAnsi="Times New Roman" w:cs="Times New Roman"/>
          <w:b w:val="0"/>
          <w:color w:val="auto"/>
          <w:sz w:val="28"/>
          <w:rPrChange w:id="1789" w:author="David Mattie" w:date="2019-08-18T15:00:00Z">
            <w:rPr>
              <w:rStyle w:val="Strong"/>
              <w:rFonts w:ascii="Times New Roman" w:hAnsi="Times New Roman" w:cs="Times New Roman"/>
              <w:b w:val="0"/>
              <w:bCs w:val="0"/>
              <w:color w:val="auto"/>
            </w:rPr>
          </w:rPrChange>
        </w:rPr>
      </w:pPr>
      <w:r w:rsidRPr="004C602F">
        <w:rPr>
          <w:rStyle w:val="Strong"/>
          <w:rFonts w:ascii="Times New Roman" w:hAnsi="Times New Roman" w:cs="Times New Roman"/>
          <w:b w:val="0"/>
          <w:color w:val="auto"/>
          <w:sz w:val="28"/>
          <w:rPrChange w:id="1790" w:author="David Mattie" w:date="2019-08-18T15:00:00Z">
            <w:rPr>
              <w:rStyle w:val="Strong"/>
              <w:b w:val="0"/>
              <w:bCs w:val="0"/>
            </w:rPr>
          </w:rPrChange>
        </w:rPr>
        <w:t>Findings</w:t>
      </w:r>
    </w:p>
    <w:p w14:paraId="37BE0BEB" w14:textId="77777777" w:rsidR="004151FF" w:rsidRDefault="004151FF">
      <w:pPr>
        <w:spacing w:line="480" w:lineRule="auto"/>
      </w:pPr>
    </w:p>
    <w:p w14:paraId="10DC007A" w14:textId="70D6490B" w:rsidR="00932176" w:rsidRDefault="001D37B0" w:rsidP="00726F47">
      <w:pPr>
        <w:spacing w:line="480" w:lineRule="auto"/>
        <w:ind w:firstLine="720"/>
      </w:pPr>
      <w:del w:id="1791" w:author="David Mattie" w:date="2019-08-01T18:47:00Z">
        <w:r w:rsidDel="00884C6E">
          <w:rPr>
            <w:noProof/>
          </w:rPr>
          <w:drawing>
            <wp:anchor distT="0" distB="0" distL="114300" distR="0" simplePos="0" relativeHeight="7" behindDoc="1" locked="0" layoutInCell="1" allowOverlap="1" wp14:anchorId="7F45AB18" wp14:editId="5F543C41">
              <wp:simplePos x="0" y="0"/>
              <wp:positionH relativeFrom="column">
                <wp:align>right</wp:align>
              </wp:positionH>
              <wp:positionV relativeFrom="paragraph">
                <wp:posOffset>318135</wp:posOffset>
              </wp:positionV>
              <wp:extent cx="2312035" cy="3255645"/>
              <wp:effectExtent l="0" t="0" r="0" b="0"/>
              <wp:wrapSquare wrapText="bothSides"/>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19"/>
                      <a:stretch>
                        <a:fillRect/>
                      </a:stretch>
                    </pic:blipFill>
                    <pic:spPr bwMode="auto">
                      <a:xfrm>
                        <a:off x="0" y="0"/>
                        <a:ext cx="2312035" cy="3255645"/>
                      </a:xfrm>
                      <a:prstGeom prst="rect">
                        <a:avLst/>
                      </a:prstGeom>
                    </pic:spPr>
                  </pic:pic>
                </a:graphicData>
              </a:graphic>
            </wp:anchor>
          </w:drawing>
        </w:r>
      </w:del>
      <w:r>
        <w:t>ADC is highly uniform, with a very low standard deviation.  Males have higher ADC than females 85% of the time for those cases where more than 90% of patients had measureable values at the selected tract.</w:t>
      </w:r>
    </w:p>
    <w:p w14:paraId="630B1472" w14:textId="489E4A47" w:rsidR="00932176" w:rsidRDefault="001D37B0">
      <w:pPr>
        <w:spacing w:line="480" w:lineRule="auto"/>
        <w:ind w:firstLine="720"/>
        <w:rPr>
          <w:ins w:id="1792" w:author="David Mattie" w:date="2019-08-01T18:47:00Z"/>
        </w:rPr>
        <w:pPrChange w:id="1793" w:author="David Mattie" w:date="2019-08-01T18:49:00Z">
          <w:pPr>
            <w:spacing w:line="480" w:lineRule="auto"/>
          </w:pPr>
        </w:pPrChange>
      </w:pPr>
      <w:r>
        <w:t xml:space="preserve">There appears to be differences among each of the </w:t>
      </w:r>
      <w:del w:id="1794" w:author="David Mattie" w:date="2019-08-01T23:28:00Z">
        <w:r w:rsidDel="009561AB">
          <w:delText xml:space="preserve">three </w:delText>
        </w:r>
      </w:del>
      <w:ins w:id="1795" w:author="David Mattie" w:date="2019-08-01T23:28:00Z">
        <w:r w:rsidR="009561AB">
          <w:t xml:space="preserve">six </w:t>
        </w:r>
      </w:ins>
      <w:r>
        <w:t>stages of life</w:t>
      </w:r>
      <w:del w:id="1796" w:author="David Mattie" w:date="2019-08-01T18:49:00Z">
        <w:r w:rsidDel="00884C6E">
          <w:delText xml:space="preserve"> (ages 0-2, 2-20, and older than 20 years of age) </w:delText>
        </w:r>
      </w:del>
      <w:ins w:id="1797" w:author="David Mattie" w:date="2019-08-01T18:49:00Z">
        <w:r w:rsidR="00884C6E">
          <w:t xml:space="preserve"> </w:t>
        </w:r>
      </w:ins>
      <w:r>
        <w:t xml:space="preserve">found within the data, showing a lower impedance of water molecules in </w:t>
      </w:r>
      <w:del w:id="1798" w:author="David Mattie" w:date="2019-08-01T18:50:00Z">
        <w:r w:rsidDel="00884C6E">
          <w:delText xml:space="preserve">early </w:delText>
        </w:r>
      </w:del>
      <w:ins w:id="1799" w:author="David Mattie" w:date="2019-08-01T18:50:00Z">
        <w:r w:rsidR="00884C6E">
          <w:t xml:space="preserve">childhood </w:t>
        </w:r>
      </w:ins>
      <w:r>
        <w:t xml:space="preserve">years, a greater range of ADC in </w:t>
      </w:r>
      <w:del w:id="1800" w:author="David Mattie" w:date="2019-08-01T18:49:00Z">
        <w:r w:rsidDel="00884C6E">
          <w:delText xml:space="preserve">developmental </w:delText>
        </w:r>
      </w:del>
      <w:ins w:id="1801" w:author="David Mattie" w:date="2019-08-01T18:49:00Z">
        <w:r w:rsidR="00884C6E">
          <w:t xml:space="preserve">adolescent </w:t>
        </w:r>
      </w:ins>
      <w:r>
        <w:t>years, and a higher impedance of water molecules in adulthood.</w:t>
      </w:r>
    </w:p>
    <w:p w14:paraId="76A841D5" w14:textId="720EDE1B" w:rsidR="00884C6E" w:rsidRDefault="00884C6E">
      <w:pPr>
        <w:spacing w:line="480" w:lineRule="auto"/>
        <w:rPr>
          <w:ins w:id="1802" w:author="David Mattie" w:date="2019-08-01T18:47:00Z"/>
        </w:rPr>
      </w:pPr>
    </w:p>
    <w:p w14:paraId="55363524" w14:textId="4E15F4D5" w:rsidR="00884C6E" w:rsidRDefault="00884C6E">
      <w:pPr>
        <w:keepNext/>
        <w:spacing w:line="480" w:lineRule="auto"/>
        <w:jc w:val="center"/>
        <w:rPr>
          <w:ins w:id="1803" w:author="David Mattie" w:date="2019-08-01T18:48:00Z"/>
        </w:rPr>
        <w:pPrChange w:id="1804" w:author="David Mattie" w:date="2019-08-01T18:48:00Z">
          <w:pPr>
            <w:spacing w:line="480" w:lineRule="auto"/>
            <w:jc w:val="center"/>
          </w:pPr>
        </w:pPrChange>
      </w:pPr>
      <w:ins w:id="1805" w:author="David Mattie" w:date="2019-08-01T18:51:00Z">
        <w:r>
          <w:rPr>
            <w:noProof/>
          </w:rPr>
          <w:lastRenderedPageBreak/>
          <w:drawing>
            <wp:inline distT="0" distB="0" distL="0" distR="0" wp14:anchorId="3B5E7EB9" wp14:editId="060F3052">
              <wp:extent cx="5486400" cy="65900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6590030"/>
                      </a:xfrm>
                      <a:prstGeom prst="rect">
                        <a:avLst/>
                      </a:prstGeom>
                    </pic:spPr>
                  </pic:pic>
                </a:graphicData>
              </a:graphic>
            </wp:inline>
          </w:drawing>
        </w:r>
      </w:ins>
    </w:p>
    <w:p w14:paraId="3F6B94A4" w14:textId="4B3B0342" w:rsidR="00884C6E" w:rsidRDefault="00884C6E">
      <w:pPr>
        <w:pStyle w:val="Caption"/>
        <w:jc w:val="center"/>
        <w:pPrChange w:id="1806" w:author="David Mattie" w:date="2019-08-01T18:48:00Z">
          <w:pPr>
            <w:spacing w:line="480" w:lineRule="auto"/>
          </w:pPr>
        </w:pPrChange>
      </w:pPr>
      <w:ins w:id="1807" w:author="David Mattie" w:date="2019-08-01T18:48:00Z">
        <w:r>
          <w:t xml:space="preserve">Figure </w:t>
        </w:r>
        <w:r>
          <w:fldChar w:fldCharType="begin"/>
        </w:r>
        <w:r>
          <w:instrText xml:space="preserve"> SEQ Figure \* ARABIC </w:instrText>
        </w:r>
      </w:ins>
      <w:r>
        <w:fldChar w:fldCharType="separate"/>
      </w:r>
      <w:ins w:id="1808" w:author="David Mattie" w:date="2019-08-19T08:44:00Z">
        <w:r w:rsidR="002B3FE8">
          <w:rPr>
            <w:noProof/>
          </w:rPr>
          <w:t>14</w:t>
        </w:r>
      </w:ins>
      <w:ins w:id="1809" w:author="David Mattie" w:date="2019-08-01T18:48:00Z">
        <w:r>
          <w:fldChar w:fldCharType="end"/>
        </w:r>
        <w:r>
          <w:t xml:space="preserve"> - Mean ADC for each gender for top 16 effect sizes, breakdown by life stage</w:t>
        </w:r>
      </w:ins>
    </w:p>
    <w:p w14:paraId="3B1C483C" w14:textId="77777777" w:rsidR="00FA2E1E" w:rsidRDefault="00FA2E1E" w:rsidP="00FA2E1E">
      <w:pPr>
        <w:keepNext/>
      </w:pPr>
      <w:r>
        <w:rPr>
          <w:noProof/>
        </w:rPr>
        <w:lastRenderedPageBreak/>
        <w:drawing>
          <wp:inline distT="0" distB="0" distL="0" distR="0" wp14:anchorId="58D94922" wp14:editId="7211784D">
            <wp:extent cx="5486400" cy="5486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anADC-Pairplot-a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70BF213" w14:textId="6A647304" w:rsidR="00FA2E1E" w:rsidRDefault="00FA2E1E" w:rsidP="00FA2E1E">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810" w:author="David Mattie" w:date="2019-08-19T08:44:00Z">
        <w:r w:rsidR="002B3FE8">
          <w:rPr>
            <w:noProof/>
          </w:rPr>
          <w:t>15</w:t>
        </w:r>
      </w:ins>
      <w:del w:id="1811" w:author="David Mattie" w:date="2019-08-01T18:42:00Z">
        <w:r w:rsidR="00E7462C" w:rsidDel="00884C6E">
          <w:rPr>
            <w:noProof/>
          </w:rPr>
          <w:delText>12</w:delText>
        </w:r>
      </w:del>
      <w:r w:rsidR="00E32EA6">
        <w:rPr>
          <w:noProof/>
        </w:rPr>
        <w:fldChar w:fldCharType="end"/>
      </w:r>
      <w:r>
        <w:t xml:space="preserve"> - </w:t>
      </w:r>
      <w:r w:rsidRPr="002A0242">
        <w:t>Mean ADC effect size per measure</w:t>
      </w:r>
    </w:p>
    <w:p w14:paraId="3052994C" w14:textId="77777777" w:rsidR="00932176" w:rsidRDefault="00932176"/>
    <w:p w14:paraId="6BCFBCA4" w14:textId="77777777" w:rsidR="00932176" w:rsidRDefault="001D37B0">
      <w:pPr>
        <w:pStyle w:val="Heading4"/>
        <w:numPr>
          <w:ilvl w:val="3"/>
          <w:numId w:val="2"/>
        </w:numPr>
        <w:rPr>
          <w:rStyle w:val="Strong"/>
        </w:rPr>
      </w:pPr>
      <w:bookmarkStart w:id="1812" w:name="_Toc17056285"/>
      <w:r>
        <w:rPr>
          <w:rStyle w:val="Strong"/>
          <w:b w:val="0"/>
        </w:rPr>
        <w:t>Number of Tracts</w:t>
      </w:r>
      <w:bookmarkEnd w:id="1812"/>
    </w:p>
    <w:p w14:paraId="1B84DD16" w14:textId="77777777" w:rsidR="00932176" w:rsidRDefault="00932176">
      <w:pPr>
        <w:pStyle w:val="Heading4"/>
        <w:numPr>
          <w:ilvl w:val="3"/>
          <w:numId w:val="2"/>
        </w:numPr>
        <w:rPr>
          <w:rStyle w:val="Strong"/>
        </w:rPr>
      </w:pPr>
    </w:p>
    <w:p w14:paraId="5322520F" w14:textId="00672CB6" w:rsidR="00FA2E1E" w:rsidRDefault="00FA2E1E" w:rsidP="00FA2E1E">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1813" w:author="David Mattie" w:date="2019-08-19T08:44:00Z">
        <w:r w:rsidR="002B3FE8">
          <w:rPr>
            <w:noProof/>
          </w:rPr>
          <w:t>5</w:t>
        </w:r>
      </w:ins>
      <w:del w:id="1814" w:author="David Mattie" w:date="2019-08-01T18:27:00Z">
        <w:r w:rsidR="00F34881" w:rsidDel="00E7462C">
          <w:rPr>
            <w:noProof/>
          </w:rPr>
          <w:delText>3</w:delText>
        </w:r>
      </w:del>
      <w:r w:rsidR="00E32EA6">
        <w:rPr>
          <w:noProof/>
        </w:rPr>
        <w:fldChar w:fldCharType="end"/>
      </w:r>
      <w:r>
        <w:t xml:space="preserve"> - </w:t>
      </w:r>
      <w:r w:rsidRPr="00FE233C">
        <w:t>Largest effect siz</w:t>
      </w:r>
      <w:r>
        <w:t>e for gender when measuring NumTracts</w:t>
      </w:r>
    </w:p>
    <w:tbl>
      <w:tblPr>
        <w:tblStyle w:val="PlainTable2"/>
        <w:tblW w:w="8707" w:type="dxa"/>
        <w:tblLook w:val="04A0" w:firstRow="1" w:lastRow="0" w:firstColumn="1" w:lastColumn="0" w:noHBand="0" w:noVBand="1"/>
      </w:tblPr>
      <w:tblGrid>
        <w:gridCol w:w="2704"/>
        <w:gridCol w:w="2816"/>
        <w:gridCol w:w="883"/>
        <w:gridCol w:w="1266"/>
        <w:gridCol w:w="1038"/>
      </w:tblGrid>
      <w:tr w:rsidR="00932176" w14:paraId="75C5AFBB" w14:textId="77777777" w:rsidTr="00FA2E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66B2E4B6" w14:textId="77777777" w:rsidR="00932176" w:rsidRPr="00FA2E1E" w:rsidRDefault="001D37B0">
            <w:pPr>
              <w:rPr>
                <w:bCs w:val="0"/>
                <w:color w:val="000000"/>
                <w:sz w:val="20"/>
                <w:szCs w:val="20"/>
              </w:rPr>
            </w:pPr>
            <w:r w:rsidRPr="00FA2E1E">
              <w:rPr>
                <w:bCs w:val="0"/>
                <w:color w:val="000000"/>
                <w:sz w:val="20"/>
                <w:szCs w:val="20"/>
              </w:rPr>
              <w:t>ROI Start</w:t>
            </w:r>
          </w:p>
        </w:tc>
        <w:tc>
          <w:tcPr>
            <w:tcW w:w="2816" w:type="dxa"/>
          </w:tcPr>
          <w:p w14:paraId="77FCFD18"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ROI End</w:t>
            </w:r>
          </w:p>
        </w:tc>
        <w:tc>
          <w:tcPr>
            <w:tcW w:w="883" w:type="dxa"/>
          </w:tcPr>
          <w:p w14:paraId="3F867FE6"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Method</w:t>
            </w:r>
          </w:p>
        </w:tc>
        <w:tc>
          <w:tcPr>
            <w:tcW w:w="1266" w:type="dxa"/>
          </w:tcPr>
          <w:p w14:paraId="25E56FE6"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Effect Size</w:t>
            </w:r>
          </w:p>
        </w:tc>
        <w:tc>
          <w:tcPr>
            <w:tcW w:w="1038" w:type="dxa"/>
          </w:tcPr>
          <w:p w14:paraId="6E02A01F"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Non Null Measures</w:t>
            </w:r>
          </w:p>
        </w:tc>
      </w:tr>
      <w:tr w:rsidR="00932176" w14:paraId="28EC6E5A"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3BF39D7B" w14:textId="77777777" w:rsidR="00932176" w:rsidRPr="00FA2E1E" w:rsidRDefault="001D37B0">
            <w:pPr>
              <w:rPr>
                <w:b w:val="0"/>
                <w:color w:val="000000"/>
                <w:sz w:val="20"/>
                <w:szCs w:val="20"/>
              </w:rPr>
            </w:pPr>
            <w:r w:rsidRPr="00FA2E1E">
              <w:rPr>
                <w:b w:val="0"/>
                <w:color w:val="000000"/>
                <w:sz w:val="20"/>
                <w:szCs w:val="20"/>
              </w:rPr>
              <w:t>Left-Cerebellum-White-Matter</w:t>
            </w:r>
          </w:p>
        </w:tc>
        <w:tc>
          <w:tcPr>
            <w:tcW w:w="2816" w:type="dxa"/>
          </w:tcPr>
          <w:p w14:paraId="0BED5DF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Right-Cerebellum-White-Matter</w:t>
            </w:r>
          </w:p>
        </w:tc>
        <w:tc>
          <w:tcPr>
            <w:tcW w:w="883" w:type="dxa"/>
          </w:tcPr>
          <w:p w14:paraId="2C3A7DE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5AFC26E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0.508891479</w:t>
            </w:r>
          </w:p>
        </w:tc>
        <w:tc>
          <w:tcPr>
            <w:tcW w:w="1038" w:type="dxa"/>
          </w:tcPr>
          <w:p w14:paraId="166E84E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14:paraId="223A83B1"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11523888" w14:textId="77777777" w:rsidR="00932176" w:rsidRPr="00FA2E1E" w:rsidRDefault="001D37B0">
            <w:pPr>
              <w:rPr>
                <w:b w:val="0"/>
                <w:color w:val="000000"/>
                <w:sz w:val="20"/>
                <w:szCs w:val="20"/>
              </w:rPr>
            </w:pPr>
            <w:r w:rsidRPr="00FA2E1E">
              <w:rPr>
                <w:b w:val="0"/>
                <w:color w:val="000000"/>
                <w:sz w:val="20"/>
                <w:szCs w:val="20"/>
              </w:rPr>
              <w:t>Left-Cerebellum-White-Matter</w:t>
            </w:r>
          </w:p>
        </w:tc>
        <w:tc>
          <w:tcPr>
            <w:tcW w:w="2816" w:type="dxa"/>
          </w:tcPr>
          <w:p w14:paraId="1A4F77F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ctx-rh-supramarginal</w:t>
            </w:r>
          </w:p>
        </w:tc>
        <w:tc>
          <w:tcPr>
            <w:tcW w:w="883" w:type="dxa"/>
          </w:tcPr>
          <w:p w14:paraId="75BA58A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8E71C2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0.508775929</w:t>
            </w:r>
          </w:p>
        </w:tc>
        <w:tc>
          <w:tcPr>
            <w:tcW w:w="1038" w:type="dxa"/>
          </w:tcPr>
          <w:p w14:paraId="252F4A1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539</w:t>
            </w:r>
          </w:p>
        </w:tc>
      </w:tr>
      <w:tr w:rsidR="00932176" w14:paraId="34809B5D"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39DAD247" w14:textId="77777777" w:rsidR="00932176" w:rsidRPr="00FA2E1E" w:rsidRDefault="001D37B0">
            <w:pPr>
              <w:rPr>
                <w:b w:val="0"/>
                <w:color w:val="000000"/>
                <w:sz w:val="20"/>
                <w:szCs w:val="20"/>
              </w:rPr>
            </w:pPr>
            <w:r w:rsidRPr="00FA2E1E">
              <w:rPr>
                <w:b w:val="0"/>
                <w:color w:val="000000"/>
                <w:sz w:val="20"/>
                <w:szCs w:val="20"/>
              </w:rPr>
              <w:t>Left-Cerebellum-Cortex</w:t>
            </w:r>
          </w:p>
        </w:tc>
        <w:tc>
          <w:tcPr>
            <w:tcW w:w="2816" w:type="dxa"/>
          </w:tcPr>
          <w:p w14:paraId="1AC1B16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ctx-lh-precentral</w:t>
            </w:r>
          </w:p>
        </w:tc>
        <w:tc>
          <w:tcPr>
            <w:tcW w:w="883" w:type="dxa"/>
          </w:tcPr>
          <w:p w14:paraId="13BEA9F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148A0B8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0.508737178</w:t>
            </w:r>
          </w:p>
        </w:tc>
        <w:tc>
          <w:tcPr>
            <w:tcW w:w="1038" w:type="dxa"/>
          </w:tcPr>
          <w:p w14:paraId="0EE9A58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538</w:t>
            </w:r>
          </w:p>
        </w:tc>
      </w:tr>
      <w:tr w:rsidR="00932176" w14:paraId="223AAF76"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4D51EC5" w14:textId="77777777" w:rsidR="00932176" w:rsidRPr="00FA2E1E" w:rsidRDefault="001D37B0">
            <w:pPr>
              <w:rPr>
                <w:b w:val="0"/>
                <w:color w:val="000000"/>
                <w:sz w:val="20"/>
                <w:szCs w:val="20"/>
              </w:rPr>
            </w:pPr>
            <w:r w:rsidRPr="00FA2E1E">
              <w:rPr>
                <w:b w:val="0"/>
                <w:color w:val="000000"/>
                <w:sz w:val="20"/>
                <w:szCs w:val="20"/>
              </w:rPr>
              <w:t>Left-Cerebellum-Cortex</w:t>
            </w:r>
          </w:p>
        </w:tc>
        <w:tc>
          <w:tcPr>
            <w:tcW w:w="2816" w:type="dxa"/>
          </w:tcPr>
          <w:p w14:paraId="3F0A393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Brain-Stem</w:t>
            </w:r>
          </w:p>
        </w:tc>
        <w:tc>
          <w:tcPr>
            <w:tcW w:w="883" w:type="dxa"/>
          </w:tcPr>
          <w:p w14:paraId="0640ED8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3E5675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0.508737178</w:t>
            </w:r>
          </w:p>
        </w:tc>
        <w:tc>
          <w:tcPr>
            <w:tcW w:w="1038" w:type="dxa"/>
          </w:tcPr>
          <w:p w14:paraId="12BAC59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538</w:t>
            </w:r>
          </w:p>
        </w:tc>
      </w:tr>
      <w:tr w:rsidR="00932176" w14:paraId="0FC9CE92"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069FC89" w14:textId="77777777" w:rsidR="00932176" w:rsidRPr="00FA2E1E" w:rsidRDefault="001D37B0">
            <w:pPr>
              <w:rPr>
                <w:b w:val="0"/>
                <w:color w:val="000000"/>
                <w:sz w:val="20"/>
                <w:szCs w:val="20"/>
              </w:rPr>
            </w:pPr>
            <w:r w:rsidRPr="00FA2E1E">
              <w:rPr>
                <w:b w:val="0"/>
                <w:color w:val="000000"/>
                <w:sz w:val="20"/>
                <w:szCs w:val="20"/>
              </w:rPr>
              <w:t>Left-Inf-Lat-Vent</w:t>
            </w:r>
          </w:p>
        </w:tc>
        <w:tc>
          <w:tcPr>
            <w:tcW w:w="2816" w:type="dxa"/>
          </w:tcPr>
          <w:p w14:paraId="3D09F63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wm-rh-insula</w:t>
            </w:r>
          </w:p>
        </w:tc>
        <w:tc>
          <w:tcPr>
            <w:tcW w:w="883" w:type="dxa"/>
          </w:tcPr>
          <w:p w14:paraId="4237DC7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7411D9C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0.508696777</w:t>
            </w:r>
          </w:p>
        </w:tc>
        <w:tc>
          <w:tcPr>
            <w:tcW w:w="1038" w:type="dxa"/>
          </w:tcPr>
          <w:p w14:paraId="6BDCC6F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14:paraId="4A6CD296"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C066C9D" w14:textId="77777777" w:rsidR="00932176" w:rsidRPr="00FA2E1E" w:rsidRDefault="001D37B0">
            <w:pPr>
              <w:rPr>
                <w:b w:val="0"/>
                <w:color w:val="000000"/>
                <w:sz w:val="20"/>
                <w:szCs w:val="20"/>
              </w:rPr>
            </w:pPr>
            <w:r w:rsidRPr="00FA2E1E">
              <w:rPr>
                <w:b w:val="0"/>
                <w:color w:val="000000"/>
                <w:sz w:val="20"/>
                <w:szCs w:val="20"/>
              </w:rPr>
              <w:t>Right-Lateral-Ventricle</w:t>
            </w:r>
          </w:p>
        </w:tc>
        <w:tc>
          <w:tcPr>
            <w:tcW w:w="2816" w:type="dxa"/>
          </w:tcPr>
          <w:p w14:paraId="2D81980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wm-rh-rostralmiddlefrontal</w:t>
            </w:r>
          </w:p>
        </w:tc>
        <w:tc>
          <w:tcPr>
            <w:tcW w:w="883" w:type="dxa"/>
          </w:tcPr>
          <w:p w14:paraId="5FB1377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2CA935D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0.508397105</w:t>
            </w:r>
          </w:p>
        </w:tc>
        <w:tc>
          <w:tcPr>
            <w:tcW w:w="1038" w:type="dxa"/>
          </w:tcPr>
          <w:p w14:paraId="7283EEC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14:paraId="70782F1F"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BD7B39C" w14:textId="77777777" w:rsidR="00932176" w:rsidRPr="00FA2E1E" w:rsidRDefault="001D37B0">
            <w:pPr>
              <w:rPr>
                <w:b w:val="0"/>
                <w:color w:val="000000"/>
                <w:sz w:val="20"/>
                <w:szCs w:val="20"/>
              </w:rPr>
            </w:pPr>
            <w:r w:rsidRPr="00FA2E1E">
              <w:rPr>
                <w:b w:val="0"/>
                <w:color w:val="000000"/>
                <w:sz w:val="20"/>
                <w:szCs w:val="20"/>
              </w:rPr>
              <w:t>Right-Cerebral-White-Matter</w:t>
            </w:r>
          </w:p>
        </w:tc>
        <w:tc>
          <w:tcPr>
            <w:tcW w:w="2816" w:type="dxa"/>
          </w:tcPr>
          <w:p w14:paraId="2D124FD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wm-rh-supramarginal</w:t>
            </w:r>
          </w:p>
        </w:tc>
        <w:tc>
          <w:tcPr>
            <w:tcW w:w="883" w:type="dxa"/>
          </w:tcPr>
          <w:p w14:paraId="328D179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69CDB4D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0.508397105</w:t>
            </w:r>
          </w:p>
        </w:tc>
        <w:tc>
          <w:tcPr>
            <w:tcW w:w="1038" w:type="dxa"/>
          </w:tcPr>
          <w:p w14:paraId="139FB1E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7E0AA20D"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DB4BA69" w14:textId="77777777" w:rsidR="00932176" w:rsidRPr="00FA2E1E" w:rsidRDefault="001D37B0">
            <w:pPr>
              <w:rPr>
                <w:b w:val="0"/>
                <w:color w:val="000000"/>
                <w:sz w:val="20"/>
                <w:szCs w:val="20"/>
              </w:rPr>
            </w:pPr>
            <w:r w:rsidRPr="00FA2E1E">
              <w:rPr>
                <w:b w:val="0"/>
                <w:color w:val="000000"/>
                <w:sz w:val="20"/>
                <w:szCs w:val="20"/>
              </w:rPr>
              <w:t>Right-Hippocampus</w:t>
            </w:r>
          </w:p>
        </w:tc>
        <w:tc>
          <w:tcPr>
            <w:tcW w:w="2816" w:type="dxa"/>
          </w:tcPr>
          <w:p w14:paraId="29603B9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ctx-lh-rostralmiddlefrontal</w:t>
            </w:r>
          </w:p>
        </w:tc>
        <w:tc>
          <w:tcPr>
            <w:tcW w:w="883" w:type="dxa"/>
          </w:tcPr>
          <w:p w14:paraId="6BDBDE5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6CED5D1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0.508397105</w:t>
            </w:r>
          </w:p>
        </w:tc>
        <w:tc>
          <w:tcPr>
            <w:tcW w:w="1038" w:type="dxa"/>
          </w:tcPr>
          <w:p w14:paraId="6918F8B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14:paraId="71E768D2"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78F7CC8C" w14:textId="77777777" w:rsidR="00932176" w:rsidRPr="00FA2E1E" w:rsidRDefault="001D37B0">
            <w:pPr>
              <w:rPr>
                <w:b w:val="0"/>
                <w:color w:val="000000"/>
                <w:sz w:val="20"/>
                <w:szCs w:val="20"/>
              </w:rPr>
            </w:pPr>
            <w:r w:rsidRPr="00FA2E1E">
              <w:rPr>
                <w:b w:val="0"/>
                <w:color w:val="000000"/>
                <w:sz w:val="20"/>
                <w:szCs w:val="20"/>
              </w:rPr>
              <w:lastRenderedPageBreak/>
              <w:t>CSF</w:t>
            </w:r>
          </w:p>
        </w:tc>
        <w:tc>
          <w:tcPr>
            <w:tcW w:w="2816" w:type="dxa"/>
          </w:tcPr>
          <w:p w14:paraId="556F129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wm-lh-postcentral</w:t>
            </w:r>
          </w:p>
        </w:tc>
        <w:tc>
          <w:tcPr>
            <w:tcW w:w="883" w:type="dxa"/>
          </w:tcPr>
          <w:p w14:paraId="21281A5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1A8686D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0.507291136</w:t>
            </w:r>
          </w:p>
        </w:tc>
        <w:tc>
          <w:tcPr>
            <w:tcW w:w="1038" w:type="dxa"/>
          </w:tcPr>
          <w:p w14:paraId="35F0CCA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538</w:t>
            </w:r>
          </w:p>
        </w:tc>
      </w:tr>
      <w:tr w:rsidR="00932176" w14:paraId="52988BA8"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55AD37CC" w14:textId="77777777" w:rsidR="00932176" w:rsidRPr="00FA2E1E" w:rsidRDefault="001D37B0">
            <w:pPr>
              <w:rPr>
                <w:b w:val="0"/>
                <w:color w:val="000000"/>
                <w:sz w:val="20"/>
                <w:szCs w:val="20"/>
              </w:rPr>
            </w:pPr>
            <w:r w:rsidRPr="00FA2E1E">
              <w:rPr>
                <w:b w:val="0"/>
                <w:color w:val="000000"/>
                <w:sz w:val="20"/>
                <w:szCs w:val="20"/>
              </w:rPr>
              <w:t>ctx-lh-lingual</w:t>
            </w:r>
          </w:p>
        </w:tc>
        <w:tc>
          <w:tcPr>
            <w:tcW w:w="2816" w:type="dxa"/>
          </w:tcPr>
          <w:p w14:paraId="7142828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ctx-rh-parsopercularis</w:t>
            </w:r>
          </w:p>
        </w:tc>
        <w:tc>
          <w:tcPr>
            <w:tcW w:w="883" w:type="dxa"/>
          </w:tcPr>
          <w:p w14:paraId="1F961A5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5C7E009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68E920B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86CCB3B"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13285F2" w14:textId="77777777" w:rsidR="00932176" w:rsidRPr="00FA2E1E" w:rsidRDefault="001D37B0">
            <w:pPr>
              <w:rPr>
                <w:b w:val="0"/>
                <w:color w:val="000000"/>
                <w:sz w:val="20"/>
                <w:szCs w:val="20"/>
              </w:rPr>
            </w:pPr>
            <w:r w:rsidRPr="00FA2E1E">
              <w:rPr>
                <w:b w:val="0"/>
                <w:color w:val="000000"/>
                <w:sz w:val="20"/>
                <w:szCs w:val="20"/>
              </w:rPr>
              <w:t>ctx-rh-bankssts</w:t>
            </w:r>
          </w:p>
        </w:tc>
        <w:tc>
          <w:tcPr>
            <w:tcW w:w="2816" w:type="dxa"/>
          </w:tcPr>
          <w:p w14:paraId="4A496D8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wm-lh-superiorparietal</w:t>
            </w:r>
          </w:p>
        </w:tc>
        <w:tc>
          <w:tcPr>
            <w:tcW w:w="883" w:type="dxa"/>
          </w:tcPr>
          <w:p w14:paraId="7DFCB5D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62D9612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48712A3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1A5507D3"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0BD7511" w14:textId="77777777" w:rsidR="00932176" w:rsidRPr="00FA2E1E" w:rsidRDefault="001D37B0">
            <w:pPr>
              <w:rPr>
                <w:b w:val="0"/>
                <w:color w:val="000000"/>
                <w:sz w:val="20"/>
                <w:szCs w:val="20"/>
              </w:rPr>
            </w:pPr>
            <w:r w:rsidRPr="00FA2E1E">
              <w:rPr>
                <w:b w:val="0"/>
                <w:color w:val="000000"/>
                <w:sz w:val="20"/>
                <w:szCs w:val="20"/>
              </w:rPr>
              <w:t>CC_Central</w:t>
            </w:r>
          </w:p>
        </w:tc>
        <w:tc>
          <w:tcPr>
            <w:tcW w:w="2816" w:type="dxa"/>
          </w:tcPr>
          <w:p w14:paraId="3F40F6D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ctx-rh-lingual</w:t>
            </w:r>
          </w:p>
        </w:tc>
        <w:tc>
          <w:tcPr>
            <w:tcW w:w="883" w:type="dxa"/>
          </w:tcPr>
          <w:p w14:paraId="3A49DAD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3E5D29F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171EF97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F3D33C6"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B19E8F7" w14:textId="77777777" w:rsidR="00932176" w:rsidRPr="00FA2E1E" w:rsidRDefault="001D37B0">
            <w:pPr>
              <w:rPr>
                <w:b w:val="0"/>
                <w:color w:val="000000"/>
                <w:sz w:val="20"/>
                <w:szCs w:val="20"/>
              </w:rPr>
            </w:pPr>
            <w:r w:rsidRPr="00FA2E1E">
              <w:rPr>
                <w:b w:val="0"/>
                <w:color w:val="000000"/>
                <w:sz w:val="20"/>
                <w:szCs w:val="20"/>
              </w:rPr>
              <w:t>ctx-lh-superiortemporal</w:t>
            </w:r>
          </w:p>
        </w:tc>
        <w:tc>
          <w:tcPr>
            <w:tcW w:w="2816" w:type="dxa"/>
          </w:tcPr>
          <w:p w14:paraId="3C0B383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wm-rh-superiorparietal</w:t>
            </w:r>
          </w:p>
        </w:tc>
        <w:tc>
          <w:tcPr>
            <w:tcW w:w="883" w:type="dxa"/>
          </w:tcPr>
          <w:p w14:paraId="1578E38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59BCD54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3C4F09F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5F80DC3F"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29F808E0" w14:textId="77777777" w:rsidR="00932176" w:rsidRPr="00FA2E1E" w:rsidRDefault="001D37B0">
            <w:pPr>
              <w:rPr>
                <w:b w:val="0"/>
                <w:color w:val="000000"/>
                <w:sz w:val="20"/>
                <w:szCs w:val="20"/>
              </w:rPr>
            </w:pPr>
            <w:r w:rsidRPr="00FA2E1E">
              <w:rPr>
                <w:b w:val="0"/>
                <w:color w:val="000000"/>
                <w:sz w:val="20"/>
                <w:szCs w:val="20"/>
              </w:rPr>
              <w:t>ctx-lh-superiorfrontal</w:t>
            </w:r>
          </w:p>
        </w:tc>
        <w:tc>
          <w:tcPr>
            <w:tcW w:w="2816" w:type="dxa"/>
          </w:tcPr>
          <w:p w14:paraId="2B7939F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ctx-rh-medialorbitofrontal</w:t>
            </w:r>
          </w:p>
        </w:tc>
        <w:tc>
          <w:tcPr>
            <w:tcW w:w="883" w:type="dxa"/>
          </w:tcPr>
          <w:p w14:paraId="64B1823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8DE18E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4B6E3F5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7A793610"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6D8E4F73" w14:textId="77777777" w:rsidR="00932176" w:rsidRPr="00FA2E1E" w:rsidRDefault="001D37B0">
            <w:pPr>
              <w:rPr>
                <w:b w:val="0"/>
                <w:color w:val="000000"/>
                <w:sz w:val="20"/>
                <w:szCs w:val="20"/>
              </w:rPr>
            </w:pPr>
            <w:r w:rsidRPr="00FA2E1E">
              <w:rPr>
                <w:b w:val="0"/>
                <w:color w:val="000000"/>
                <w:sz w:val="20"/>
                <w:szCs w:val="20"/>
              </w:rPr>
              <w:t>ctx-lh-fusiform</w:t>
            </w:r>
          </w:p>
        </w:tc>
        <w:tc>
          <w:tcPr>
            <w:tcW w:w="2816" w:type="dxa"/>
          </w:tcPr>
          <w:p w14:paraId="078AE49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ctx-rh-temporalpole</w:t>
            </w:r>
          </w:p>
        </w:tc>
        <w:tc>
          <w:tcPr>
            <w:tcW w:w="883" w:type="dxa"/>
          </w:tcPr>
          <w:p w14:paraId="766F56D4"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2863002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7909727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0C2AF3F7"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171C0751" w14:textId="77777777" w:rsidR="00932176" w:rsidRPr="00FA2E1E" w:rsidRDefault="001D37B0">
            <w:pPr>
              <w:rPr>
                <w:b w:val="0"/>
                <w:color w:val="000000"/>
                <w:sz w:val="20"/>
                <w:szCs w:val="20"/>
              </w:rPr>
            </w:pPr>
            <w:r w:rsidRPr="00FA2E1E">
              <w:rPr>
                <w:b w:val="0"/>
                <w:color w:val="000000"/>
                <w:sz w:val="20"/>
                <w:szCs w:val="20"/>
              </w:rPr>
              <w:t>Right-Thalamus-Proper</w:t>
            </w:r>
          </w:p>
        </w:tc>
        <w:tc>
          <w:tcPr>
            <w:tcW w:w="2816" w:type="dxa"/>
          </w:tcPr>
          <w:p w14:paraId="2951598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30E3BB1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2B8CA27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4D42866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14:paraId="66DDF656" w14:textId="77777777" w:rsidR="00FA2E1E" w:rsidRDefault="00FA2E1E">
      <w:pPr>
        <w:pStyle w:val="Heading5"/>
        <w:rPr>
          <w:rStyle w:val="Strong"/>
          <w:b w:val="0"/>
        </w:rPr>
      </w:pPr>
    </w:p>
    <w:p w14:paraId="6C403681" w14:textId="77777777" w:rsidR="00932176" w:rsidRPr="0009747B" w:rsidRDefault="001D37B0">
      <w:pPr>
        <w:rPr>
          <w:rStyle w:val="Strong"/>
          <w:b w:val="0"/>
          <w:bCs w:val="0"/>
          <w:sz w:val="28"/>
          <w:rPrChange w:id="1815" w:author="David Mattie" w:date="2019-08-18T20:57:00Z">
            <w:rPr>
              <w:rStyle w:val="Strong"/>
              <w:b w:val="0"/>
              <w:bCs w:val="0"/>
            </w:rPr>
          </w:rPrChange>
        </w:rPr>
        <w:pPrChange w:id="1816" w:author="David Mattie" w:date="2019-08-18T20:56:00Z">
          <w:pPr>
            <w:pStyle w:val="Heading5"/>
          </w:pPr>
        </w:pPrChange>
      </w:pPr>
      <w:r w:rsidRPr="0009747B">
        <w:rPr>
          <w:rStyle w:val="Strong"/>
          <w:b w:val="0"/>
          <w:sz w:val="28"/>
          <w:rPrChange w:id="1817" w:author="David Mattie" w:date="2019-08-18T20:57:00Z">
            <w:rPr>
              <w:rStyle w:val="Strong"/>
              <w:b w:val="0"/>
            </w:rPr>
          </w:rPrChange>
        </w:rPr>
        <w:t>Findings</w:t>
      </w:r>
    </w:p>
    <w:p w14:paraId="7677D6F7" w14:textId="77777777" w:rsidR="004151FF" w:rsidRDefault="004151FF">
      <w:pPr>
        <w:spacing w:line="480" w:lineRule="auto"/>
      </w:pPr>
    </w:p>
    <w:p w14:paraId="6E7EB558" w14:textId="7C098BF7" w:rsidR="00932176" w:rsidRDefault="006170A0" w:rsidP="00726F47">
      <w:pPr>
        <w:spacing w:line="480" w:lineRule="auto"/>
        <w:ind w:firstLine="360"/>
      </w:pPr>
      <w:del w:id="1818" w:author="David Mattie" w:date="2019-08-01T18:19:00Z">
        <w:r w:rsidDel="00E7462C">
          <w:rPr>
            <w:noProof/>
          </w:rPr>
          <mc:AlternateContent>
            <mc:Choice Requires="wps">
              <w:drawing>
                <wp:anchor distT="0" distB="0" distL="114300" distR="114300" simplePos="0" relativeHeight="251662336" behindDoc="0" locked="0" layoutInCell="1" allowOverlap="1" wp14:anchorId="3FFE7939" wp14:editId="0A6AC6DD">
                  <wp:simplePos x="0" y="0"/>
                  <wp:positionH relativeFrom="column">
                    <wp:posOffset>3669030</wp:posOffset>
                  </wp:positionH>
                  <wp:positionV relativeFrom="paragraph">
                    <wp:posOffset>3535680</wp:posOffset>
                  </wp:positionV>
                  <wp:extent cx="181737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1817370" cy="635"/>
                          </a:xfrm>
                          <a:prstGeom prst="rect">
                            <a:avLst/>
                          </a:prstGeom>
                          <a:solidFill>
                            <a:prstClr val="white"/>
                          </a:solidFill>
                          <a:ln>
                            <a:noFill/>
                          </a:ln>
                        </wps:spPr>
                        <wps:txbx>
                          <w:txbxContent>
                            <w:p w14:paraId="6F7B2D58" w14:textId="4A5431FD" w:rsidR="002B3FE8" w:rsidRPr="004016EB" w:rsidRDefault="002B3FE8" w:rsidP="006170A0">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ins w:id="1819" w:author="David Mattie" w:date="2019-08-19T08:44:00Z">
                                <w:r>
                                  <w:rPr>
                                    <w:noProof/>
                                  </w:rPr>
                                  <w:t>16</w:t>
                                </w:r>
                              </w:ins>
                              <w:del w:id="1820" w:author="David Mattie" w:date="2019-08-01T18:42:00Z">
                                <w:r w:rsidDel="00884C6E">
                                  <w:rPr>
                                    <w:noProof/>
                                  </w:rPr>
                                  <w:delText>13</w:delText>
                                </w:r>
                              </w:del>
                              <w:r>
                                <w:rPr>
                                  <w:noProof/>
                                </w:rPr>
                                <w:fldChar w:fldCharType="end"/>
                              </w:r>
                              <w:r>
                                <w:t xml:space="preserve"> - NumTracts by life stages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E7939" id="Text Box 29" o:spid="_x0000_s1028" type="#_x0000_t202" style="position:absolute;left:0;text-align:left;margin-left:288.9pt;margin-top:278.4pt;width:143.1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JzuLgIAAGYEAAAOAAAAZHJzL2Uyb0RvYy54bWysVMFu2zAMvQ/YPwi6L05SrO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" stroked="f">
                  <v:textbox style="mso-fit-shape-to-text:t" inset="0,0,0,0">
                    <w:txbxContent>
                      <w:p w14:paraId="6F7B2D58" w14:textId="4A5431FD" w:rsidR="002B3FE8" w:rsidRPr="004016EB" w:rsidRDefault="002B3FE8" w:rsidP="006170A0">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ins w:id="1821" w:author="David Mattie" w:date="2019-08-19T08:44:00Z">
                          <w:r>
                            <w:rPr>
                              <w:noProof/>
                            </w:rPr>
                            <w:t>16</w:t>
                          </w:r>
                        </w:ins>
                        <w:del w:id="1822" w:author="David Mattie" w:date="2019-08-01T18:42:00Z">
                          <w:r w:rsidDel="00884C6E">
                            <w:rPr>
                              <w:noProof/>
                            </w:rPr>
                            <w:delText>13</w:delText>
                          </w:r>
                        </w:del>
                        <w:r>
                          <w:rPr>
                            <w:noProof/>
                          </w:rPr>
                          <w:fldChar w:fldCharType="end"/>
                        </w:r>
                        <w:r>
                          <w:t xml:space="preserve"> - NumTracts by life stages</w:t>
                        </w:r>
                      </w:p>
                    </w:txbxContent>
                  </v:textbox>
                  <w10:wrap type="square"/>
                </v:shape>
              </w:pict>
            </mc:Fallback>
          </mc:AlternateContent>
        </w:r>
        <w:r w:rsidDel="00E7462C">
          <w:rPr>
            <w:noProof/>
          </w:rPr>
          <w:drawing>
            <wp:anchor distT="0" distB="0" distL="114300" distR="114300" simplePos="0" relativeHeight="8" behindDoc="0" locked="0" layoutInCell="1" allowOverlap="1" wp14:anchorId="01D31934" wp14:editId="3D5BCD40">
              <wp:simplePos x="0" y="0"/>
              <wp:positionH relativeFrom="margin">
                <wp:align>right</wp:align>
              </wp:positionH>
              <wp:positionV relativeFrom="paragraph">
                <wp:posOffset>12065</wp:posOffset>
              </wp:positionV>
              <wp:extent cx="1817370" cy="3466465"/>
              <wp:effectExtent l="0" t="0" r="0" b="635"/>
              <wp:wrapSquare wrapText="bothSides"/>
              <wp:docPr id="1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pic:cNvPicPr>
                        <a:picLocks noChangeAspect="1" noChangeArrowheads="1"/>
                      </pic:cNvPicPr>
                    </pic:nvPicPr>
                    <pic:blipFill>
                      <a:blip r:embed="rId22"/>
                      <a:stretch>
                        <a:fillRect/>
                      </a:stretch>
                    </pic:blipFill>
                    <pic:spPr bwMode="auto">
                      <a:xfrm>
                        <a:off x="0" y="0"/>
                        <a:ext cx="1817370" cy="3466465"/>
                      </a:xfrm>
                      <a:prstGeom prst="rect">
                        <a:avLst/>
                      </a:prstGeom>
                    </pic:spPr>
                  </pic:pic>
                </a:graphicData>
              </a:graphic>
              <wp14:sizeRelH relativeFrom="margin">
                <wp14:pctWidth>0</wp14:pctWidth>
              </wp14:sizeRelH>
              <wp14:sizeRelV relativeFrom="margin">
                <wp14:pctHeight>0</wp14:pctHeight>
              </wp14:sizeRelV>
            </wp:anchor>
          </w:drawing>
        </w:r>
      </w:del>
      <w:r w:rsidR="001D37B0">
        <w:t xml:space="preserve">Number of Tracts represents the overall total number of fiber tracts within the patient brain.  </w:t>
      </w:r>
      <w:del w:id="1823" w:author="David Mattie" w:date="2019-08-01T18:20:00Z">
        <w:r w:rsidR="001D37B0" w:rsidDel="00E7462C">
          <w:delText>In 100% of cases,</w:delText>
        </w:r>
      </w:del>
      <w:ins w:id="1824" w:author="David Mattie" w:date="2019-08-01T18:20:00Z">
        <w:r w:rsidR="00E7462C">
          <w:t>Males appear to have</w:t>
        </w:r>
      </w:ins>
      <w:del w:id="1825" w:author="David Mattie" w:date="2019-08-01T18:20:00Z">
        <w:r w:rsidR="001D37B0" w:rsidDel="00E7462C">
          <w:delText xml:space="preserve"> males had more</w:delText>
        </w:r>
      </w:del>
      <w:r w:rsidR="001D37B0">
        <w:t xml:space="preserve"> </w:t>
      </w:r>
      <w:ins w:id="1826" w:author="David Mattie" w:date="2019-08-01T18:20:00Z">
        <w:r w:rsidR="00E7462C">
          <w:t xml:space="preserve">more </w:t>
        </w:r>
      </w:ins>
      <w:r w:rsidR="001D37B0">
        <w:t>tracts than females</w:t>
      </w:r>
      <w:ins w:id="1827" w:author="David Mattie" w:date="2019-08-01T18:20:00Z">
        <w:r w:rsidR="00E7462C">
          <w:t xml:space="preserve"> at the same life stage</w:t>
        </w:r>
      </w:ins>
      <w:r w:rsidR="001D37B0">
        <w:t xml:space="preserve">, with average effect size of 0.25, and 37% of </w:t>
      </w:r>
      <w:del w:id="1828" w:author="David Mattie" w:date="2019-08-01T19:14:00Z">
        <w:r w:rsidR="001D37B0" w:rsidDel="002154F0">
          <w:delText xml:space="preserve"> </w:delText>
        </w:r>
      </w:del>
      <w:r w:rsidR="001D37B0">
        <w:t>tracts demonstrating effect size over 0.5.</w:t>
      </w:r>
    </w:p>
    <w:p w14:paraId="0DFFD54D" w14:textId="6DF4910F" w:rsidR="00932176" w:rsidRDefault="001D37B0">
      <w:pPr>
        <w:pStyle w:val="Body"/>
        <w:jc w:val="left"/>
        <w:rPr>
          <w:ins w:id="1829" w:author="David Mattie" w:date="2019-08-01T18:19:00Z"/>
        </w:rPr>
      </w:pPr>
      <w:del w:id="1830" w:author="David Mattie" w:date="2019-08-01T18:21:00Z">
        <w:r w:rsidDel="00E7462C">
          <w:delText>A similar pattern is exhibited among genders</w:delText>
        </w:r>
      </w:del>
      <w:ins w:id="1831" w:author="David Mattie" w:date="2019-08-01T18:21:00Z">
        <w:r w:rsidR="00E7462C">
          <w:t xml:space="preserve">For all patient scans, there </w:t>
        </w:r>
      </w:ins>
      <w:del w:id="1832" w:author="David Mattie" w:date="2019-08-01T18:22:00Z">
        <w:r w:rsidDel="00E7462C">
          <w:delText xml:space="preserve">, with </w:delText>
        </w:r>
      </w:del>
      <w:ins w:id="1833" w:author="David Mattie" w:date="2019-08-01T18:22:00Z">
        <w:r w:rsidR="00E7462C">
          <w:t xml:space="preserve">was evidence of </w:t>
        </w:r>
      </w:ins>
      <w:r>
        <w:t>increasing tract count at each</w:t>
      </w:r>
      <w:ins w:id="1834" w:author="David Mattie" w:date="2019-08-01T18:22:00Z">
        <w:r w:rsidR="00E7462C">
          <w:t xml:space="preserve"> progressive</w:t>
        </w:r>
      </w:ins>
      <w:r>
        <w:t xml:space="preserve"> life stage, </w:t>
      </w:r>
      <w:del w:id="1835" w:author="David Mattie" w:date="2019-08-01T18:22:00Z">
        <w:r w:rsidDel="00E7462C">
          <w:delText xml:space="preserve">and </w:delText>
        </w:r>
      </w:del>
      <w:ins w:id="1836" w:author="David Mattie" w:date="2019-08-01T18:22:00Z">
        <w:r w:rsidR="00E7462C">
          <w:t xml:space="preserve">with </w:t>
        </w:r>
      </w:ins>
      <w:r>
        <w:t xml:space="preserve">the widest variability in the </w:t>
      </w:r>
      <w:ins w:id="1837" w:author="David Mattie" w:date="2019-08-01T18:23:00Z">
        <w:r w:rsidR="00E7462C">
          <w:t>early adolescent</w:t>
        </w:r>
      </w:ins>
      <w:del w:id="1838" w:author="David Mattie" w:date="2019-08-01T18:23:00Z">
        <w:r w:rsidDel="00E7462C">
          <w:delText>developmental stages 2-20 years of age</w:delText>
        </w:r>
      </w:del>
      <w:ins w:id="1839" w:author="David Mattie" w:date="2019-08-01T18:23:00Z">
        <w:r w:rsidR="00E7462C">
          <w:t xml:space="preserve"> stage</w:t>
        </w:r>
      </w:ins>
      <w:r>
        <w:t>.</w:t>
      </w:r>
    </w:p>
    <w:p w14:paraId="3D3B05A0" w14:textId="7E8D676B" w:rsidR="00E7462C" w:rsidRDefault="00E7462C">
      <w:pPr>
        <w:pStyle w:val="Body"/>
        <w:jc w:val="left"/>
        <w:rPr>
          <w:ins w:id="1840" w:author="David Mattie" w:date="2019-08-01T18:19:00Z"/>
        </w:rPr>
      </w:pPr>
    </w:p>
    <w:p w14:paraId="407F6626" w14:textId="77777777" w:rsidR="00E7462C" w:rsidRDefault="00E7462C">
      <w:pPr>
        <w:pStyle w:val="Body"/>
        <w:keepNext/>
        <w:jc w:val="center"/>
        <w:rPr>
          <w:ins w:id="1841" w:author="David Mattie" w:date="2019-08-01T18:20:00Z"/>
        </w:rPr>
        <w:pPrChange w:id="1842" w:author="David Mattie" w:date="2019-08-01T18:20:00Z">
          <w:pPr>
            <w:pStyle w:val="Body"/>
            <w:jc w:val="center"/>
          </w:pPr>
        </w:pPrChange>
      </w:pPr>
      <w:ins w:id="1843" w:author="David Mattie" w:date="2019-08-01T18:19:00Z">
        <w:r>
          <w:rPr>
            <w:noProof/>
          </w:rPr>
          <w:lastRenderedPageBreak/>
          <w:drawing>
            <wp:inline distT="0" distB="0" distL="0" distR="0" wp14:anchorId="14DEBBD7" wp14:editId="10375066">
              <wp:extent cx="4572000" cy="55726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5572654"/>
                      </a:xfrm>
                      <a:prstGeom prst="rect">
                        <a:avLst/>
                      </a:prstGeom>
                    </pic:spPr>
                  </pic:pic>
                </a:graphicData>
              </a:graphic>
            </wp:inline>
          </w:drawing>
        </w:r>
      </w:ins>
    </w:p>
    <w:p w14:paraId="11C5720E" w14:textId="4AF22EB2" w:rsidR="00E7462C" w:rsidRDefault="00E7462C">
      <w:pPr>
        <w:pStyle w:val="Caption"/>
        <w:jc w:val="center"/>
        <w:rPr>
          <w:b w:val="0"/>
          <w:bCs w:val="0"/>
        </w:rPr>
        <w:sectPr w:rsidR="00E7462C" w:rsidSect="00FA2E1E">
          <w:headerReference w:type="default" r:id="rId24"/>
          <w:footerReference w:type="default" r:id="rId25"/>
          <w:pgSz w:w="12240" w:h="15840"/>
          <w:pgMar w:top="777" w:right="1440" w:bottom="777" w:left="2160" w:header="720" w:footer="720" w:gutter="0"/>
          <w:pgNumType w:start="1"/>
          <w:cols w:space="720"/>
          <w:formProt w:val="0"/>
          <w:docGrid w:linePitch="360"/>
        </w:sectPr>
        <w:pPrChange w:id="1844" w:author="David Mattie" w:date="2019-08-01T18:20:00Z">
          <w:pPr>
            <w:pStyle w:val="Body"/>
            <w:jc w:val="left"/>
          </w:pPr>
        </w:pPrChange>
      </w:pPr>
      <w:ins w:id="1845" w:author="David Mattie" w:date="2019-08-01T18:20:00Z">
        <w:r>
          <w:t xml:space="preserve">Figure </w:t>
        </w:r>
        <w:r>
          <w:fldChar w:fldCharType="begin"/>
        </w:r>
        <w:r>
          <w:instrText xml:space="preserve"> SEQ Figure \* ARABIC </w:instrText>
        </w:r>
      </w:ins>
      <w:r>
        <w:fldChar w:fldCharType="separate"/>
      </w:r>
      <w:ins w:id="1846" w:author="David Mattie" w:date="2019-08-19T08:44:00Z">
        <w:r w:rsidR="002B3FE8">
          <w:rPr>
            <w:noProof/>
          </w:rPr>
          <w:t>17</w:t>
        </w:r>
      </w:ins>
      <w:ins w:id="1847" w:author="David Mattie" w:date="2019-08-01T18:20:00Z">
        <w:r>
          <w:fldChar w:fldCharType="end"/>
        </w:r>
        <w:r>
          <w:t xml:space="preserve"> - Average of NumTracts for each gender for top 16 effect sizes, breakdown by life stage</w:t>
        </w:r>
      </w:ins>
    </w:p>
    <w:p w14:paraId="2AA6A6D8" w14:textId="77777777" w:rsidR="00932176" w:rsidRDefault="006170A0" w:rsidP="006170A0">
      <w:pPr>
        <w:tabs>
          <w:tab w:val="left" w:pos="1350"/>
          <w:tab w:val="left" w:pos="7830"/>
        </w:tabs>
        <w:ind w:right="810"/>
      </w:pPr>
      <w:r>
        <w:rPr>
          <w:noProof/>
        </w:rPr>
        <w:lastRenderedPageBreak/>
        <w:drawing>
          <wp:inline distT="0" distB="0" distL="0" distR="0" wp14:anchorId="696C063A" wp14:editId="7037E078">
            <wp:extent cx="5486400" cy="5486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umTracts-Pairplot-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65B64F7" w14:textId="53E46607" w:rsidR="004151FF" w:rsidRDefault="001D37B0" w:rsidP="004151FF">
      <w:pPr>
        <w:pStyle w:val="Caption"/>
        <w:jc w:val="center"/>
      </w:pPr>
      <w:bookmarkStart w:id="1848" w:name="_Ref14736413"/>
      <w:bookmarkStart w:id="1849" w:name="_Ref14736400"/>
      <w:r>
        <w:t xml:space="preserve">Figure </w:t>
      </w:r>
      <w:r>
        <w:fldChar w:fldCharType="begin"/>
      </w:r>
      <w:r>
        <w:instrText>SEQ Figure \* ARABIC</w:instrText>
      </w:r>
      <w:r>
        <w:fldChar w:fldCharType="separate"/>
      </w:r>
      <w:ins w:id="1850" w:author="David Mattie" w:date="2019-08-19T08:44:00Z">
        <w:r w:rsidR="002B3FE8">
          <w:rPr>
            <w:noProof/>
          </w:rPr>
          <w:t>18</w:t>
        </w:r>
      </w:ins>
      <w:del w:id="1851" w:author="David Mattie" w:date="2019-08-01T18:20:00Z">
        <w:r w:rsidR="00A72CEF" w:rsidDel="00E7462C">
          <w:rPr>
            <w:noProof/>
          </w:rPr>
          <w:delText>14</w:delText>
        </w:r>
      </w:del>
      <w:r>
        <w:fldChar w:fldCharType="end"/>
      </w:r>
      <w:bookmarkEnd w:id="1848"/>
      <w:r>
        <w:t xml:space="preserve"> - NumTracts effect size per measure</w:t>
      </w:r>
      <w:bookmarkEnd w:id="1849"/>
    </w:p>
    <w:p w14:paraId="0B3D2FED" w14:textId="77777777" w:rsidR="004151FF" w:rsidRDefault="004151FF" w:rsidP="004151FF">
      <w:pPr>
        <w:pStyle w:val="Caption"/>
        <w:jc w:val="center"/>
      </w:pPr>
    </w:p>
    <w:p w14:paraId="4564428E" w14:textId="77777777" w:rsidR="00932176" w:rsidRDefault="001D37B0" w:rsidP="004151FF">
      <w:pPr>
        <w:pStyle w:val="Heading4"/>
        <w:rPr>
          <w:rStyle w:val="Strong"/>
          <w:b w:val="0"/>
        </w:rPr>
      </w:pPr>
      <w:bookmarkStart w:id="1852" w:name="_Toc17056286"/>
      <w:r>
        <w:rPr>
          <w:rStyle w:val="Strong"/>
          <w:b w:val="0"/>
        </w:rPr>
        <w:t>Lines to Render</w:t>
      </w:r>
      <w:bookmarkEnd w:id="1852"/>
    </w:p>
    <w:p w14:paraId="325A28EA" w14:textId="37019F0B" w:rsidR="006170A0" w:rsidRDefault="006170A0" w:rsidP="006170A0">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1853" w:author="David Mattie" w:date="2019-08-19T08:44:00Z">
        <w:r w:rsidR="002B3FE8">
          <w:rPr>
            <w:noProof/>
          </w:rPr>
          <w:t>6</w:t>
        </w:r>
      </w:ins>
      <w:del w:id="1854" w:author="David Mattie" w:date="2019-08-01T18:27:00Z">
        <w:r w:rsidR="00F34881" w:rsidDel="00E7462C">
          <w:rPr>
            <w:noProof/>
          </w:rPr>
          <w:delText>4</w:delText>
        </w:r>
      </w:del>
      <w:r w:rsidR="00E32EA6">
        <w:rPr>
          <w:noProof/>
        </w:rPr>
        <w:fldChar w:fldCharType="end"/>
      </w:r>
      <w:r>
        <w:t xml:space="preserve"> - </w:t>
      </w:r>
      <w:r w:rsidRPr="00CF5C89">
        <w:t xml:space="preserve">Largest effect </w:t>
      </w:r>
      <w:r>
        <w:t>size for gender when measuring LinesToRender</w:t>
      </w:r>
    </w:p>
    <w:tbl>
      <w:tblPr>
        <w:tblStyle w:val="PlainTable2"/>
        <w:tblW w:w="8506" w:type="dxa"/>
        <w:tblLook w:val="04A0" w:firstRow="1" w:lastRow="0" w:firstColumn="1" w:lastColumn="0" w:noHBand="0" w:noVBand="1"/>
      </w:tblPr>
      <w:tblGrid>
        <w:gridCol w:w="2636"/>
        <w:gridCol w:w="2682"/>
        <w:gridCol w:w="883"/>
        <w:gridCol w:w="1266"/>
        <w:gridCol w:w="1039"/>
      </w:tblGrid>
      <w:tr w:rsidR="00932176" w:rsidRPr="006170A0" w14:paraId="732061B1" w14:textId="77777777"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7E05EFE" w14:textId="77777777" w:rsidR="00932176" w:rsidRPr="006170A0" w:rsidRDefault="001D37B0">
            <w:pPr>
              <w:rPr>
                <w:bCs w:val="0"/>
                <w:color w:val="000000"/>
                <w:sz w:val="20"/>
                <w:szCs w:val="20"/>
              </w:rPr>
            </w:pPr>
            <w:r w:rsidRPr="006170A0">
              <w:rPr>
                <w:bCs w:val="0"/>
                <w:color w:val="000000"/>
                <w:sz w:val="20"/>
                <w:szCs w:val="20"/>
              </w:rPr>
              <w:t>ROI Start</w:t>
            </w:r>
          </w:p>
        </w:tc>
        <w:tc>
          <w:tcPr>
            <w:tcW w:w="2682" w:type="dxa"/>
          </w:tcPr>
          <w:p w14:paraId="05A902C7"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ROI End</w:t>
            </w:r>
          </w:p>
        </w:tc>
        <w:tc>
          <w:tcPr>
            <w:tcW w:w="883" w:type="dxa"/>
          </w:tcPr>
          <w:p w14:paraId="3FDC513A"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Method</w:t>
            </w:r>
          </w:p>
        </w:tc>
        <w:tc>
          <w:tcPr>
            <w:tcW w:w="1266" w:type="dxa"/>
          </w:tcPr>
          <w:p w14:paraId="0224FC1C"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Effect Size</w:t>
            </w:r>
          </w:p>
        </w:tc>
        <w:tc>
          <w:tcPr>
            <w:tcW w:w="1039" w:type="dxa"/>
          </w:tcPr>
          <w:p w14:paraId="5FE87013"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Non Null Measures</w:t>
            </w:r>
          </w:p>
        </w:tc>
      </w:tr>
      <w:tr w:rsidR="00932176" w14:paraId="0EC56A8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3C50BD82" w14:textId="77777777" w:rsidR="00932176" w:rsidRPr="006170A0" w:rsidRDefault="001D37B0">
            <w:pPr>
              <w:rPr>
                <w:b w:val="0"/>
                <w:color w:val="000000"/>
                <w:sz w:val="20"/>
                <w:szCs w:val="20"/>
              </w:rPr>
            </w:pPr>
            <w:r w:rsidRPr="006170A0">
              <w:rPr>
                <w:b w:val="0"/>
                <w:color w:val="000000"/>
                <w:sz w:val="20"/>
                <w:szCs w:val="20"/>
              </w:rPr>
              <w:t>ctx-lh-precuneus</w:t>
            </w:r>
          </w:p>
        </w:tc>
        <w:tc>
          <w:tcPr>
            <w:tcW w:w="2682" w:type="dxa"/>
          </w:tcPr>
          <w:p w14:paraId="008307F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wm-lh-precuneus</w:t>
            </w:r>
          </w:p>
        </w:tc>
        <w:tc>
          <w:tcPr>
            <w:tcW w:w="883" w:type="dxa"/>
          </w:tcPr>
          <w:p w14:paraId="3DD512C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323E2EC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0.585531706</w:t>
            </w:r>
          </w:p>
        </w:tc>
        <w:tc>
          <w:tcPr>
            <w:tcW w:w="1039" w:type="dxa"/>
          </w:tcPr>
          <w:p w14:paraId="1695E02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7D77E0E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6936FAA" w14:textId="77777777" w:rsidR="00932176" w:rsidRPr="006170A0" w:rsidRDefault="001D37B0">
            <w:pPr>
              <w:rPr>
                <w:b w:val="0"/>
                <w:color w:val="000000"/>
                <w:sz w:val="20"/>
                <w:szCs w:val="20"/>
              </w:rPr>
            </w:pPr>
            <w:r w:rsidRPr="006170A0">
              <w:rPr>
                <w:b w:val="0"/>
                <w:color w:val="000000"/>
                <w:sz w:val="20"/>
                <w:szCs w:val="20"/>
              </w:rPr>
              <w:t>ctx-rh-cuneus</w:t>
            </w:r>
          </w:p>
        </w:tc>
        <w:tc>
          <w:tcPr>
            <w:tcW w:w="2682" w:type="dxa"/>
          </w:tcPr>
          <w:p w14:paraId="212FAB5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wm-rh-cuneus</w:t>
            </w:r>
          </w:p>
        </w:tc>
        <w:tc>
          <w:tcPr>
            <w:tcW w:w="883" w:type="dxa"/>
          </w:tcPr>
          <w:p w14:paraId="3CCC251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7EB85F1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0.573041338</w:t>
            </w:r>
          </w:p>
        </w:tc>
        <w:tc>
          <w:tcPr>
            <w:tcW w:w="1039" w:type="dxa"/>
          </w:tcPr>
          <w:p w14:paraId="0225C15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BB0EFFD"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AFCE3A0" w14:textId="77777777" w:rsidR="00932176" w:rsidRPr="006170A0" w:rsidRDefault="001D37B0">
            <w:pPr>
              <w:rPr>
                <w:b w:val="0"/>
                <w:color w:val="000000"/>
                <w:sz w:val="20"/>
                <w:szCs w:val="20"/>
              </w:rPr>
            </w:pPr>
            <w:r w:rsidRPr="006170A0">
              <w:rPr>
                <w:b w:val="0"/>
                <w:color w:val="000000"/>
                <w:sz w:val="20"/>
                <w:szCs w:val="20"/>
              </w:rPr>
              <w:t>ctx-lh-superiortemporal</w:t>
            </w:r>
          </w:p>
        </w:tc>
        <w:tc>
          <w:tcPr>
            <w:tcW w:w="2682" w:type="dxa"/>
          </w:tcPr>
          <w:p w14:paraId="52B567E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145F458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25FC4D7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0.572969309</w:t>
            </w:r>
          </w:p>
        </w:tc>
        <w:tc>
          <w:tcPr>
            <w:tcW w:w="1039" w:type="dxa"/>
          </w:tcPr>
          <w:p w14:paraId="5B35029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32177FFE"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DF378ED" w14:textId="77777777" w:rsidR="00932176" w:rsidRPr="006170A0" w:rsidRDefault="001D37B0">
            <w:pPr>
              <w:rPr>
                <w:b w:val="0"/>
                <w:color w:val="000000"/>
                <w:sz w:val="20"/>
                <w:szCs w:val="20"/>
              </w:rPr>
            </w:pPr>
            <w:r w:rsidRPr="006170A0">
              <w:rPr>
                <w:b w:val="0"/>
                <w:color w:val="000000"/>
                <w:sz w:val="20"/>
                <w:szCs w:val="20"/>
              </w:rPr>
              <w:t>ctx-lh-superiorfrontal</w:t>
            </w:r>
          </w:p>
        </w:tc>
        <w:tc>
          <w:tcPr>
            <w:tcW w:w="2682" w:type="dxa"/>
          </w:tcPr>
          <w:p w14:paraId="307308E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wm-lh-superiorfrontal</w:t>
            </w:r>
          </w:p>
        </w:tc>
        <w:tc>
          <w:tcPr>
            <w:tcW w:w="883" w:type="dxa"/>
          </w:tcPr>
          <w:p w14:paraId="4829092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69507CA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0.56520813</w:t>
            </w:r>
          </w:p>
        </w:tc>
        <w:tc>
          <w:tcPr>
            <w:tcW w:w="1039" w:type="dxa"/>
          </w:tcPr>
          <w:p w14:paraId="4FCACC9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DC25AB9"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A960385" w14:textId="77777777" w:rsidR="00932176" w:rsidRPr="006170A0" w:rsidRDefault="001D37B0">
            <w:pPr>
              <w:rPr>
                <w:b w:val="0"/>
                <w:color w:val="000000"/>
                <w:sz w:val="20"/>
                <w:szCs w:val="20"/>
              </w:rPr>
            </w:pPr>
            <w:r w:rsidRPr="006170A0">
              <w:rPr>
                <w:b w:val="0"/>
                <w:color w:val="000000"/>
                <w:sz w:val="20"/>
                <w:szCs w:val="20"/>
              </w:rPr>
              <w:t>ctx-lh-supramarginal</w:t>
            </w:r>
          </w:p>
        </w:tc>
        <w:tc>
          <w:tcPr>
            <w:tcW w:w="2682" w:type="dxa"/>
          </w:tcPr>
          <w:p w14:paraId="7811F3C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wm-lh-supramarginal</w:t>
            </w:r>
          </w:p>
        </w:tc>
        <w:tc>
          <w:tcPr>
            <w:tcW w:w="883" w:type="dxa"/>
          </w:tcPr>
          <w:p w14:paraId="63C14FA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0A190B4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0.533573546</w:t>
            </w:r>
          </w:p>
        </w:tc>
        <w:tc>
          <w:tcPr>
            <w:tcW w:w="1039" w:type="dxa"/>
          </w:tcPr>
          <w:p w14:paraId="7DD2DF0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15BCF98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41F1C96" w14:textId="77777777" w:rsidR="00932176" w:rsidRPr="006170A0" w:rsidRDefault="001D37B0">
            <w:pPr>
              <w:rPr>
                <w:b w:val="0"/>
                <w:color w:val="000000"/>
                <w:sz w:val="20"/>
                <w:szCs w:val="20"/>
              </w:rPr>
            </w:pPr>
            <w:r w:rsidRPr="006170A0">
              <w:rPr>
                <w:b w:val="0"/>
                <w:color w:val="000000"/>
                <w:sz w:val="20"/>
                <w:szCs w:val="20"/>
              </w:rPr>
              <w:t>ctx-lh-lateraloccipital</w:t>
            </w:r>
          </w:p>
        </w:tc>
        <w:tc>
          <w:tcPr>
            <w:tcW w:w="2682" w:type="dxa"/>
          </w:tcPr>
          <w:p w14:paraId="789874D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wm-lh-lateraloccipital</w:t>
            </w:r>
          </w:p>
        </w:tc>
        <w:tc>
          <w:tcPr>
            <w:tcW w:w="883" w:type="dxa"/>
          </w:tcPr>
          <w:p w14:paraId="0BC8425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1CA5C76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0.529840633</w:t>
            </w:r>
          </w:p>
        </w:tc>
        <w:tc>
          <w:tcPr>
            <w:tcW w:w="1039" w:type="dxa"/>
          </w:tcPr>
          <w:p w14:paraId="1EE0161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5255C06"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0DBD8337" w14:textId="77777777" w:rsidR="00932176" w:rsidRPr="006170A0" w:rsidRDefault="001D37B0">
            <w:pPr>
              <w:rPr>
                <w:b w:val="0"/>
                <w:color w:val="000000"/>
                <w:sz w:val="20"/>
                <w:szCs w:val="20"/>
              </w:rPr>
            </w:pPr>
            <w:r w:rsidRPr="006170A0">
              <w:rPr>
                <w:b w:val="0"/>
                <w:color w:val="000000"/>
                <w:sz w:val="20"/>
                <w:szCs w:val="20"/>
              </w:rPr>
              <w:t>ctx-lh-supramarginal</w:t>
            </w:r>
          </w:p>
        </w:tc>
        <w:tc>
          <w:tcPr>
            <w:tcW w:w="2682" w:type="dxa"/>
          </w:tcPr>
          <w:p w14:paraId="3A5FA04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0194D90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46579AF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0.522189475</w:t>
            </w:r>
          </w:p>
        </w:tc>
        <w:tc>
          <w:tcPr>
            <w:tcW w:w="1039" w:type="dxa"/>
          </w:tcPr>
          <w:p w14:paraId="29E0EE5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6600B96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5481DC8" w14:textId="77777777" w:rsidR="00932176" w:rsidRPr="006170A0" w:rsidRDefault="001D37B0">
            <w:pPr>
              <w:rPr>
                <w:b w:val="0"/>
                <w:color w:val="000000"/>
                <w:sz w:val="20"/>
                <w:szCs w:val="20"/>
              </w:rPr>
            </w:pPr>
            <w:r w:rsidRPr="006170A0">
              <w:rPr>
                <w:b w:val="0"/>
                <w:color w:val="000000"/>
                <w:sz w:val="20"/>
                <w:szCs w:val="20"/>
              </w:rPr>
              <w:lastRenderedPageBreak/>
              <w:t>ctx-lh-superiortemporal</w:t>
            </w:r>
          </w:p>
        </w:tc>
        <w:tc>
          <w:tcPr>
            <w:tcW w:w="2682" w:type="dxa"/>
          </w:tcPr>
          <w:p w14:paraId="6AAB660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ctx-lh-supramarginal</w:t>
            </w:r>
          </w:p>
        </w:tc>
        <w:tc>
          <w:tcPr>
            <w:tcW w:w="883" w:type="dxa"/>
          </w:tcPr>
          <w:p w14:paraId="4C77369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1475792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0.512758259</w:t>
            </w:r>
          </w:p>
        </w:tc>
        <w:tc>
          <w:tcPr>
            <w:tcW w:w="1039" w:type="dxa"/>
          </w:tcPr>
          <w:p w14:paraId="79B669A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787564CA"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4D5C763" w14:textId="77777777" w:rsidR="00932176" w:rsidRPr="006170A0" w:rsidRDefault="001D37B0">
            <w:pPr>
              <w:rPr>
                <w:b w:val="0"/>
                <w:color w:val="000000"/>
                <w:sz w:val="20"/>
                <w:szCs w:val="20"/>
              </w:rPr>
            </w:pPr>
            <w:r w:rsidRPr="006170A0">
              <w:rPr>
                <w:b w:val="0"/>
                <w:color w:val="000000"/>
                <w:sz w:val="20"/>
                <w:szCs w:val="20"/>
              </w:rPr>
              <w:t>wm-lh-inferiortemporal</w:t>
            </w:r>
          </w:p>
        </w:tc>
        <w:tc>
          <w:tcPr>
            <w:tcW w:w="2682" w:type="dxa"/>
          </w:tcPr>
          <w:p w14:paraId="584EFD6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wm-lh-parahippocampal</w:t>
            </w:r>
          </w:p>
        </w:tc>
        <w:tc>
          <w:tcPr>
            <w:tcW w:w="883" w:type="dxa"/>
          </w:tcPr>
          <w:p w14:paraId="695D1DF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345408C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0.503050846</w:t>
            </w:r>
          </w:p>
        </w:tc>
        <w:tc>
          <w:tcPr>
            <w:tcW w:w="1039" w:type="dxa"/>
          </w:tcPr>
          <w:p w14:paraId="16E208B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1C0FB5EB"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AA89371" w14:textId="77777777" w:rsidR="00932176" w:rsidRPr="006170A0" w:rsidRDefault="001D37B0">
            <w:pPr>
              <w:rPr>
                <w:b w:val="0"/>
                <w:color w:val="000000"/>
                <w:sz w:val="20"/>
                <w:szCs w:val="20"/>
              </w:rPr>
            </w:pPr>
            <w:r w:rsidRPr="006170A0">
              <w:rPr>
                <w:b w:val="0"/>
                <w:color w:val="000000"/>
                <w:sz w:val="20"/>
                <w:szCs w:val="20"/>
              </w:rPr>
              <w:t>ctx-rh-inferiortemporal</w:t>
            </w:r>
          </w:p>
        </w:tc>
        <w:tc>
          <w:tcPr>
            <w:tcW w:w="2682" w:type="dxa"/>
          </w:tcPr>
          <w:p w14:paraId="402D2BD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wm-rh-inferiortemporal</w:t>
            </w:r>
          </w:p>
        </w:tc>
        <w:tc>
          <w:tcPr>
            <w:tcW w:w="883" w:type="dxa"/>
          </w:tcPr>
          <w:p w14:paraId="1FF7D67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1EC24C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0.48999139</w:t>
            </w:r>
          </w:p>
        </w:tc>
        <w:tc>
          <w:tcPr>
            <w:tcW w:w="1039" w:type="dxa"/>
          </w:tcPr>
          <w:p w14:paraId="5B4C601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0CCED16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21C2B524" w14:textId="77777777" w:rsidR="00932176" w:rsidRPr="006170A0" w:rsidRDefault="001D37B0">
            <w:pPr>
              <w:rPr>
                <w:b w:val="0"/>
                <w:color w:val="000000"/>
                <w:sz w:val="20"/>
                <w:szCs w:val="20"/>
              </w:rPr>
            </w:pPr>
            <w:r w:rsidRPr="006170A0">
              <w:rPr>
                <w:b w:val="0"/>
                <w:color w:val="000000"/>
                <w:sz w:val="20"/>
                <w:szCs w:val="20"/>
              </w:rPr>
              <w:t>ctx-lh-superiortemporal</w:t>
            </w:r>
          </w:p>
        </w:tc>
        <w:tc>
          <w:tcPr>
            <w:tcW w:w="2682" w:type="dxa"/>
          </w:tcPr>
          <w:p w14:paraId="45ABE57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6E8EF9B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7E0DF7F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0.488430623</w:t>
            </w:r>
          </w:p>
        </w:tc>
        <w:tc>
          <w:tcPr>
            <w:tcW w:w="1039" w:type="dxa"/>
          </w:tcPr>
          <w:p w14:paraId="78EF3B9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60E93B85"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5431388" w14:textId="77777777" w:rsidR="00932176" w:rsidRPr="006170A0" w:rsidRDefault="001D37B0">
            <w:pPr>
              <w:rPr>
                <w:b w:val="0"/>
                <w:color w:val="000000"/>
                <w:sz w:val="20"/>
                <w:szCs w:val="20"/>
              </w:rPr>
            </w:pPr>
            <w:r w:rsidRPr="006170A0">
              <w:rPr>
                <w:b w:val="0"/>
                <w:color w:val="000000"/>
                <w:sz w:val="20"/>
                <w:szCs w:val="20"/>
              </w:rPr>
              <w:t>ctx-lh-lingual</w:t>
            </w:r>
          </w:p>
        </w:tc>
        <w:tc>
          <w:tcPr>
            <w:tcW w:w="2682" w:type="dxa"/>
          </w:tcPr>
          <w:p w14:paraId="2951496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wm-lh-lingual</w:t>
            </w:r>
          </w:p>
        </w:tc>
        <w:tc>
          <w:tcPr>
            <w:tcW w:w="883" w:type="dxa"/>
          </w:tcPr>
          <w:p w14:paraId="2E7AF91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3EB207E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0.488001314</w:t>
            </w:r>
          </w:p>
        </w:tc>
        <w:tc>
          <w:tcPr>
            <w:tcW w:w="1039" w:type="dxa"/>
          </w:tcPr>
          <w:p w14:paraId="4EE5CCA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50B333F"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E9D4C22" w14:textId="77777777" w:rsidR="00932176" w:rsidRPr="006170A0" w:rsidRDefault="001D37B0">
            <w:pPr>
              <w:rPr>
                <w:b w:val="0"/>
                <w:color w:val="000000"/>
                <w:sz w:val="20"/>
                <w:szCs w:val="20"/>
              </w:rPr>
            </w:pPr>
            <w:r w:rsidRPr="006170A0">
              <w:rPr>
                <w:b w:val="0"/>
                <w:color w:val="000000"/>
                <w:sz w:val="20"/>
                <w:szCs w:val="20"/>
              </w:rPr>
              <w:t>ctx-lh-middletemporal</w:t>
            </w:r>
          </w:p>
        </w:tc>
        <w:tc>
          <w:tcPr>
            <w:tcW w:w="2682" w:type="dxa"/>
          </w:tcPr>
          <w:p w14:paraId="237EA6F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4CD934D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43CC07E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0.479631377</w:t>
            </w:r>
          </w:p>
        </w:tc>
        <w:tc>
          <w:tcPr>
            <w:tcW w:w="1039" w:type="dxa"/>
          </w:tcPr>
          <w:p w14:paraId="0557D17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77B7CDF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9B9C523" w14:textId="77777777" w:rsidR="00932176" w:rsidRPr="006170A0" w:rsidRDefault="001D37B0">
            <w:pPr>
              <w:rPr>
                <w:b w:val="0"/>
                <w:color w:val="000000"/>
                <w:sz w:val="20"/>
                <w:szCs w:val="20"/>
              </w:rPr>
            </w:pPr>
            <w:r w:rsidRPr="006170A0">
              <w:rPr>
                <w:b w:val="0"/>
                <w:color w:val="000000"/>
                <w:sz w:val="20"/>
                <w:szCs w:val="20"/>
              </w:rPr>
              <w:t>ctx-rh-pericalcarine</w:t>
            </w:r>
          </w:p>
        </w:tc>
        <w:tc>
          <w:tcPr>
            <w:tcW w:w="2682" w:type="dxa"/>
          </w:tcPr>
          <w:p w14:paraId="16CCB3F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wm-rh-cuneus</w:t>
            </w:r>
          </w:p>
        </w:tc>
        <w:tc>
          <w:tcPr>
            <w:tcW w:w="883" w:type="dxa"/>
          </w:tcPr>
          <w:p w14:paraId="46210C4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7CE1022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0.477232169</w:t>
            </w:r>
          </w:p>
        </w:tc>
        <w:tc>
          <w:tcPr>
            <w:tcW w:w="1039" w:type="dxa"/>
          </w:tcPr>
          <w:p w14:paraId="5F1D078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7B0E62D2"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1666954" w14:textId="77777777" w:rsidR="00932176" w:rsidRPr="006170A0" w:rsidRDefault="001D37B0">
            <w:pPr>
              <w:rPr>
                <w:b w:val="0"/>
                <w:color w:val="000000"/>
                <w:sz w:val="20"/>
                <w:szCs w:val="20"/>
              </w:rPr>
            </w:pPr>
            <w:r w:rsidRPr="006170A0">
              <w:rPr>
                <w:b w:val="0"/>
                <w:color w:val="000000"/>
                <w:sz w:val="20"/>
                <w:szCs w:val="20"/>
              </w:rPr>
              <w:t>ctx-rh-caudalanteriorcingulate</w:t>
            </w:r>
          </w:p>
        </w:tc>
        <w:tc>
          <w:tcPr>
            <w:tcW w:w="2682" w:type="dxa"/>
          </w:tcPr>
          <w:p w14:paraId="30E3B6A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14:paraId="2AE1DC5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35CDA7C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0.469183176</w:t>
            </w:r>
          </w:p>
        </w:tc>
        <w:tc>
          <w:tcPr>
            <w:tcW w:w="1039" w:type="dxa"/>
          </w:tcPr>
          <w:p w14:paraId="2DAA586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14:paraId="27ABB5B9"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1F218B5" w14:textId="77777777" w:rsidR="00932176" w:rsidRPr="006170A0" w:rsidRDefault="001D37B0">
            <w:pPr>
              <w:rPr>
                <w:b w:val="0"/>
                <w:color w:val="000000"/>
                <w:sz w:val="20"/>
                <w:szCs w:val="20"/>
              </w:rPr>
            </w:pPr>
            <w:r w:rsidRPr="006170A0">
              <w:rPr>
                <w:b w:val="0"/>
                <w:color w:val="000000"/>
                <w:sz w:val="20"/>
                <w:szCs w:val="20"/>
              </w:rPr>
              <w:t>ctx-rh-isthmuscingulate</w:t>
            </w:r>
          </w:p>
        </w:tc>
        <w:tc>
          <w:tcPr>
            <w:tcW w:w="2682" w:type="dxa"/>
          </w:tcPr>
          <w:p w14:paraId="6FAAD2D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wm-rh-isthmuscingulate</w:t>
            </w:r>
          </w:p>
        </w:tc>
        <w:tc>
          <w:tcPr>
            <w:tcW w:w="883" w:type="dxa"/>
          </w:tcPr>
          <w:p w14:paraId="07682C8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4281BC9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0.465403963</w:t>
            </w:r>
          </w:p>
        </w:tc>
        <w:tc>
          <w:tcPr>
            <w:tcW w:w="1039" w:type="dxa"/>
          </w:tcPr>
          <w:p w14:paraId="062DD75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14:paraId="016730C2" w14:textId="77777777" w:rsidR="00932176" w:rsidRDefault="00932176">
      <w:pPr>
        <w:pStyle w:val="Body"/>
      </w:pPr>
    </w:p>
    <w:p w14:paraId="6EC63EF1" w14:textId="77777777" w:rsidR="00932176" w:rsidRPr="0009747B" w:rsidRDefault="001D37B0">
      <w:pPr>
        <w:rPr>
          <w:sz w:val="28"/>
          <w:rPrChange w:id="1855" w:author="David Mattie" w:date="2019-08-18T20:57:00Z">
            <w:rPr>
              <w:highlight w:val="yellow"/>
            </w:rPr>
          </w:rPrChange>
        </w:rPr>
        <w:pPrChange w:id="1856" w:author="David Mattie" w:date="2019-08-18T20:57:00Z">
          <w:pPr>
            <w:pStyle w:val="Heading5"/>
          </w:pPr>
        </w:pPrChange>
      </w:pPr>
      <w:r w:rsidRPr="0009747B">
        <w:rPr>
          <w:sz w:val="28"/>
          <w:rPrChange w:id="1857" w:author="David Mattie" w:date="2019-08-18T20:57:00Z">
            <w:rPr>
              <w:highlight w:val="yellow"/>
            </w:rPr>
          </w:rPrChange>
        </w:rPr>
        <w:t>Findings</w:t>
      </w:r>
    </w:p>
    <w:p w14:paraId="466993CB" w14:textId="77777777" w:rsidR="006170A0" w:rsidRPr="002154F0" w:rsidRDefault="006170A0" w:rsidP="006170A0">
      <w:pPr>
        <w:rPr>
          <w:rPrChange w:id="1858" w:author="David Mattie" w:date="2019-08-01T19:20:00Z">
            <w:rPr>
              <w:highlight w:val="yellow"/>
            </w:rPr>
          </w:rPrChange>
        </w:rPr>
      </w:pPr>
    </w:p>
    <w:p w14:paraId="5B57BBDF" w14:textId="75E59163" w:rsidR="004151FF" w:rsidRDefault="001D37B0">
      <w:pPr>
        <w:pStyle w:val="Body"/>
        <w:jc w:val="left"/>
      </w:pPr>
      <w:del w:id="1859" w:author="David Mattie" w:date="2019-08-01T19:15:00Z">
        <w:r w:rsidRPr="002154F0" w:rsidDel="002154F0">
          <w:rPr>
            <w:rPrChange w:id="1860" w:author="David Mattie" w:date="2019-08-01T19:20:00Z">
              <w:rPr>
                <w:highlight w:val="yellow"/>
              </w:rPr>
            </w:rPrChange>
          </w:rPr>
          <w:delText>[TODO] I’m not sure of the value of this measur</w:delText>
        </w:r>
        <w:r w:rsidR="00E928BD" w:rsidRPr="002154F0" w:rsidDel="002154F0">
          <w:rPr>
            <w:rPrChange w:id="1861" w:author="David Mattie" w:date="2019-08-01T19:20:00Z">
              <w:rPr>
                <w:highlight w:val="yellow"/>
              </w:rPr>
            </w:rPrChange>
          </w:rPr>
          <w:delText xml:space="preserve">e.  </w:delText>
        </w:r>
      </w:del>
      <w:r w:rsidR="00E928BD" w:rsidRPr="002154F0">
        <w:rPr>
          <w:rPrChange w:id="1862" w:author="David Mattie" w:date="2019-08-01T19:20:00Z">
            <w:rPr>
              <w:highlight w:val="yellow"/>
            </w:rPr>
          </w:rPrChange>
        </w:rPr>
        <w:t xml:space="preserve">This </w:t>
      </w:r>
      <w:ins w:id="1863" w:author="David Mattie" w:date="2019-08-01T19:17:00Z">
        <w:r w:rsidR="002154F0">
          <w:t>is a</w:t>
        </w:r>
        <w:r w:rsidR="002154F0" w:rsidRPr="002154F0">
          <w:rPr>
            <w:rPrChange w:id="1864" w:author="David Mattie" w:date="2019-08-01T19:20:00Z">
              <w:rPr>
                <w:highlight w:val="yellow"/>
              </w:rPr>
            </w:rPrChange>
          </w:rPr>
          <w:t xml:space="preserve"> 3</w:t>
        </w:r>
      </w:ins>
      <w:ins w:id="1865" w:author="David Mattie" w:date="2019-08-01T19:20:00Z">
        <w:r w:rsidR="002154F0">
          <w:t>D</w:t>
        </w:r>
      </w:ins>
      <w:ins w:id="1866" w:author="David Mattie" w:date="2019-08-01T19:17:00Z">
        <w:r w:rsidR="002154F0" w:rsidRPr="002154F0">
          <w:rPr>
            <w:rPrChange w:id="1867" w:author="David Mattie" w:date="2019-08-01T19:20:00Z">
              <w:rPr>
                <w:highlight w:val="yellow"/>
              </w:rPr>
            </w:rPrChange>
          </w:rPr>
          <w:t xml:space="preserve"> image rendering </w:t>
        </w:r>
      </w:ins>
      <w:ins w:id="1868" w:author="David Mattie" w:date="2019-08-01T19:15:00Z">
        <w:r w:rsidR="002154F0" w:rsidRPr="002154F0">
          <w:rPr>
            <w:rPrChange w:id="1869" w:author="David Mattie" w:date="2019-08-01T19:20:00Z">
              <w:rPr>
                <w:highlight w:val="yellow"/>
              </w:rPr>
            </w:rPrChange>
          </w:rPr>
          <w:t xml:space="preserve">measure </w:t>
        </w:r>
      </w:ins>
      <w:r w:rsidR="00E928BD" w:rsidRPr="002154F0">
        <w:rPr>
          <w:rPrChange w:id="1870" w:author="David Mattie" w:date="2019-08-01T19:20:00Z">
            <w:rPr>
              <w:highlight w:val="yellow"/>
            </w:rPr>
          </w:rPrChange>
        </w:rPr>
        <w:t>represent</w:t>
      </w:r>
      <w:ins w:id="1871" w:author="David Mattie" w:date="2019-08-01T19:17:00Z">
        <w:r w:rsidR="002154F0" w:rsidRPr="002154F0">
          <w:rPr>
            <w:rPrChange w:id="1872" w:author="David Mattie" w:date="2019-08-01T19:20:00Z">
              <w:rPr>
                <w:highlight w:val="yellow"/>
              </w:rPr>
            </w:rPrChange>
          </w:rPr>
          <w:t>ing</w:t>
        </w:r>
      </w:ins>
      <w:del w:id="1873" w:author="David Mattie" w:date="2019-08-01T19:17:00Z">
        <w:r w:rsidR="00E928BD" w:rsidRPr="002154F0" w:rsidDel="002154F0">
          <w:rPr>
            <w:rPrChange w:id="1874" w:author="David Mattie" w:date="2019-08-01T19:20:00Z">
              <w:rPr>
                <w:highlight w:val="yellow"/>
              </w:rPr>
            </w:rPrChange>
          </w:rPr>
          <w:delText>s</w:delText>
        </w:r>
      </w:del>
      <w:r w:rsidR="00E928BD" w:rsidRPr="002154F0">
        <w:rPr>
          <w:rPrChange w:id="1875" w:author="David Mattie" w:date="2019-08-01T19:20:00Z">
            <w:rPr>
              <w:highlight w:val="yellow"/>
            </w:rPr>
          </w:rPrChange>
        </w:rPr>
        <w:t xml:space="preserve"> the glyphs </w:t>
      </w:r>
      <w:r w:rsidRPr="002154F0">
        <w:rPr>
          <w:rPrChange w:id="1876" w:author="David Mattie" w:date="2019-08-01T19:20:00Z">
            <w:rPr>
              <w:highlight w:val="yellow"/>
            </w:rPr>
          </w:rPrChange>
        </w:rPr>
        <w:t>o</w:t>
      </w:r>
      <w:r w:rsidR="00E928BD" w:rsidRPr="002154F0">
        <w:rPr>
          <w:rPrChange w:id="1877" w:author="David Mattie" w:date="2019-08-01T19:20:00Z">
            <w:rPr>
              <w:highlight w:val="yellow"/>
            </w:rPr>
          </w:rPrChange>
        </w:rPr>
        <w:t>r</w:t>
      </w:r>
      <w:r w:rsidRPr="002154F0">
        <w:rPr>
          <w:rPrChange w:id="1878" w:author="David Mattie" w:date="2019-08-01T19:20:00Z">
            <w:rPr>
              <w:highlight w:val="yellow"/>
            </w:rPr>
          </w:rPrChange>
        </w:rPr>
        <w:t xml:space="preserve"> strokes used to </w:t>
      </w:r>
      <w:del w:id="1879" w:author="David Mattie" w:date="2019-08-01T19:18:00Z">
        <w:r w:rsidRPr="002154F0" w:rsidDel="002154F0">
          <w:rPr>
            <w:rPrChange w:id="1880" w:author="David Mattie" w:date="2019-08-01T19:20:00Z">
              <w:rPr>
                <w:highlight w:val="yellow"/>
              </w:rPr>
            </w:rPrChange>
          </w:rPr>
          <w:delText xml:space="preserve">represent </w:delText>
        </w:r>
      </w:del>
      <w:ins w:id="1881" w:author="David Mattie" w:date="2019-08-01T19:18:00Z">
        <w:r w:rsidR="002154F0" w:rsidRPr="002154F0">
          <w:rPr>
            <w:rPrChange w:id="1882" w:author="David Mattie" w:date="2019-08-01T19:20:00Z">
              <w:rPr>
                <w:highlight w:val="yellow"/>
              </w:rPr>
            </w:rPrChange>
          </w:rPr>
          <w:t xml:space="preserve">draw </w:t>
        </w:r>
      </w:ins>
      <w:r w:rsidRPr="002154F0">
        <w:rPr>
          <w:rPrChange w:id="1883" w:author="David Mattie" w:date="2019-08-01T19:20:00Z">
            <w:rPr>
              <w:highlight w:val="yellow"/>
            </w:rPr>
          </w:rPrChange>
        </w:rPr>
        <w:t>the fiber tract visually.  Th</w:t>
      </w:r>
      <w:ins w:id="1884" w:author="David Mattie" w:date="2019-08-01T19:15:00Z">
        <w:r w:rsidR="002154F0" w:rsidRPr="002154F0">
          <w:rPr>
            <w:rPrChange w:id="1885" w:author="David Mattie" w:date="2019-08-01T19:20:00Z">
              <w:rPr>
                <w:highlight w:val="yellow"/>
              </w:rPr>
            </w:rPrChange>
          </w:rPr>
          <w:t>is measure will vary with</w:t>
        </w:r>
      </w:ins>
      <w:del w:id="1886" w:author="David Mattie" w:date="2019-08-01T19:15:00Z">
        <w:r w:rsidRPr="002154F0" w:rsidDel="002154F0">
          <w:rPr>
            <w:rPrChange w:id="1887" w:author="David Mattie" w:date="2019-08-01T19:20:00Z">
              <w:rPr>
                <w:highlight w:val="yellow"/>
              </w:rPr>
            </w:rPrChange>
          </w:rPr>
          <w:delText>e</w:delText>
        </w:r>
      </w:del>
      <w:r w:rsidRPr="002154F0">
        <w:rPr>
          <w:rPrChange w:id="1888" w:author="David Mattie" w:date="2019-08-01T19:20:00Z">
            <w:rPr>
              <w:highlight w:val="yellow"/>
            </w:rPr>
          </w:rPrChange>
        </w:rPr>
        <w:t xml:space="preserve"> more twists and turns</w:t>
      </w:r>
      <w:ins w:id="1889" w:author="David Mattie" w:date="2019-08-01T19:15:00Z">
        <w:r w:rsidR="002154F0" w:rsidRPr="002154F0">
          <w:rPr>
            <w:rPrChange w:id="1890" w:author="David Mattie" w:date="2019-08-01T19:20:00Z">
              <w:rPr>
                <w:highlight w:val="yellow"/>
              </w:rPr>
            </w:rPrChange>
          </w:rPr>
          <w:t xml:space="preserve">, </w:t>
        </w:r>
      </w:ins>
      <w:ins w:id="1891" w:author="David Mattie" w:date="2019-08-01T19:18:00Z">
        <w:r w:rsidR="002154F0" w:rsidRPr="002154F0">
          <w:rPr>
            <w:rPrChange w:id="1892" w:author="David Mattie" w:date="2019-08-01T19:20:00Z">
              <w:rPr>
                <w:highlight w:val="yellow"/>
              </w:rPr>
            </w:rPrChange>
          </w:rPr>
          <w:t>tract length and total number of tracts.  This measure is included to support future assessment</w:t>
        </w:r>
      </w:ins>
      <w:ins w:id="1893" w:author="David Mattie" w:date="2019-08-01T19:20:00Z">
        <w:r w:rsidR="002154F0" w:rsidRPr="002154F0">
          <w:rPr>
            <w:rPrChange w:id="1894" w:author="David Mattie" w:date="2019-08-01T19:20:00Z">
              <w:rPr>
                <w:highlight w:val="yellow"/>
              </w:rPr>
            </w:rPrChange>
          </w:rPr>
          <w:t>.</w:t>
        </w:r>
      </w:ins>
      <w:del w:id="1895" w:author="David Mattie" w:date="2019-08-01T19:16:00Z">
        <w:r w:rsidRPr="002154F0" w:rsidDel="002154F0">
          <w:rPr>
            <w:rPrChange w:id="1896" w:author="David Mattie" w:date="2019-08-01T19:20:00Z">
              <w:rPr>
                <w:highlight w:val="yellow"/>
              </w:rPr>
            </w:rPrChange>
          </w:rPr>
          <w:delText xml:space="preserve"> + t</w:delText>
        </w:r>
      </w:del>
      <w:del w:id="1897" w:author="David Mattie" w:date="2019-08-01T19:19:00Z">
        <w:r w:rsidRPr="002154F0" w:rsidDel="002154F0">
          <w:rPr>
            <w:rPrChange w:id="1898" w:author="David Mattie" w:date="2019-08-01T19:20:00Z">
              <w:rPr>
                <w:highlight w:val="yellow"/>
              </w:rPr>
            </w:rPrChange>
          </w:rPr>
          <w:delText>ract length + tract count, the more lines needed to render the tract.</w:delText>
        </w:r>
      </w:del>
    </w:p>
    <w:p w14:paraId="4FCF2DC8" w14:textId="77777777" w:rsidR="00932176" w:rsidRDefault="006170A0" w:rsidP="004151FF">
      <w:pPr>
        <w:pStyle w:val="Body"/>
        <w:ind w:firstLine="0"/>
        <w:jc w:val="left"/>
      </w:pPr>
      <w:r>
        <w:rPr>
          <w:noProof/>
        </w:rPr>
        <w:lastRenderedPageBreak/>
        <w:drawing>
          <wp:inline distT="0" distB="0" distL="0" distR="0" wp14:anchorId="2AAB5009" wp14:editId="092A273D">
            <wp:extent cx="5486400" cy="5486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nesToRender-Pairplot-al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1C2E57" w14:textId="2ED6EC08" w:rsidR="00932176" w:rsidRDefault="001D37B0">
      <w:pPr>
        <w:pStyle w:val="Caption"/>
        <w:jc w:val="center"/>
      </w:pPr>
      <w:r>
        <w:t xml:space="preserve">Figure </w:t>
      </w:r>
      <w:r>
        <w:fldChar w:fldCharType="begin"/>
      </w:r>
      <w:r>
        <w:instrText>SEQ Figure \* ARABIC</w:instrText>
      </w:r>
      <w:r>
        <w:fldChar w:fldCharType="separate"/>
      </w:r>
      <w:ins w:id="1899" w:author="David Mattie" w:date="2019-08-19T08:44:00Z">
        <w:r w:rsidR="002B3FE8">
          <w:rPr>
            <w:noProof/>
          </w:rPr>
          <w:t>19</w:t>
        </w:r>
      </w:ins>
      <w:del w:id="1900" w:author="David Mattie" w:date="2019-08-01T18:20:00Z">
        <w:r w:rsidR="00A72CEF" w:rsidDel="00E7462C">
          <w:rPr>
            <w:noProof/>
          </w:rPr>
          <w:delText>15</w:delText>
        </w:r>
      </w:del>
      <w:r>
        <w:fldChar w:fldCharType="end"/>
      </w:r>
      <w:r>
        <w:t xml:space="preserve"> - Lines to Render effect size per measure</w:t>
      </w:r>
    </w:p>
    <w:p w14:paraId="062AB3E6" w14:textId="77777777" w:rsidR="004151FF" w:rsidRDefault="004151FF" w:rsidP="004151FF"/>
    <w:p w14:paraId="2F442E6F" w14:textId="77777777" w:rsidR="00932176" w:rsidRDefault="001D37B0">
      <w:pPr>
        <w:pStyle w:val="Heading4"/>
        <w:numPr>
          <w:ilvl w:val="3"/>
          <w:numId w:val="2"/>
        </w:numPr>
        <w:rPr>
          <w:rStyle w:val="Strong"/>
          <w:b w:val="0"/>
        </w:rPr>
      </w:pPr>
      <w:bookmarkStart w:id="1901" w:name="_Toc17056287"/>
      <w:r>
        <w:rPr>
          <w:rStyle w:val="Strong"/>
          <w:b w:val="0"/>
        </w:rPr>
        <w:t>Tracts to Render</w:t>
      </w:r>
      <w:bookmarkEnd w:id="1901"/>
    </w:p>
    <w:p w14:paraId="65B634C9" w14:textId="1212E90D" w:rsidR="006170A0" w:rsidRDefault="006170A0" w:rsidP="006170A0">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1902" w:author="David Mattie" w:date="2019-08-19T08:44:00Z">
        <w:r w:rsidR="002B3FE8">
          <w:rPr>
            <w:noProof/>
          </w:rPr>
          <w:t>7</w:t>
        </w:r>
      </w:ins>
      <w:del w:id="1903" w:author="David Mattie" w:date="2019-08-01T18:27:00Z">
        <w:r w:rsidR="00F34881" w:rsidDel="00E7462C">
          <w:rPr>
            <w:noProof/>
          </w:rPr>
          <w:delText>5</w:delText>
        </w:r>
      </w:del>
      <w:r w:rsidR="00E32EA6">
        <w:rPr>
          <w:noProof/>
        </w:rPr>
        <w:fldChar w:fldCharType="end"/>
      </w:r>
      <w:r>
        <w:t xml:space="preserve"> - </w:t>
      </w:r>
      <w:r w:rsidRPr="00F8189B">
        <w:t>Largest effect size</w:t>
      </w:r>
      <w:r>
        <w:t xml:space="preserve"> for gender when measuring Tract</w:t>
      </w:r>
      <w:r w:rsidRPr="00F8189B">
        <w:t>ToRender</w:t>
      </w:r>
    </w:p>
    <w:tbl>
      <w:tblPr>
        <w:tblStyle w:val="PlainTable2"/>
        <w:tblW w:w="7837" w:type="dxa"/>
        <w:tblLook w:val="04A0" w:firstRow="1" w:lastRow="0" w:firstColumn="1" w:lastColumn="0" w:noHBand="0" w:noVBand="1"/>
      </w:tblPr>
      <w:tblGrid>
        <w:gridCol w:w="2401"/>
        <w:gridCol w:w="2472"/>
        <w:gridCol w:w="960"/>
        <w:gridCol w:w="966"/>
        <w:gridCol w:w="1038"/>
      </w:tblGrid>
      <w:tr w:rsidR="00932176" w14:paraId="7F0E137E" w14:textId="77777777"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A13E268" w14:textId="77777777" w:rsidR="00932176" w:rsidRPr="006170A0" w:rsidRDefault="001D37B0">
            <w:pPr>
              <w:rPr>
                <w:bCs w:val="0"/>
                <w:color w:val="000000"/>
                <w:sz w:val="20"/>
                <w:szCs w:val="20"/>
              </w:rPr>
            </w:pPr>
            <w:r w:rsidRPr="006170A0">
              <w:rPr>
                <w:bCs w:val="0"/>
                <w:color w:val="000000"/>
                <w:sz w:val="20"/>
                <w:szCs w:val="20"/>
              </w:rPr>
              <w:t>ROI Start</w:t>
            </w:r>
          </w:p>
        </w:tc>
        <w:tc>
          <w:tcPr>
            <w:tcW w:w="2472" w:type="dxa"/>
          </w:tcPr>
          <w:p w14:paraId="07E16C07"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ROI End</w:t>
            </w:r>
          </w:p>
        </w:tc>
        <w:tc>
          <w:tcPr>
            <w:tcW w:w="960" w:type="dxa"/>
          </w:tcPr>
          <w:p w14:paraId="6DF9FD84"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Method</w:t>
            </w:r>
          </w:p>
        </w:tc>
        <w:tc>
          <w:tcPr>
            <w:tcW w:w="966" w:type="dxa"/>
          </w:tcPr>
          <w:p w14:paraId="2A7F9AE7"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Effect Size</w:t>
            </w:r>
          </w:p>
        </w:tc>
        <w:tc>
          <w:tcPr>
            <w:tcW w:w="1038" w:type="dxa"/>
          </w:tcPr>
          <w:p w14:paraId="7C6663C2"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Non Null Measures</w:t>
            </w:r>
          </w:p>
        </w:tc>
      </w:tr>
      <w:tr w:rsidR="00932176" w14:paraId="41F383F3"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5A0EB917" w14:textId="77777777" w:rsidR="00932176" w:rsidRPr="006170A0" w:rsidRDefault="001D37B0">
            <w:pPr>
              <w:rPr>
                <w:b w:val="0"/>
                <w:color w:val="000000"/>
                <w:sz w:val="20"/>
                <w:szCs w:val="20"/>
              </w:rPr>
            </w:pPr>
            <w:r w:rsidRPr="006170A0">
              <w:rPr>
                <w:b w:val="0"/>
                <w:color w:val="000000"/>
                <w:sz w:val="20"/>
                <w:szCs w:val="20"/>
              </w:rPr>
              <w:t>ctx-lh-superiorfrontal</w:t>
            </w:r>
          </w:p>
        </w:tc>
        <w:tc>
          <w:tcPr>
            <w:tcW w:w="2472" w:type="dxa"/>
          </w:tcPr>
          <w:p w14:paraId="01DF8BF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wm-lh-superiorfrontal</w:t>
            </w:r>
          </w:p>
        </w:tc>
        <w:tc>
          <w:tcPr>
            <w:tcW w:w="960" w:type="dxa"/>
          </w:tcPr>
          <w:p w14:paraId="780A1A3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14:paraId="369C776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0.673362</w:t>
            </w:r>
          </w:p>
        </w:tc>
        <w:tc>
          <w:tcPr>
            <w:tcW w:w="1038" w:type="dxa"/>
          </w:tcPr>
          <w:p w14:paraId="2B9D05C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4D502E9F"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3619E741" w14:textId="77777777" w:rsidR="00932176" w:rsidRPr="006170A0" w:rsidRDefault="001D37B0">
            <w:pPr>
              <w:rPr>
                <w:b w:val="0"/>
                <w:color w:val="000000"/>
                <w:sz w:val="20"/>
                <w:szCs w:val="20"/>
              </w:rPr>
            </w:pPr>
            <w:r w:rsidRPr="006170A0">
              <w:rPr>
                <w:b w:val="0"/>
                <w:color w:val="000000"/>
                <w:sz w:val="20"/>
                <w:szCs w:val="20"/>
              </w:rPr>
              <w:t>ctx-rh-fusiform</w:t>
            </w:r>
          </w:p>
        </w:tc>
        <w:tc>
          <w:tcPr>
            <w:tcW w:w="2472" w:type="dxa"/>
          </w:tcPr>
          <w:p w14:paraId="1AC98A9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wm-rh-fusiform</w:t>
            </w:r>
          </w:p>
        </w:tc>
        <w:tc>
          <w:tcPr>
            <w:tcW w:w="960" w:type="dxa"/>
          </w:tcPr>
          <w:p w14:paraId="40D7BFB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966" w:type="dxa"/>
          </w:tcPr>
          <w:p w14:paraId="2FE2B40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0.644881</w:t>
            </w:r>
          </w:p>
        </w:tc>
        <w:tc>
          <w:tcPr>
            <w:tcW w:w="1038" w:type="dxa"/>
          </w:tcPr>
          <w:p w14:paraId="27218DF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1DACE16"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8196733" w14:textId="77777777" w:rsidR="00932176" w:rsidRPr="006170A0" w:rsidRDefault="001D37B0">
            <w:pPr>
              <w:rPr>
                <w:b w:val="0"/>
                <w:color w:val="000000"/>
                <w:sz w:val="20"/>
                <w:szCs w:val="20"/>
              </w:rPr>
            </w:pPr>
            <w:r w:rsidRPr="006170A0">
              <w:rPr>
                <w:b w:val="0"/>
                <w:color w:val="000000"/>
                <w:sz w:val="20"/>
                <w:szCs w:val="20"/>
              </w:rPr>
              <w:t>ctx-lh-precuneus</w:t>
            </w:r>
          </w:p>
        </w:tc>
        <w:tc>
          <w:tcPr>
            <w:tcW w:w="2472" w:type="dxa"/>
          </w:tcPr>
          <w:p w14:paraId="2198D66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wm-lh-precuneus</w:t>
            </w:r>
          </w:p>
        </w:tc>
        <w:tc>
          <w:tcPr>
            <w:tcW w:w="960" w:type="dxa"/>
          </w:tcPr>
          <w:p w14:paraId="7F664D8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14:paraId="12B9875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0.625481</w:t>
            </w:r>
          </w:p>
        </w:tc>
        <w:tc>
          <w:tcPr>
            <w:tcW w:w="1038" w:type="dxa"/>
          </w:tcPr>
          <w:p w14:paraId="7289F72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5EBCCBA6"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3220E9D9" w14:textId="77777777" w:rsidR="00932176" w:rsidRPr="006170A0" w:rsidRDefault="001D37B0">
            <w:pPr>
              <w:rPr>
                <w:b w:val="0"/>
                <w:color w:val="000000"/>
                <w:sz w:val="20"/>
                <w:szCs w:val="20"/>
              </w:rPr>
            </w:pPr>
            <w:r w:rsidRPr="006170A0">
              <w:rPr>
                <w:b w:val="0"/>
                <w:color w:val="000000"/>
                <w:sz w:val="20"/>
                <w:szCs w:val="20"/>
              </w:rPr>
              <w:t>ctx-lh-superiortemporal</w:t>
            </w:r>
          </w:p>
        </w:tc>
        <w:tc>
          <w:tcPr>
            <w:tcW w:w="2472" w:type="dxa"/>
          </w:tcPr>
          <w:p w14:paraId="33B80B1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960" w:type="dxa"/>
          </w:tcPr>
          <w:p w14:paraId="368E425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0A945E1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0.624466</w:t>
            </w:r>
          </w:p>
        </w:tc>
        <w:tc>
          <w:tcPr>
            <w:tcW w:w="1038" w:type="dxa"/>
          </w:tcPr>
          <w:p w14:paraId="78EAB20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A6101CF"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0BDD8B21" w14:textId="77777777" w:rsidR="00932176" w:rsidRPr="006170A0" w:rsidRDefault="001D37B0">
            <w:pPr>
              <w:rPr>
                <w:b w:val="0"/>
                <w:color w:val="000000"/>
                <w:sz w:val="20"/>
                <w:szCs w:val="20"/>
              </w:rPr>
            </w:pPr>
            <w:r w:rsidRPr="006170A0">
              <w:rPr>
                <w:b w:val="0"/>
                <w:color w:val="000000"/>
                <w:sz w:val="20"/>
                <w:szCs w:val="20"/>
              </w:rPr>
              <w:t>ctx-lh-lateraloccipital</w:t>
            </w:r>
          </w:p>
        </w:tc>
        <w:tc>
          <w:tcPr>
            <w:tcW w:w="2472" w:type="dxa"/>
          </w:tcPr>
          <w:p w14:paraId="4D2F331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wm-lh-lateraloccipital</w:t>
            </w:r>
          </w:p>
        </w:tc>
        <w:tc>
          <w:tcPr>
            <w:tcW w:w="960" w:type="dxa"/>
          </w:tcPr>
          <w:p w14:paraId="26C741B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14:paraId="452FB1F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0.587301</w:t>
            </w:r>
          </w:p>
        </w:tc>
        <w:tc>
          <w:tcPr>
            <w:tcW w:w="1038" w:type="dxa"/>
          </w:tcPr>
          <w:p w14:paraId="51CC017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585B00D7"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68F11EE" w14:textId="77777777" w:rsidR="00932176" w:rsidRPr="006170A0" w:rsidRDefault="001D37B0">
            <w:pPr>
              <w:rPr>
                <w:b w:val="0"/>
                <w:color w:val="000000"/>
                <w:sz w:val="20"/>
                <w:szCs w:val="20"/>
              </w:rPr>
            </w:pPr>
            <w:r w:rsidRPr="006170A0">
              <w:rPr>
                <w:b w:val="0"/>
                <w:color w:val="000000"/>
                <w:sz w:val="20"/>
                <w:szCs w:val="20"/>
              </w:rPr>
              <w:t>ctx-lh-parstriangularis</w:t>
            </w:r>
          </w:p>
        </w:tc>
        <w:tc>
          <w:tcPr>
            <w:tcW w:w="2472" w:type="dxa"/>
          </w:tcPr>
          <w:p w14:paraId="09AFA5F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wm-lh-parstriangularis</w:t>
            </w:r>
          </w:p>
        </w:tc>
        <w:tc>
          <w:tcPr>
            <w:tcW w:w="960" w:type="dxa"/>
          </w:tcPr>
          <w:p w14:paraId="327F9C2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649725D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0.579324</w:t>
            </w:r>
          </w:p>
        </w:tc>
        <w:tc>
          <w:tcPr>
            <w:tcW w:w="1038" w:type="dxa"/>
          </w:tcPr>
          <w:p w14:paraId="15938B7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4C6D9A7E"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363C2E6B" w14:textId="77777777" w:rsidR="00932176" w:rsidRPr="006170A0" w:rsidRDefault="001D37B0">
            <w:pPr>
              <w:rPr>
                <w:b w:val="0"/>
                <w:color w:val="000000"/>
                <w:sz w:val="20"/>
                <w:szCs w:val="20"/>
              </w:rPr>
            </w:pPr>
            <w:r w:rsidRPr="006170A0">
              <w:rPr>
                <w:b w:val="0"/>
                <w:color w:val="000000"/>
                <w:sz w:val="20"/>
                <w:szCs w:val="20"/>
              </w:rPr>
              <w:lastRenderedPageBreak/>
              <w:t>ctx-lh-supramarginal</w:t>
            </w:r>
          </w:p>
        </w:tc>
        <w:tc>
          <w:tcPr>
            <w:tcW w:w="2472" w:type="dxa"/>
          </w:tcPr>
          <w:p w14:paraId="3DCD917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wm-lh-supramarginal</w:t>
            </w:r>
          </w:p>
        </w:tc>
        <w:tc>
          <w:tcPr>
            <w:tcW w:w="960" w:type="dxa"/>
          </w:tcPr>
          <w:p w14:paraId="12517C5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5B1BB26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0.577071</w:t>
            </w:r>
          </w:p>
        </w:tc>
        <w:tc>
          <w:tcPr>
            <w:tcW w:w="1038" w:type="dxa"/>
          </w:tcPr>
          <w:p w14:paraId="5097037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37D03FA7"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3CCA393" w14:textId="77777777" w:rsidR="00932176" w:rsidRPr="006170A0" w:rsidRDefault="001D37B0">
            <w:pPr>
              <w:rPr>
                <w:b w:val="0"/>
                <w:color w:val="000000"/>
                <w:sz w:val="20"/>
                <w:szCs w:val="20"/>
              </w:rPr>
            </w:pPr>
            <w:r w:rsidRPr="006170A0">
              <w:rPr>
                <w:b w:val="0"/>
                <w:color w:val="000000"/>
                <w:sz w:val="20"/>
                <w:szCs w:val="20"/>
              </w:rPr>
              <w:t>ctx-rh-fusiform</w:t>
            </w:r>
          </w:p>
        </w:tc>
        <w:tc>
          <w:tcPr>
            <w:tcW w:w="2472" w:type="dxa"/>
          </w:tcPr>
          <w:p w14:paraId="7CAC030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ctx-rh-inferiortemporal</w:t>
            </w:r>
          </w:p>
        </w:tc>
        <w:tc>
          <w:tcPr>
            <w:tcW w:w="960" w:type="dxa"/>
          </w:tcPr>
          <w:p w14:paraId="6DFD58C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2B444C9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0.575552</w:t>
            </w:r>
          </w:p>
        </w:tc>
        <w:tc>
          <w:tcPr>
            <w:tcW w:w="1038" w:type="dxa"/>
          </w:tcPr>
          <w:p w14:paraId="763A5B5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2F81CA1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4B26B220" w14:textId="77777777" w:rsidR="00932176" w:rsidRPr="006170A0" w:rsidRDefault="001D37B0">
            <w:pPr>
              <w:rPr>
                <w:b w:val="0"/>
                <w:color w:val="000000"/>
                <w:sz w:val="20"/>
                <w:szCs w:val="20"/>
              </w:rPr>
            </w:pPr>
            <w:r w:rsidRPr="006170A0">
              <w:rPr>
                <w:b w:val="0"/>
                <w:color w:val="000000"/>
                <w:sz w:val="20"/>
                <w:szCs w:val="20"/>
              </w:rPr>
              <w:t>ctx-lh-supramarginal</w:t>
            </w:r>
          </w:p>
        </w:tc>
        <w:tc>
          <w:tcPr>
            <w:tcW w:w="2472" w:type="dxa"/>
          </w:tcPr>
          <w:p w14:paraId="268C41E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960" w:type="dxa"/>
          </w:tcPr>
          <w:p w14:paraId="6DC9114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55A9EE1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0.572275</w:t>
            </w:r>
          </w:p>
        </w:tc>
        <w:tc>
          <w:tcPr>
            <w:tcW w:w="1038" w:type="dxa"/>
          </w:tcPr>
          <w:p w14:paraId="73200C3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74C46F5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1319C42" w14:textId="77777777" w:rsidR="00932176" w:rsidRPr="006170A0" w:rsidRDefault="001D37B0">
            <w:pPr>
              <w:rPr>
                <w:b w:val="0"/>
                <w:color w:val="000000"/>
                <w:sz w:val="20"/>
                <w:szCs w:val="20"/>
              </w:rPr>
            </w:pPr>
            <w:r w:rsidRPr="006170A0">
              <w:rPr>
                <w:b w:val="0"/>
                <w:color w:val="000000"/>
                <w:sz w:val="20"/>
                <w:szCs w:val="20"/>
              </w:rPr>
              <w:t>ctx-rh-lateraloccipital</w:t>
            </w:r>
          </w:p>
        </w:tc>
        <w:tc>
          <w:tcPr>
            <w:tcW w:w="2472" w:type="dxa"/>
          </w:tcPr>
          <w:p w14:paraId="07445EA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wm-rh-lateraloccipital</w:t>
            </w:r>
          </w:p>
        </w:tc>
        <w:tc>
          <w:tcPr>
            <w:tcW w:w="960" w:type="dxa"/>
          </w:tcPr>
          <w:p w14:paraId="64EFFBD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659E4D4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0.568799</w:t>
            </w:r>
          </w:p>
        </w:tc>
        <w:tc>
          <w:tcPr>
            <w:tcW w:w="1038" w:type="dxa"/>
          </w:tcPr>
          <w:p w14:paraId="0506E67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8FA1E04"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EF0766F" w14:textId="77777777" w:rsidR="00932176" w:rsidRPr="006170A0" w:rsidRDefault="001D37B0">
            <w:pPr>
              <w:rPr>
                <w:b w:val="0"/>
                <w:color w:val="000000"/>
                <w:sz w:val="20"/>
                <w:szCs w:val="20"/>
              </w:rPr>
            </w:pPr>
            <w:r w:rsidRPr="006170A0">
              <w:rPr>
                <w:b w:val="0"/>
                <w:color w:val="000000"/>
                <w:sz w:val="20"/>
                <w:szCs w:val="20"/>
              </w:rPr>
              <w:t>ctx-rh-superiorparietal</w:t>
            </w:r>
          </w:p>
        </w:tc>
        <w:tc>
          <w:tcPr>
            <w:tcW w:w="2472" w:type="dxa"/>
          </w:tcPr>
          <w:p w14:paraId="59FC56B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wm-rh-superiorparietal</w:t>
            </w:r>
          </w:p>
        </w:tc>
        <w:tc>
          <w:tcPr>
            <w:tcW w:w="960" w:type="dxa"/>
          </w:tcPr>
          <w:p w14:paraId="409794E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123752E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0.567187</w:t>
            </w:r>
          </w:p>
        </w:tc>
        <w:tc>
          <w:tcPr>
            <w:tcW w:w="1038" w:type="dxa"/>
          </w:tcPr>
          <w:p w14:paraId="6F73651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14:paraId="1AD668B1"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6E5E4043" w14:textId="77777777" w:rsidR="00932176" w:rsidRPr="006170A0" w:rsidRDefault="001D37B0">
            <w:pPr>
              <w:rPr>
                <w:b w:val="0"/>
                <w:color w:val="000000"/>
                <w:sz w:val="20"/>
                <w:szCs w:val="20"/>
              </w:rPr>
            </w:pPr>
            <w:r w:rsidRPr="006170A0">
              <w:rPr>
                <w:b w:val="0"/>
                <w:color w:val="000000"/>
                <w:sz w:val="20"/>
                <w:szCs w:val="20"/>
              </w:rPr>
              <w:t>ctx-lh-rostralmiddlefrontal</w:t>
            </w:r>
          </w:p>
        </w:tc>
        <w:tc>
          <w:tcPr>
            <w:tcW w:w="2472" w:type="dxa"/>
          </w:tcPr>
          <w:p w14:paraId="30D44F1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wm-lh-rostralmiddlefrontal</w:t>
            </w:r>
          </w:p>
        </w:tc>
        <w:tc>
          <w:tcPr>
            <w:tcW w:w="960" w:type="dxa"/>
          </w:tcPr>
          <w:p w14:paraId="5BEBE04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0307EE5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0.562876</w:t>
            </w:r>
          </w:p>
        </w:tc>
        <w:tc>
          <w:tcPr>
            <w:tcW w:w="1038" w:type="dxa"/>
          </w:tcPr>
          <w:p w14:paraId="624F64A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2FDE408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E7B13FC" w14:textId="77777777" w:rsidR="00932176" w:rsidRPr="006170A0" w:rsidRDefault="001D37B0">
            <w:pPr>
              <w:rPr>
                <w:b w:val="0"/>
                <w:color w:val="000000"/>
                <w:sz w:val="20"/>
                <w:szCs w:val="20"/>
              </w:rPr>
            </w:pPr>
            <w:r w:rsidRPr="006170A0">
              <w:rPr>
                <w:b w:val="0"/>
                <w:color w:val="000000"/>
                <w:sz w:val="20"/>
                <w:szCs w:val="20"/>
              </w:rPr>
              <w:t>ctx-rh-precuneus</w:t>
            </w:r>
          </w:p>
        </w:tc>
        <w:tc>
          <w:tcPr>
            <w:tcW w:w="2472" w:type="dxa"/>
          </w:tcPr>
          <w:p w14:paraId="42BA818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wm-rh-precuneus</w:t>
            </w:r>
          </w:p>
        </w:tc>
        <w:tc>
          <w:tcPr>
            <w:tcW w:w="960" w:type="dxa"/>
          </w:tcPr>
          <w:p w14:paraId="0808608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446CDDC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0.554215</w:t>
            </w:r>
          </w:p>
        </w:tc>
        <w:tc>
          <w:tcPr>
            <w:tcW w:w="1038" w:type="dxa"/>
          </w:tcPr>
          <w:p w14:paraId="1F8441D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14:paraId="5842AA69"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7C5D4A35" w14:textId="77777777" w:rsidR="00932176" w:rsidRPr="006170A0" w:rsidRDefault="001D37B0">
            <w:pPr>
              <w:rPr>
                <w:b w:val="0"/>
                <w:color w:val="000000"/>
                <w:sz w:val="20"/>
                <w:szCs w:val="20"/>
              </w:rPr>
            </w:pPr>
            <w:r w:rsidRPr="006170A0">
              <w:rPr>
                <w:b w:val="0"/>
                <w:color w:val="000000"/>
                <w:sz w:val="20"/>
                <w:szCs w:val="20"/>
              </w:rPr>
              <w:t>ctx-lh-middletemporal</w:t>
            </w:r>
          </w:p>
        </w:tc>
        <w:tc>
          <w:tcPr>
            <w:tcW w:w="2472" w:type="dxa"/>
          </w:tcPr>
          <w:p w14:paraId="21F4E00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960" w:type="dxa"/>
          </w:tcPr>
          <w:p w14:paraId="4A43EB8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2AAF523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0.553279</w:t>
            </w:r>
          </w:p>
        </w:tc>
        <w:tc>
          <w:tcPr>
            <w:tcW w:w="1038" w:type="dxa"/>
          </w:tcPr>
          <w:p w14:paraId="22F2D0D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CCC4A55"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09063FA" w14:textId="77777777" w:rsidR="00932176" w:rsidRPr="006170A0" w:rsidRDefault="001D37B0">
            <w:pPr>
              <w:rPr>
                <w:b w:val="0"/>
                <w:color w:val="000000"/>
                <w:sz w:val="20"/>
                <w:szCs w:val="20"/>
              </w:rPr>
            </w:pPr>
            <w:r w:rsidRPr="006170A0">
              <w:rPr>
                <w:b w:val="0"/>
                <w:color w:val="000000"/>
                <w:sz w:val="20"/>
                <w:szCs w:val="20"/>
              </w:rPr>
              <w:t>ctx-rh-fusiform</w:t>
            </w:r>
          </w:p>
        </w:tc>
        <w:tc>
          <w:tcPr>
            <w:tcW w:w="2472" w:type="dxa"/>
          </w:tcPr>
          <w:p w14:paraId="0E581B8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wm-rh-fusiform</w:t>
            </w:r>
          </w:p>
        </w:tc>
        <w:tc>
          <w:tcPr>
            <w:tcW w:w="960" w:type="dxa"/>
          </w:tcPr>
          <w:p w14:paraId="6524DC3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5221F3F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0.54742</w:t>
            </w:r>
          </w:p>
        </w:tc>
        <w:tc>
          <w:tcPr>
            <w:tcW w:w="1038" w:type="dxa"/>
          </w:tcPr>
          <w:p w14:paraId="7B99227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45DED759"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044C78B9" w14:textId="77777777" w:rsidR="00932176" w:rsidRPr="006170A0" w:rsidRDefault="001D37B0">
            <w:pPr>
              <w:rPr>
                <w:b w:val="0"/>
                <w:color w:val="000000"/>
                <w:sz w:val="20"/>
                <w:szCs w:val="20"/>
              </w:rPr>
            </w:pPr>
            <w:r w:rsidRPr="006170A0">
              <w:rPr>
                <w:b w:val="0"/>
                <w:color w:val="000000"/>
                <w:sz w:val="20"/>
                <w:szCs w:val="20"/>
              </w:rPr>
              <w:t>ctx-rh-superiorfrontal</w:t>
            </w:r>
          </w:p>
        </w:tc>
        <w:tc>
          <w:tcPr>
            <w:tcW w:w="2472" w:type="dxa"/>
          </w:tcPr>
          <w:p w14:paraId="04BFFC8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wm-rh-superiorfrontal</w:t>
            </w:r>
          </w:p>
        </w:tc>
        <w:tc>
          <w:tcPr>
            <w:tcW w:w="960" w:type="dxa"/>
          </w:tcPr>
          <w:p w14:paraId="54472D5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49A3573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0.538995</w:t>
            </w:r>
          </w:p>
        </w:tc>
        <w:tc>
          <w:tcPr>
            <w:tcW w:w="1038" w:type="dxa"/>
          </w:tcPr>
          <w:p w14:paraId="1A54E4E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14:paraId="10F85238" w14:textId="77777777" w:rsidR="00932176" w:rsidRDefault="00932176">
      <w:pPr>
        <w:pStyle w:val="Heading4"/>
        <w:numPr>
          <w:ilvl w:val="3"/>
          <w:numId w:val="2"/>
        </w:numPr>
        <w:rPr>
          <w:rStyle w:val="Strong"/>
          <w:b w:val="0"/>
          <w:bCs/>
        </w:rPr>
      </w:pPr>
    </w:p>
    <w:p w14:paraId="2176DC80" w14:textId="77777777" w:rsidR="00932176" w:rsidRPr="002B3FE8" w:rsidRDefault="001D37B0">
      <w:pPr>
        <w:rPr>
          <w:rStyle w:val="Strong"/>
          <w:b w:val="0"/>
          <w:bCs w:val="0"/>
          <w:sz w:val="28"/>
          <w:szCs w:val="28"/>
        </w:rPr>
        <w:pPrChange w:id="1904" w:author="David Mattie" w:date="2019-08-18T20:57:00Z">
          <w:pPr>
            <w:pStyle w:val="Heading5"/>
          </w:pPr>
        </w:pPrChange>
      </w:pPr>
      <w:r w:rsidRPr="0009747B">
        <w:rPr>
          <w:rStyle w:val="Strong"/>
          <w:b w:val="0"/>
          <w:sz w:val="28"/>
          <w:rPrChange w:id="1905" w:author="David Mattie" w:date="2019-08-18T20:57:00Z">
            <w:rPr>
              <w:rStyle w:val="Strong"/>
              <w:b w:val="0"/>
            </w:rPr>
          </w:rPrChange>
        </w:rPr>
        <w:t>Findings</w:t>
      </w:r>
    </w:p>
    <w:p w14:paraId="141965BB" w14:textId="77777777" w:rsidR="0009747B" w:rsidRDefault="0009747B">
      <w:pPr>
        <w:spacing w:line="480" w:lineRule="auto"/>
        <w:ind w:firstLine="720"/>
        <w:rPr>
          <w:ins w:id="1906" w:author="David Mattie" w:date="2019-08-18T20:57:00Z"/>
        </w:rPr>
        <w:pPrChange w:id="1907" w:author="David Mattie" w:date="2019-08-02T09:01:00Z">
          <w:pPr>
            <w:pStyle w:val="Caption"/>
            <w:jc w:val="center"/>
          </w:pPr>
        </w:pPrChange>
      </w:pPr>
    </w:p>
    <w:p w14:paraId="0CF85DF7" w14:textId="77777777" w:rsidR="002B3FE8" w:rsidRDefault="001D37B0">
      <w:pPr>
        <w:spacing w:line="480" w:lineRule="auto"/>
        <w:ind w:firstLine="720"/>
        <w:rPr>
          <w:ins w:id="1908" w:author="David Mattie" w:date="2019-08-19T08:44:00Z"/>
        </w:rPr>
        <w:pPrChange w:id="1909" w:author="David Mattie" w:date="2019-08-19T08:44:00Z">
          <w:pPr>
            <w:pStyle w:val="Caption"/>
            <w:jc w:val="center"/>
          </w:pPr>
        </w:pPrChange>
      </w:pPr>
      <w:del w:id="1910" w:author="David Mattie" w:date="2019-08-02T00:46:00Z">
        <w:r w:rsidDel="00EB7F26">
          <w:delText>White matter volume</w:delText>
        </w:r>
      </w:del>
      <w:ins w:id="1911" w:author="David Mattie" w:date="2019-08-02T00:46:00Z">
        <w:r w:rsidR="00EB7F26">
          <w:t xml:space="preserve">The number of fibers within a tract </w:t>
        </w:r>
      </w:ins>
      <w:del w:id="1912" w:author="David Mattie" w:date="2019-08-02T00:47:00Z">
        <w:r w:rsidDel="00EB7F26">
          <w:delText xml:space="preserve"> </w:delText>
        </w:r>
      </w:del>
      <w:r>
        <w:t>appears to increase faster</w:t>
      </w:r>
      <w:ins w:id="1913" w:author="David Mattie" w:date="2019-08-02T00:48:00Z">
        <w:r w:rsidR="00EB7F26">
          <w:t xml:space="preserve"> </w:t>
        </w:r>
      </w:ins>
      <w:del w:id="1914" w:author="David Mattie" w:date="2019-08-02T00:50:00Z">
        <w:r w:rsidDel="00EB7F26">
          <w:delText xml:space="preserve"> </w:delText>
        </w:r>
      </w:del>
      <w:r>
        <w:t xml:space="preserve">in boys </w:t>
      </w:r>
      <w:ins w:id="1915" w:author="David Mattie" w:date="2019-08-02T00:49:00Z">
        <w:r w:rsidR="00EB7F26">
          <w:t xml:space="preserve">as they age </w:t>
        </w:r>
      </w:ins>
      <w:r>
        <w:t>than</w:t>
      </w:r>
      <w:ins w:id="1916" w:author="David Mattie" w:date="2019-08-02T00:50:00Z">
        <w:r w:rsidR="00EB7F26">
          <w:t xml:space="preserve"> found</w:t>
        </w:r>
      </w:ins>
      <w:r>
        <w:t xml:space="preserve"> in girls</w:t>
      </w:r>
      <w:ins w:id="1917" w:author="David Mattie" w:date="2019-08-02T00:49:00Z">
        <w:r w:rsidR="00EB7F26">
          <w:t>.  This appears</w:t>
        </w:r>
      </w:ins>
      <w:r>
        <w:t xml:space="preserve"> consistently across each of the measure shown in </w:t>
      </w:r>
      <w:r>
        <w:fldChar w:fldCharType="begin"/>
      </w:r>
      <w:r>
        <w:instrText>REF _Ref14738572 \h</w:instrText>
      </w:r>
      <w:r w:rsidR="00EB7F26">
        <w:instrText xml:space="preserve"> \* MERGEFORMAT </w:instrText>
      </w:r>
      <w:r>
        <w:fldChar w:fldCharType="separate"/>
      </w:r>
    </w:p>
    <w:p w14:paraId="67F5F024" w14:textId="57DA93B2" w:rsidR="00932176" w:rsidRDefault="002B3FE8">
      <w:pPr>
        <w:spacing w:line="480" w:lineRule="auto"/>
        <w:rPr>
          <w:ins w:id="1918" w:author="David Mattie" w:date="2019-08-02T00:57:00Z"/>
        </w:rPr>
        <w:pPrChange w:id="1919" w:author="David Mattie" w:date="2019-08-02T00:50:00Z">
          <w:pPr>
            <w:spacing w:line="480" w:lineRule="auto"/>
            <w:ind w:firstLine="720"/>
          </w:pPr>
        </w:pPrChange>
      </w:pPr>
      <w:ins w:id="1920" w:author="David Mattie" w:date="2019-08-19T08:44:00Z">
        <w:r>
          <w:t xml:space="preserve">Figure </w:t>
        </w:r>
        <w:r>
          <w:rPr>
            <w:noProof/>
          </w:rPr>
          <w:t>21</w:t>
        </w:r>
      </w:ins>
      <w:del w:id="1921" w:author="David Mattie" w:date="2019-08-02T00:49:00Z">
        <w:r w:rsidR="00D8000B" w:rsidDel="00EB7F26">
          <w:delText xml:space="preserve">Figure </w:delText>
        </w:r>
        <w:r w:rsidR="00D8000B" w:rsidDel="00EB7F26">
          <w:rPr>
            <w:noProof/>
          </w:rPr>
          <w:delText>11</w:delText>
        </w:r>
      </w:del>
      <w:r w:rsidR="001D37B0">
        <w:fldChar w:fldCharType="end"/>
      </w:r>
      <w:r w:rsidR="001D37B0">
        <w:t xml:space="preserve">.  The largest increase </w:t>
      </w:r>
      <w:del w:id="1922" w:author="David Mattie" w:date="2019-08-02T00:48:00Z">
        <w:r w:rsidR="001D37B0" w:rsidDel="00EB7F26">
          <w:delText xml:space="preserve">in </w:delText>
        </w:r>
      </w:del>
      <w:del w:id="1923" w:author="David Mattie" w:date="2019-08-02T00:46:00Z">
        <w:r w:rsidR="001D37B0" w:rsidDel="00EB7F26">
          <w:delText xml:space="preserve">volume </w:delText>
        </w:r>
      </w:del>
      <w:r w:rsidR="001D37B0">
        <w:t>in boys appears in the left superior frontal, right fusiform, and left superior temporal.  Girls showed more growth in the left accumbens area and left lingual gyrus (not shown).</w:t>
      </w:r>
    </w:p>
    <w:p w14:paraId="3C719EA0" w14:textId="77777777" w:rsidR="00EB7F26" w:rsidRDefault="00EB7F26">
      <w:pPr>
        <w:keepNext/>
        <w:spacing w:line="480" w:lineRule="auto"/>
        <w:jc w:val="center"/>
        <w:rPr>
          <w:ins w:id="1924" w:author="David Mattie" w:date="2019-08-02T00:58:00Z"/>
        </w:rPr>
        <w:pPrChange w:id="1925" w:author="David Mattie" w:date="2019-08-02T00:58:00Z">
          <w:pPr>
            <w:spacing w:line="480" w:lineRule="auto"/>
            <w:jc w:val="center"/>
          </w:pPr>
        </w:pPrChange>
      </w:pPr>
      <w:ins w:id="1926" w:author="David Mattie" w:date="2019-08-02T00:57:00Z">
        <w:r>
          <w:rPr>
            <w:noProof/>
          </w:rPr>
          <w:lastRenderedPageBreak/>
          <w:drawing>
            <wp:inline distT="0" distB="0" distL="0" distR="0" wp14:anchorId="1FB53FF7" wp14:editId="12CCB724">
              <wp:extent cx="4572000" cy="5699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000" cy="5699125"/>
                      </a:xfrm>
                      <a:prstGeom prst="rect">
                        <a:avLst/>
                      </a:prstGeom>
                    </pic:spPr>
                  </pic:pic>
                </a:graphicData>
              </a:graphic>
            </wp:inline>
          </w:drawing>
        </w:r>
      </w:ins>
    </w:p>
    <w:p w14:paraId="4C77873B" w14:textId="3FC5FFB6" w:rsidR="00EB7F26" w:rsidRDefault="00EB7F26">
      <w:pPr>
        <w:pStyle w:val="Caption"/>
        <w:jc w:val="center"/>
        <w:pPrChange w:id="1927" w:author="David Mattie" w:date="2019-08-02T00:58:00Z">
          <w:pPr>
            <w:spacing w:line="480" w:lineRule="auto"/>
            <w:ind w:firstLine="720"/>
          </w:pPr>
        </w:pPrChange>
      </w:pPr>
      <w:ins w:id="1928" w:author="David Mattie" w:date="2019-08-02T00:58:00Z">
        <w:r>
          <w:t xml:space="preserve">Figure </w:t>
        </w:r>
        <w:r>
          <w:fldChar w:fldCharType="begin"/>
        </w:r>
        <w:r>
          <w:instrText xml:space="preserve"> SEQ Figure \* ARABIC </w:instrText>
        </w:r>
      </w:ins>
      <w:r>
        <w:fldChar w:fldCharType="separate"/>
      </w:r>
      <w:ins w:id="1929" w:author="David Mattie" w:date="2019-08-19T08:44:00Z">
        <w:r w:rsidR="002B3FE8">
          <w:rPr>
            <w:noProof/>
          </w:rPr>
          <w:t>20</w:t>
        </w:r>
      </w:ins>
      <w:ins w:id="1930" w:author="David Mattie" w:date="2019-08-02T00:58:00Z">
        <w:r>
          <w:fldChar w:fldCharType="end"/>
        </w:r>
        <w:r>
          <w:t xml:space="preserve"> - </w:t>
        </w:r>
        <w:r w:rsidRPr="00272AAC">
          <w:t xml:space="preserve">Average of </w:t>
        </w:r>
        <w:r>
          <w:t>TractsToRender</w:t>
        </w:r>
        <w:r w:rsidRPr="00272AAC">
          <w:t xml:space="preserve"> for each gender for top 16 effect sizes, breakdown by life stage</w:t>
        </w:r>
      </w:ins>
    </w:p>
    <w:p w14:paraId="610A8685" w14:textId="77777777" w:rsidR="00932176" w:rsidRDefault="006170A0">
      <w:r>
        <w:rPr>
          <w:noProof/>
        </w:rPr>
        <w:lastRenderedPageBreak/>
        <w:drawing>
          <wp:inline distT="0" distB="0" distL="0" distR="0" wp14:anchorId="31300AF4" wp14:editId="1B210A89">
            <wp:extent cx="5486400" cy="5486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ctsToRender-Pairplot-a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BD7764E" w14:textId="77777777" w:rsidR="006170A0" w:rsidRDefault="006170A0">
      <w:pPr>
        <w:pStyle w:val="Caption"/>
        <w:jc w:val="center"/>
      </w:pPr>
      <w:bookmarkStart w:id="1931" w:name="_Ref14738572"/>
    </w:p>
    <w:p w14:paraId="43E26DF2" w14:textId="1CA9327E" w:rsidR="004151FF" w:rsidRDefault="001D37B0" w:rsidP="006170A0">
      <w:pPr>
        <w:pStyle w:val="Caption"/>
        <w:jc w:val="center"/>
      </w:pPr>
      <w:r>
        <w:t xml:space="preserve">Figure </w:t>
      </w:r>
      <w:r>
        <w:fldChar w:fldCharType="begin"/>
      </w:r>
      <w:r>
        <w:instrText>SEQ Figure \* ARABIC</w:instrText>
      </w:r>
      <w:r>
        <w:fldChar w:fldCharType="separate"/>
      </w:r>
      <w:ins w:id="1932" w:author="David Mattie" w:date="2019-08-19T08:44:00Z">
        <w:r w:rsidR="002B3FE8">
          <w:rPr>
            <w:noProof/>
          </w:rPr>
          <w:t>21</w:t>
        </w:r>
      </w:ins>
      <w:del w:id="1933" w:author="David Mattie" w:date="2019-08-01T18:20:00Z">
        <w:r w:rsidR="00A72CEF" w:rsidDel="00E7462C">
          <w:rPr>
            <w:noProof/>
          </w:rPr>
          <w:delText>16</w:delText>
        </w:r>
      </w:del>
      <w:r>
        <w:fldChar w:fldCharType="end"/>
      </w:r>
      <w:bookmarkEnd w:id="1931"/>
      <w:r>
        <w:t xml:space="preserve"> = TractsToRender effect size per measure</w:t>
      </w:r>
    </w:p>
    <w:p w14:paraId="60A0AE0F" w14:textId="77777777" w:rsidR="004151FF" w:rsidRDefault="004151FF" w:rsidP="006170A0">
      <w:pPr>
        <w:pStyle w:val="Caption"/>
        <w:jc w:val="center"/>
      </w:pPr>
    </w:p>
    <w:p w14:paraId="0F426ACA" w14:textId="77777777" w:rsidR="00932176" w:rsidRDefault="001D37B0" w:rsidP="004151FF">
      <w:pPr>
        <w:pStyle w:val="Heading4"/>
        <w:rPr>
          <w:rStyle w:val="Strong"/>
          <w:b w:val="0"/>
          <w:bCs/>
        </w:rPr>
      </w:pPr>
      <w:bookmarkStart w:id="1934" w:name="_Toc17056288"/>
      <w:r>
        <w:rPr>
          <w:rStyle w:val="Strong"/>
          <w:b w:val="0"/>
          <w:bCs/>
        </w:rPr>
        <w:t>Standard Deviation ADC</w:t>
      </w:r>
      <w:bookmarkEnd w:id="1934"/>
    </w:p>
    <w:p w14:paraId="02078C19" w14:textId="77777777" w:rsidR="004151FF" w:rsidRPr="004151FF" w:rsidRDefault="004151FF" w:rsidP="004151FF"/>
    <w:p w14:paraId="76963DD9" w14:textId="5BB6C6A9" w:rsidR="006170A0" w:rsidRDefault="006170A0" w:rsidP="006170A0">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1935" w:author="David Mattie" w:date="2019-08-19T08:44:00Z">
        <w:r w:rsidR="002B3FE8">
          <w:rPr>
            <w:noProof/>
          </w:rPr>
          <w:t>8</w:t>
        </w:r>
      </w:ins>
      <w:del w:id="1936" w:author="David Mattie" w:date="2019-08-01T18:27:00Z">
        <w:r w:rsidR="00F34881" w:rsidDel="00E7462C">
          <w:rPr>
            <w:noProof/>
          </w:rPr>
          <w:delText>6</w:delText>
        </w:r>
      </w:del>
      <w:r w:rsidR="00E32EA6">
        <w:rPr>
          <w:noProof/>
        </w:rPr>
        <w:fldChar w:fldCharType="end"/>
      </w:r>
      <w:r>
        <w:t xml:space="preserve"> - </w:t>
      </w:r>
      <w:r w:rsidRPr="00DA1D54">
        <w:t xml:space="preserve">Largest effect size for gender when measuring </w:t>
      </w:r>
      <w:r>
        <w:t>StdDev ADC</w:t>
      </w:r>
    </w:p>
    <w:tbl>
      <w:tblPr>
        <w:tblStyle w:val="PlainTable2"/>
        <w:tblW w:w="8364" w:type="dxa"/>
        <w:tblLook w:val="04A0" w:firstRow="1" w:lastRow="0" w:firstColumn="1" w:lastColumn="0" w:noHBand="0" w:noVBand="1"/>
      </w:tblPr>
      <w:tblGrid>
        <w:gridCol w:w="2337"/>
        <w:gridCol w:w="2394"/>
        <w:gridCol w:w="883"/>
        <w:gridCol w:w="1496"/>
        <w:gridCol w:w="1254"/>
      </w:tblGrid>
      <w:tr w:rsidR="00932176" w14:paraId="63BB1840" w14:textId="77777777"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CCF9276" w14:textId="77777777" w:rsidR="00932176" w:rsidRPr="006170A0" w:rsidRDefault="001D37B0">
            <w:pPr>
              <w:rPr>
                <w:bCs w:val="0"/>
                <w:color w:val="000000"/>
                <w:sz w:val="20"/>
                <w:szCs w:val="18"/>
              </w:rPr>
            </w:pPr>
            <w:r w:rsidRPr="006170A0">
              <w:rPr>
                <w:bCs w:val="0"/>
                <w:color w:val="000000"/>
                <w:sz w:val="20"/>
                <w:szCs w:val="18"/>
              </w:rPr>
              <w:t>ROI Start</w:t>
            </w:r>
          </w:p>
        </w:tc>
        <w:tc>
          <w:tcPr>
            <w:tcW w:w="2394" w:type="dxa"/>
          </w:tcPr>
          <w:p w14:paraId="4232A789"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ROI End</w:t>
            </w:r>
          </w:p>
        </w:tc>
        <w:tc>
          <w:tcPr>
            <w:tcW w:w="883" w:type="dxa"/>
          </w:tcPr>
          <w:p w14:paraId="2C52178D"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Method</w:t>
            </w:r>
          </w:p>
        </w:tc>
        <w:tc>
          <w:tcPr>
            <w:tcW w:w="1496" w:type="dxa"/>
          </w:tcPr>
          <w:p w14:paraId="645E3B76" w14:textId="77777777" w:rsidR="00932176" w:rsidRPr="006170A0" w:rsidRDefault="001D37B0" w:rsidP="006170A0">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Effect Size</w:t>
            </w:r>
          </w:p>
        </w:tc>
        <w:tc>
          <w:tcPr>
            <w:tcW w:w="1254" w:type="dxa"/>
          </w:tcPr>
          <w:p w14:paraId="0E1C0366" w14:textId="77777777" w:rsidR="00932176" w:rsidRPr="006170A0" w:rsidRDefault="001D37B0" w:rsidP="006170A0">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Non Null Measures</w:t>
            </w:r>
          </w:p>
        </w:tc>
      </w:tr>
      <w:tr w:rsidR="00932176" w14:paraId="38B9BA42"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1B9E31EF" w14:textId="77777777" w:rsidR="00932176" w:rsidRPr="006170A0" w:rsidRDefault="001D37B0">
            <w:pPr>
              <w:rPr>
                <w:b w:val="0"/>
                <w:bCs w:val="0"/>
                <w:color w:val="000000"/>
                <w:sz w:val="20"/>
                <w:szCs w:val="18"/>
              </w:rPr>
            </w:pPr>
            <w:r w:rsidRPr="006170A0">
              <w:rPr>
                <w:b w:val="0"/>
                <w:bCs w:val="0"/>
                <w:color w:val="000000"/>
                <w:sz w:val="20"/>
                <w:szCs w:val="18"/>
              </w:rPr>
              <w:t>ctx-lh-transversetemporal</w:t>
            </w:r>
          </w:p>
        </w:tc>
        <w:tc>
          <w:tcPr>
            <w:tcW w:w="2394" w:type="dxa"/>
          </w:tcPr>
          <w:p w14:paraId="1EEE59C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ctx-lh-insula</w:t>
            </w:r>
          </w:p>
        </w:tc>
        <w:tc>
          <w:tcPr>
            <w:tcW w:w="883" w:type="dxa"/>
          </w:tcPr>
          <w:p w14:paraId="38F69A08"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77FF8F9"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-0.410886185</w:t>
            </w:r>
          </w:p>
        </w:tc>
        <w:tc>
          <w:tcPr>
            <w:tcW w:w="1254" w:type="dxa"/>
          </w:tcPr>
          <w:p w14:paraId="337F610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14:paraId="61F1041C"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482B4DB8" w14:textId="77777777" w:rsidR="00932176" w:rsidRPr="006170A0" w:rsidRDefault="001D37B0">
            <w:pPr>
              <w:rPr>
                <w:b w:val="0"/>
                <w:bCs w:val="0"/>
                <w:color w:val="000000"/>
                <w:sz w:val="20"/>
                <w:szCs w:val="18"/>
              </w:rPr>
            </w:pPr>
            <w:r w:rsidRPr="006170A0">
              <w:rPr>
                <w:b w:val="0"/>
                <w:bCs w:val="0"/>
                <w:color w:val="000000"/>
                <w:sz w:val="20"/>
                <w:szCs w:val="18"/>
              </w:rPr>
              <w:t>ctx-lh-transversetemporal</w:t>
            </w:r>
          </w:p>
        </w:tc>
        <w:tc>
          <w:tcPr>
            <w:tcW w:w="2394" w:type="dxa"/>
          </w:tcPr>
          <w:p w14:paraId="40515A3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wm-lh-insula</w:t>
            </w:r>
          </w:p>
        </w:tc>
        <w:tc>
          <w:tcPr>
            <w:tcW w:w="883" w:type="dxa"/>
          </w:tcPr>
          <w:p w14:paraId="0BFEF009"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4E4B4D0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-0.387978537</w:t>
            </w:r>
          </w:p>
        </w:tc>
        <w:tc>
          <w:tcPr>
            <w:tcW w:w="1254" w:type="dxa"/>
          </w:tcPr>
          <w:p w14:paraId="39D600FF"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537</w:t>
            </w:r>
          </w:p>
        </w:tc>
      </w:tr>
      <w:tr w:rsidR="00932176" w14:paraId="0CC2EAAD"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6379F54" w14:textId="77777777" w:rsidR="00932176" w:rsidRPr="006170A0" w:rsidRDefault="001D37B0">
            <w:pPr>
              <w:rPr>
                <w:b w:val="0"/>
                <w:bCs w:val="0"/>
                <w:color w:val="000000"/>
                <w:sz w:val="20"/>
                <w:szCs w:val="18"/>
              </w:rPr>
            </w:pPr>
            <w:r w:rsidRPr="006170A0">
              <w:rPr>
                <w:b w:val="0"/>
                <w:bCs w:val="0"/>
                <w:color w:val="000000"/>
                <w:sz w:val="20"/>
                <w:szCs w:val="18"/>
              </w:rPr>
              <w:t>ctx-rh-parsorbitalis</w:t>
            </w:r>
          </w:p>
        </w:tc>
        <w:tc>
          <w:tcPr>
            <w:tcW w:w="2394" w:type="dxa"/>
          </w:tcPr>
          <w:p w14:paraId="4EE84EB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ctx-rh-parstriangularis</w:t>
            </w:r>
          </w:p>
        </w:tc>
        <w:tc>
          <w:tcPr>
            <w:tcW w:w="883" w:type="dxa"/>
          </w:tcPr>
          <w:p w14:paraId="41202C8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0A59086B"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-0.378045843</w:t>
            </w:r>
          </w:p>
        </w:tc>
        <w:tc>
          <w:tcPr>
            <w:tcW w:w="1254" w:type="dxa"/>
          </w:tcPr>
          <w:p w14:paraId="14A4AE6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540</w:t>
            </w:r>
          </w:p>
        </w:tc>
      </w:tr>
      <w:tr w:rsidR="00932176" w14:paraId="11DDA36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2CB1B91A" w14:textId="77777777" w:rsidR="00932176" w:rsidRPr="006170A0" w:rsidRDefault="001D37B0">
            <w:pPr>
              <w:rPr>
                <w:b w:val="0"/>
                <w:bCs w:val="0"/>
                <w:color w:val="000000"/>
                <w:sz w:val="20"/>
                <w:szCs w:val="18"/>
              </w:rPr>
            </w:pPr>
            <w:r w:rsidRPr="006170A0">
              <w:rPr>
                <w:b w:val="0"/>
                <w:bCs w:val="0"/>
                <w:color w:val="000000"/>
                <w:sz w:val="20"/>
                <w:szCs w:val="18"/>
              </w:rPr>
              <w:t>ctx-rh-parstriangularis</w:t>
            </w:r>
          </w:p>
        </w:tc>
        <w:tc>
          <w:tcPr>
            <w:tcW w:w="2394" w:type="dxa"/>
          </w:tcPr>
          <w:p w14:paraId="3916F48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ctx-rh-rostralmiddlefrontal</w:t>
            </w:r>
          </w:p>
        </w:tc>
        <w:tc>
          <w:tcPr>
            <w:tcW w:w="883" w:type="dxa"/>
          </w:tcPr>
          <w:p w14:paraId="40AF05C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157E7CD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-0.369305758</w:t>
            </w:r>
          </w:p>
        </w:tc>
        <w:tc>
          <w:tcPr>
            <w:tcW w:w="1254" w:type="dxa"/>
          </w:tcPr>
          <w:p w14:paraId="3088F9A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540</w:t>
            </w:r>
          </w:p>
        </w:tc>
      </w:tr>
      <w:tr w:rsidR="00932176" w14:paraId="2F273CB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ED2814D" w14:textId="77777777"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14:paraId="6CB773D6"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ctx-lh-transversetemporal</w:t>
            </w:r>
          </w:p>
        </w:tc>
        <w:tc>
          <w:tcPr>
            <w:tcW w:w="883" w:type="dxa"/>
          </w:tcPr>
          <w:p w14:paraId="54E3C52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410FAFC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-0.366394061</w:t>
            </w:r>
          </w:p>
        </w:tc>
        <w:tc>
          <w:tcPr>
            <w:tcW w:w="1254" w:type="dxa"/>
          </w:tcPr>
          <w:p w14:paraId="11D8399F"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535</w:t>
            </w:r>
          </w:p>
        </w:tc>
      </w:tr>
      <w:tr w:rsidR="00932176" w14:paraId="71C9DB12"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0F50010F" w14:textId="77777777" w:rsidR="00932176" w:rsidRPr="006170A0" w:rsidRDefault="001D37B0">
            <w:pPr>
              <w:rPr>
                <w:b w:val="0"/>
                <w:bCs w:val="0"/>
                <w:color w:val="000000"/>
                <w:sz w:val="20"/>
                <w:szCs w:val="18"/>
              </w:rPr>
            </w:pPr>
            <w:r w:rsidRPr="006170A0">
              <w:rPr>
                <w:b w:val="0"/>
                <w:bCs w:val="0"/>
                <w:color w:val="000000"/>
                <w:sz w:val="20"/>
                <w:szCs w:val="18"/>
              </w:rPr>
              <w:lastRenderedPageBreak/>
              <w:t>ctx-rh-rostralmiddlefrontal</w:t>
            </w:r>
          </w:p>
        </w:tc>
        <w:tc>
          <w:tcPr>
            <w:tcW w:w="2394" w:type="dxa"/>
          </w:tcPr>
          <w:p w14:paraId="0B455D1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wm-rh-insula</w:t>
            </w:r>
          </w:p>
        </w:tc>
        <w:tc>
          <w:tcPr>
            <w:tcW w:w="883" w:type="dxa"/>
          </w:tcPr>
          <w:p w14:paraId="7F11F20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E7E13B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-0.356918664</w:t>
            </w:r>
          </w:p>
        </w:tc>
        <w:tc>
          <w:tcPr>
            <w:tcW w:w="1254" w:type="dxa"/>
          </w:tcPr>
          <w:p w14:paraId="75C716F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505</w:t>
            </w:r>
          </w:p>
        </w:tc>
      </w:tr>
      <w:tr w:rsidR="00932176" w14:paraId="2F1FC2A1"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67E648C8" w14:textId="77777777"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14:paraId="08831B9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ctx-lh-transversetemporal</w:t>
            </w:r>
          </w:p>
        </w:tc>
        <w:tc>
          <w:tcPr>
            <w:tcW w:w="883" w:type="dxa"/>
          </w:tcPr>
          <w:p w14:paraId="28C732A6"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7CEED14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-0.355419823</w:t>
            </w:r>
          </w:p>
        </w:tc>
        <w:tc>
          <w:tcPr>
            <w:tcW w:w="1254" w:type="dxa"/>
          </w:tcPr>
          <w:p w14:paraId="70DED1B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14:paraId="265AA644"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07A650A" w14:textId="77777777"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14:paraId="22832692"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wm-lh-supramarginal</w:t>
            </w:r>
          </w:p>
        </w:tc>
        <w:tc>
          <w:tcPr>
            <w:tcW w:w="883" w:type="dxa"/>
          </w:tcPr>
          <w:p w14:paraId="1C6B8549"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3E4F79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-0.355010213</w:t>
            </w:r>
          </w:p>
        </w:tc>
        <w:tc>
          <w:tcPr>
            <w:tcW w:w="1254" w:type="dxa"/>
          </w:tcPr>
          <w:p w14:paraId="61FC47C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14:paraId="58B30C2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EA933AD" w14:textId="77777777" w:rsidR="00932176" w:rsidRPr="006170A0" w:rsidRDefault="001D37B0">
            <w:pPr>
              <w:rPr>
                <w:b w:val="0"/>
                <w:bCs w:val="0"/>
                <w:color w:val="000000"/>
                <w:sz w:val="20"/>
                <w:szCs w:val="18"/>
              </w:rPr>
            </w:pPr>
            <w:r w:rsidRPr="006170A0">
              <w:rPr>
                <w:b w:val="0"/>
                <w:bCs w:val="0"/>
                <w:color w:val="000000"/>
                <w:sz w:val="20"/>
                <w:szCs w:val="18"/>
              </w:rPr>
              <w:t>Right-Caudate</w:t>
            </w:r>
          </w:p>
        </w:tc>
        <w:tc>
          <w:tcPr>
            <w:tcW w:w="2394" w:type="dxa"/>
          </w:tcPr>
          <w:p w14:paraId="3C305DCC"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wm-lh-lateralorbitofrontal</w:t>
            </w:r>
          </w:p>
        </w:tc>
        <w:tc>
          <w:tcPr>
            <w:tcW w:w="883" w:type="dxa"/>
          </w:tcPr>
          <w:p w14:paraId="268B2EF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44952A4C"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-0.353646668</w:t>
            </w:r>
          </w:p>
        </w:tc>
        <w:tc>
          <w:tcPr>
            <w:tcW w:w="1254" w:type="dxa"/>
          </w:tcPr>
          <w:p w14:paraId="29846F6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14:paraId="0A88914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67E50090" w14:textId="77777777" w:rsidR="00932176" w:rsidRPr="006170A0" w:rsidRDefault="001D37B0">
            <w:pPr>
              <w:rPr>
                <w:b w:val="0"/>
                <w:bCs w:val="0"/>
                <w:color w:val="000000"/>
                <w:sz w:val="20"/>
                <w:szCs w:val="18"/>
              </w:rPr>
            </w:pPr>
            <w:r w:rsidRPr="006170A0">
              <w:rPr>
                <w:b w:val="0"/>
                <w:bCs w:val="0"/>
                <w:color w:val="000000"/>
                <w:sz w:val="20"/>
                <w:szCs w:val="18"/>
              </w:rPr>
              <w:t>ctx-lh-bankssts</w:t>
            </w:r>
          </w:p>
        </w:tc>
        <w:tc>
          <w:tcPr>
            <w:tcW w:w="2394" w:type="dxa"/>
          </w:tcPr>
          <w:p w14:paraId="57538574"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ctx-lh-middletemporal</w:t>
            </w:r>
          </w:p>
        </w:tc>
        <w:tc>
          <w:tcPr>
            <w:tcW w:w="883" w:type="dxa"/>
          </w:tcPr>
          <w:p w14:paraId="3A33979F"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84C787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-0.352352149</w:t>
            </w:r>
          </w:p>
        </w:tc>
        <w:tc>
          <w:tcPr>
            <w:tcW w:w="1254" w:type="dxa"/>
          </w:tcPr>
          <w:p w14:paraId="58B7496C"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538</w:t>
            </w:r>
          </w:p>
        </w:tc>
      </w:tr>
      <w:tr w:rsidR="00932176" w14:paraId="46F39EBE"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343ADB04" w14:textId="77777777" w:rsidR="00932176" w:rsidRPr="006170A0" w:rsidRDefault="001D37B0">
            <w:pPr>
              <w:rPr>
                <w:b w:val="0"/>
                <w:bCs w:val="0"/>
                <w:color w:val="000000"/>
                <w:sz w:val="20"/>
                <w:szCs w:val="18"/>
              </w:rPr>
            </w:pPr>
            <w:r w:rsidRPr="006170A0">
              <w:rPr>
                <w:b w:val="0"/>
                <w:bCs w:val="0"/>
                <w:color w:val="000000"/>
                <w:sz w:val="20"/>
                <w:szCs w:val="18"/>
              </w:rPr>
              <w:t>wm-lh-lateralorbitofrontal</w:t>
            </w:r>
          </w:p>
        </w:tc>
        <w:tc>
          <w:tcPr>
            <w:tcW w:w="2394" w:type="dxa"/>
          </w:tcPr>
          <w:p w14:paraId="50F0EA1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wm-rh-lateralorbitofrontal</w:t>
            </w:r>
          </w:p>
        </w:tc>
        <w:tc>
          <w:tcPr>
            <w:tcW w:w="883" w:type="dxa"/>
          </w:tcPr>
          <w:p w14:paraId="455152B1"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5BDE1E1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-0.350517033</w:t>
            </w:r>
          </w:p>
        </w:tc>
        <w:tc>
          <w:tcPr>
            <w:tcW w:w="1254" w:type="dxa"/>
          </w:tcPr>
          <w:p w14:paraId="7334AD9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536</w:t>
            </w:r>
          </w:p>
        </w:tc>
      </w:tr>
      <w:tr w:rsidR="00932176" w14:paraId="58691F9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0B1DBDA9" w14:textId="77777777" w:rsidR="00932176" w:rsidRPr="006170A0" w:rsidRDefault="001D37B0">
            <w:pPr>
              <w:rPr>
                <w:b w:val="0"/>
                <w:bCs w:val="0"/>
                <w:color w:val="000000"/>
                <w:sz w:val="20"/>
                <w:szCs w:val="18"/>
              </w:rPr>
            </w:pPr>
            <w:r w:rsidRPr="006170A0">
              <w:rPr>
                <w:b w:val="0"/>
                <w:bCs w:val="0"/>
                <w:color w:val="000000"/>
                <w:sz w:val="20"/>
                <w:szCs w:val="18"/>
              </w:rPr>
              <w:t>ctx-lh-parstriangularis</w:t>
            </w:r>
          </w:p>
        </w:tc>
        <w:tc>
          <w:tcPr>
            <w:tcW w:w="2394" w:type="dxa"/>
          </w:tcPr>
          <w:p w14:paraId="0F01BFAF"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wm-lh-parstriangularis</w:t>
            </w:r>
          </w:p>
        </w:tc>
        <w:tc>
          <w:tcPr>
            <w:tcW w:w="883" w:type="dxa"/>
          </w:tcPr>
          <w:p w14:paraId="5123546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53698CE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-0.350274158</w:t>
            </w:r>
          </w:p>
        </w:tc>
        <w:tc>
          <w:tcPr>
            <w:tcW w:w="1254" w:type="dxa"/>
          </w:tcPr>
          <w:p w14:paraId="134EFDB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14:paraId="42FF7699"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53EEAFB6" w14:textId="77777777" w:rsidR="00932176" w:rsidRPr="006170A0" w:rsidRDefault="001D37B0">
            <w:pPr>
              <w:rPr>
                <w:b w:val="0"/>
                <w:bCs w:val="0"/>
                <w:color w:val="000000"/>
                <w:sz w:val="20"/>
                <w:szCs w:val="18"/>
              </w:rPr>
            </w:pPr>
            <w:r w:rsidRPr="006170A0">
              <w:rPr>
                <w:b w:val="0"/>
                <w:bCs w:val="0"/>
                <w:color w:val="000000"/>
                <w:sz w:val="20"/>
                <w:szCs w:val="18"/>
              </w:rPr>
              <w:t>wm-lh-lateralorbitofrontal</w:t>
            </w:r>
          </w:p>
        </w:tc>
        <w:tc>
          <w:tcPr>
            <w:tcW w:w="2394" w:type="dxa"/>
          </w:tcPr>
          <w:p w14:paraId="06D7C59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wm-rh-rostralmiddlefrontal</w:t>
            </w:r>
          </w:p>
        </w:tc>
        <w:tc>
          <w:tcPr>
            <w:tcW w:w="883" w:type="dxa"/>
          </w:tcPr>
          <w:p w14:paraId="1EC4F27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0496EF0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-0.34295549</w:t>
            </w:r>
          </w:p>
        </w:tc>
        <w:tc>
          <w:tcPr>
            <w:tcW w:w="1254" w:type="dxa"/>
          </w:tcPr>
          <w:p w14:paraId="2D5C24E0"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529</w:t>
            </w:r>
          </w:p>
        </w:tc>
      </w:tr>
      <w:tr w:rsidR="00932176" w14:paraId="6F63D2DA"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5D75A186" w14:textId="77777777" w:rsidR="00932176" w:rsidRPr="006170A0" w:rsidRDefault="001D37B0">
            <w:pPr>
              <w:rPr>
                <w:b w:val="0"/>
                <w:bCs w:val="0"/>
                <w:color w:val="000000"/>
                <w:sz w:val="20"/>
                <w:szCs w:val="18"/>
              </w:rPr>
            </w:pPr>
            <w:r w:rsidRPr="006170A0">
              <w:rPr>
                <w:b w:val="0"/>
                <w:bCs w:val="0"/>
                <w:color w:val="000000"/>
                <w:sz w:val="20"/>
                <w:szCs w:val="18"/>
              </w:rPr>
              <w:t>ctx-lh-superiortemporal</w:t>
            </w:r>
          </w:p>
        </w:tc>
        <w:tc>
          <w:tcPr>
            <w:tcW w:w="2394" w:type="dxa"/>
          </w:tcPr>
          <w:p w14:paraId="04C278A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ctx-lh-supramarginal</w:t>
            </w:r>
          </w:p>
        </w:tc>
        <w:tc>
          <w:tcPr>
            <w:tcW w:w="883" w:type="dxa"/>
          </w:tcPr>
          <w:p w14:paraId="339AA85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4F398C2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-0.342665436</w:t>
            </w:r>
          </w:p>
        </w:tc>
        <w:tc>
          <w:tcPr>
            <w:tcW w:w="1254" w:type="dxa"/>
          </w:tcPr>
          <w:p w14:paraId="6DC310A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14:paraId="29F2B884"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639CE7E9" w14:textId="77777777" w:rsidR="00932176" w:rsidRPr="006170A0" w:rsidRDefault="001D37B0">
            <w:pPr>
              <w:rPr>
                <w:b w:val="0"/>
                <w:bCs w:val="0"/>
                <w:color w:val="000000"/>
                <w:sz w:val="20"/>
                <w:szCs w:val="18"/>
              </w:rPr>
            </w:pPr>
            <w:r w:rsidRPr="006170A0">
              <w:rPr>
                <w:b w:val="0"/>
                <w:bCs w:val="0"/>
                <w:color w:val="000000"/>
                <w:sz w:val="20"/>
                <w:szCs w:val="18"/>
              </w:rPr>
              <w:t>ctx-rh-parsorbitalis</w:t>
            </w:r>
          </w:p>
        </w:tc>
        <w:tc>
          <w:tcPr>
            <w:tcW w:w="2394" w:type="dxa"/>
          </w:tcPr>
          <w:p w14:paraId="1579B31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wm-rh-parstriangularis</w:t>
            </w:r>
          </w:p>
        </w:tc>
        <w:tc>
          <w:tcPr>
            <w:tcW w:w="883" w:type="dxa"/>
          </w:tcPr>
          <w:p w14:paraId="78D7F38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0FA5BBFD"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-0.3374899</w:t>
            </w:r>
          </w:p>
        </w:tc>
        <w:tc>
          <w:tcPr>
            <w:tcW w:w="1254" w:type="dxa"/>
          </w:tcPr>
          <w:p w14:paraId="642992D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524</w:t>
            </w:r>
          </w:p>
        </w:tc>
      </w:tr>
    </w:tbl>
    <w:p w14:paraId="5F9D7033" w14:textId="77777777" w:rsidR="00932176" w:rsidRDefault="00932176">
      <w:pPr>
        <w:pStyle w:val="Heading4"/>
        <w:numPr>
          <w:ilvl w:val="3"/>
          <w:numId w:val="2"/>
        </w:numPr>
        <w:tabs>
          <w:tab w:val="left" w:pos="0"/>
        </w:tabs>
        <w:spacing w:beforeAutospacing="1" w:after="0"/>
        <w:rPr>
          <w:rStyle w:val="Strong"/>
          <w:b w:val="0"/>
        </w:rPr>
      </w:pPr>
    </w:p>
    <w:p w14:paraId="35E642F9" w14:textId="77777777" w:rsidR="00932176" w:rsidRPr="002B3FE8" w:rsidRDefault="001D37B0">
      <w:pPr>
        <w:rPr>
          <w:rStyle w:val="Strong"/>
          <w:b w:val="0"/>
          <w:bCs w:val="0"/>
          <w:sz w:val="28"/>
          <w:szCs w:val="28"/>
        </w:rPr>
        <w:pPrChange w:id="1937" w:author="David Mattie" w:date="2019-08-18T20:57:00Z">
          <w:pPr>
            <w:pStyle w:val="Heading5"/>
          </w:pPr>
        </w:pPrChange>
      </w:pPr>
      <w:r w:rsidRPr="0009747B">
        <w:rPr>
          <w:rStyle w:val="Strong"/>
          <w:b w:val="0"/>
          <w:sz w:val="28"/>
          <w:rPrChange w:id="1938" w:author="David Mattie" w:date="2019-08-18T20:57:00Z">
            <w:rPr>
              <w:rStyle w:val="Strong"/>
              <w:b w:val="0"/>
            </w:rPr>
          </w:rPrChange>
        </w:rPr>
        <w:t>Findings</w:t>
      </w:r>
    </w:p>
    <w:p w14:paraId="5DA41A41" w14:textId="77777777" w:rsidR="006170A0" w:rsidRPr="006170A0" w:rsidRDefault="006170A0" w:rsidP="006170A0"/>
    <w:p w14:paraId="7B901A9C" w14:textId="77777777" w:rsidR="00932176" w:rsidRDefault="001D37B0" w:rsidP="00726F47">
      <w:pPr>
        <w:spacing w:line="480" w:lineRule="auto"/>
        <w:ind w:firstLine="720"/>
      </w:pPr>
      <w:r>
        <w:t>The effect size of the standard deviation of the apparent diffusion coefficient (ADC) represents the variability of the ADC between boys and girls.  In most cases, there is negligible difference between genders, with a very small overall average effect size of 0.09.  The greatest difference was found in girls’ variability of ADC between the left side transverse temporal and the left hand insula.  Some variation with age was observed in the right hand parsorbitalis.  For the most part however, variability with age was not observed for those tracts with the largest effect size.</w:t>
      </w:r>
    </w:p>
    <w:p w14:paraId="6259BB32" w14:textId="77777777" w:rsidR="004151FF" w:rsidRDefault="004151FF">
      <w:pPr>
        <w:spacing w:line="480" w:lineRule="auto"/>
      </w:pPr>
      <w:r>
        <w:rPr>
          <w:noProof/>
        </w:rPr>
        <w:lastRenderedPageBreak/>
        <w:drawing>
          <wp:inline distT="0" distB="0" distL="0" distR="0" wp14:anchorId="5D9DDFB7" wp14:editId="5B3A92D3">
            <wp:extent cx="5486400" cy="548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ddevADC-Pairplot-a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276F55FE" w14:textId="77777777" w:rsidR="00932176" w:rsidRDefault="00932176">
      <w:pPr>
        <w:keepNext/>
        <w:ind w:left="-2160"/>
      </w:pPr>
    </w:p>
    <w:p w14:paraId="7542A92B" w14:textId="33F806B0" w:rsidR="004151FF" w:rsidRDefault="001D37B0" w:rsidP="004151FF">
      <w:pPr>
        <w:pStyle w:val="Caption"/>
        <w:jc w:val="center"/>
      </w:pPr>
      <w:r>
        <w:t xml:space="preserve">Figure </w:t>
      </w:r>
      <w:r>
        <w:fldChar w:fldCharType="begin"/>
      </w:r>
      <w:r>
        <w:instrText>SEQ Figure \* ARABIC</w:instrText>
      </w:r>
      <w:r>
        <w:fldChar w:fldCharType="separate"/>
      </w:r>
      <w:ins w:id="1939" w:author="David Mattie" w:date="2019-08-19T08:44:00Z">
        <w:r w:rsidR="002B3FE8">
          <w:rPr>
            <w:noProof/>
          </w:rPr>
          <w:t>22</w:t>
        </w:r>
      </w:ins>
      <w:del w:id="1940" w:author="David Mattie" w:date="2019-08-01T18:20:00Z">
        <w:r w:rsidR="00A72CEF" w:rsidDel="00E7462C">
          <w:rPr>
            <w:noProof/>
          </w:rPr>
          <w:delText>17</w:delText>
        </w:r>
      </w:del>
      <w:r>
        <w:fldChar w:fldCharType="end"/>
      </w:r>
      <w:r>
        <w:t xml:space="preserve"> - StdDev ADC effect size per measure</w:t>
      </w:r>
      <w:r w:rsidR="004151FF">
        <w:t xml:space="preserve"> </w:t>
      </w:r>
    </w:p>
    <w:p w14:paraId="1960C3CB" w14:textId="77777777" w:rsidR="004151FF" w:rsidRDefault="004151FF" w:rsidP="004151FF">
      <w:pPr>
        <w:pStyle w:val="Caption"/>
        <w:jc w:val="center"/>
      </w:pPr>
    </w:p>
    <w:p w14:paraId="30440F40" w14:textId="11620751" w:rsidR="00932176" w:rsidRDefault="001D37B0" w:rsidP="004151FF">
      <w:pPr>
        <w:pStyle w:val="Heading4"/>
      </w:pPr>
      <w:del w:id="1941" w:author="David Mattie" w:date="2019-08-02T01:09:00Z">
        <w:r w:rsidDel="00930DC3">
          <w:delText xml:space="preserve">Mean </w:delText>
        </w:r>
      </w:del>
      <w:bookmarkStart w:id="1942" w:name="_Toc17056289"/>
      <w:r>
        <w:t>Standard Deviation FA</w:t>
      </w:r>
      <w:bookmarkEnd w:id="1942"/>
    </w:p>
    <w:p w14:paraId="3E09CF2F" w14:textId="77777777" w:rsidR="004151FF" w:rsidRPr="004151FF" w:rsidRDefault="004151FF" w:rsidP="004151FF"/>
    <w:p w14:paraId="195E1C1D" w14:textId="133ED5F4"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1943" w:author="David Mattie" w:date="2019-08-19T08:44:00Z">
        <w:r w:rsidR="002B3FE8">
          <w:rPr>
            <w:noProof/>
          </w:rPr>
          <w:t>9</w:t>
        </w:r>
      </w:ins>
      <w:del w:id="1944" w:author="David Mattie" w:date="2019-08-01T18:27:00Z">
        <w:r w:rsidR="00F34881" w:rsidDel="00E7462C">
          <w:rPr>
            <w:noProof/>
          </w:rPr>
          <w:delText>7</w:delText>
        </w:r>
      </w:del>
      <w:r w:rsidR="00E32EA6">
        <w:rPr>
          <w:noProof/>
        </w:rPr>
        <w:fldChar w:fldCharType="end"/>
      </w:r>
      <w:r>
        <w:t xml:space="preserve"> - </w:t>
      </w:r>
      <w:r w:rsidRPr="00F558CD">
        <w:t xml:space="preserve">Largest effect size for gender when measuring </w:t>
      </w:r>
      <w:r>
        <w:t>StdDev FA</w:t>
      </w:r>
    </w:p>
    <w:tbl>
      <w:tblPr>
        <w:tblStyle w:val="PlainTable2"/>
        <w:tblW w:w="8802" w:type="dxa"/>
        <w:tblLook w:val="04A0" w:firstRow="1" w:lastRow="0" w:firstColumn="1" w:lastColumn="0" w:noHBand="0" w:noVBand="1"/>
      </w:tblPr>
      <w:tblGrid>
        <w:gridCol w:w="2898"/>
        <w:gridCol w:w="2940"/>
        <w:gridCol w:w="959"/>
        <w:gridCol w:w="967"/>
        <w:gridCol w:w="1038"/>
      </w:tblGrid>
      <w:tr w:rsidR="00932176" w14:paraId="6A8D86BF" w14:textId="77777777" w:rsidTr="004151F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A693670" w14:textId="77777777" w:rsidR="00932176" w:rsidRPr="004151FF" w:rsidRDefault="001D37B0">
            <w:pPr>
              <w:rPr>
                <w:bCs w:val="0"/>
                <w:color w:val="000000"/>
                <w:sz w:val="20"/>
                <w:szCs w:val="20"/>
              </w:rPr>
            </w:pPr>
            <w:r w:rsidRPr="004151FF">
              <w:rPr>
                <w:bCs w:val="0"/>
                <w:color w:val="000000"/>
                <w:sz w:val="20"/>
                <w:szCs w:val="20"/>
              </w:rPr>
              <w:t>ROI Start</w:t>
            </w:r>
          </w:p>
        </w:tc>
        <w:tc>
          <w:tcPr>
            <w:tcW w:w="2940" w:type="dxa"/>
          </w:tcPr>
          <w:p w14:paraId="415A3F7A"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ROI End</w:t>
            </w:r>
          </w:p>
        </w:tc>
        <w:tc>
          <w:tcPr>
            <w:tcW w:w="959" w:type="dxa"/>
          </w:tcPr>
          <w:p w14:paraId="3E420E87"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Method</w:t>
            </w:r>
          </w:p>
        </w:tc>
        <w:tc>
          <w:tcPr>
            <w:tcW w:w="967" w:type="dxa"/>
          </w:tcPr>
          <w:p w14:paraId="07341768"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Effect Size</w:t>
            </w:r>
          </w:p>
        </w:tc>
        <w:tc>
          <w:tcPr>
            <w:tcW w:w="1038" w:type="dxa"/>
          </w:tcPr>
          <w:p w14:paraId="74729365"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Non Null Measures</w:t>
            </w:r>
          </w:p>
        </w:tc>
      </w:tr>
      <w:tr w:rsidR="00932176" w14:paraId="4AA74C07"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52772D5E" w14:textId="77777777" w:rsidR="00932176" w:rsidRPr="004151FF" w:rsidRDefault="001D37B0">
            <w:pPr>
              <w:rPr>
                <w:b w:val="0"/>
                <w:bCs w:val="0"/>
                <w:color w:val="000000"/>
                <w:sz w:val="20"/>
                <w:szCs w:val="20"/>
              </w:rPr>
            </w:pPr>
            <w:r w:rsidRPr="004151FF">
              <w:rPr>
                <w:b w:val="0"/>
                <w:bCs w:val="0"/>
                <w:color w:val="000000"/>
                <w:sz w:val="20"/>
                <w:szCs w:val="20"/>
              </w:rPr>
              <w:t>Left-Pallidum</w:t>
            </w:r>
          </w:p>
        </w:tc>
        <w:tc>
          <w:tcPr>
            <w:tcW w:w="2940" w:type="dxa"/>
          </w:tcPr>
          <w:p w14:paraId="4114632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ctx-lh-insula</w:t>
            </w:r>
          </w:p>
        </w:tc>
        <w:tc>
          <w:tcPr>
            <w:tcW w:w="959" w:type="dxa"/>
          </w:tcPr>
          <w:p w14:paraId="462C167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2466005D"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-0.5344</w:t>
            </w:r>
          </w:p>
        </w:tc>
        <w:tc>
          <w:tcPr>
            <w:tcW w:w="1038" w:type="dxa"/>
          </w:tcPr>
          <w:p w14:paraId="7828A74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457</w:t>
            </w:r>
          </w:p>
        </w:tc>
      </w:tr>
      <w:tr w:rsidR="00932176" w14:paraId="7175B8BF"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F1C8994" w14:textId="77777777" w:rsidR="00932176" w:rsidRPr="004151FF" w:rsidRDefault="001D37B0">
            <w:pPr>
              <w:rPr>
                <w:b w:val="0"/>
                <w:bCs w:val="0"/>
                <w:color w:val="000000"/>
                <w:sz w:val="20"/>
                <w:szCs w:val="20"/>
              </w:rPr>
            </w:pPr>
            <w:r w:rsidRPr="004151FF">
              <w:rPr>
                <w:b w:val="0"/>
                <w:bCs w:val="0"/>
                <w:color w:val="000000"/>
                <w:sz w:val="20"/>
                <w:szCs w:val="20"/>
              </w:rPr>
              <w:t>ctx-rh-rostralmiddlefrontal</w:t>
            </w:r>
          </w:p>
        </w:tc>
        <w:tc>
          <w:tcPr>
            <w:tcW w:w="2940" w:type="dxa"/>
          </w:tcPr>
          <w:p w14:paraId="54D6AED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wm-lh-lateralorbitofrontal</w:t>
            </w:r>
          </w:p>
        </w:tc>
        <w:tc>
          <w:tcPr>
            <w:tcW w:w="959" w:type="dxa"/>
          </w:tcPr>
          <w:p w14:paraId="4AFEFB5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32FC6AF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-0.46974</w:t>
            </w:r>
          </w:p>
        </w:tc>
        <w:tc>
          <w:tcPr>
            <w:tcW w:w="1038" w:type="dxa"/>
          </w:tcPr>
          <w:p w14:paraId="18A0F222"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452</w:t>
            </w:r>
          </w:p>
        </w:tc>
      </w:tr>
      <w:tr w:rsidR="00932176" w14:paraId="11FC2758"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C3D72A5" w14:textId="77777777" w:rsidR="00932176" w:rsidRPr="004151FF" w:rsidRDefault="001D37B0">
            <w:pPr>
              <w:rPr>
                <w:b w:val="0"/>
                <w:bCs w:val="0"/>
                <w:color w:val="000000"/>
                <w:sz w:val="20"/>
                <w:szCs w:val="20"/>
              </w:rPr>
            </w:pPr>
            <w:r w:rsidRPr="004151FF">
              <w:rPr>
                <w:b w:val="0"/>
                <w:bCs w:val="0"/>
                <w:color w:val="000000"/>
                <w:sz w:val="20"/>
                <w:szCs w:val="20"/>
              </w:rPr>
              <w:t>wm-rh-inferiorparietal</w:t>
            </w:r>
          </w:p>
        </w:tc>
        <w:tc>
          <w:tcPr>
            <w:tcW w:w="2940" w:type="dxa"/>
          </w:tcPr>
          <w:p w14:paraId="6C63F62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wm-rh-lateraloccipital</w:t>
            </w:r>
          </w:p>
        </w:tc>
        <w:tc>
          <w:tcPr>
            <w:tcW w:w="959" w:type="dxa"/>
          </w:tcPr>
          <w:p w14:paraId="51E6808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12DD460F"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-0.45533</w:t>
            </w:r>
          </w:p>
        </w:tc>
        <w:tc>
          <w:tcPr>
            <w:tcW w:w="1038" w:type="dxa"/>
          </w:tcPr>
          <w:p w14:paraId="4DD57BD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540</w:t>
            </w:r>
          </w:p>
        </w:tc>
      </w:tr>
      <w:tr w:rsidR="00932176" w14:paraId="43D5C33E"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117E1EB5" w14:textId="77777777" w:rsidR="00932176" w:rsidRPr="004151FF" w:rsidRDefault="001D37B0">
            <w:pPr>
              <w:rPr>
                <w:b w:val="0"/>
                <w:bCs w:val="0"/>
                <w:color w:val="000000"/>
                <w:sz w:val="20"/>
                <w:szCs w:val="20"/>
              </w:rPr>
            </w:pPr>
            <w:r w:rsidRPr="004151FF">
              <w:rPr>
                <w:b w:val="0"/>
                <w:bCs w:val="0"/>
                <w:color w:val="000000"/>
                <w:sz w:val="20"/>
                <w:szCs w:val="20"/>
              </w:rPr>
              <w:t>Left-Caudate</w:t>
            </w:r>
          </w:p>
        </w:tc>
        <w:tc>
          <w:tcPr>
            <w:tcW w:w="2940" w:type="dxa"/>
          </w:tcPr>
          <w:p w14:paraId="2E6CC10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wm-lh-insula</w:t>
            </w:r>
          </w:p>
        </w:tc>
        <w:tc>
          <w:tcPr>
            <w:tcW w:w="959" w:type="dxa"/>
          </w:tcPr>
          <w:p w14:paraId="1D35D0A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34928FD4"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-0.43558</w:t>
            </w:r>
          </w:p>
        </w:tc>
        <w:tc>
          <w:tcPr>
            <w:tcW w:w="1038" w:type="dxa"/>
          </w:tcPr>
          <w:p w14:paraId="75A486D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506</w:t>
            </w:r>
          </w:p>
        </w:tc>
      </w:tr>
      <w:tr w:rsidR="00932176" w14:paraId="7EF150FC"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7AAFF2F8" w14:textId="77777777" w:rsidR="00932176" w:rsidRPr="004151FF" w:rsidRDefault="001D37B0">
            <w:pPr>
              <w:rPr>
                <w:b w:val="0"/>
                <w:bCs w:val="0"/>
                <w:color w:val="000000"/>
                <w:sz w:val="20"/>
                <w:szCs w:val="20"/>
              </w:rPr>
            </w:pPr>
            <w:r w:rsidRPr="004151FF">
              <w:rPr>
                <w:b w:val="0"/>
                <w:bCs w:val="0"/>
                <w:color w:val="000000"/>
                <w:sz w:val="20"/>
                <w:szCs w:val="20"/>
              </w:rPr>
              <w:t>wm-lh-fusiform</w:t>
            </w:r>
          </w:p>
        </w:tc>
        <w:tc>
          <w:tcPr>
            <w:tcW w:w="2940" w:type="dxa"/>
          </w:tcPr>
          <w:p w14:paraId="4B08FEF1"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wm-lh-lingual</w:t>
            </w:r>
          </w:p>
        </w:tc>
        <w:tc>
          <w:tcPr>
            <w:tcW w:w="959" w:type="dxa"/>
          </w:tcPr>
          <w:p w14:paraId="33293E4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5047757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-0.43548</w:t>
            </w:r>
          </w:p>
        </w:tc>
        <w:tc>
          <w:tcPr>
            <w:tcW w:w="1038" w:type="dxa"/>
          </w:tcPr>
          <w:p w14:paraId="60718B1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537</w:t>
            </w:r>
          </w:p>
        </w:tc>
      </w:tr>
      <w:tr w:rsidR="00932176" w14:paraId="4CEF1B94"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ABCC1C5" w14:textId="77777777" w:rsidR="00932176" w:rsidRPr="004151FF" w:rsidRDefault="001D37B0">
            <w:pPr>
              <w:rPr>
                <w:b w:val="0"/>
                <w:bCs w:val="0"/>
                <w:color w:val="000000"/>
                <w:sz w:val="20"/>
                <w:szCs w:val="20"/>
              </w:rPr>
            </w:pPr>
            <w:r w:rsidRPr="004151FF">
              <w:rPr>
                <w:b w:val="0"/>
                <w:bCs w:val="0"/>
                <w:color w:val="000000"/>
                <w:sz w:val="20"/>
                <w:szCs w:val="20"/>
              </w:rPr>
              <w:lastRenderedPageBreak/>
              <w:t>ctx-lh-medialorbitofrontal</w:t>
            </w:r>
          </w:p>
        </w:tc>
        <w:tc>
          <w:tcPr>
            <w:tcW w:w="2940" w:type="dxa"/>
          </w:tcPr>
          <w:p w14:paraId="06625D8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ctx-rh-frontalpole</w:t>
            </w:r>
          </w:p>
        </w:tc>
        <w:tc>
          <w:tcPr>
            <w:tcW w:w="959" w:type="dxa"/>
          </w:tcPr>
          <w:p w14:paraId="06AB28B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6F46979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-0.43493</w:t>
            </w:r>
          </w:p>
        </w:tc>
        <w:tc>
          <w:tcPr>
            <w:tcW w:w="1038" w:type="dxa"/>
          </w:tcPr>
          <w:p w14:paraId="0231D619"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483</w:t>
            </w:r>
          </w:p>
        </w:tc>
      </w:tr>
      <w:tr w:rsidR="00932176" w14:paraId="091E1153"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C01D3D7" w14:textId="77777777" w:rsidR="00932176" w:rsidRPr="004151FF" w:rsidRDefault="001D37B0">
            <w:pPr>
              <w:rPr>
                <w:b w:val="0"/>
                <w:bCs w:val="0"/>
                <w:color w:val="000000"/>
                <w:sz w:val="20"/>
                <w:szCs w:val="20"/>
              </w:rPr>
            </w:pPr>
            <w:r w:rsidRPr="004151FF">
              <w:rPr>
                <w:b w:val="0"/>
                <w:bCs w:val="0"/>
                <w:color w:val="000000"/>
                <w:sz w:val="20"/>
                <w:szCs w:val="20"/>
              </w:rPr>
              <w:t>ctx-lh-inferiorparietal</w:t>
            </w:r>
          </w:p>
        </w:tc>
        <w:tc>
          <w:tcPr>
            <w:tcW w:w="2940" w:type="dxa"/>
          </w:tcPr>
          <w:p w14:paraId="3D2885C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wm-lh-inferiortemporal</w:t>
            </w:r>
          </w:p>
        </w:tc>
        <w:tc>
          <w:tcPr>
            <w:tcW w:w="959" w:type="dxa"/>
          </w:tcPr>
          <w:p w14:paraId="56A0A5E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6C09E98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-0.41015</w:t>
            </w:r>
          </w:p>
        </w:tc>
        <w:tc>
          <w:tcPr>
            <w:tcW w:w="1038" w:type="dxa"/>
          </w:tcPr>
          <w:p w14:paraId="5351EDD6"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539</w:t>
            </w:r>
          </w:p>
        </w:tc>
      </w:tr>
      <w:tr w:rsidR="00932176" w14:paraId="4CAE04ED"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618B43D0" w14:textId="77777777" w:rsidR="00932176" w:rsidRPr="004151FF" w:rsidRDefault="001D37B0">
            <w:pPr>
              <w:rPr>
                <w:b w:val="0"/>
                <w:bCs w:val="0"/>
                <w:color w:val="000000"/>
                <w:sz w:val="20"/>
                <w:szCs w:val="20"/>
              </w:rPr>
            </w:pPr>
            <w:r w:rsidRPr="004151FF">
              <w:rPr>
                <w:b w:val="0"/>
                <w:bCs w:val="0"/>
                <w:color w:val="000000"/>
                <w:sz w:val="20"/>
                <w:szCs w:val="20"/>
              </w:rPr>
              <w:t>wm-rh-lateraloccipital</w:t>
            </w:r>
          </w:p>
        </w:tc>
        <w:tc>
          <w:tcPr>
            <w:tcW w:w="2940" w:type="dxa"/>
          </w:tcPr>
          <w:p w14:paraId="36B57847"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wm-rh-superiorparietal</w:t>
            </w:r>
          </w:p>
        </w:tc>
        <w:tc>
          <w:tcPr>
            <w:tcW w:w="959" w:type="dxa"/>
          </w:tcPr>
          <w:p w14:paraId="6AD3FCF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619D0412"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-0.40741</w:t>
            </w:r>
          </w:p>
        </w:tc>
        <w:tc>
          <w:tcPr>
            <w:tcW w:w="1038" w:type="dxa"/>
          </w:tcPr>
          <w:p w14:paraId="5FB20D1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r w:rsidR="00932176" w14:paraId="3390F94B"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AFFC772" w14:textId="77777777" w:rsidR="00932176" w:rsidRPr="004151FF" w:rsidRDefault="001D37B0">
            <w:pPr>
              <w:rPr>
                <w:b w:val="0"/>
                <w:bCs w:val="0"/>
                <w:color w:val="000000"/>
                <w:sz w:val="20"/>
                <w:szCs w:val="20"/>
              </w:rPr>
            </w:pPr>
            <w:r w:rsidRPr="004151FF">
              <w:rPr>
                <w:b w:val="0"/>
                <w:bCs w:val="0"/>
                <w:color w:val="000000"/>
                <w:sz w:val="20"/>
                <w:szCs w:val="20"/>
              </w:rPr>
              <w:t>ctx-lh-lateralorbitofrontal</w:t>
            </w:r>
          </w:p>
        </w:tc>
        <w:tc>
          <w:tcPr>
            <w:tcW w:w="2940" w:type="dxa"/>
          </w:tcPr>
          <w:p w14:paraId="519347F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wm-lh-middletemporal</w:t>
            </w:r>
          </w:p>
        </w:tc>
        <w:tc>
          <w:tcPr>
            <w:tcW w:w="959" w:type="dxa"/>
          </w:tcPr>
          <w:p w14:paraId="1A3CA99F"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2443F8E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-0.40481</w:t>
            </w:r>
          </w:p>
        </w:tc>
        <w:tc>
          <w:tcPr>
            <w:tcW w:w="1038" w:type="dxa"/>
          </w:tcPr>
          <w:p w14:paraId="5EB07BF9"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532</w:t>
            </w:r>
          </w:p>
        </w:tc>
      </w:tr>
      <w:tr w:rsidR="00932176" w14:paraId="259E82B3"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5BB8730F" w14:textId="77777777" w:rsidR="00932176" w:rsidRPr="004151FF" w:rsidRDefault="001D37B0">
            <w:pPr>
              <w:rPr>
                <w:b w:val="0"/>
                <w:bCs w:val="0"/>
                <w:color w:val="000000"/>
                <w:sz w:val="20"/>
                <w:szCs w:val="20"/>
              </w:rPr>
            </w:pPr>
            <w:r w:rsidRPr="004151FF">
              <w:rPr>
                <w:b w:val="0"/>
                <w:bCs w:val="0"/>
                <w:color w:val="000000"/>
                <w:sz w:val="20"/>
                <w:szCs w:val="20"/>
              </w:rPr>
              <w:t>wm-lh-middletemporal</w:t>
            </w:r>
          </w:p>
        </w:tc>
        <w:tc>
          <w:tcPr>
            <w:tcW w:w="2940" w:type="dxa"/>
          </w:tcPr>
          <w:p w14:paraId="4E22E4DC"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wm-lh-insula</w:t>
            </w:r>
          </w:p>
        </w:tc>
        <w:tc>
          <w:tcPr>
            <w:tcW w:w="959" w:type="dxa"/>
          </w:tcPr>
          <w:p w14:paraId="2BB2A0A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7ECA844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-0.39986</w:t>
            </w:r>
          </w:p>
        </w:tc>
        <w:tc>
          <w:tcPr>
            <w:tcW w:w="1038" w:type="dxa"/>
          </w:tcPr>
          <w:p w14:paraId="3A42896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r w:rsidR="00932176" w14:paraId="681B5C96"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D08C2AD" w14:textId="77777777" w:rsidR="00932176" w:rsidRPr="004151FF" w:rsidRDefault="001D37B0">
            <w:pPr>
              <w:rPr>
                <w:b w:val="0"/>
                <w:bCs w:val="0"/>
                <w:color w:val="000000"/>
                <w:sz w:val="20"/>
                <w:szCs w:val="20"/>
              </w:rPr>
            </w:pPr>
            <w:r w:rsidRPr="004151FF">
              <w:rPr>
                <w:b w:val="0"/>
                <w:bCs w:val="0"/>
                <w:color w:val="000000"/>
                <w:sz w:val="20"/>
                <w:szCs w:val="20"/>
              </w:rPr>
              <w:t>ctx-rh-inferiorparietal</w:t>
            </w:r>
          </w:p>
        </w:tc>
        <w:tc>
          <w:tcPr>
            <w:tcW w:w="2940" w:type="dxa"/>
          </w:tcPr>
          <w:p w14:paraId="642142C8"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wm-rh-lateraloccipital</w:t>
            </w:r>
          </w:p>
        </w:tc>
        <w:tc>
          <w:tcPr>
            <w:tcW w:w="959" w:type="dxa"/>
          </w:tcPr>
          <w:p w14:paraId="6B0BEDFC"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43B5DC00"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-0.39888</w:t>
            </w:r>
          </w:p>
        </w:tc>
        <w:tc>
          <w:tcPr>
            <w:tcW w:w="1038" w:type="dxa"/>
          </w:tcPr>
          <w:p w14:paraId="32C5C4CB"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539</w:t>
            </w:r>
          </w:p>
        </w:tc>
      </w:tr>
      <w:tr w:rsidR="00932176" w14:paraId="5273EC86"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7CBBD336" w14:textId="77777777" w:rsidR="00932176" w:rsidRPr="004151FF" w:rsidRDefault="001D37B0">
            <w:pPr>
              <w:rPr>
                <w:b w:val="0"/>
                <w:bCs w:val="0"/>
                <w:color w:val="000000"/>
                <w:sz w:val="20"/>
                <w:szCs w:val="20"/>
              </w:rPr>
            </w:pPr>
            <w:r w:rsidRPr="004151FF">
              <w:rPr>
                <w:b w:val="0"/>
                <w:bCs w:val="0"/>
                <w:color w:val="000000"/>
                <w:sz w:val="20"/>
                <w:szCs w:val="20"/>
              </w:rPr>
              <w:t>Left-VentralDC</w:t>
            </w:r>
          </w:p>
        </w:tc>
        <w:tc>
          <w:tcPr>
            <w:tcW w:w="2940" w:type="dxa"/>
          </w:tcPr>
          <w:p w14:paraId="4CA2ADF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wm-lh-entorhinal</w:t>
            </w:r>
          </w:p>
        </w:tc>
        <w:tc>
          <w:tcPr>
            <w:tcW w:w="959" w:type="dxa"/>
          </w:tcPr>
          <w:p w14:paraId="17F88D3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354E181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-0.39522</w:t>
            </w:r>
          </w:p>
        </w:tc>
        <w:tc>
          <w:tcPr>
            <w:tcW w:w="1038" w:type="dxa"/>
          </w:tcPr>
          <w:p w14:paraId="0FFF5BD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538</w:t>
            </w:r>
          </w:p>
        </w:tc>
      </w:tr>
      <w:tr w:rsidR="00932176" w14:paraId="04CB438B"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445B635" w14:textId="77777777" w:rsidR="00932176" w:rsidRPr="004151FF" w:rsidRDefault="001D37B0">
            <w:pPr>
              <w:rPr>
                <w:b w:val="0"/>
                <w:bCs w:val="0"/>
                <w:color w:val="000000"/>
                <w:sz w:val="20"/>
                <w:szCs w:val="20"/>
              </w:rPr>
            </w:pPr>
            <w:r w:rsidRPr="004151FF">
              <w:rPr>
                <w:b w:val="0"/>
                <w:bCs w:val="0"/>
                <w:color w:val="000000"/>
                <w:sz w:val="20"/>
                <w:szCs w:val="20"/>
              </w:rPr>
              <w:t>ctx-lh-lateraloccipital</w:t>
            </w:r>
          </w:p>
        </w:tc>
        <w:tc>
          <w:tcPr>
            <w:tcW w:w="2940" w:type="dxa"/>
          </w:tcPr>
          <w:p w14:paraId="416BEDD0"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wm-rh-superiorparietal</w:t>
            </w:r>
          </w:p>
        </w:tc>
        <w:tc>
          <w:tcPr>
            <w:tcW w:w="959" w:type="dxa"/>
          </w:tcPr>
          <w:p w14:paraId="648F273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62E157D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-0.39312</w:t>
            </w:r>
          </w:p>
        </w:tc>
        <w:tc>
          <w:tcPr>
            <w:tcW w:w="1038" w:type="dxa"/>
          </w:tcPr>
          <w:p w14:paraId="79F345D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512</w:t>
            </w:r>
          </w:p>
        </w:tc>
      </w:tr>
      <w:tr w:rsidR="00932176" w14:paraId="64D71AE1"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4EAD77C" w14:textId="77777777" w:rsidR="00932176" w:rsidRPr="004151FF" w:rsidRDefault="001D37B0">
            <w:pPr>
              <w:rPr>
                <w:b w:val="0"/>
                <w:bCs w:val="0"/>
                <w:color w:val="000000"/>
                <w:sz w:val="20"/>
                <w:szCs w:val="20"/>
              </w:rPr>
            </w:pPr>
            <w:r w:rsidRPr="004151FF">
              <w:rPr>
                <w:b w:val="0"/>
                <w:bCs w:val="0"/>
                <w:color w:val="000000"/>
                <w:sz w:val="20"/>
                <w:szCs w:val="20"/>
              </w:rPr>
              <w:t>ctx-lh-middletemporal</w:t>
            </w:r>
          </w:p>
        </w:tc>
        <w:tc>
          <w:tcPr>
            <w:tcW w:w="2940" w:type="dxa"/>
          </w:tcPr>
          <w:p w14:paraId="40595510"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wm-lh-bankssts</w:t>
            </w:r>
          </w:p>
        </w:tc>
        <w:tc>
          <w:tcPr>
            <w:tcW w:w="959" w:type="dxa"/>
          </w:tcPr>
          <w:p w14:paraId="3E211650"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1661CA3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-0.39083</w:t>
            </w:r>
          </w:p>
        </w:tc>
        <w:tc>
          <w:tcPr>
            <w:tcW w:w="1038" w:type="dxa"/>
          </w:tcPr>
          <w:p w14:paraId="4096661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538</w:t>
            </w:r>
          </w:p>
        </w:tc>
      </w:tr>
      <w:tr w:rsidR="00932176" w14:paraId="6E9F349C"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2B2F0F1E" w14:textId="77777777" w:rsidR="00932176" w:rsidRPr="004151FF" w:rsidRDefault="001D37B0">
            <w:pPr>
              <w:rPr>
                <w:b w:val="0"/>
                <w:bCs w:val="0"/>
                <w:color w:val="000000"/>
                <w:sz w:val="20"/>
                <w:szCs w:val="20"/>
              </w:rPr>
            </w:pPr>
            <w:r w:rsidRPr="004151FF">
              <w:rPr>
                <w:b w:val="0"/>
                <w:bCs w:val="0"/>
                <w:color w:val="000000"/>
                <w:sz w:val="20"/>
                <w:szCs w:val="20"/>
              </w:rPr>
              <w:t>ctx-lh-inferiorparietal</w:t>
            </w:r>
          </w:p>
        </w:tc>
        <w:tc>
          <w:tcPr>
            <w:tcW w:w="2940" w:type="dxa"/>
          </w:tcPr>
          <w:p w14:paraId="4763C28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ctx-lh-inferiortemporal</w:t>
            </w:r>
          </w:p>
        </w:tc>
        <w:tc>
          <w:tcPr>
            <w:tcW w:w="959" w:type="dxa"/>
          </w:tcPr>
          <w:p w14:paraId="592A533D"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47C82CB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-0.38999</w:t>
            </w:r>
          </w:p>
        </w:tc>
        <w:tc>
          <w:tcPr>
            <w:tcW w:w="1038" w:type="dxa"/>
          </w:tcPr>
          <w:p w14:paraId="65685559"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536</w:t>
            </w:r>
          </w:p>
        </w:tc>
      </w:tr>
      <w:tr w:rsidR="00932176" w14:paraId="266FA640"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6CB2397C" w14:textId="77777777" w:rsidR="00932176" w:rsidRPr="004151FF" w:rsidRDefault="001D37B0">
            <w:pPr>
              <w:rPr>
                <w:b w:val="0"/>
                <w:bCs w:val="0"/>
                <w:color w:val="000000"/>
                <w:sz w:val="20"/>
                <w:szCs w:val="20"/>
              </w:rPr>
            </w:pPr>
            <w:r w:rsidRPr="004151FF">
              <w:rPr>
                <w:b w:val="0"/>
                <w:bCs w:val="0"/>
                <w:color w:val="000000"/>
                <w:sz w:val="20"/>
                <w:szCs w:val="20"/>
              </w:rPr>
              <w:t>ctx-rh-lateraloccipital</w:t>
            </w:r>
          </w:p>
        </w:tc>
        <w:tc>
          <w:tcPr>
            <w:tcW w:w="2940" w:type="dxa"/>
          </w:tcPr>
          <w:p w14:paraId="0C542AC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wm-rh-inferiorparietal</w:t>
            </w:r>
          </w:p>
        </w:tc>
        <w:tc>
          <w:tcPr>
            <w:tcW w:w="959" w:type="dxa"/>
          </w:tcPr>
          <w:p w14:paraId="13FA015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79113EE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-0.3894</w:t>
            </w:r>
          </w:p>
        </w:tc>
        <w:tc>
          <w:tcPr>
            <w:tcW w:w="1038" w:type="dxa"/>
          </w:tcPr>
          <w:p w14:paraId="25A7839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bl>
    <w:p w14:paraId="2449A4CB" w14:textId="77777777" w:rsidR="00932176" w:rsidRDefault="00932176">
      <w:pPr>
        <w:pStyle w:val="BodyFirst"/>
      </w:pPr>
    </w:p>
    <w:p w14:paraId="3843B46C" w14:textId="77777777" w:rsidR="00932176" w:rsidRPr="0009747B" w:rsidRDefault="001D37B0">
      <w:pPr>
        <w:rPr>
          <w:sz w:val="28"/>
          <w:rPrChange w:id="1945" w:author="David Mattie" w:date="2019-08-18T20:57:00Z">
            <w:rPr/>
          </w:rPrChange>
        </w:rPr>
        <w:pPrChange w:id="1946" w:author="David Mattie" w:date="2019-08-18T20:57:00Z">
          <w:pPr>
            <w:pStyle w:val="Heading5"/>
          </w:pPr>
        </w:pPrChange>
      </w:pPr>
      <w:r w:rsidRPr="0009747B">
        <w:rPr>
          <w:sz w:val="28"/>
          <w:rPrChange w:id="1947" w:author="David Mattie" w:date="2019-08-18T20:57:00Z">
            <w:rPr/>
          </w:rPrChange>
        </w:rPr>
        <w:t>Findings</w:t>
      </w:r>
    </w:p>
    <w:p w14:paraId="186D6150" w14:textId="77777777" w:rsidR="004151FF" w:rsidRDefault="004151FF" w:rsidP="004151FF">
      <w:pPr>
        <w:spacing w:line="480" w:lineRule="auto"/>
      </w:pPr>
    </w:p>
    <w:p w14:paraId="373AF7E1" w14:textId="1D4C508D" w:rsidR="004151FF" w:rsidRDefault="001D37B0" w:rsidP="00726F47">
      <w:pPr>
        <w:spacing w:line="480" w:lineRule="auto"/>
        <w:ind w:firstLine="720"/>
        <w:rPr>
          <w:ins w:id="1948" w:author="David Mattie" w:date="2019-08-02T01:15:00Z"/>
        </w:rPr>
      </w:pPr>
      <w:r>
        <w:t>In the cases where there was a significant difference among genders, females demonstrated higher variability in fractional anisotropy.  The variability also was shown</w:t>
      </w:r>
      <w:r w:rsidR="004151FF">
        <w:t xml:space="preserve"> </w:t>
      </w:r>
      <w:r>
        <w:t>to  increase  with age for all of the tracts with higher effect size</w:t>
      </w:r>
      <w:r w:rsidR="004151FF">
        <w:t>.</w:t>
      </w:r>
      <w:ins w:id="1949" w:author="David Mattie" w:date="2019-08-02T01:25:00Z">
        <w:r w:rsidR="00A821C1">
          <w:t xml:space="preserve">  The standard deviation of FA might be a biomarker of pruning which </w:t>
        </w:r>
      </w:ins>
      <w:ins w:id="1950" w:author="David Mattie" w:date="2019-08-02T01:26:00Z">
        <w:r w:rsidR="00A821C1">
          <w:t>may</w:t>
        </w:r>
      </w:ins>
      <w:ins w:id="1951" w:author="David Mattie" w:date="2019-08-02T01:25:00Z">
        <w:r w:rsidR="00A821C1">
          <w:t xml:space="preserve"> imply that females exhibit more rapid pruning in these connections in the brain.</w:t>
        </w:r>
      </w:ins>
    </w:p>
    <w:p w14:paraId="5A033363" w14:textId="1704A135" w:rsidR="00930DC3" w:rsidRDefault="00930DC3">
      <w:pPr>
        <w:spacing w:line="480" w:lineRule="auto"/>
        <w:ind w:firstLine="720"/>
        <w:jc w:val="center"/>
        <w:pPrChange w:id="1952" w:author="David Mattie" w:date="2019-08-02T01:15:00Z">
          <w:pPr>
            <w:spacing w:line="480" w:lineRule="auto"/>
            <w:ind w:firstLine="720"/>
          </w:pPr>
        </w:pPrChange>
      </w:pPr>
    </w:p>
    <w:p w14:paraId="6C4446F5" w14:textId="77777777" w:rsidR="00932176" w:rsidRDefault="001D37B0">
      <w:pPr>
        <w:spacing w:line="480" w:lineRule="auto"/>
        <w:jc w:val="center"/>
        <w:pPrChange w:id="1953" w:author="David Mattie" w:date="2019-08-02T01:42:00Z">
          <w:pPr>
            <w:spacing w:line="480" w:lineRule="auto"/>
          </w:pPr>
        </w:pPrChange>
      </w:pPr>
      <w:r>
        <w:rPr>
          <w:noProof/>
        </w:rPr>
        <w:lastRenderedPageBreak/>
        <w:drawing>
          <wp:inline distT="0" distB="0" distL="0" distR="0" wp14:anchorId="67336CBA" wp14:editId="77F786F3">
            <wp:extent cx="5486400" cy="5486400"/>
            <wp:effectExtent l="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stddevFA-Pairplot-all"/>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486400" cy="5486400"/>
                    </a:xfrm>
                    <a:prstGeom prst="rect">
                      <a:avLst/>
                    </a:prstGeom>
                  </pic:spPr>
                </pic:pic>
              </a:graphicData>
            </a:graphic>
          </wp:inline>
        </w:drawing>
      </w:r>
    </w:p>
    <w:p w14:paraId="12630524" w14:textId="60D5C9B8" w:rsidR="004151FF" w:rsidRDefault="001D37B0" w:rsidP="004151FF">
      <w:pPr>
        <w:pStyle w:val="Caption"/>
        <w:jc w:val="center"/>
      </w:pPr>
      <w:r>
        <w:t xml:space="preserve">Figure </w:t>
      </w:r>
      <w:r>
        <w:fldChar w:fldCharType="begin"/>
      </w:r>
      <w:r>
        <w:instrText>SEQ Figure \* ARABIC</w:instrText>
      </w:r>
      <w:r>
        <w:fldChar w:fldCharType="separate"/>
      </w:r>
      <w:ins w:id="1954" w:author="David Mattie" w:date="2019-08-19T08:44:00Z">
        <w:r w:rsidR="002B3FE8">
          <w:rPr>
            <w:noProof/>
          </w:rPr>
          <w:t>23</w:t>
        </w:r>
      </w:ins>
      <w:del w:id="1955" w:author="David Mattie" w:date="2019-08-01T18:20:00Z">
        <w:r w:rsidR="00A72CEF" w:rsidDel="00E7462C">
          <w:rPr>
            <w:noProof/>
          </w:rPr>
          <w:delText>18</w:delText>
        </w:r>
      </w:del>
      <w:r>
        <w:fldChar w:fldCharType="end"/>
      </w:r>
      <w:r>
        <w:t xml:space="preserve"> - StdDev FA effect size per measure</w:t>
      </w:r>
    </w:p>
    <w:p w14:paraId="7BC8EB59" w14:textId="77777777" w:rsidR="004151FF" w:rsidRDefault="004151FF" w:rsidP="004151FF">
      <w:pPr>
        <w:pStyle w:val="Caption"/>
        <w:jc w:val="center"/>
      </w:pPr>
    </w:p>
    <w:p w14:paraId="65F9BB27" w14:textId="77777777" w:rsidR="00932176" w:rsidRDefault="001D37B0" w:rsidP="004151FF">
      <w:pPr>
        <w:pStyle w:val="Heading4"/>
      </w:pPr>
      <w:bookmarkStart w:id="1956" w:name="_Toc17056290"/>
      <w:r>
        <w:t>Mean FA – Asymmetry Index</w:t>
      </w:r>
      <w:bookmarkEnd w:id="1956"/>
    </w:p>
    <w:p w14:paraId="388DB0E4" w14:textId="6BEE4AE0"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1957" w:author="David Mattie" w:date="2019-08-19T08:44:00Z">
        <w:r w:rsidR="002B3FE8">
          <w:rPr>
            <w:noProof/>
          </w:rPr>
          <w:t>10</w:t>
        </w:r>
      </w:ins>
      <w:del w:id="1958" w:author="David Mattie" w:date="2019-08-01T18:27:00Z">
        <w:r w:rsidR="00F34881" w:rsidDel="00E7462C">
          <w:rPr>
            <w:noProof/>
          </w:rPr>
          <w:delText>8</w:delText>
        </w:r>
      </w:del>
      <w:r w:rsidR="00E32EA6">
        <w:rPr>
          <w:noProof/>
        </w:rPr>
        <w:fldChar w:fldCharType="end"/>
      </w:r>
      <w:r>
        <w:t xml:space="preserve"> - </w:t>
      </w:r>
      <w:r w:rsidRPr="00363394">
        <w:t xml:space="preserve">Largest effect size for gender when measuring </w:t>
      </w:r>
      <w:r>
        <w:t>Mean FA Asymmetry</w:t>
      </w:r>
    </w:p>
    <w:tbl>
      <w:tblPr>
        <w:tblStyle w:val="PlainTable2"/>
        <w:tblW w:w="8550" w:type="dxa"/>
        <w:tblLook w:val="04A0" w:firstRow="1" w:lastRow="0" w:firstColumn="1" w:lastColumn="0" w:noHBand="0" w:noVBand="1"/>
      </w:tblPr>
      <w:tblGrid>
        <w:gridCol w:w="2444"/>
        <w:gridCol w:w="2436"/>
        <w:gridCol w:w="816"/>
        <w:gridCol w:w="1504"/>
        <w:gridCol w:w="1350"/>
      </w:tblGrid>
      <w:tr w:rsidR="00932176" w14:paraId="6FB2822F" w14:textId="77777777" w:rsidTr="004151F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EC7FFFC" w14:textId="77777777" w:rsidR="00932176" w:rsidRPr="004151FF" w:rsidRDefault="001D37B0">
            <w:pPr>
              <w:rPr>
                <w:bCs w:val="0"/>
                <w:color w:val="000000"/>
                <w:sz w:val="18"/>
                <w:szCs w:val="20"/>
              </w:rPr>
            </w:pPr>
            <w:r w:rsidRPr="004151FF">
              <w:rPr>
                <w:bCs w:val="0"/>
                <w:color w:val="000000"/>
                <w:sz w:val="18"/>
                <w:szCs w:val="20"/>
              </w:rPr>
              <w:t>ROI Start</w:t>
            </w:r>
          </w:p>
        </w:tc>
        <w:tc>
          <w:tcPr>
            <w:tcW w:w="2436" w:type="dxa"/>
          </w:tcPr>
          <w:p w14:paraId="49B42244"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ROI End</w:t>
            </w:r>
          </w:p>
        </w:tc>
        <w:tc>
          <w:tcPr>
            <w:tcW w:w="816" w:type="dxa"/>
          </w:tcPr>
          <w:p w14:paraId="1E935BA1"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Method</w:t>
            </w:r>
          </w:p>
        </w:tc>
        <w:tc>
          <w:tcPr>
            <w:tcW w:w="1504" w:type="dxa"/>
          </w:tcPr>
          <w:p w14:paraId="162EE990"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Effect Size</w:t>
            </w:r>
          </w:p>
        </w:tc>
        <w:tc>
          <w:tcPr>
            <w:tcW w:w="1350" w:type="dxa"/>
          </w:tcPr>
          <w:p w14:paraId="20C2E406"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Non Null Measures</w:t>
            </w:r>
          </w:p>
        </w:tc>
      </w:tr>
      <w:tr w:rsidR="00932176" w14:paraId="21D5E7FA"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E393445" w14:textId="77777777" w:rsidR="00932176" w:rsidRPr="004151FF" w:rsidRDefault="001D37B0">
            <w:pPr>
              <w:rPr>
                <w:b w:val="0"/>
                <w:color w:val="000000"/>
                <w:sz w:val="18"/>
                <w:szCs w:val="20"/>
              </w:rPr>
            </w:pPr>
            <w:r w:rsidRPr="004151FF">
              <w:rPr>
                <w:b w:val="0"/>
                <w:color w:val="000000"/>
                <w:sz w:val="18"/>
                <w:szCs w:val="20"/>
              </w:rPr>
              <w:t>wm-rh-caudalanteriorcingulate</w:t>
            </w:r>
          </w:p>
        </w:tc>
        <w:tc>
          <w:tcPr>
            <w:tcW w:w="2436" w:type="dxa"/>
          </w:tcPr>
          <w:p w14:paraId="639703D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wm-rh-rostralanteriorcingulate</w:t>
            </w:r>
          </w:p>
        </w:tc>
        <w:tc>
          <w:tcPr>
            <w:tcW w:w="816" w:type="dxa"/>
          </w:tcPr>
          <w:p w14:paraId="337A777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7C44EFF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0.30589585</w:t>
            </w:r>
          </w:p>
        </w:tc>
        <w:tc>
          <w:tcPr>
            <w:tcW w:w="1350" w:type="dxa"/>
          </w:tcPr>
          <w:p w14:paraId="7BB675E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526</w:t>
            </w:r>
          </w:p>
        </w:tc>
      </w:tr>
      <w:tr w:rsidR="00932176" w14:paraId="3EDE1380"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6311932" w14:textId="77777777" w:rsidR="00932176" w:rsidRPr="004151FF" w:rsidRDefault="001D37B0">
            <w:pPr>
              <w:rPr>
                <w:b w:val="0"/>
                <w:color w:val="000000"/>
                <w:sz w:val="18"/>
                <w:szCs w:val="20"/>
              </w:rPr>
            </w:pPr>
            <w:r w:rsidRPr="004151FF">
              <w:rPr>
                <w:b w:val="0"/>
                <w:color w:val="000000"/>
                <w:sz w:val="18"/>
                <w:szCs w:val="20"/>
              </w:rPr>
              <w:t>Right-Thalamus-Proper</w:t>
            </w:r>
          </w:p>
        </w:tc>
        <w:tc>
          <w:tcPr>
            <w:tcW w:w="2436" w:type="dxa"/>
          </w:tcPr>
          <w:p w14:paraId="44A04F8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Right-choroid-plexus</w:t>
            </w:r>
          </w:p>
        </w:tc>
        <w:tc>
          <w:tcPr>
            <w:tcW w:w="816" w:type="dxa"/>
          </w:tcPr>
          <w:p w14:paraId="5518E3D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36EA50A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0.299588801</w:t>
            </w:r>
          </w:p>
        </w:tc>
        <w:tc>
          <w:tcPr>
            <w:tcW w:w="1350" w:type="dxa"/>
          </w:tcPr>
          <w:p w14:paraId="562404E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537</w:t>
            </w:r>
          </w:p>
        </w:tc>
      </w:tr>
      <w:tr w:rsidR="00932176" w14:paraId="0BB20F94"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689EE4B2" w14:textId="77777777" w:rsidR="00932176" w:rsidRPr="004151FF" w:rsidRDefault="001D37B0">
            <w:pPr>
              <w:rPr>
                <w:b w:val="0"/>
                <w:color w:val="000000"/>
                <w:sz w:val="18"/>
                <w:szCs w:val="20"/>
              </w:rPr>
            </w:pPr>
            <w:r w:rsidRPr="004151FF">
              <w:rPr>
                <w:b w:val="0"/>
                <w:color w:val="000000"/>
                <w:sz w:val="18"/>
                <w:szCs w:val="20"/>
              </w:rPr>
              <w:t>wm-lh-caudalanteriorcingulate</w:t>
            </w:r>
          </w:p>
        </w:tc>
        <w:tc>
          <w:tcPr>
            <w:tcW w:w="2436" w:type="dxa"/>
          </w:tcPr>
          <w:p w14:paraId="32B880A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wm-lh-rostralanteriorcingulate</w:t>
            </w:r>
          </w:p>
        </w:tc>
        <w:tc>
          <w:tcPr>
            <w:tcW w:w="816" w:type="dxa"/>
          </w:tcPr>
          <w:p w14:paraId="6B2BF6B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10A4638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-0.299530068</w:t>
            </w:r>
          </w:p>
        </w:tc>
        <w:tc>
          <w:tcPr>
            <w:tcW w:w="1350" w:type="dxa"/>
          </w:tcPr>
          <w:p w14:paraId="0D8A3F7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526</w:t>
            </w:r>
          </w:p>
        </w:tc>
      </w:tr>
      <w:tr w:rsidR="00932176" w14:paraId="113E98C3"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490C5597" w14:textId="77777777" w:rsidR="00932176" w:rsidRPr="004151FF" w:rsidRDefault="001D37B0">
            <w:pPr>
              <w:rPr>
                <w:b w:val="0"/>
                <w:color w:val="000000"/>
                <w:sz w:val="18"/>
                <w:szCs w:val="20"/>
              </w:rPr>
            </w:pPr>
            <w:r w:rsidRPr="004151FF">
              <w:rPr>
                <w:b w:val="0"/>
                <w:color w:val="000000"/>
                <w:sz w:val="18"/>
                <w:szCs w:val="20"/>
              </w:rPr>
              <w:t>wm-lh-inferiortemporal</w:t>
            </w:r>
          </w:p>
        </w:tc>
        <w:tc>
          <w:tcPr>
            <w:tcW w:w="2436" w:type="dxa"/>
          </w:tcPr>
          <w:p w14:paraId="793C5DD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14:paraId="1BE9E99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77B2F48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-0.295465783</w:t>
            </w:r>
          </w:p>
        </w:tc>
        <w:tc>
          <w:tcPr>
            <w:tcW w:w="1350" w:type="dxa"/>
          </w:tcPr>
          <w:p w14:paraId="275C0BD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10765822"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9773507" w14:textId="77777777" w:rsidR="00932176" w:rsidRPr="004151FF" w:rsidRDefault="001D37B0">
            <w:pPr>
              <w:rPr>
                <w:b w:val="0"/>
                <w:color w:val="000000"/>
                <w:sz w:val="18"/>
                <w:szCs w:val="20"/>
              </w:rPr>
            </w:pPr>
            <w:r w:rsidRPr="004151FF">
              <w:rPr>
                <w:b w:val="0"/>
                <w:color w:val="000000"/>
                <w:sz w:val="18"/>
                <w:szCs w:val="20"/>
              </w:rPr>
              <w:t>Right-Caudate</w:t>
            </w:r>
          </w:p>
        </w:tc>
        <w:tc>
          <w:tcPr>
            <w:tcW w:w="2436" w:type="dxa"/>
          </w:tcPr>
          <w:p w14:paraId="5D3A0C4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Right-choroid-plexus</w:t>
            </w:r>
          </w:p>
        </w:tc>
        <w:tc>
          <w:tcPr>
            <w:tcW w:w="816" w:type="dxa"/>
          </w:tcPr>
          <w:p w14:paraId="16F51B1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541D166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0.289149101</w:t>
            </w:r>
          </w:p>
        </w:tc>
        <w:tc>
          <w:tcPr>
            <w:tcW w:w="1350" w:type="dxa"/>
          </w:tcPr>
          <w:p w14:paraId="7AF1271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497</w:t>
            </w:r>
          </w:p>
        </w:tc>
      </w:tr>
      <w:tr w:rsidR="00932176" w14:paraId="16D9DEB8"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71FC6AD" w14:textId="77777777" w:rsidR="00932176" w:rsidRPr="004151FF" w:rsidRDefault="001D37B0">
            <w:pPr>
              <w:rPr>
                <w:b w:val="0"/>
                <w:color w:val="000000"/>
                <w:sz w:val="18"/>
                <w:szCs w:val="20"/>
              </w:rPr>
            </w:pPr>
            <w:r w:rsidRPr="004151FF">
              <w:rPr>
                <w:b w:val="0"/>
                <w:color w:val="000000"/>
                <w:sz w:val="18"/>
                <w:szCs w:val="20"/>
              </w:rPr>
              <w:t>wm-rh-inferiortemporal</w:t>
            </w:r>
          </w:p>
        </w:tc>
        <w:tc>
          <w:tcPr>
            <w:tcW w:w="2436" w:type="dxa"/>
          </w:tcPr>
          <w:p w14:paraId="0915A8C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wm-rh-temporalpole</w:t>
            </w:r>
          </w:p>
        </w:tc>
        <w:tc>
          <w:tcPr>
            <w:tcW w:w="816" w:type="dxa"/>
          </w:tcPr>
          <w:p w14:paraId="1EF88A2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3FD9967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0.285637621</w:t>
            </w:r>
          </w:p>
        </w:tc>
        <w:tc>
          <w:tcPr>
            <w:tcW w:w="1350" w:type="dxa"/>
          </w:tcPr>
          <w:p w14:paraId="196D72C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70A92F1F"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3F41EDD2" w14:textId="77777777" w:rsidR="00932176" w:rsidRPr="004151FF" w:rsidRDefault="001D37B0">
            <w:pPr>
              <w:rPr>
                <w:b w:val="0"/>
                <w:color w:val="000000"/>
                <w:sz w:val="18"/>
                <w:szCs w:val="20"/>
              </w:rPr>
            </w:pPr>
            <w:r w:rsidRPr="004151FF">
              <w:rPr>
                <w:b w:val="0"/>
                <w:color w:val="000000"/>
                <w:sz w:val="18"/>
                <w:szCs w:val="20"/>
              </w:rPr>
              <w:t>ctx-lh-entorhinal</w:t>
            </w:r>
          </w:p>
        </w:tc>
        <w:tc>
          <w:tcPr>
            <w:tcW w:w="2436" w:type="dxa"/>
          </w:tcPr>
          <w:p w14:paraId="5F4D54D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wm-lh-inferiortemporal</w:t>
            </w:r>
          </w:p>
        </w:tc>
        <w:tc>
          <w:tcPr>
            <w:tcW w:w="816" w:type="dxa"/>
          </w:tcPr>
          <w:p w14:paraId="34BDE91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74A32D4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-0.284216821</w:t>
            </w:r>
          </w:p>
        </w:tc>
        <w:tc>
          <w:tcPr>
            <w:tcW w:w="1350" w:type="dxa"/>
          </w:tcPr>
          <w:p w14:paraId="330C0F0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500</w:t>
            </w:r>
          </w:p>
        </w:tc>
      </w:tr>
      <w:tr w:rsidR="00932176" w14:paraId="0CFD8E3A"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5819F37" w14:textId="77777777" w:rsidR="00932176" w:rsidRPr="004151FF" w:rsidRDefault="001D37B0">
            <w:pPr>
              <w:rPr>
                <w:b w:val="0"/>
                <w:color w:val="000000"/>
                <w:sz w:val="18"/>
                <w:szCs w:val="20"/>
              </w:rPr>
            </w:pPr>
            <w:r w:rsidRPr="004151FF">
              <w:rPr>
                <w:b w:val="0"/>
                <w:color w:val="000000"/>
                <w:sz w:val="18"/>
                <w:szCs w:val="20"/>
              </w:rPr>
              <w:lastRenderedPageBreak/>
              <w:t>Right-Cerebellum-Cortex</w:t>
            </w:r>
          </w:p>
        </w:tc>
        <w:tc>
          <w:tcPr>
            <w:tcW w:w="2436" w:type="dxa"/>
          </w:tcPr>
          <w:p w14:paraId="78C5CAA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wm-rh-lingual</w:t>
            </w:r>
          </w:p>
        </w:tc>
        <w:tc>
          <w:tcPr>
            <w:tcW w:w="816" w:type="dxa"/>
          </w:tcPr>
          <w:p w14:paraId="56FB97E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0CFF0D8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0.281873903</w:t>
            </w:r>
          </w:p>
        </w:tc>
        <w:tc>
          <w:tcPr>
            <w:tcW w:w="1350" w:type="dxa"/>
          </w:tcPr>
          <w:p w14:paraId="2FB6A5A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527</w:t>
            </w:r>
          </w:p>
        </w:tc>
      </w:tr>
      <w:tr w:rsidR="00932176" w14:paraId="4E28CD55"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7645EE08" w14:textId="77777777" w:rsidR="00932176" w:rsidRPr="004151FF" w:rsidRDefault="001D37B0">
            <w:pPr>
              <w:rPr>
                <w:b w:val="0"/>
                <w:color w:val="000000"/>
                <w:sz w:val="18"/>
                <w:szCs w:val="20"/>
              </w:rPr>
            </w:pPr>
            <w:r w:rsidRPr="004151FF">
              <w:rPr>
                <w:b w:val="0"/>
                <w:color w:val="000000"/>
                <w:sz w:val="18"/>
                <w:szCs w:val="20"/>
              </w:rPr>
              <w:t>Left-Thalamus-Proper</w:t>
            </w:r>
          </w:p>
        </w:tc>
        <w:tc>
          <w:tcPr>
            <w:tcW w:w="2436" w:type="dxa"/>
          </w:tcPr>
          <w:p w14:paraId="73C9942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Left-choroid-plexus</w:t>
            </w:r>
          </w:p>
        </w:tc>
        <w:tc>
          <w:tcPr>
            <w:tcW w:w="816" w:type="dxa"/>
          </w:tcPr>
          <w:p w14:paraId="17448D2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3BE70E6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-0.274618588</w:t>
            </w:r>
          </w:p>
        </w:tc>
        <w:tc>
          <w:tcPr>
            <w:tcW w:w="1350" w:type="dxa"/>
          </w:tcPr>
          <w:p w14:paraId="2A20FA2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536</w:t>
            </w:r>
          </w:p>
        </w:tc>
      </w:tr>
      <w:tr w:rsidR="00932176" w14:paraId="0E8E93E1"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0E5A0DB3" w14:textId="77777777" w:rsidR="00932176" w:rsidRPr="004151FF" w:rsidRDefault="001D37B0">
            <w:pPr>
              <w:rPr>
                <w:b w:val="0"/>
                <w:color w:val="000000"/>
                <w:sz w:val="18"/>
                <w:szCs w:val="20"/>
              </w:rPr>
            </w:pPr>
            <w:r w:rsidRPr="004151FF">
              <w:rPr>
                <w:b w:val="0"/>
                <w:color w:val="000000"/>
                <w:sz w:val="18"/>
                <w:szCs w:val="20"/>
              </w:rPr>
              <w:t>wm-lh-posteriorcingulate</w:t>
            </w:r>
          </w:p>
        </w:tc>
        <w:tc>
          <w:tcPr>
            <w:tcW w:w="2436" w:type="dxa"/>
          </w:tcPr>
          <w:p w14:paraId="2FCC3B0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wm-lh-rostralanteriorcingulate</w:t>
            </w:r>
          </w:p>
        </w:tc>
        <w:tc>
          <w:tcPr>
            <w:tcW w:w="816" w:type="dxa"/>
          </w:tcPr>
          <w:p w14:paraId="4900914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35D2D4B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-0.27326477</w:t>
            </w:r>
          </w:p>
        </w:tc>
        <w:tc>
          <w:tcPr>
            <w:tcW w:w="1350" w:type="dxa"/>
          </w:tcPr>
          <w:p w14:paraId="743774F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524</w:t>
            </w:r>
          </w:p>
        </w:tc>
      </w:tr>
      <w:tr w:rsidR="00932176" w14:paraId="5BA63049"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0ECBCD1F" w14:textId="77777777" w:rsidR="00932176" w:rsidRPr="004151FF" w:rsidRDefault="001D37B0">
            <w:pPr>
              <w:rPr>
                <w:b w:val="0"/>
                <w:color w:val="000000"/>
                <w:sz w:val="18"/>
                <w:szCs w:val="20"/>
              </w:rPr>
            </w:pPr>
            <w:r w:rsidRPr="004151FF">
              <w:rPr>
                <w:b w:val="0"/>
                <w:color w:val="000000"/>
                <w:sz w:val="18"/>
                <w:szCs w:val="20"/>
              </w:rPr>
              <w:t>ctx-lh-bankssts</w:t>
            </w:r>
          </w:p>
        </w:tc>
        <w:tc>
          <w:tcPr>
            <w:tcW w:w="2436" w:type="dxa"/>
          </w:tcPr>
          <w:p w14:paraId="3B88E27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wm-lh-middletemporal</w:t>
            </w:r>
          </w:p>
        </w:tc>
        <w:tc>
          <w:tcPr>
            <w:tcW w:w="816" w:type="dxa"/>
          </w:tcPr>
          <w:p w14:paraId="0D64147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537300E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0.271276864</w:t>
            </w:r>
          </w:p>
        </w:tc>
        <w:tc>
          <w:tcPr>
            <w:tcW w:w="1350" w:type="dxa"/>
          </w:tcPr>
          <w:p w14:paraId="7DF5D98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532</w:t>
            </w:r>
          </w:p>
        </w:tc>
      </w:tr>
      <w:tr w:rsidR="00932176" w14:paraId="6EDD306D"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11973544" w14:textId="77777777" w:rsidR="00932176" w:rsidRPr="004151FF" w:rsidRDefault="001D37B0">
            <w:pPr>
              <w:rPr>
                <w:b w:val="0"/>
                <w:color w:val="000000"/>
                <w:sz w:val="18"/>
                <w:szCs w:val="20"/>
              </w:rPr>
            </w:pPr>
            <w:r w:rsidRPr="004151FF">
              <w:rPr>
                <w:b w:val="0"/>
                <w:color w:val="000000"/>
                <w:sz w:val="18"/>
                <w:szCs w:val="20"/>
              </w:rPr>
              <w:t>ctx-rh-temporalpole</w:t>
            </w:r>
          </w:p>
        </w:tc>
        <w:tc>
          <w:tcPr>
            <w:tcW w:w="2436" w:type="dxa"/>
          </w:tcPr>
          <w:p w14:paraId="70E335E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wm-rh-temporalpole</w:t>
            </w:r>
          </w:p>
        </w:tc>
        <w:tc>
          <w:tcPr>
            <w:tcW w:w="816" w:type="dxa"/>
          </w:tcPr>
          <w:p w14:paraId="57972A8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5D47F1A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0.267972619</w:t>
            </w:r>
          </w:p>
        </w:tc>
        <w:tc>
          <w:tcPr>
            <w:tcW w:w="1350" w:type="dxa"/>
          </w:tcPr>
          <w:p w14:paraId="2C0FA29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634E2563"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3697C0EE" w14:textId="77777777" w:rsidR="00932176" w:rsidRPr="004151FF" w:rsidRDefault="001D37B0">
            <w:pPr>
              <w:rPr>
                <w:b w:val="0"/>
                <w:color w:val="000000"/>
                <w:sz w:val="18"/>
                <w:szCs w:val="20"/>
              </w:rPr>
            </w:pPr>
            <w:r w:rsidRPr="004151FF">
              <w:rPr>
                <w:b w:val="0"/>
                <w:color w:val="000000"/>
                <w:sz w:val="18"/>
                <w:szCs w:val="20"/>
              </w:rPr>
              <w:t>ctx-rh-lateraloccipital</w:t>
            </w:r>
          </w:p>
        </w:tc>
        <w:tc>
          <w:tcPr>
            <w:tcW w:w="2436" w:type="dxa"/>
          </w:tcPr>
          <w:p w14:paraId="76D143B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ctx-rh-superiortemporal</w:t>
            </w:r>
          </w:p>
        </w:tc>
        <w:tc>
          <w:tcPr>
            <w:tcW w:w="816" w:type="dxa"/>
          </w:tcPr>
          <w:p w14:paraId="551F10A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23CFB75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0.267833703</w:t>
            </w:r>
          </w:p>
        </w:tc>
        <w:tc>
          <w:tcPr>
            <w:tcW w:w="1350" w:type="dxa"/>
          </w:tcPr>
          <w:p w14:paraId="72B9F73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466</w:t>
            </w:r>
          </w:p>
        </w:tc>
      </w:tr>
      <w:tr w:rsidR="00932176" w14:paraId="148AABE0"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47FD4585" w14:textId="77777777" w:rsidR="00932176" w:rsidRPr="004151FF" w:rsidRDefault="001D37B0">
            <w:pPr>
              <w:rPr>
                <w:b w:val="0"/>
                <w:color w:val="000000"/>
                <w:sz w:val="18"/>
                <w:szCs w:val="20"/>
              </w:rPr>
            </w:pPr>
            <w:r w:rsidRPr="004151FF">
              <w:rPr>
                <w:b w:val="0"/>
                <w:color w:val="000000"/>
                <w:sz w:val="18"/>
                <w:szCs w:val="20"/>
              </w:rPr>
              <w:t>wm-lh-superiortemporal</w:t>
            </w:r>
          </w:p>
        </w:tc>
        <w:tc>
          <w:tcPr>
            <w:tcW w:w="2436" w:type="dxa"/>
          </w:tcPr>
          <w:p w14:paraId="5A60D12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14:paraId="4F44130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019B52F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-0.267550762</w:t>
            </w:r>
          </w:p>
        </w:tc>
        <w:tc>
          <w:tcPr>
            <w:tcW w:w="1350" w:type="dxa"/>
          </w:tcPr>
          <w:p w14:paraId="3ECB33B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2371F10E"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6F07383" w14:textId="77777777" w:rsidR="00932176" w:rsidRPr="004151FF" w:rsidRDefault="001D37B0">
            <w:pPr>
              <w:rPr>
                <w:b w:val="0"/>
                <w:color w:val="000000"/>
                <w:sz w:val="18"/>
                <w:szCs w:val="20"/>
              </w:rPr>
            </w:pPr>
            <w:r w:rsidRPr="004151FF">
              <w:rPr>
                <w:b w:val="0"/>
                <w:color w:val="000000"/>
                <w:sz w:val="18"/>
                <w:szCs w:val="20"/>
              </w:rPr>
              <w:t>ctx-lh-temporalpole</w:t>
            </w:r>
          </w:p>
        </w:tc>
        <w:tc>
          <w:tcPr>
            <w:tcW w:w="2436" w:type="dxa"/>
          </w:tcPr>
          <w:p w14:paraId="718C38D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14:paraId="2B6D583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1CDCF96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-0.267146655</w:t>
            </w:r>
          </w:p>
        </w:tc>
        <w:tc>
          <w:tcPr>
            <w:tcW w:w="1350" w:type="dxa"/>
          </w:tcPr>
          <w:p w14:paraId="64581D8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538</w:t>
            </w:r>
          </w:p>
        </w:tc>
      </w:tr>
      <w:tr w:rsidR="00932176" w14:paraId="3C963EC4"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65396938" w14:textId="77777777" w:rsidR="00932176" w:rsidRPr="004151FF" w:rsidRDefault="001D37B0">
            <w:pPr>
              <w:rPr>
                <w:b w:val="0"/>
                <w:color w:val="000000"/>
                <w:sz w:val="18"/>
                <w:szCs w:val="20"/>
              </w:rPr>
            </w:pPr>
            <w:r w:rsidRPr="004151FF">
              <w:rPr>
                <w:b w:val="0"/>
                <w:color w:val="000000"/>
                <w:sz w:val="18"/>
                <w:szCs w:val="20"/>
              </w:rPr>
              <w:t>ctx-rh-caudalanteriorcingulate</w:t>
            </w:r>
          </w:p>
        </w:tc>
        <w:tc>
          <w:tcPr>
            <w:tcW w:w="2436" w:type="dxa"/>
          </w:tcPr>
          <w:p w14:paraId="66867FF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wm-lh-superiorfrontal</w:t>
            </w:r>
          </w:p>
        </w:tc>
        <w:tc>
          <w:tcPr>
            <w:tcW w:w="816" w:type="dxa"/>
          </w:tcPr>
          <w:p w14:paraId="50E7A21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6141F5C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0.262364222</w:t>
            </w:r>
          </w:p>
        </w:tc>
        <w:tc>
          <w:tcPr>
            <w:tcW w:w="1350" w:type="dxa"/>
          </w:tcPr>
          <w:p w14:paraId="3A7F316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534</w:t>
            </w:r>
          </w:p>
        </w:tc>
      </w:tr>
    </w:tbl>
    <w:p w14:paraId="732A92E5" w14:textId="77777777" w:rsidR="0009747B" w:rsidRDefault="0009747B">
      <w:pPr>
        <w:pStyle w:val="Heading5"/>
        <w:rPr>
          <w:ins w:id="1959" w:author="David Mattie" w:date="2019-08-18T20:57:00Z"/>
        </w:rPr>
      </w:pPr>
    </w:p>
    <w:p w14:paraId="6AF2A796" w14:textId="525F4180" w:rsidR="00932176" w:rsidRPr="0009747B" w:rsidRDefault="001D37B0">
      <w:pPr>
        <w:rPr>
          <w:ins w:id="1960" w:author="David Mattie" w:date="2019-08-18T20:57:00Z"/>
          <w:sz w:val="28"/>
          <w:rPrChange w:id="1961" w:author="David Mattie" w:date="2019-08-18T20:58:00Z">
            <w:rPr>
              <w:ins w:id="1962" w:author="David Mattie" w:date="2019-08-18T20:57:00Z"/>
            </w:rPr>
          </w:rPrChange>
        </w:rPr>
        <w:pPrChange w:id="1963" w:author="David Mattie" w:date="2019-08-18T20:57:00Z">
          <w:pPr>
            <w:pStyle w:val="Heading5"/>
          </w:pPr>
        </w:pPrChange>
      </w:pPr>
      <w:r w:rsidRPr="0009747B">
        <w:rPr>
          <w:sz w:val="28"/>
          <w:rPrChange w:id="1964" w:author="David Mattie" w:date="2019-08-18T20:58:00Z">
            <w:rPr/>
          </w:rPrChange>
        </w:rPr>
        <w:t>Findings</w:t>
      </w:r>
    </w:p>
    <w:p w14:paraId="2B609C33" w14:textId="77777777" w:rsidR="0009747B" w:rsidRPr="0009747B" w:rsidRDefault="0009747B">
      <w:pPr>
        <w:pPrChange w:id="1965" w:author="David Mattie" w:date="2019-08-18T20:57:00Z">
          <w:pPr>
            <w:pStyle w:val="Heading5"/>
          </w:pPr>
        </w:pPrChange>
      </w:pPr>
    </w:p>
    <w:p w14:paraId="7A142325" w14:textId="398A080F" w:rsidR="00932176" w:rsidRDefault="001D37B0">
      <w:pPr>
        <w:spacing w:line="480" w:lineRule="auto"/>
        <w:ind w:firstLine="720"/>
        <w:pPrChange w:id="1966" w:author="David Mattie" w:date="2019-08-02T02:00:00Z">
          <w:pPr/>
        </w:pPrChange>
      </w:pPr>
      <w:del w:id="1967" w:author="David Mattie" w:date="2019-08-02T01:54:00Z">
        <w:r w:rsidDel="00DB3A69">
          <w:delText>Lorem  Ipsum</w:delText>
        </w:r>
      </w:del>
      <w:ins w:id="1968" w:author="David Mattie" w:date="2019-08-02T01:54:00Z">
        <w:r w:rsidR="00DB3A69">
          <w:t>The size</w:t>
        </w:r>
      </w:ins>
      <w:ins w:id="1969" w:author="David Mattie" w:date="2019-08-02T01:57:00Z">
        <w:r w:rsidR="00DB3A69">
          <w:t xml:space="preserve"> of the difference between male and femal in terms of hemispheric asymmetry is generally small</w:t>
        </w:r>
      </w:ins>
      <w:ins w:id="1970" w:author="David Mattie" w:date="2019-08-02T08:56:00Z">
        <w:r w:rsidR="00EF45C8">
          <w:t xml:space="preserve"> with mean effect size of </w:t>
        </w:r>
      </w:ins>
      <w:ins w:id="1971" w:author="David Mattie" w:date="2019-08-02T08:57:00Z">
        <w:r w:rsidR="00EF45C8">
          <w:t>-</w:t>
        </w:r>
      </w:ins>
      <w:ins w:id="1972" w:author="David Mattie" w:date="2019-08-02T08:56:00Z">
        <w:r w:rsidR="00EF45C8">
          <w:t>0.002</w:t>
        </w:r>
      </w:ins>
      <w:ins w:id="1973" w:author="David Mattie" w:date="2019-08-02T08:58:00Z">
        <w:r w:rsidR="00EF45C8">
          <w:t xml:space="preserve"> and standard deviation 0f 0.095</w:t>
        </w:r>
      </w:ins>
      <w:ins w:id="1974" w:author="David Mattie" w:date="2019-08-02T08:56:00Z">
        <w:r w:rsidR="00EF45C8">
          <w:t xml:space="preserve"> for</w:t>
        </w:r>
      </w:ins>
      <w:ins w:id="1975" w:author="David Mattie" w:date="2019-08-02T08:57:00Z">
        <w:r w:rsidR="00EF45C8">
          <w:t xml:space="preserve"> tracts</w:t>
        </w:r>
      </w:ins>
      <w:ins w:id="1976" w:author="David Mattie" w:date="2019-08-02T08:56:00Z">
        <w:r w:rsidR="00EF45C8">
          <w:t xml:space="preserve"> where 80% or more patient </w:t>
        </w:r>
      </w:ins>
      <w:ins w:id="1977" w:author="David Mattie" w:date="2019-08-02T08:57:00Z">
        <w:r w:rsidR="00EF45C8">
          <w:t>visits</w:t>
        </w:r>
      </w:ins>
      <w:ins w:id="1978" w:author="David Mattie" w:date="2019-08-02T08:56:00Z">
        <w:r w:rsidR="00EF45C8">
          <w:t xml:space="preserve"> had measur</w:t>
        </w:r>
      </w:ins>
      <w:ins w:id="1979" w:author="David Mattie" w:date="2019-08-02T08:57:00Z">
        <w:r w:rsidR="00EF45C8">
          <w:t>able data</w:t>
        </w:r>
      </w:ins>
      <w:ins w:id="1980" w:author="David Mattie" w:date="2019-08-02T01:54:00Z">
        <w:r w:rsidR="00DB3A69">
          <w:t xml:space="preserve">.  </w:t>
        </w:r>
      </w:ins>
      <w:ins w:id="1981" w:author="David Mattie" w:date="2019-08-02T01:58:00Z">
        <w:r w:rsidR="00DB3A69">
          <w:t xml:space="preserve">Most notably, males had </w:t>
        </w:r>
      </w:ins>
      <w:ins w:id="1982" w:author="David Mattie" w:date="2019-08-02T02:00:00Z">
        <w:r w:rsidR="00DB3A69">
          <w:t>larger differences of</w:t>
        </w:r>
      </w:ins>
      <w:ins w:id="1983" w:author="David Mattie" w:date="2019-08-02T01:58:00Z">
        <w:r w:rsidR="00DB3A69">
          <w:t xml:space="preserve"> fractional anisotrpohy on the right side of Caudal Anterior Cingulate</w:t>
        </w:r>
      </w:ins>
      <w:ins w:id="1984" w:author="David Mattie" w:date="2019-08-02T02:00:00Z">
        <w:r w:rsidR="00DB3A69">
          <w:t xml:space="preserve"> as opposed to the left</w:t>
        </w:r>
      </w:ins>
      <w:ins w:id="1985" w:author="David Mattie" w:date="2019-08-02T01:54:00Z">
        <w:r w:rsidR="00DB3A69">
          <w:t>, whereas girls had higher FA on the left of the same tract as opposed to the right.</w:t>
        </w:r>
      </w:ins>
    </w:p>
    <w:p w14:paraId="1463D881" w14:textId="77777777" w:rsidR="004F4ED2" w:rsidRDefault="001D37B0">
      <w:pPr>
        <w:keepNext/>
        <w:rPr>
          <w:ins w:id="1986" w:author="David Mattie" w:date="2019-08-02T09:04:00Z"/>
        </w:rPr>
        <w:pPrChange w:id="1987" w:author="David Mattie" w:date="2019-08-02T09:04:00Z">
          <w:pPr/>
        </w:pPrChange>
      </w:pPr>
      <w:r>
        <w:rPr>
          <w:noProof/>
        </w:rPr>
        <w:lastRenderedPageBreak/>
        <w:drawing>
          <wp:inline distT="0" distB="2540" distL="0" distR="0" wp14:anchorId="1C560B50" wp14:editId="2BFCAC3E">
            <wp:extent cx="5486400" cy="5483860"/>
            <wp:effectExtent l="0" t="0" r="0" b="0"/>
            <wp:docPr id="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3"/>
                    <pic:cNvPicPr>
                      <a:picLocks noChangeAspect="1" noChangeArrowheads="1"/>
                    </pic:cNvPicPr>
                  </pic:nvPicPr>
                  <pic:blipFill>
                    <a:blip r:embed="rId32"/>
                    <a:stretch>
                      <a:fillRect/>
                    </a:stretch>
                  </pic:blipFill>
                  <pic:spPr bwMode="auto">
                    <a:xfrm>
                      <a:off x="0" y="0"/>
                      <a:ext cx="5486400" cy="5483860"/>
                    </a:xfrm>
                    <a:prstGeom prst="rect">
                      <a:avLst/>
                    </a:prstGeom>
                  </pic:spPr>
                </pic:pic>
              </a:graphicData>
            </a:graphic>
          </wp:inline>
        </w:drawing>
      </w:r>
    </w:p>
    <w:p w14:paraId="719533CE" w14:textId="689851D0" w:rsidR="00932176" w:rsidRDefault="004F4ED2">
      <w:pPr>
        <w:pStyle w:val="Caption"/>
        <w:jc w:val="center"/>
        <w:pPrChange w:id="1988" w:author="David Mattie" w:date="2019-08-02T09:04:00Z">
          <w:pPr/>
        </w:pPrChange>
      </w:pPr>
      <w:ins w:id="1989" w:author="David Mattie" w:date="2019-08-02T09:04:00Z">
        <w:r>
          <w:t xml:space="preserve">Figure </w:t>
        </w:r>
        <w:r>
          <w:fldChar w:fldCharType="begin"/>
        </w:r>
        <w:r>
          <w:instrText xml:space="preserve"> SEQ Figure \* ARABIC </w:instrText>
        </w:r>
      </w:ins>
      <w:r>
        <w:fldChar w:fldCharType="separate"/>
      </w:r>
      <w:ins w:id="1990" w:author="David Mattie" w:date="2019-08-19T08:44:00Z">
        <w:r w:rsidR="002B3FE8">
          <w:rPr>
            <w:noProof/>
          </w:rPr>
          <w:t>24</w:t>
        </w:r>
      </w:ins>
      <w:ins w:id="1991" w:author="David Mattie" w:date="2019-08-02T09:04:00Z">
        <w:r>
          <w:fldChar w:fldCharType="end"/>
        </w:r>
        <w:r>
          <w:t xml:space="preserve"> - Mean FA Asymmetry Index effect size per measure</w:t>
        </w:r>
      </w:ins>
    </w:p>
    <w:p w14:paraId="03F15F4C" w14:textId="77777777" w:rsidR="00932176" w:rsidRDefault="00932176">
      <w:pPr>
        <w:pStyle w:val="BodyFirst"/>
      </w:pPr>
    </w:p>
    <w:p w14:paraId="5DE1AB04" w14:textId="77777777" w:rsidR="00932176" w:rsidRDefault="001D37B0">
      <w:pPr>
        <w:pStyle w:val="Heading4"/>
        <w:numPr>
          <w:ilvl w:val="3"/>
          <w:numId w:val="2"/>
        </w:numPr>
      </w:pPr>
      <w:bookmarkStart w:id="1992" w:name="_Toc17056291"/>
      <w:r>
        <w:t>Mean ADC – Asymmetry Index</w:t>
      </w:r>
      <w:bookmarkEnd w:id="1992"/>
    </w:p>
    <w:p w14:paraId="356AB270" w14:textId="5A390726"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1993" w:author="David Mattie" w:date="2019-08-19T08:44:00Z">
        <w:r w:rsidR="002B3FE8">
          <w:rPr>
            <w:noProof/>
          </w:rPr>
          <w:t>11</w:t>
        </w:r>
      </w:ins>
      <w:del w:id="1994" w:author="David Mattie" w:date="2019-08-01T18:27:00Z">
        <w:r w:rsidR="00F34881" w:rsidDel="00E7462C">
          <w:rPr>
            <w:noProof/>
          </w:rPr>
          <w:delText>9</w:delText>
        </w:r>
      </w:del>
      <w:r w:rsidR="00E32EA6">
        <w:rPr>
          <w:noProof/>
        </w:rPr>
        <w:fldChar w:fldCharType="end"/>
      </w:r>
      <w:r>
        <w:t xml:space="preserve"> - </w:t>
      </w:r>
      <w:r w:rsidRPr="00496C29">
        <w:t xml:space="preserve">Largest effect size for gender when measuring </w:t>
      </w:r>
      <w:r>
        <w:t>Mean ADC Asymmetry</w:t>
      </w:r>
    </w:p>
    <w:tbl>
      <w:tblPr>
        <w:tblStyle w:val="PlainTable2"/>
        <w:tblW w:w="8640" w:type="dxa"/>
        <w:tblLook w:val="04A0" w:firstRow="1" w:lastRow="0" w:firstColumn="1" w:lastColumn="0" w:noHBand="0" w:noVBand="1"/>
      </w:tblPr>
      <w:tblGrid>
        <w:gridCol w:w="2693"/>
        <w:gridCol w:w="2681"/>
        <w:gridCol w:w="883"/>
        <w:gridCol w:w="1334"/>
        <w:gridCol w:w="1049"/>
      </w:tblGrid>
      <w:tr w:rsidR="00932176" w14:paraId="00D543D6" w14:textId="77777777" w:rsidTr="00A72CE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594C4170" w14:textId="77777777" w:rsidR="00932176" w:rsidRPr="00A72CEF" w:rsidRDefault="001D37B0">
            <w:pPr>
              <w:rPr>
                <w:bCs w:val="0"/>
                <w:color w:val="000000"/>
                <w:sz w:val="20"/>
                <w:szCs w:val="20"/>
              </w:rPr>
            </w:pPr>
            <w:r w:rsidRPr="00A72CEF">
              <w:rPr>
                <w:bCs w:val="0"/>
                <w:color w:val="000000"/>
                <w:sz w:val="20"/>
                <w:szCs w:val="20"/>
              </w:rPr>
              <w:t>ROI Start</w:t>
            </w:r>
          </w:p>
        </w:tc>
        <w:tc>
          <w:tcPr>
            <w:tcW w:w="2681" w:type="dxa"/>
          </w:tcPr>
          <w:p w14:paraId="5D773BDB"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ROI End</w:t>
            </w:r>
          </w:p>
        </w:tc>
        <w:tc>
          <w:tcPr>
            <w:tcW w:w="883" w:type="dxa"/>
          </w:tcPr>
          <w:p w14:paraId="4240160D"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Method</w:t>
            </w:r>
          </w:p>
        </w:tc>
        <w:tc>
          <w:tcPr>
            <w:tcW w:w="1334" w:type="dxa"/>
          </w:tcPr>
          <w:p w14:paraId="2F9AD43B"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Effect Size</w:t>
            </w:r>
          </w:p>
        </w:tc>
        <w:tc>
          <w:tcPr>
            <w:tcW w:w="1049" w:type="dxa"/>
          </w:tcPr>
          <w:p w14:paraId="61CC974D"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Non Null Measures</w:t>
            </w:r>
          </w:p>
        </w:tc>
      </w:tr>
      <w:tr w:rsidR="00932176" w14:paraId="0D92C0FB"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10981A93" w14:textId="77777777" w:rsidR="00932176" w:rsidRPr="00A72CEF" w:rsidRDefault="001D37B0">
            <w:pPr>
              <w:rPr>
                <w:b w:val="0"/>
                <w:color w:val="000000"/>
                <w:sz w:val="20"/>
                <w:szCs w:val="20"/>
              </w:rPr>
            </w:pPr>
            <w:r w:rsidRPr="00A72CEF">
              <w:rPr>
                <w:b w:val="0"/>
                <w:color w:val="000000"/>
                <w:sz w:val="20"/>
                <w:szCs w:val="20"/>
              </w:rPr>
              <w:t>wm-lh-caudalanteriorcingulate</w:t>
            </w:r>
          </w:p>
        </w:tc>
        <w:tc>
          <w:tcPr>
            <w:tcW w:w="2681" w:type="dxa"/>
          </w:tcPr>
          <w:p w14:paraId="364024D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55D2FEC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1A83E06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0.344801663</w:t>
            </w:r>
          </w:p>
        </w:tc>
        <w:tc>
          <w:tcPr>
            <w:tcW w:w="1049" w:type="dxa"/>
          </w:tcPr>
          <w:p w14:paraId="50454C7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526</w:t>
            </w:r>
          </w:p>
        </w:tc>
      </w:tr>
      <w:tr w:rsidR="00932176" w14:paraId="6E2AA056"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5202118F" w14:textId="77777777" w:rsidR="00932176" w:rsidRPr="00A72CEF" w:rsidRDefault="001D37B0">
            <w:pPr>
              <w:rPr>
                <w:b w:val="0"/>
                <w:color w:val="000000"/>
                <w:sz w:val="20"/>
                <w:szCs w:val="20"/>
              </w:rPr>
            </w:pPr>
            <w:r w:rsidRPr="00A72CEF">
              <w:rPr>
                <w:b w:val="0"/>
                <w:color w:val="000000"/>
                <w:sz w:val="20"/>
                <w:szCs w:val="20"/>
              </w:rPr>
              <w:t>Left-Cerebellum-Cortex</w:t>
            </w:r>
          </w:p>
        </w:tc>
        <w:tc>
          <w:tcPr>
            <w:tcW w:w="2681" w:type="dxa"/>
          </w:tcPr>
          <w:p w14:paraId="3468738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wm-lh-superiorfrontal</w:t>
            </w:r>
          </w:p>
        </w:tc>
        <w:tc>
          <w:tcPr>
            <w:tcW w:w="883" w:type="dxa"/>
          </w:tcPr>
          <w:p w14:paraId="26245D4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5C1A595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0.31588575</w:t>
            </w:r>
          </w:p>
        </w:tc>
        <w:tc>
          <w:tcPr>
            <w:tcW w:w="1049" w:type="dxa"/>
          </w:tcPr>
          <w:p w14:paraId="79E2001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493</w:t>
            </w:r>
          </w:p>
        </w:tc>
      </w:tr>
      <w:tr w:rsidR="00932176" w14:paraId="4097CAF9"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7455FAC0" w14:textId="77777777" w:rsidR="00932176" w:rsidRPr="00A72CEF" w:rsidRDefault="001D37B0">
            <w:pPr>
              <w:rPr>
                <w:b w:val="0"/>
                <w:color w:val="000000"/>
                <w:sz w:val="20"/>
                <w:szCs w:val="20"/>
              </w:rPr>
            </w:pPr>
            <w:r w:rsidRPr="00A72CEF">
              <w:rPr>
                <w:b w:val="0"/>
                <w:color w:val="000000"/>
                <w:sz w:val="20"/>
                <w:szCs w:val="20"/>
              </w:rPr>
              <w:t>wm-rh-caudalanteriorcingulate</w:t>
            </w:r>
          </w:p>
        </w:tc>
        <w:tc>
          <w:tcPr>
            <w:tcW w:w="2681" w:type="dxa"/>
          </w:tcPr>
          <w:p w14:paraId="21818D2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14:paraId="02115004"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6D374F1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-0.309463746</w:t>
            </w:r>
          </w:p>
        </w:tc>
        <w:tc>
          <w:tcPr>
            <w:tcW w:w="1049" w:type="dxa"/>
          </w:tcPr>
          <w:p w14:paraId="7DE1200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526</w:t>
            </w:r>
          </w:p>
        </w:tc>
      </w:tr>
      <w:tr w:rsidR="00932176" w14:paraId="3C29A7D5"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1A527F1C" w14:textId="77777777" w:rsidR="00932176" w:rsidRPr="00A72CEF" w:rsidRDefault="001D37B0">
            <w:pPr>
              <w:rPr>
                <w:b w:val="0"/>
                <w:color w:val="000000"/>
                <w:sz w:val="20"/>
                <w:szCs w:val="20"/>
              </w:rPr>
            </w:pPr>
            <w:r w:rsidRPr="00A72CEF">
              <w:rPr>
                <w:b w:val="0"/>
                <w:color w:val="000000"/>
                <w:sz w:val="20"/>
                <w:szCs w:val="20"/>
              </w:rPr>
              <w:t>Right-Cerebellum-Cortex</w:t>
            </w:r>
          </w:p>
        </w:tc>
        <w:tc>
          <w:tcPr>
            <w:tcW w:w="2681" w:type="dxa"/>
          </w:tcPr>
          <w:p w14:paraId="69E3280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wm-rh-superiorfrontal</w:t>
            </w:r>
          </w:p>
        </w:tc>
        <w:tc>
          <w:tcPr>
            <w:tcW w:w="883" w:type="dxa"/>
          </w:tcPr>
          <w:p w14:paraId="4A8403C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4592356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-0.308465622</w:t>
            </w:r>
          </w:p>
        </w:tc>
        <w:tc>
          <w:tcPr>
            <w:tcW w:w="1049" w:type="dxa"/>
          </w:tcPr>
          <w:p w14:paraId="15175BC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494</w:t>
            </w:r>
          </w:p>
        </w:tc>
      </w:tr>
      <w:tr w:rsidR="00932176" w14:paraId="4192167F"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2518607C" w14:textId="77777777" w:rsidR="00932176" w:rsidRPr="00A72CEF" w:rsidRDefault="001D37B0">
            <w:pPr>
              <w:rPr>
                <w:b w:val="0"/>
                <w:color w:val="000000"/>
                <w:sz w:val="20"/>
                <w:szCs w:val="20"/>
              </w:rPr>
            </w:pPr>
            <w:r w:rsidRPr="00A72CEF">
              <w:rPr>
                <w:b w:val="0"/>
                <w:color w:val="000000"/>
                <w:sz w:val="20"/>
                <w:szCs w:val="20"/>
              </w:rPr>
              <w:t>ctx-lh-inferiorparietal</w:t>
            </w:r>
          </w:p>
        </w:tc>
        <w:tc>
          <w:tcPr>
            <w:tcW w:w="2681" w:type="dxa"/>
          </w:tcPr>
          <w:p w14:paraId="333A412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5CE323C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10E1621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0.305337381</w:t>
            </w:r>
          </w:p>
        </w:tc>
        <w:tc>
          <w:tcPr>
            <w:tcW w:w="1049" w:type="dxa"/>
          </w:tcPr>
          <w:p w14:paraId="317DC8E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481</w:t>
            </w:r>
          </w:p>
        </w:tc>
      </w:tr>
      <w:tr w:rsidR="00932176" w14:paraId="3CC8E8B6"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1C75DD48" w14:textId="77777777" w:rsidR="00932176" w:rsidRPr="00A72CEF" w:rsidRDefault="001D37B0">
            <w:pPr>
              <w:rPr>
                <w:b w:val="0"/>
                <w:color w:val="000000"/>
                <w:sz w:val="20"/>
                <w:szCs w:val="20"/>
              </w:rPr>
            </w:pPr>
            <w:r w:rsidRPr="00A72CEF">
              <w:rPr>
                <w:b w:val="0"/>
                <w:color w:val="000000"/>
                <w:sz w:val="20"/>
                <w:szCs w:val="20"/>
              </w:rPr>
              <w:t>ctx-rh-inferiorparietal</w:t>
            </w:r>
          </w:p>
        </w:tc>
        <w:tc>
          <w:tcPr>
            <w:tcW w:w="2681" w:type="dxa"/>
          </w:tcPr>
          <w:p w14:paraId="70B6D02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ctx-rh-insula</w:t>
            </w:r>
          </w:p>
        </w:tc>
        <w:tc>
          <w:tcPr>
            <w:tcW w:w="883" w:type="dxa"/>
          </w:tcPr>
          <w:p w14:paraId="305C161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57C8A44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-0.295343012</w:t>
            </w:r>
          </w:p>
        </w:tc>
        <w:tc>
          <w:tcPr>
            <w:tcW w:w="1049" w:type="dxa"/>
          </w:tcPr>
          <w:p w14:paraId="4752566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481</w:t>
            </w:r>
          </w:p>
        </w:tc>
      </w:tr>
      <w:tr w:rsidR="00932176" w14:paraId="1D9D934C"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294524E" w14:textId="77777777" w:rsidR="00932176" w:rsidRPr="00A72CEF" w:rsidRDefault="001D37B0">
            <w:pPr>
              <w:rPr>
                <w:b w:val="0"/>
                <w:color w:val="000000"/>
                <w:sz w:val="20"/>
                <w:szCs w:val="20"/>
              </w:rPr>
            </w:pPr>
            <w:r w:rsidRPr="00A72CEF">
              <w:rPr>
                <w:b w:val="0"/>
                <w:color w:val="000000"/>
                <w:sz w:val="20"/>
                <w:szCs w:val="20"/>
              </w:rPr>
              <w:lastRenderedPageBreak/>
              <w:t>Right-Cerebral-White-Matter</w:t>
            </w:r>
          </w:p>
        </w:tc>
        <w:tc>
          <w:tcPr>
            <w:tcW w:w="2681" w:type="dxa"/>
          </w:tcPr>
          <w:p w14:paraId="0F26390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ctx-lh-posteriorcingulate</w:t>
            </w:r>
          </w:p>
        </w:tc>
        <w:tc>
          <w:tcPr>
            <w:tcW w:w="883" w:type="dxa"/>
          </w:tcPr>
          <w:p w14:paraId="486782D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461337C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0.282895023</w:t>
            </w:r>
          </w:p>
        </w:tc>
        <w:tc>
          <w:tcPr>
            <w:tcW w:w="1049" w:type="dxa"/>
          </w:tcPr>
          <w:p w14:paraId="6A50175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494</w:t>
            </w:r>
          </w:p>
        </w:tc>
      </w:tr>
      <w:tr w:rsidR="00932176" w14:paraId="63C64000"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412880C8" w14:textId="77777777" w:rsidR="00932176" w:rsidRPr="00A72CEF" w:rsidRDefault="001D37B0">
            <w:pPr>
              <w:rPr>
                <w:b w:val="0"/>
                <w:color w:val="000000"/>
                <w:sz w:val="20"/>
                <w:szCs w:val="20"/>
              </w:rPr>
            </w:pPr>
            <w:r w:rsidRPr="00A72CEF">
              <w:rPr>
                <w:b w:val="0"/>
                <w:color w:val="000000"/>
                <w:sz w:val="20"/>
                <w:szCs w:val="20"/>
              </w:rPr>
              <w:t>Right-Cerebral-White-Matter</w:t>
            </w:r>
          </w:p>
        </w:tc>
        <w:tc>
          <w:tcPr>
            <w:tcW w:w="2681" w:type="dxa"/>
          </w:tcPr>
          <w:p w14:paraId="49E15F0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wm-lh-cuneus</w:t>
            </w:r>
          </w:p>
        </w:tc>
        <w:tc>
          <w:tcPr>
            <w:tcW w:w="883" w:type="dxa"/>
          </w:tcPr>
          <w:p w14:paraId="6606AE3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2956295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0.281851596</w:t>
            </w:r>
          </w:p>
        </w:tc>
        <w:tc>
          <w:tcPr>
            <w:tcW w:w="1049" w:type="dxa"/>
          </w:tcPr>
          <w:p w14:paraId="697C61F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467</w:t>
            </w:r>
          </w:p>
        </w:tc>
      </w:tr>
      <w:tr w:rsidR="00932176" w14:paraId="62497DC4"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47923DF4" w14:textId="77777777" w:rsidR="00932176" w:rsidRPr="00A72CEF" w:rsidRDefault="001D37B0">
            <w:pPr>
              <w:rPr>
                <w:b w:val="0"/>
                <w:color w:val="000000"/>
                <w:sz w:val="20"/>
                <w:szCs w:val="20"/>
              </w:rPr>
            </w:pPr>
            <w:r w:rsidRPr="00A72CEF">
              <w:rPr>
                <w:b w:val="0"/>
                <w:color w:val="000000"/>
                <w:sz w:val="20"/>
                <w:szCs w:val="20"/>
              </w:rPr>
              <w:t>Left-Cerebral-White-Matter</w:t>
            </w:r>
          </w:p>
        </w:tc>
        <w:tc>
          <w:tcPr>
            <w:tcW w:w="2681" w:type="dxa"/>
          </w:tcPr>
          <w:p w14:paraId="505FA07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wm-rh-cuneus</w:t>
            </w:r>
          </w:p>
        </w:tc>
        <w:tc>
          <w:tcPr>
            <w:tcW w:w="883" w:type="dxa"/>
          </w:tcPr>
          <w:p w14:paraId="7F9AF0F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761BB68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-0.281642196</w:t>
            </w:r>
          </w:p>
        </w:tc>
        <w:tc>
          <w:tcPr>
            <w:tcW w:w="1049" w:type="dxa"/>
          </w:tcPr>
          <w:p w14:paraId="2036683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466</w:t>
            </w:r>
          </w:p>
        </w:tc>
      </w:tr>
      <w:tr w:rsidR="00932176" w14:paraId="19C3C95A"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386ABC58" w14:textId="77777777" w:rsidR="00932176" w:rsidRPr="00A72CEF" w:rsidRDefault="001D37B0">
            <w:pPr>
              <w:rPr>
                <w:b w:val="0"/>
                <w:color w:val="000000"/>
                <w:sz w:val="20"/>
                <w:szCs w:val="20"/>
              </w:rPr>
            </w:pPr>
            <w:r w:rsidRPr="00A72CEF">
              <w:rPr>
                <w:b w:val="0"/>
                <w:color w:val="000000"/>
                <w:sz w:val="20"/>
                <w:szCs w:val="20"/>
              </w:rPr>
              <w:t>ctx-rh-precuneus</w:t>
            </w:r>
          </w:p>
        </w:tc>
        <w:tc>
          <w:tcPr>
            <w:tcW w:w="2681" w:type="dxa"/>
          </w:tcPr>
          <w:p w14:paraId="71C8444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wm-lh-posteriorcingulate</w:t>
            </w:r>
          </w:p>
        </w:tc>
        <w:tc>
          <w:tcPr>
            <w:tcW w:w="883" w:type="dxa"/>
          </w:tcPr>
          <w:p w14:paraId="2AF0162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578DF4F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-0.281485877</w:t>
            </w:r>
          </w:p>
        </w:tc>
        <w:tc>
          <w:tcPr>
            <w:tcW w:w="1049" w:type="dxa"/>
          </w:tcPr>
          <w:p w14:paraId="7BFC513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481</w:t>
            </w:r>
          </w:p>
        </w:tc>
      </w:tr>
      <w:tr w:rsidR="00932176" w14:paraId="10A0E136"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710419D" w14:textId="77777777" w:rsidR="00932176" w:rsidRPr="00A72CEF" w:rsidRDefault="001D37B0">
            <w:pPr>
              <w:rPr>
                <w:b w:val="0"/>
                <w:color w:val="000000"/>
                <w:sz w:val="20"/>
                <w:szCs w:val="20"/>
              </w:rPr>
            </w:pPr>
            <w:r w:rsidRPr="00A72CEF">
              <w:rPr>
                <w:b w:val="0"/>
                <w:color w:val="000000"/>
                <w:sz w:val="20"/>
                <w:szCs w:val="20"/>
              </w:rPr>
              <w:t>ctx-rh-precentral</w:t>
            </w:r>
          </w:p>
        </w:tc>
        <w:tc>
          <w:tcPr>
            <w:tcW w:w="2681" w:type="dxa"/>
          </w:tcPr>
          <w:p w14:paraId="15B1D53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wm-rh-supramarginal</w:t>
            </w:r>
          </w:p>
        </w:tc>
        <w:tc>
          <w:tcPr>
            <w:tcW w:w="883" w:type="dxa"/>
          </w:tcPr>
          <w:p w14:paraId="624C724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29C8A71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-0.270571013</w:t>
            </w:r>
          </w:p>
        </w:tc>
        <w:tc>
          <w:tcPr>
            <w:tcW w:w="1049" w:type="dxa"/>
          </w:tcPr>
          <w:p w14:paraId="11C012E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528</w:t>
            </w:r>
          </w:p>
        </w:tc>
      </w:tr>
      <w:tr w:rsidR="00932176" w14:paraId="6DB64173"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6EC9330" w14:textId="77777777" w:rsidR="00932176" w:rsidRPr="00A72CEF" w:rsidRDefault="001D37B0">
            <w:pPr>
              <w:rPr>
                <w:b w:val="0"/>
                <w:color w:val="000000"/>
                <w:sz w:val="20"/>
                <w:szCs w:val="20"/>
              </w:rPr>
            </w:pPr>
            <w:r w:rsidRPr="00A72CEF">
              <w:rPr>
                <w:b w:val="0"/>
                <w:color w:val="000000"/>
                <w:sz w:val="20"/>
                <w:szCs w:val="20"/>
              </w:rPr>
              <w:t>Right-Cerebellum-Cortex</w:t>
            </w:r>
          </w:p>
        </w:tc>
        <w:tc>
          <w:tcPr>
            <w:tcW w:w="2681" w:type="dxa"/>
          </w:tcPr>
          <w:p w14:paraId="3CD73F40"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ctx-rh-superiorfrontal</w:t>
            </w:r>
          </w:p>
        </w:tc>
        <w:tc>
          <w:tcPr>
            <w:tcW w:w="883" w:type="dxa"/>
          </w:tcPr>
          <w:p w14:paraId="28A2578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7705021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-0.267668023</w:t>
            </w:r>
          </w:p>
        </w:tc>
        <w:tc>
          <w:tcPr>
            <w:tcW w:w="1049" w:type="dxa"/>
          </w:tcPr>
          <w:p w14:paraId="162D94E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484</w:t>
            </w:r>
          </w:p>
        </w:tc>
      </w:tr>
      <w:tr w:rsidR="00932176" w14:paraId="2E6138AB"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3F9C953" w14:textId="77777777" w:rsidR="00932176" w:rsidRPr="00A72CEF" w:rsidRDefault="001D37B0">
            <w:pPr>
              <w:rPr>
                <w:b w:val="0"/>
                <w:color w:val="000000"/>
                <w:sz w:val="20"/>
                <w:szCs w:val="20"/>
              </w:rPr>
            </w:pPr>
            <w:r w:rsidRPr="00A72CEF">
              <w:rPr>
                <w:b w:val="0"/>
                <w:color w:val="000000"/>
                <w:sz w:val="20"/>
                <w:szCs w:val="20"/>
              </w:rPr>
              <w:t>Right-Accumbens-area</w:t>
            </w:r>
          </w:p>
        </w:tc>
        <w:tc>
          <w:tcPr>
            <w:tcW w:w="2681" w:type="dxa"/>
          </w:tcPr>
          <w:p w14:paraId="20AD220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14:paraId="2CFF858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61B2E9E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-0.26645179</w:t>
            </w:r>
          </w:p>
        </w:tc>
        <w:tc>
          <w:tcPr>
            <w:tcW w:w="1049" w:type="dxa"/>
          </w:tcPr>
          <w:p w14:paraId="27C43CE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506</w:t>
            </w:r>
          </w:p>
        </w:tc>
      </w:tr>
      <w:tr w:rsidR="00932176" w14:paraId="5E2B2F54"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62C7CE49" w14:textId="77777777" w:rsidR="00932176" w:rsidRPr="00A72CEF" w:rsidRDefault="001D37B0">
            <w:pPr>
              <w:rPr>
                <w:b w:val="0"/>
                <w:color w:val="000000"/>
                <w:sz w:val="20"/>
                <w:szCs w:val="20"/>
              </w:rPr>
            </w:pPr>
            <w:r w:rsidRPr="00A72CEF">
              <w:rPr>
                <w:b w:val="0"/>
                <w:color w:val="000000"/>
                <w:sz w:val="20"/>
                <w:szCs w:val="20"/>
              </w:rPr>
              <w:t>Left-Cerebellum-Cortex</w:t>
            </w:r>
          </w:p>
        </w:tc>
        <w:tc>
          <w:tcPr>
            <w:tcW w:w="2681" w:type="dxa"/>
          </w:tcPr>
          <w:p w14:paraId="2641C26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ctx-lh-superiorfrontal</w:t>
            </w:r>
          </w:p>
        </w:tc>
        <w:tc>
          <w:tcPr>
            <w:tcW w:w="883" w:type="dxa"/>
          </w:tcPr>
          <w:p w14:paraId="43CAC06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54432B7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0.266000101</w:t>
            </w:r>
          </w:p>
        </w:tc>
        <w:tc>
          <w:tcPr>
            <w:tcW w:w="1049" w:type="dxa"/>
          </w:tcPr>
          <w:p w14:paraId="2FE7797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483</w:t>
            </w:r>
          </w:p>
        </w:tc>
      </w:tr>
      <w:tr w:rsidR="00932176" w14:paraId="58753D5C"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39C3A1B4" w14:textId="77777777" w:rsidR="00932176" w:rsidRPr="00A72CEF" w:rsidRDefault="001D37B0">
            <w:pPr>
              <w:rPr>
                <w:b w:val="0"/>
                <w:color w:val="000000"/>
                <w:sz w:val="20"/>
                <w:szCs w:val="20"/>
              </w:rPr>
            </w:pPr>
            <w:r w:rsidRPr="00A72CEF">
              <w:rPr>
                <w:b w:val="0"/>
                <w:color w:val="000000"/>
                <w:sz w:val="20"/>
                <w:szCs w:val="20"/>
              </w:rPr>
              <w:t>Left-VentralDC</w:t>
            </w:r>
          </w:p>
        </w:tc>
        <w:tc>
          <w:tcPr>
            <w:tcW w:w="2681" w:type="dxa"/>
          </w:tcPr>
          <w:p w14:paraId="211F375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ctx-lh-parahippocampal</w:t>
            </w:r>
          </w:p>
        </w:tc>
        <w:tc>
          <w:tcPr>
            <w:tcW w:w="883" w:type="dxa"/>
          </w:tcPr>
          <w:p w14:paraId="459B640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7559C67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0.265160641</w:t>
            </w:r>
          </w:p>
        </w:tc>
        <w:tc>
          <w:tcPr>
            <w:tcW w:w="1049" w:type="dxa"/>
          </w:tcPr>
          <w:p w14:paraId="1020E17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455</w:t>
            </w:r>
          </w:p>
        </w:tc>
      </w:tr>
      <w:tr w:rsidR="00932176" w14:paraId="2516A5DF"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24BFCAB0" w14:textId="77777777" w:rsidR="00932176" w:rsidRPr="00A72CEF" w:rsidRDefault="001D37B0">
            <w:pPr>
              <w:rPr>
                <w:b w:val="0"/>
                <w:color w:val="000000"/>
                <w:sz w:val="20"/>
                <w:szCs w:val="20"/>
              </w:rPr>
            </w:pPr>
            <w:r w:rsidRPr="00A72CEF">
              <w:rPr>
                <w:b w:val="0"/>
                <w:color w:val="000000"/>
                <w:sz w:val="20"/>
                <w:szCs w:val="20"/>
              </w:rPr>
              <w:t>Left-Cerebral-White-Matter</w:t>
            </w:r>
          </w:p>
        </w:tc>
        <w:tc>
          <w:tcPr>
            <w:tcW w:w="2681" w:type="dxa"/>
          </w:tcPr>
          <w:p w14:paraId="6CCF9AB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ctx-rh-posteriorcingulate</w:t>
            </w:r>
          </w:p>
        </w:tc>
        <w:tc>
          <w:tcPr>
            <w:tcW w:w="883" w:type="dxa"/>
          </w:tcPr>
          <w:p w14:paraId="736FB4C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1F76FCA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-0.264082395</w:t>
            </w:r>
          </w:p>
        </w:tc>
        <w:tc>
          <w:tcPr>
            <w:tcW w:w="1049" w:type="dxa"/>
          </w:tcPr>
          <w:p w14:paraId="32C75BB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494</w:t>
            </w:r>
          </w:p>
        </w:tc>
      </w:tr>
    </w:tbl>
    <w:p w14:paraId="70E6116F" w14:textId="77777777" w:rsidR="00A72CEF" w:rsidRDefault="00A72CEF">
      <w:pPr>
        <w:pStyle w:val="Heading5"/>
        <w:rPr>
          <w:rStyle w:val="Strong"/>
          <w:b w:val="0"/>
        </w:rPr>
      </w:pPr>
    </w:p>
    <w:p w14:paraId="4537BCB8" w14:textId="77777777" w:rsidR="00932176" w:rsidRPr="0009747B" w:rsidRDefault="001D37B0">
      <w:pPr>
        <w:rPr>
          <w:rStyle w:val="Strong"/>
          <w:b w:val="0"/>
          <w:bCs w:val="0"/>
          <w:sz w:val="28"/>
          <w:rPrChange w:id="1995" w:author="David Mattie" w:date="2019-08-18T20:58:00Z">
            <w:rPr>
              <w:rStyle w:val="Strong"/>
              <w:b w:val="0"/>
              <w:bCs w:val="0"/>
            </w:rPr>
          </w:rPrChange>
        </w:rPr>
        <w:pPrChange w:id="1996" w:author="David Mattie" w:date="2019-08-18T20:58:00Z">
          <w:pPr>
            <w:pStyle w:val="Heading5"/>
          </w:pPr>
        </w:pPrChange>
      </w:pPr>
      <w:r w:rsidRPr="0009747B">
        <w:rPr>
          <w:rStyle w:val="Strong"/>
          <w:b w:val="0"/>
          <w:sz w:val="28"/>
          <w:rPrChange w:id="1997" w:author="David Mattie" w:date="2019-08-18T20:58:00Z">
            <w:rPr>
              <w:rStyle w:val="Strong"/>
              <w:b w:val="0"/>
            </w:rPr>
          </w:rPrChange>
        </w:rPr>
        <w:t>Findings</w:t>
      </w:r>
    </w:p>
    <w:p w14:paraId="064FC02E" w14:textId="77777777" w:rsidR="00A72CEF" w:rsidRDefault="00A72CEF" w:rsidP="00A72CEF">
      <w:pPr>
        <w:pStyle w:val="BodyFirst"/>
        <w:jc w:val="left"/>
      </w:pPr>
    </w:p>
    <w:p w14:paraId="2CC7FB05" w14:textId="723AD039" w:rsidR="004F4ED2" w:rsidRDefault="004F4ED2" w:rsidP="004F4ED2">
      <w:pPr>
        <w:spacing w:line="480" w:lineRule="auto"/>
        <w:ind w:firstLine="720"/>
        <w:rPr>
          <w:ins w:id="1998" w:author="David Mattie" w:date="2019-08-02T09:05:00Z"/>
        </w:rPr>
      </w:pPr>
      <w:ins w:id="1999" w:author="David Mattie" w:date="2019-08-02T09:05:00Z">
        <w:r>
          <w:t xml:space="preserve">The size of the difference between male and femal in terms of hemispheric asymmetry is generally small with mean effect size of -0.001 and standard deviation 0f 0.093 for tracts where 80% or more patient visits had measurable data.  </w:t>
        </w:r>
      </w:ins>
      <w:ins w:id="2000" w:author="David Mattie" w:date="2019-08-02T09:06:00Z">
        <w:r>
          <w:t xml:space="preserve">As with FA asymmetry, gender differences </w:t>
        </w:r>
      </w:ins>
      <w:ins w:id="2001" w:author="David Mattie" w:date="2019-08-02T09:07:00Z">
        <w:r>
          <w:t>appear</w:t>
        </w:r>
      </w:ins>
      <w:ins w:id="2002" w:author="David Mattie" w:date="2019-08-02T09:06:00Z">
        <w:r>
          <w:t xml:space="preserve"> </w:t>
        </w:r>
      </w:ins>
      <w:ins w:id="2003" w:author="David Mattie" w:date="2019-08-02T09:07:00Z">
        <w:r>
          <w:t xml:space="preserve">in the </w:t>
        </w:r>
      </w:ins>
      <w:ins w:id="2004" w:author="David Mattie" w:date="2019-08-02T09:05:00Z">
        <w:r>
          <w:t xml:space="preserve">Caudal Anterior Cingulate </w:t>
        </w:r>
      </w:ins>
      <w:ins w:id="2005" w:author="David Mattie" w:date="2019-08-02T09:07:00Z">
        <w:r>
          <w:t>and Rostral Anterior Cingulate.  Males had a dominant asymmetry on the left side in terms of ADC, wehre girls had a dominant asymmetry on the right.</w:t>
        </w:r>
      </w:ins>
      <w:ins w:id="2006" w:author="David Mattie" w:date="2019-08-02T09:08:00Z">
        <w:r>
          <w:t xml:space="preserve">  </w:t>
        </w:r>
      </w:ins>
    </w:p>
    <w:p w14:paraId="3C8C5650" w14:textId="5AC759AC" w:rsidR="00A72CEF" w:rsidDel="004F4ED2" w:rsidRDefault="00A72CEF" w:rsidP="00A72CEF">
      <w:pPr>
        <w:pStyle w:val="BodyFirst"/>
        <w:jc w:val="left"/>
        <w:rPr>
          <w:del w:id="2007" w:author="David Mattie" w:date="2019-08-02T09:05:00Z"/>
        </w:rPr>
      </w:pPr>
      <w:del w:id="2008" w:author="David Mattie" w:date="2019-08-02T09:05:00Z">
        <w:r w:rsidDel="004F4ED2">
          <w:lastRenderedPageBreak/>
          <w:delText>Lorem ipsum</w:delText>
        </w:r>
        <w:r w:rsidR="001D37B0" w:rsidDel="004F4ED2">
          <w:delText xml:space="preserve"> ... </w:delText>
        </w:r>
      </w:del>
    </w:p>
    <w:p w14:paraId="6ED81E57" w14:textId="77777777" w:rsidR="00932176" w:rsidRDefault="00A72CEF" w:rsidP="00A72CEF">
      <w:pPr>
        <w:pStyle w:val="BodyFirst"/>
        <w:jc w:val="left"/>
      </w:pPr>
      <w:r>
        <w:rPr>
          <w:noProof/>
        </w:rPr>
        <w:drawing>
          <wp:inline distT="0" distB="0" distL="0" distR="0" wp14:anchorId="1768987F" wp14:editId="22AF0F0A">
            <wp:extent cx="5486400" cy="5486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anADC-asymidx-Pairplot-al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410E34B" w14:textId="3D3C0D4B" w:rsidR="00932176" w:rsidRDefault="001D37B0">
      <w:pPr>
        <w:pStyle w:val="Caption"/>
        <w:jc w:val="center"/>
      </w:pPr>
      <w:r>
        <w:t xml:space="preserve">Figure </w:t>
      </w:r>
      <w:r>
        <w:fldChar w:fldCharType="begin"/>
      </w:r>
      <w:r>
        <w:instrText>SEQ Figure \* ARABIC</w:instrText>
      </w:r>
      <w:r>
        <w:fldChar w:fldCharType="separate"/>
      </w:r>
      <w:ins w:id="2009" w:author="David Mattie" w:date="2019-08-19T08:44:00Z">
        <w:r w:rsidR="002B3FE8">
          <w:rPr>
            <w:noProof/>
          </w:rPr>
          <w:t>25</w:t>
        </w:r>
      </w:ins>
      <w:del w:id="2010" w:author="David Mattie" w:date="2019-08-01T18:20:00Z">
        <w:r w:rsidR="00A72CEF" w:rsidDel="00E7462C">
          <w:rPr>
            <w:noProof/>
          </w:rPr>
          <w:delText>19</w:delText>
        </w:r>
      </w:del>
      <w:r>
        <w:fldChar w:fldCharType="end"/>
      </w:r>
      <w:r>
        <w:t xml:space="preserve"> - Mean ADC Asymmetry Index effect size per measure</w:t>
      </w:r>
    </w:p>
    <w:p w14:paraId="46EC9F78" w14:textId="77777777" w:rsidR="00932176" w:rsidRDefault="00932176">
      <w:pPr>
        <w:pStyle w:val="Body"/>
      </w:pPr>
    </w:p>
    <w:p w14:paraId="7EAE95BB" w14:textId="73B1FC4F" w:rsidR="00932176" w:rsidDel="00D30961" w:rsidRDefault="001D37B0">
      <w:pPr>
        <w:pStyle w:val="Heading4"/>
        <w:numPr>
          <w:ilvl w:val="3"/>
          <w:numId w:val="2"/>
        </w:numPr>
        <w:rPr>
          <w:del w:id="2011" w:author="David Mattie" w:date="2019-08-02T09:32:00Z"/>
        </w:rPr>
      </w:pPr>
      <w:del w:id="2012" w:author="David Mattie" w:date="2019-08-02T09:32:00Z">
        <w:r w:rsidDel="00D30961">
          <w:delText>Number of Tracts – Asymmetry Index</w:delText>
        </w:r>
      </w:del>
    </w:p>
    <w:p w14:paraId="0AB330A8" w14:textId="156E87BD" w:rsidR="000B63D7" w:rsidDel="00D30961" w:rsidRDefault="000B63D7" w:rsidP="000B63D7">
      <w:pPr>
        <w:pStyle w:val="Caption"/>
        <w:keepNext/>
        <w:rPr>
          <w:del w:id="2013" w:author="David Mattie" w:date="2019-08-02T09:32:00Z"/>
        </w:rPr>
      </w:pPr>
      <w:del w:id="2014" w:author="David Mattie" w:date="2019-08-02T09:32:00Z">
        <w:r w:rsidDel="00D30961">
          <w:delText xml:space="preserve">Table </w:delText>
        </w:r>
        <w:r w:rsidR="00E32EA6" w:rsidDel="00D30961">
          <w:rPr>
            <w:noProof/>
          </w:rPr>
          <w:fldChar w:fldCharType="begin"/>
        </w:r>
        <w:r w:rsidR="00E32EA6" w:rsidDel="00D30961">
          <w:rPr>
            <w:noProof/>
          </w:rPr>
          <w:delInstrText xml:space="preserve"> SEQ Table \* ARABIC </w:delInstrText>
        </w:r>
        <w:r w:rsidR="00E32EA6" w:rsidDel="00D30961">
          <w:rPr>
            <w:noProof/>
          </w:rPr>
          <w:fldChar w:fldCharType="separate"/>
        </w:r>
      </w:del>
      <w:del w:id="2015" w:author="David Mattie" w:date="2019-08-01T18:27:00Z">
        <w:r w:rsidR="00F34881" w:rsidDel="00E7462C">
          <w:rPr>
            <w:noProof/>
          </w:rPr>
          <w:delText>10</w:delText>
        </w:r>
      </w:del>
      <w:del w:id="2016" w:author="David Mattie" w:date="2019-08-02T09:32:00Z">
        <w:r w:rsidR="00E32EA6" w:rsidDel="00D30961">
          <w:rPr>
            <w:noProof/>
          </w:rPr>
          <w:fldChar w:fldCharType="end"/>
        </w:r>
        <w:r w:rsidDel="00D30961">
          <w:delText xml:space="preserve"> - </w:delText>
        </w:r>
        <w:r w:rsidRPr="007353E7" w:rsidDel="00D30961">
          <w:delText xml:space="preserve">Largest effect size for gender when measuring </w:delText>
        </w:r>
        <w:r w:rsidDel="00D30961">
          <w:delText>Number of Tracts Asymmetry</w:delText>
        </w:r>
      </w:del>
    </w:p>
    <w:tbl>
      <w:tblPr>
        <w:tblStyle w:val="PlainTable2"/>
        <w:tblW w:w="8524" w:type="dxa"/>
        <w:tblLook w:val="04A0" w:firstRow="1" w:lastRow="0" w:firstColumn="1" w:lastColumn="0" w:noHBand="0" w:noVBand="1"/>
      </w:tblPr>
      <w:tblGrid>
        <w:gridCol w:w="2335"/>
        <w:gridCol w:w="2455"/>
        <w:gridCol w:w="816"/>
        <w:gridCol w:w="1221"/>
        <w:gridCol w:w="1697"/>
      </w:tblGrid>
      <w:tr w:rsidR="00932176" w:rsidDel="00D30961" w14:paraId="2065242B" w14:textId="3A675B53" w:rsidTr="00A72CEF">
        <w:trPr>
          <w:cnfStyle w:val="100000000000" w:firstRow="1" w:lastRow="0" w:firstColumn="0" w:lastColumn="0" w:oddVBand="0" w:evenVBand="0" w:oddHBand="0" w:evenHBand="0" w:firstRowFirstColumn="0" w:firstRowLastColumn="0" w:lastRowFirstColumn="0" w:lastRowLastColumn="0"/>
          <w:trHeight w:val="288"/>
          <w:del w:id="2017"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75E4B1D" w14:textId="36617C9D" w:rsidR="00932176" w:rsidRPr="00A72CEF" w:rsidDel="00D30961" w:rsidRDefault="001D37B0">
            <w:pPr>
              <w:rPr>
                <w:del w:id="2018" w:author="David Mattie" w:date="2019-08-02T09:32:00Z"/>
                <w:bCs w:val="0"/>
                <w:color w:val="000000"/>
                <w:sz w:val="18"/>
                <w:szCs w:val="18"/>
              </w:rPr>
            </w:pPr>
            <w:del w:id="2019" w:author="David Mattie" w:date="2019-08-02T09:32:00Z">
              <w:r w:rsidRPr="00A72CEF" w:rsidDel="00D30961">
                <w:rPr>
                  <w:bCs w:val="0"/>
                  <w:color w:val="000000"/>
                  <w:sz w:val="18"/>
                  <w:szCs w:val="18"/>
                </w:rPr>
                <w:delText>ROI Start</w:delText>
              </w:r>
            </w:del>
          </w:p>
        </w:tc>
        <w:tc>
          <w:tcPr>
            <w:tcW w:w="2455" w:type="dxa"/>
          </w:tcPr>
          <w:p w14:paraId="17746636" w14:textId="08F5CA81" w:rsidR="00932176" w:rsidRPr="00A72CEF" w:rsidDel="00D30961" w:rsidRDefault="001D37B0">
            <w:pPr>
              <w:cnfStyle w:val="100000000000" w:firstRow="1" w:lastRow="0" w:firstColumn="0" w:lastColumn="0" w:oddVBand="0" w:evenVBand="0" w:oddHBand="0" w:evenHBand="0" w:firstRowFirstColumn="0" w:firstRowLastColumn="0" w:lastRowFirstColumn="0" w:lastRowLastColumn="0"/>
              <w:rPr>
                <w:del w:id="2020" w:author="David Mattie" w:date="2019-08-02T09:32:00Z"/>
                <w:bCs w:val="0"/>
                <w:color w:val="000000"/>
                <w:sz w:val="18"/>
                <w:szCs w:val="18"/>
              </w:rPr>
            </w:pPr>
            <w:del w:id="2021" w:author="David Mattie" w:date="2019-08-02T09:32:00Z">
              <w:r w:rsidRPr="00A72CEF" w:rsidDel="00D30961">
                <w:rPr>
                  <w:bCs w:val="0"/>
                  <w:color w:val="000000"/>
                  <w:sz w:val="18"/>
                  <w:szCs w:val="18"/>
                </w:rPr>
                <w:delText>ROI End</w:delText>
              </w:r>
            </w:del>
          </w:p>
        </w:tc>
        <w:tc>
          <w:tcPr>
            <w:tcW w:w="816" w:type="dxa"/>
          </w:tcPr>
          <w:p w14:paraId="6781F4D0" w14:textId="6C8317D8" w:rsidR="00932176" w:rsidRPr="00A72CEF" w:rsidDel="00D30961" w:rsidRDefault="001D37B0">
            <w:pPr>
              <w:cnfStyle w:val="100000000000" w:firstRow="1" w:lastRow="0" w:firstColumn="0" w:lastColumn="0" w:oddVBand="0" w:evenVBand="0" w:oddHBand="0" w:evenHBand="0" w:firstRowFirstColumn="0" w:firstRowLastColumn="0" w:lastRowFirstColumn="0" w:lastRowLastColumn="0"/>
              <w:rPr>
                <w:del w:id="2022" w:author="David Mattie" w:date="2019-08-02T09:32:00Z"/>
                <w:bCs w:val="0"/>
                <w:color w:val="000000"/>
                <w:sz w:val="18"/>
                <w:szCs w:val="18"/>
              </w:rPr>
            </w:pPr>
            <w:del w:id="2023" w:author="David Mattie" w:date="2019-08-02T09:32:00Z">
              <w:r w:rsidRPr="00A72CEF" w:rsidDel="00D30961">
                <w:rPr>
                  <w:bCs w:val="0"/>
                  <w:color w:val="000000"/>
                  <w:sz w:val="18"/>
                  <w:szCs w:val="18"/>
                </w:rPr>
                <w:delText>Method</w:delText>
              </w:r>
            </w:del>
          </w:p>
        </w:tc>
        <w:tc>
          <w:tcPr>
            <w:tcW w:w="1221" w:type="dxa"/>
          </w:tcPr>
          <w:p w14:paraId="7F99CF89" w14:textId="577B6FE4" w:rsidR="00932176" w:rsidRPr="00A72CEF" w:rsidDel="00D30961" w:rsidRDefault="001D37B0">
            <w:pPr>
              <w:cnfStyle w:val="100000000000" w:firstRow="1" w:lastRow="0" w:firstColumn="0" w:lastColumn="0" w:oddVBand="0" w:evenVBand="0" w:oddHBand="0" w:evenHBand="0" w:firstRowFirstColumn="0" w:firstRowLastColumn="0" w:lastRowFirstColumn="0" w:lastRowLastColumn="0"/>
              <w:rPr>
                <w:del w:id="2024" w:author="David Mattie" w:date="2019-08-02T09:32:00Z"/>
                <w:bCs w:val="0"/>
                <w:color w:val="000000"/>
                <w:sz w:val="18"/>
                <w:szCs w:val="18"/>
              </w:rPr>
            </w:pPr>
            <w:del w:id="2025" w:author="David Mattie" w:date="2019-08-02T09:32:00Z">
              <w:r w:rsidRPr="00A72CEF" w:rsidDel="00D30961">
                <w:rPr>
                  <w:bCs w:val="0"/>
                  <w:color w:val="000000"/>
                  <w:sz w:val="18"/>
                  <w:szCs w:val="18"/>
                </w:rPr>
                <w:delText>Effect Size</w:delText>
              </w:r>
            </w:del>
          </w:p>
        </w:tc>
        <w:tc>
          <w:tcPr>
            <w:tcW w:w="1697" w:type="dxa"/>
          </w:tcPr>
          <w:p w14:paraId="4ABBC443" w14:textId="17768F62" w:rsidR="00932176" w:rsidRPr="00A72CEF" w:rsidDel="00D30961" w:rsidRDefault="001D37B0">
            <w:pPr>
              <w:cnfStyle w:val="100000000000" w:firstRow="1" w:lastRow="0" w:firstColumn="0" w:lastColumn="0" w:oddVBand="0" w:evenVBand="0" w:oddHBand="0" w:evenHBand="0" w:firstRowFirstColumn="0" w:firstRowLastColumn="0" w:lastRowFirstColumn="0" w:lastRowLastColumn="0"/>
              <w:rPr>
                <w:del w:id="2026" w:author="David Mattie" w:date="2019-08-02T09:32:00Z"/>
                <w:bCs w:val="0"/>
                <w:color w:val="000000"/>
                <w:sz w:val="18"/>
                <w:szCs w:val="18"/>
              </w:rPr>
            </w:pPr>
            <w:del w:id="2027" w:author="David Mattie" w:date="2019-08-02T09:32:00Z">
              <w:r w:rsidRPr="00A72CEF" w:rsidDel="00D30961">
                <w:rPr>
                  <w:bCs w:val="0"/>
                  <w:color w:val="000000"/>
                  <w:sz w:val="18"/>
                  <w:szCs w:val="18"/>
                </w:rPr>
                <w:delText>Non Null Measures</w:delText>
              </w:r>
            </w:del>
          </w:p>
        </w:tc>
      </w:tr>
      <w:tr w:rsidR="00932176" w:rsidDel="00D30961" w14:paraId="1E35DD74" w14:textId="57FEFC9A" w:rsidTr="00A72CEF">
        <w:trPr>
          <w:cnfStyle w:val="000000100000" w:firstRow="0" w:lastRow="0" w:firstColumn="0" w:lastColumn="0" w:oddVBand="0" w:evenVBand="0" w:oddHBand="1" w:evenHBand="0" w:firstRowFirstColumn="0" w:firstRowLastColumn="0" w:lastRowFirstColumn="0" w:lastRowLastColumn="0"/>
          <w:trHeight w:val="288"/>
          <w:del w:id="2028"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632959B0" w14:textId="3FB0DAEC" w:rsidR="00932176" w:rsidRPr="00A72CEF" w:rsidDel="00D30961" w:rsidRDefault="001D37B0">
            <w:pPr>
              <w:rPr>
                <w:del w:id="2029" w:author="David Mattie" w:date="2019-08-02T09:32:00Z"/>
                <w:b w:val="0"/>
                <w:color w:val="000000"/>
                <w:sz w:val="18"/>
                <w:szCs w:val="18"/>
              </w:rPr>
            </w:pPr>
            <w:del w:id="2030" w:author="David Mattie" w:date="2019-08-02T09:32:00Z">
              <w:r w:rsidRPr="00A72CEF" w:rsidDel="00D30961">
                <w:rPr>
                  <w:b w:val="0"/>
                  <w:color w:val="000000"/>
                  <w:sz w:val="18"/>
                  <w:szCs w:val="18"/>
                </w:rPr>
                <w:delText>Right-Cerebral-White-Matter</w:delText>
              </w:r>
            </w:del>
          </w:p>
        </w:tc>
        <w:tc>
          <w:tcPr>
            <w:tcW w:w="2455" w:type="dxa"/>
          </w:tcPr>
          <w:p w14:paraId="4462AD7F" w14:textId="5ECE84DB" w:rsidR="00932176" w:rsidDel="00D30961" w:rsidRDefault="001D37B0">
            <w:pPr>
              <w:cnfStyle w:val="000000100000" w:firstRow="0" w:lastRow="0" w:firstColumn="0" w:lastColumn="0" w:oddVBand="0" w:evenVBand="0" w:oddHBand="1" w:evenHBand="0" w:firstRowFirstColumn="0" w:firstRowLastColumn="0" w:lastRowFirstColumn="0" w:lastRowLastColumn="0"/>
              <w:rPr>
                <w:del w:id="2031" w:author="David Mattie" w:date="2019-08-02T09:32:00Z"/>
                <w:color w:val="000000"/>
                <w:sz w:val="18"/>
                <w:szCs w:val="18"/>
              </w:rPr>
            </w:pPr>
            <w:del w:id="2032" w:author="David Mattie" w:date="2019-08-02T09:32:00Z">
              <w:r w:rsidDel="00D30961">
                <w:rPr>
                  <w:color w:val="000000"/>
                  <w:sz w:val="18"/>
                  <w:szCs w:val="18"/>
                </w:rPr>
                <w:delText>Right-VentralDC</w:delText>
              </w:r>
            </w:del>
          </w:p>
        </w:tc>
        <w:tc>
          <w:tcPr>
            <w:tcW w:w="816" w:type="dxa"/>
          </w:tcPr>
          <w:p w14:paraId="18A6C4F2" w14:textId="25EE1AE2" w:rsidR="00932176" w:rsidDel="00D30961" w:rsidRDefault="001D37B0">
            <w:pPr>
              <w:cnfStyle w:val="000000100000" w:firstRow="0" w:lastRow="0" w:firstColumn="0" w:lastColumn="0" w:oddVBand="0" w:evenVBand="0" w:oddHBand="1" w:evenHBand="0" w:firstRowFirstColumn="0" w:firstRowLastColumn="0" w:lastRowFirstColumn="0" w:lastRowLastColumn="0"/>
              <w:rPr>
                <w:del w:id="2033" w:author="David Mattie" w:date="2019-08-02T09:32:00Z"/>
                <w:color w:val="000000"/>
                <w:sz w:val="18"/>
                <w:szCs w:val="18"/>
              </w:rPr>
            </w:pPr>
            <w:del w:id="2034" w:author="David Mattie" w:date="2019-08-02T09:32:00Z">
              <w:r w:rsidDel="00D30961">
                <w:rPr>
                  <w:color w:val="000000"/>
                  <w:sz w:val="18"/>
                  <w:szCs w:val="18"/>
                </w:rPr>
                <w:delText>roi</w:delText>
              </w:r>
            </w:del>
          </w:p>
        </w:tc>
        <w:tc>
          <w:tcPr>
            <w:tcW w:w="1221" w:type="dxa"/>
          </w:tcPr>
          <w:p w14:paraId="50DE294B" w14:textId="5F4FED0D"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035" w:author="David Mattie" w:date="2019-08-02T09:32:00Z"/>
                <w:color w:val="000000"/>
                <w:sz w:val="18"/>
                <w:szCs w:val="18"/>
              </w:rPr>
            </w:pPr>
            <w:del w:id="2036" w:author="David Mattie" w:date="2019-08-02T09:32:00Z">
              <w:r w:rsidDel="00D30961">
                <w:rPr>
                  <w:color w:val="000000"/>
                  <w:sz w:val="18"/>
                  <w:szCs w:val="18"/>
                </w:rPr>
                <w:delText>0.279673634</w:delText>
              </w:r>
            </w:del>
          </w:p>
        </w:tc>
        <w:tc>
          <w:tcPr>
            <w:tcW w:w="1697" w:type="dxa"/>
          </w:tcPr>
          <w:p w14:paraId="75E2F09E" w14:textId="500B2E60"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037" w:author="David Mattie" w:date="2019-08-02T09:32:00Z"/>
                <w:color w:val="000000"/>
                <w:sz w:val="18"/>
                <w:szCs w:val="18"/>
              </w:rPr>
            </w:pPr>
            <w:del w:id="2038" w:author="David Mattie" w:date="2019-08-02T09:32:00Z">
              <w:r w:rsidDel="00D30961">
                <w:rPr>
                  <w:color w:val="000000"/>
                  <w:sz w:val="18"/>
                  <w:szCs w:val="18"/>
                </w:rPr>
                <w:delText>513</w:delText>
              </w:r>
            </w:del>
          </w:p>
        </w:tc>
      </w:tr>
      <w:tr w:rsidR="00932176" w:rsidDel="00D30961" w14:paraId="0E618EE3" w14:textId="5C05E07A" w:rsidTr="00A72CEF">
        <w:trPr>
          <w:trHeight w:val="288"/>
          <w:del w:id="2039"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37D6EF4" w14:textId="2C09D320" w:rsidR="00932176" w:rsidRPr="00A72CEF" w:rsidDel="00D30961" w:rsidRDefault="001D37B0">
            <w:pPr>
              <w:rPr>
                <w:del w:id="2040" w:author="David Mattie" w:date="2019-08-02T09:32:00Z"/>
                <w:b w:val="0"/>
                <w:color w:val="000000"/>
                <w:sz w:val="18"/>
                <w:szCs w:val="18"/>
              </w:rPr>
            </w:pPr>
            <w:del w:id="2041" w:author="David Mattie" w:date="2019-08-02T09:32:00Z">
              <w:r w:rsidRPr="00A72CEF" w:rsidDel="00D30961">
                <w:rPr>
                  <w:b w:val="0"/>
                  <w:color w:val="000000"/>
                  <w:sz w:val="18"/>
                  <w:szCs w:val="18"/>
                </w:rPr>
                <w:delText>Left-Cerebral-White-Matter</w:delText>
              </w:r>
            </w:del>
          </w:p>
        </w:tc>
        <w:tc>
          <w:tcPr>
            <w:tcW w:w="2455" w:type="dxa"/>
          </w:tcPr>
          <w:p w14:paraId="4E1648E0" w14:textId="507203AD" w:rsidR="00932176" w:rsidDel="00D30961" w:rsidRDefault="001D37B0">
            <w:pPr>
              <w:cnfStyle w:val="000000000000" w:firstRow="0" w:lastRow="0" w:firstColumn="0" w:lastColumn="0" w:oddVBand="0" w:evenVBand="0" w:oddHBand="0" w:evenHBand="0" w:firstRowFirstColumn="0" w:firstRowLastColumn="0" w:lastRowFirstColumn="0" w:lastRowLastColumn="0"/>
              <w:rPr>
                <w:del w:id="2042" w:author="David Mattie" w:date="2019-08-02T09:32:00Z"/>
                <w:color w:val="000000"/>
                <w:sz w:val="18"/>
                <w:szCs w:val="18"/>
              </w:rPr>
            </w:pPr>
            <w:del w:id="2043" w:author="David Mattie" w:date="2019-08-02T09:32:00Z">
              <w:r w:rsidDel="00D30961">
                <w:rPr>
                  <w:color w:val="000000"/>
                  <w:sz w:val="18"/>
                  <w:szCs w:val="18"/>
                </w:rPr>
                <w:delText>Left-Pallidum</w:delText>
              </w:r>
            </w:del>
          </w:p>
        </w:tc>
        <w:tc>
          <w:tcPr>
            <w:tcW w:w="816" w:type="dxa"/>
          </w:tcPr>
          <w:p w14:paraId="47F6A918" w14:textId="4FFFD0B5" w:rsidR="00932176" w:rsidDel="00D30961" w:rsidRDefault="001D37B0">
            <w:pPr>
              <w:cnfStyle w:val="000000000000" w:firstRow="0" w:lastRow="0" w:firstColumn="0" w:lastColumn="0" w:oddVBand="0" w:evenVBand="0" w:oddHBand="0" w:evenHBand="0" w:firstRowFirstColumn="0" w:firstRowLastColumn="0" w:lastRowFirstColumn="0" w:lastRowLastColumn="0"/>
              <w:rPr>
                <w:del w:id="2044" w:author="David Mattie" w:date="2019-08-02T09:32:00Z"/>
                <w:color w:val="000000"/>
                <w:sz w:val="18"/>
                <w:szCs w:val="18"/>
              </w:rPr>
            </w:pPr>
            <w:del w:id="2045" w:author="David Mattie" w:date="2019-08-02T09:32:00Z">
              <w:r w:rsidDel="00D30961">
                <w:rPr>
                  <w:color w:val="000000"/>
                  <w:sz w:val="18"/>
                  <w:szCs w:val="18"/>
                </w:rPr>
                <w:delText>roi</w:delText>
              </w:r>
            </w:del>
          </w:p>
        </w:tc>
        <w:tc>
          <w:tcPr>
            <w:tcW w:w="1221" w:type="dxa"/>
          </w:tcPr>
          <w:p w14:paraId="5CC1D0E3" w14:textId="451791BC"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046" w:author="David Mattie" w:date="2019-08-02T09:32:00Z"/>
                <w:color w:val="000000"/>
                <w:sz w:val="18"/>
                <w:szCs w:val="18"/>
              </w:rPr>
            </w:pPr>
            <w:del w:id="2047" w:author="David Mattie" w:date="2019-08-02T09:32:00Z">
              <w:r w:rsidDel="00D30961">
                <w:rPr>
                  <w:color w:val="000000"/>
                  <w:sz w:val="18"/>
                  <w:szCs w:val="18"/>
                </w:rPr>
                <w:delText>-0.229593396</w:delText>
              </w:r>
            </w:del>
          </w:p>
        </w:tc>
        <w:tc>
          <w:tcPr>
            <w:tcW w:w="1697" w:type="dxa"/>
          </w:tcPr>
          <w:p w14:paraId="12778622" w14:textId="63CA1EA1"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048" w:author="David Mattie" w:date="2019-08-02T09:32:00Z"/>
                <w:color w:val="000000"/>
                <w:sz w:val="18"/>
                <w:szCs w:val="18"/>
              </w:rPr>
            </w:pPr>
            <w:del w:id="2049" w:author="David Mattie" w:date="2019-08-02T09:32:00Z">
              <w:r w:rsidDel="00D30961">
                <w:rPr>
                  <w:color w:val="000000"/>
                  <w:sz w:val="18"/>
                  <w:szCs w:val="18"/>
                </w:rPr>
                <w:delText>538</w:delText>
              </w:r>
            </w:del>
          </w:p>
        </w:tc>
      </w:tr>
      <w:tr w:rsidR="00932176" w:rsidDel="00D30961" w14:paraId="1B3F195B" w14:textId="672C23E8" w:rsidTr="00A72CEF">
        <w:trPr>
          <w:cnfStyle w:val="000000100000" w:firstRow="0" w:lastRow="0" w:firstColumn="0" w:lastColumn="0" w:oddVBand="0" w:evenVBand="0" w:oddHBand="1" w:evenHBand="0" w:firstRowFirstColumn="0" w:firstRowLastColumn="0" w:lastRowFirstColumn="0" w:lastRowLastColumn="0"/>
          <w:trHeight w:val="288"/>
          <w:del w:id="2050"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4FB34759" w14:textId="1560DDA6" w:rsidR="00932176" w:rsidRPr="00A72CEF" w:rsidDel="00D30961" w:rsidRDefault="001D37B0">
            <w:pPr>
              <w:rPr>
                <w:del w:id="2051" w:author="David Mattie" w:date="2019-08-02T09:32:00Z"/>
                <w:b w:val="0"/>
                <w:color w:val="000000"/>
                <w:sz w:val="18"/>
                <w:szCs w:val="18"/>
              </w:rPr>
            </w:pPr>
            <w:del w:id="2052" w:author="David Mattie" w:date="2019-08-02T09:32:00Z">
              <w:r w:rsidRPr="00A72CEF" w:rsidDel="00D30961">
                <w:rPr>
                  <w:b w:val="0"/>
                  <w:color w:val="000000"/>
                  <w:sz w:val="18"/>
                  <w:szCs w:val="18"/>
                </w:rPr>
                <w:delText>Right-Cerebral-White-Matter</w:delText>
              </w:r>
            </w:del>
          </w:p>
        </w:tc>
        <w:tc>
          <w:tcPr>
            <w:tcW w:w="2455" w:type="dxa"/>
          </w:tcPr>
          <w:p w14:paraId="2BC4F39B" w14:textId="3D6ED895" w:rsidR="00932176" w:rsidDel="00D30961" w:rsidRDefault="001D37B0">
            <w:pPr>
              <w:cnfStyle w:val="000000100000" w:firstRow="0" w:lastRow="0" w:firstColumn="0" w:lastColumn="0" w:oddVBand="0" w:evenVBand="0" w:oddHBand="1" w:evenHBand="0" w:firstRowFirstColumn="0" w:firstRowLastColumn="0" w:lastRowFirstColumn="0" w:lastRowLastColumn="0"/>
              <w:rPr>
                <w:del w:id="2053" w:author="David Mattie" w:date="2019-08-02T09:32:00Z"/>
                <w:color w:val="000000"/>
                <w:sz w:val="18"/>
                <w:szCs w:val="18"/>
              </w:rPr>
            </w:pPr>
            <w:del w:id="2054" w:author="David Mattie" w:date="2019-08-02T09:32:00Z">
              <w:r w:rsidDel="00D30961">
                <w:rPr>
                  <w:color w:val="000000"/>
                  <w:sz w:val="18"/>
                  <w:szCs w:val="18"/>
                </w:rPr>
                <w:delText>Right-Cerebellum-Cortex</w:delText>
              </w:r>
            </w:del>
          </w:p>
        </w:tc>
        <w:tc>
          <w:tcPr>
            <w:tcW w:w="816" w:type="dxa"/>
          </w:tcPr>
          <w:p w14:paraId="3DC245B8" w14:textId="6AC4DA24" w:rsidR="00932176" w:rsidDel="00D30961" w:rsidRDefault="001D37B0">
            <w:pPr>
              <w:cnfStyle w:val="000000100000" w:firstRow="0" w:lastRow="0" w:firstColumn="0" w:lastColumn="0" w:oddVBand="0" w:evenVBand="0" w:oddHBand="1" w:evenHBand="0" w:firstRowFirstColumn="0" w:firstRowLastColumn="0" w:lastRowFirstColumn="0" w:lastRowLastColumn="0"/>
              <w:rPr>
                <w:del w:id="2055" w:author="David Mattie" w:date="2019-08-02T09:32:00Z"/>
                <w:color w:val="000000"/>
                <w:sz w:val="18"/>
                <w:szCs w:val="18"/>
              </w:rPr>
            </w:pPr>
            <w:del w:id="2056" w:author="David Mattie" w:date="2019-08-02T09:32:00Z">
              <w:r w:rsidDel="00D30961">
                <w:rPr>
                  <w:color w:val="000000"/>
                  <w:sz w:val="18"/>
                  <w:szCs w:val="18"/>
                </w:rPr>
                <w:delText>roi_end</w:delText>
              </w:r>
            </w:del>
          </w:p>
        </w:tc>
        <w:tc>
          <w:tcPr>
            <w:tcW w:w="1221" w:type="dxa"/>
          </w:tcPr>
          <w:p w14:paraId="60F97776" w14:textId="788256B7"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057" w:author="David Mattie" w:date="2019-08-02T09:32:00Z"/>
                <w:color w:val="000000"/>
                <w:sz w:val="18"/>
                <w:szCs w:val="18"/>
              </w:rPr>
            </w:pPr>
            <w:del w:id="2058" w:author="David Mattie" w:date="2019-08-02T09:32:00Z">
              <w:r w:rsidDel="00D30961">
                <w:rPr>
                  <w:color w:val="000000"/>
                  <w:sz w:val="18"/>
                  <w:szCs w:val="18"/>
                </w:rPr>
                <w:delText>0.203619897</w:delText>
              </w:r>
            </w:del>
          </w:p>
        </w:tc>
        <w:tc>
          <w:tcPr>
            <w:tcW w:w="1697" w:type="dxa"/>
          </w:tcPr>
          <w:p w14:paraId="5D68DEFB" w14:textId="785EC803"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059" w:author="David Mattie" w:date="2019-08-02T09:32:00Z"/>
                <w:color w:val="000000"/>
                <w:sz w:val="18"/>
                <w:szCs w:val="18"/>
              </w:rPr>
            </w:pPr>
            <w:del w:id="2060" w:author="David Mattie" w:date="2019-08-02T09:32:00Z">
              <w:r w:rsidDel="00D30961">
                <w:rPr>
                  <w:color w:val="000000"/>
                  <w:sz w:val="18"/>
                  <w:szCs w:val="18"/>
                </w:rPr>
                <w:delText>508</w:delText>
              </w:r>
            </w:del>
          </w:p>
        </w:tc>
      </w:tr>
      <w:tr w:rsidR="00932176" w:rsidDel="00D30961" w14:paraId="57FD6027" w14:textId="5C834E6D" w:rsidTr="00A72CEF">
        <w:trPr>
          <w:trHeight w:val="288"/>
          <w:del w:id="2061"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5EBC6730" w14:textId="4538AAEE" w:rsidR="00932176" w:rsidRPr="00A72CEF" w:rsidDel="00D30961" w:rsidRDefault="001D37B0">
            <w:pPr>
              <w:rPr>
                <w:del w:id="2062" w:author="David Mattie" w:date="2019-08-02T09:32:00Z"/>
                <w:b w:val="0"/>
                <w:color w:val="000000"/>
                <w:sz w:val="18"/>
                <w:szCs w:val="18"/>
              </w:rPr>
            </w:pPr>
            <w:del w:id="2063" w:author="David Mattie" w:date="2019-08-02T09:32:00Z">
              <w:r w:rsidRPr="00A72CEF" w:rsidDel="00D30961">
                <w:rPr>
                  <w:b w:val="0"/>
                  <w:color w:val="000000"/>
                  <w:sz w:val="18"/>
                  <w:szCs w:val="18"/>
                </w:rPr>
                <w:delText>Left-Cerebral-White-Matter</w:delText>
              </w:r>
            </w:del>
          </w:p>
        </w:tc>
        <w:tc>
          <w:tcPr>
            <w:tcW w:w="2455" w:type="dxa"/>
          </w:tcPr>
          <w:p w14:paraId="7CCF7FF0" w14:textId="320B23C5" w:rsidR="00932176" w:rsidDel="00D30961" w:rsidRDefault="001D37B0">
            <w:pPr>
              <w:cnfStyle w:val="000000000000" w:firstRow="0" w:lastRow="0" w:firstColumn="0" w:lastColumn="0" w:oddVBand="0" w:evenVBand="0" w:oddHBand="0" w:evenHBand="0" w:firstRowFirstColumn="0" w:firstRowLastColumn="0" w:lastRowFirstColumn="0" w:lastRowLastColumn="0"/>
              <w:rPr>
                <w:del w:id="2064" w:author="David Mattie" w:date="2019-08-02T09:32:00Z"/>
                <w:color w:val="000000"/>
                <w:sz w:val="18"/>
                <w:szCs w:val="18"/>
              </w:rPr>
            </w:pPr>
            <w:del w:id="2065" w:author="David Mattie" w:date="2019-08-02T09:32:00Z">
              <w:r w:rsidDel="00D30961">
                <w:rPr>
                  <w:color w:val="000000"/>
                  <w:sz w:val="18"/>
                  <w:szCs w:val="18"/>
                </w:rPr>
                <w:delText>Left-Cerebellum-White-Matter</w:delText>
              </w:r>
            </w:del>
          </w:p>
        </w:tc>
        <w:tc>
          <w:tcPr>
            <w:tcW w:w="816" w:type="dxa"/>
          </w:tcPr>
          <w:p w14:paraId="3F6C22C8" w14:textId="62647A25" w:rsidR="00932176" w:rsidDel="00D30961" w:rsidRDefault="001D37B0">
            <w:pPr>
              <w:cnfStyle w:val="000000000000" w:firstRow="0" w:lastRow="0" w:firstColumn="0" w:lastColumn="0" w:oddVBand="0" w:evenVBand="0" w:oddHBand="0" w:evenHBand="0" w:firstRowFirstColumn="0" w:firstRowLastColumn="0" w:lastRowFirstColumn="0" w:lastRowLastColumn="0"/>
              <w:rPr>
                <w:del w:id="2066" w:author="David Mattie" w:date="2019-08-02T09:32:00Z"/>
                <w:color w:val="000000"/>
                <w:sz w:val="18"/>
                <w:szCs w:val="18"/>
              </w:rPr>
            </w:pPr>
            <w:del w:id="2067" w:author="David Mattie" w:date="2019-08-02T09:32:00Z">
              <w:r w:rsidDel="00D30961">
                <w:rPr>
                  <w:color w:val="000000"/>
                  <w:sz w:val="18"/>
                  <w:szCs w:val="18"/>
                </w:rPr>
                <w:delText>roi</w:delText>
              </w:r>
            </w:del>
          </w:p>
        </w:tc>
        <w:tc>
          <w:tcPr>
            <w:tcW w:w="1221" w:type="dxa"/>
          </w:tcPr>
          <w:p w14:paraId="327F3197" w14:textId="21C28AEF"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068" w:author="David Mattie" w:date="2019-08-02T09:32:00Z"/>
                <w:color w:val="000000"/>
                <w:sz w:val="18"/>
                <w:szCs w:val="18"/>
              </w:rPr>
            </w:pPr>
            <w:del w:id="2069" w:author="David Mattie" w:date="2019-08-02T09:32:00Z">
              <w:r w:rsidDel="00D30961">
                <w:rPr>
                  <w:color w:val="000000"/>
                  <w:sz w:val="18"/>
                  <w:szCs w:val="18"/>
                </w:rPr>
                <w:delText>-0.198771344</w:delText>
              </w:r>
            </w:del>
          </w:p>
        </w:tc>
        <w:tc>
          <w:tcPr>
            <w:tcW w:w="1697" w:type="dxa"/>
          </w:tcPr>
          <w:p w14:paraId="549E4D03" w14:textId="478BE2A9"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070" w:author="David Mattie" w:date="2019-08-02T09:32:00Z"/>
                <w:color w:val="000000"/>
                <w:sz w:val="18"/>
                <w:szCs w:val="18"/>
              </w:rPr>
            </w:pPr>
            <w:del w:id="2071" w:author="David Mattie" w:date="2019-08-02T09:32:00Z">
              <w:r w:rsidDel="00D30961">
                <w:rPr>
                  <w:color w:val="000000"/>
                  <w:sz w:val="18"/>
                  <w:szCs w:val="18"/>
                </w:rPr>
                <w:delText>538</w:delText>
              </w:r>
            </w:del>
          </w:p>
        </w:tc>
      </w:tr>
      <w:tr w:rsidR="00932176" w:rsidDel="00D30961" w14:paraId="2BF1C67B" w14:textId="262D11A3" w:rsidTr="00A72CEF">
        <w:trPr>
          <w:cnfStyle w:val="000000100000" w:firstRow="0" w:lastRow="0" w:firstColumn="0" w:lastColumn="0" w:oddVBand="0" w:evenVBand="0" w:oddHBand="1" w:evenHBand="0" w:firstRowFirstColumn="0" w:firstRowLastColumn="0" w:lastRowFirstColumn="0" w:lastRowLastColumn="0"/>
          <w:trHeight w:val="288"/>
          <w:del w:id="2072"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2E5E9FDF" w14:textId="10AA7C7D" w:rsidR="00932176" w:rsidRPr="00A72CEF" w:rsidDel="00D30961" w:rsidRDefault="001D37B0">
            <w:pPr>
              <w:rPr>
                <w:del w:id="2073" w:author="David Mattie" w:date="2019-08-02T09:32:00Z"/>
                <w:b w:val="0"/>
                <w:color w:val="000000"/>
                <w:sz w:val="18"/>
                <w:szCs w:val="18"/>
              </w:rPr>
            </w:pPr>
            <w:del w:id="2074" w:author="David Mattie" w:date="2019-08-02T09:32:00Z">
              <w:r w:rsidRPr="00A72CEF" w:rsidDel="00D30961">
                <w:rPr>
                  <w:b w:val="0"/>
                  <w:color w:val="000000"/>
                  <w:sz w:val="18"/>
                  <w:szCs w:val="18"/>
                </w:rPr>
                <w:delText>Right-Cerebral-White-Matter</w:delText>
              </w:r>
            </w:del>
          </w:p>
        </w:tc>
        <w:tc>
          <w:tcPr>
            <w:tcW w:w="2455" w:type="dxa"/>
          </w:tcPr>
          <w:p w14:paraId="7F27F078" w14:textId="1AFB5E1C" w:rsidR="00932176" w:rsidDel="00D30961" w:rsidRDefault="001D37B0">
            <w:pPr>
              <w:cnfStyle w:val="000000100000" w:firstRow="0" w:lastRow="0" w:firstColumn="0" w:lastColumn="0" w:oddVBand="0" w:evenVBand="0" w:oddHBand="1" w:evenHBand="0" w:firstRowFirstColumn="0" w:firstRowLastColumn="0" w:lastRowFirstColumn="0" w:lastRowLastColumn="0"/>
              <w:rPr>
                <w:del w:id="2075" w:author="David Mattie" w:date="2019-08-02T09:32:00Z"/>
                <w:color w:val="000000"/>
                <w:sz w:val="18"/>
                <w:szCs w:val="18"/>
              </w:rPr>
            </w:pPr>
            <w:del w:id="2076" w:author="David Mattie" w:date="2019-08-02T09:32:00Z">
              <w:r w:rsidDel="00D30961">
                <w:rPr>
                  <w:color w:val="000000"/>
                  <w:sz w:val="18"/>
                  <w:szCs w:val="18"/>
                </w:rPr>
                <w:delText>ctx-rh-caudalanteriorcingulate</w:delText>
              </w:r>
            </w:del>
          </w:p>
        </w:tc>
        <w:tc>
          <w:tcPr>
            <w:tcW w:w="816" w:type="dxa"/>
          </w:tcPr>
          <w:p w14:paraId="3A413038" w14:textId="587CABCD" w:rsidR="00932176" w:rsidDel="00D30961" w:rsidRDefault="001D37B0">
            <w:pPr>
              <w:cnfStyle w:val="000000100000" w:firstRow="0" w:lastRow="0" w:firstColumn="0" w:lastColumn="0" w:oddVBand="0" w:evenVBand="0" w:oddHBand="1" w:evenHBand="0" w:firstRowFirstColumn="0" w:firstRowLastColumn="0" w:lastRowFirstColumn="0" w:lastRowLastColumn="0"/>
              <w:rPr>
                <w:del w:id="2077" w:author="David Mattie" w:date="2019-08-02T09:32:00Z"/>
                <w:color w:val="000000"/>
                <w:sz w:val="18"/>
                <w:szCs w:val="18"/>
              </w:rPr>
            </w:pPr>
            <w:del w:id="2078" w:author="David Mattie" w:date="2019-08-02T09:32:00Z">
              <w:r w:rsidDel="00D30961">
                <w:rPr>
                  <w:color w:val="000000"/>
                  <w:sz w:val="18"/>
                  <w:szCs w:val="18"/>
                </w:rPr>
                <w:delText>roi_end</w:delText>
              </w:r>
            </w:del>
          </w:p>
        </w:tc>
        <w:tc>
          <w:tcPr>
            <w:tcW w:w="1221" w:type="dxa"/>
          </w:tcPr>
          <w:p w14:paraId="71E39B4C" w14:textId="0EB3ADF5"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079" w:author="David Mattie" w:date="2019-08-02T09:32:00Z"/>
                <w:color w:val="000000"/>
                <w:sz w:val="18"/>
                <w:szCs w:val="18"/>
              </w:rPr>
            </w:pPr>
            <w:del w:id="2080" w:author="David Mattie" w:date="2019-08-02T09:32:00Z">
              <w:r w:rsidDel="00D30961">
                <w:rPr>
                  <w:color w:val="000000"/>
                  <w:sz w:val="18"/>
                  <w:szCs w:val="18"/>
                </w:rPr>
                <w:delText>0.198667112</w:delText>
              </w:r>
            </w:del>
          </w:p>
        </w:tc>
        <w:tc>
          <w:tcPr>
            <w:tcW w:w="1697" w:type="dxa"/>
          </w:tcPr>
          <w:p w14:paraId="43C9B356" w14:textId="166119F2"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081" w:author="David Mattie" w:date="2019-08-02T09:32:00Z"/>
                <w:color w:val="000000"/>
                <w:sz w:val="18"/>
                <w:szCs w:val="18"/>
              </w:rPr>
            </w:pPr>
            <w:del w:id="2082" w:author="David Mattie" w:date="2019-08-02T09:32:00Z">
              <w:r w:rsidDel="00D30961">
                <w:rPr>
                  <w:color w:val="000000"/>
                  <w:sz w:val="18"/>
                  <w:szCs w:val="18"/>
                </w:rPr>
                <w:delText>526</w:delText>
              </w:r>
            </w:del>
          </w:p>
        </w:tc>
      </w:tr>
      <w:tr w:rsidR="00932176" w:rsidDel="00D30961" w14:paraId="668D9371" w14:textId="281BCF11" w:rsidTr="00A72CEF">
        <w:trPr>
          <w:trHeight w:val="288"/>
          <w:del w:id="2083"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75582729" w14:textId="6B360FBC" w:rsidR="00932176" w:rsidRPr="00A72CEF" w:rsidDel="00D30961" w:rsidRDefault="001D37B0">
            <w:pPr>
              <w:rPr>
                <w:del w:id="2084" w:author="David Mattie" w:date="2019-08-02T09:32:00Z"/>
                <w:b w:val="0"/>
                <w:color w:val="000000"/>
                <w:sz w:val="18"/>
                <w:szCs w:val="18"/>
              </w:rPr>
            </w:pPr>
            <w:del w:id="2085" w:author="David Mattie" w:date="2019-08-02T09:32:00Z">
              <w:r w:rsidRPr="00A72CEF" w:rsidDel="00D30961">
                <w:rPr>
                  <w:b w:val="0"/>
                  <w:color w:val="000000"/>
                  <w:sz w:val="18"/>
                  <w:szCs w:val="18"/>
                </w:rPr>
                <w:delText>Left-Cerebral-White-Matter</w:delText>
              </w:r>
            </w:del>
          </w:p>
        </w:tc>
        <w:tc>
          <w:tcPr>
            <w:tcW w:w="2455" w:type="dxa"/>
          </w:tcPr>
          <w:p w14:paraId="51E33EDD" w14:textId="661DE8C6" w:rsidR="00932176" w:rsidDel="00D30961" w:rsidRDefault="001D37B0">
            <w:pPr>
              <w:cnfStyle w:val="000000000000" w:firstRow="0" w:lastRow="0" w:firstColumn="0" w:lastColumn="0" w:oddVBand="0" w:evenVBand="0" w:oddHBand="0" w:evenHBand="0" w:firstRowFirstColumn="0" w:firstRowLastColumn="0" w:lastRowFirstColumn="0" w:lastRowLastColumn="0"/>
              <w:rPr>
                <w:del w:id="2086" w:author="David Mattie" w:date="2019-08-02T09:32:00Z"/>
                <w:color w:val="000000"/>
                <w:sz w:val="18"/>
                <w:szCs w:val="18"/>
              </w:rPr>
            </w:pPr>
            <w:del w:id="2087" w:author="David Mattie" w:date="2019-08-02T09:32:00Z">
              <w:r w:rsidDel="00D30961">
                <w:rPr>
                  <w:color w:val="000000"/>
                  <w:sz w:val="18"/>
                  <w:szCs w:val="18"/>
                </w:rPr>
                <w:delText>Left-Putamen</w:delText>
              </w:r>
            </w:del>
          </w:p>
        </w:tc>
        <w:tc>
          <w:tcPr>
            <w:tcW w:w="816" w:type="dxa"/>
          </w:tcPr>
          <w:p w14:paraId="15EF7E94" w14:textId="2556F6A2" w:rsidR="00932176" w:rsidDel="00D30961" w:rsidRDefault="001D37B0">
            <w:pPr>
              <w:cnfStyle w:val="000000000000" w:firstRow="0" w:lastRow="0" w:firstColumn="0" w:lastColumn="0" w:oddVBand="0" w:evenVBand="0" w:oddHBand="0" w:evenHBand="0" w:firstRowFirstColumn="0" w:firstRowLastColumn="0" w:lastRowFirstColumn="0" w:lastRowLastColumn="0"/>
              <w:rPr>
                <w:del w:id="2088" w:author="David Mattie" w:date="2019-08-02T09:32:00Z"/>
                <w:color w:val="000000"/>
                <w:sz w:val="18"/>
                <w:szCs w:val="18"/>
              </w:rPr>
            </w:pPr>
            <w:del w:id="2089" w:author="David Mattie" w:date="2019-08-02T09:32:00Z">
              <w:r w:rsidDel="00D30961">
                <w:rPr>
                  <w:color w:val="000000"/>
                  <w:sz w:val="18"/>
                  <w:szCs w:val="18"/>
                </w:rPr>
                <w:delText>roi</w:delText>
              </w:r>
            </w:del>
          </w:p>
        </w:tc>
        <w:tc>
          <w:tcPr>
            <w:tcW w:w="1221" w:type="dxa"/>
          </w:tcPr>
          <w:p w14:paraId="1FD7A286" w14:textId="07AB3099"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090" w:author="David Mattie" w:date="2019-08-02T09:32:00Z"/>
                <w:color w:val="000000"/>
                <w:sz w:val="18"/>
                <w:szCs w:val="18"/>
              </w:rPr>
            </w:pPr>
            <w:del w:id="2091" w:author="David Mattie" w:date="2019-08-02T09:32:00Z">
              <w:r w:rsidDel="00D30961">
                <w:rPr>
                  <w:color w:val="000000"/>
                  <w:sz w:val="18"/>
                  <w:szCs w:val="18"/>
                </w:rPr>
                <w:delText>-0.197616528</w:delText>
              </w:r>
            </w:del>
          </w:p>
        </w:tc>
        <w:tc>
          <w:tcPr>
            <w:tcW w:w="1697" w:type="dxa"/>
          </w:tcPr>
          <w:p w14:paraId="2E82AF58" w14:textId="7B5FDFDB"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092" w:author="David Mattie" w:date="2019-08-02T09:32:00Z"/>
                <w:color w:val="000000"/>
                <w:sz w:val="18"/>
                <w:szCs w:val="18"/>
              </w:rPr>
            </w:pPr>
            <w:del w:id="2093" w:author="David Mattie" w:date="2019-08-02T09:32:00Z">
              <w:r w:rsidDel="00D30961">
                <w:rPr>
                  <w:color w:val="000000"/>
                  <w:sz w:val="18"/>
                  <w:szCs w:val="18"/>
                </w:rPr>
                <w:delText>538</w:delText>
              </w:r>
            </w:del>
          </w:p>
        </w:tc>
      </w:tr>
      <w:tr w:rsidR="00932176" w:rsidDel="00D30961" w14:paraId="1178B528" w14:textId="5601116D" w:rsidTr="00A72CEF">
        <w:trPr>
          <w:cnfStyle w:val="000000100000" w:firstRow="0" w:lastRow="0" w:firstColumn="0" w:lastColumn="0" w:oddVBand="0" w:evenVBand="0" w:oddHBand="1" w:evenHBand="0" w:firstRowFirstColumn="0" w:firstRowLastColumn="0" w:lastRowFirstColumn="0" w:lastRowLastColumn="0"/>
          <w:trHeight w:val="288"/>
          <w:del w:id="2094"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605E3309" w14:textId="2F5B0129" w:rsidR="00932176" w:rsidRPr="00A72CEF" w:rsidDel="00D30961" w:rsidRDefault="001D37B0">
            <w:pPr>
              <w:rPr>
                <w:del w:id="2095" w:author="David Mattie" w:date="2019-08-02T09:32:00Z"/>
                <w:b w:val="0"/>
                <w:color w:val="000000"/>
                <w:sz w:val="18"/>
                <w:szCs w:val="18"/>
              </w:rPr>
            </w:pPr>
            <w:del w:id="2096" w:author="David Mattie" w:date="2019-08-02T09:32:00Z">
              <w:r w:rsidRPr="00A72CEF" w:rsidDel="00D30961">
                <w:rPr>
                  <w:b w:val="0"/>
                  <w:color w:val="000000"/>
                  <w:sz w:val="18"/>
                  <w:szCs w:val="18"/>
                </w:rPr>
                <w:delText>Left-Cerebral-White-Matter</w:delText>
              </w:r>
            </w:del>
          </w:p>
        </w:tc>
        <w:tc>
          <w:tcPr>
            <w:tcW w:w="2455" w:type="dxa"/>
          </w:tcPr>
          <w:p w14:paraId="18D8CA12" w14:textId="5F13D70E" w:rsidR="00932176" w:rsidDel="00D30961" w:rsidRDefault="001D37B0">
            <w:pPr>
              <w:cnfStyle w:val="000000100000" w:firstRow="0" w:lastRow="0" w:firstColumn="0" w:lastColumn="0" w:oddVBand="0" w:evenVBand="0" w:oddHBand="1" w:evenHBand="0" w:firstRowFirstColumn="0" w:firstRowLastColumn="0" w:lastRowFirstColumn="0" w:lastRowLastColumn="0"/>
              <w:rPr>
                <w:del w:id="2097" w:author="David Mattie" w:date="2019-08-02T09:32:00Z"/>
                <w:color w:val="000000"/>
                <w:sz w:val="18"/>
                <w:szCs w:val="18"/>
              </w:rPr>
            </w:pPr>
            <w:del w:id="2098" w:author="David Mattie" w:date="2019-08-02T09:32:00Z">
              <w:r w:rsidDel="00D30961">
                <w:rPr>
                  <w:color w:val="000000"/>
                  <w:sz w:val="18"/>
                  <w:szCs w:val="18"/>
                </w:rPr>
                <w:delText>Left-VentralDC</w:delText>
              </w:r>
            </w:del>
          </w:p>
        </w:tc>
        <w:tc>
          <w:tcPr>
            <w:tcW w:w="816" w:type="dxa"/>
          </w:tcPr>
          <w:p w14:paraId="4FCCDA4C" w14:textId="5EF57674" w:rsidR="00932176" w:rsidDel="00D30961" w:rsidRDefault="001D37B0">
            <w:pPr>
              <w:cnfStyle w:val="000000100000" w:firstRow="0" w:lastRow="0" w:firstColumn="0" w:lastColumn="0" w:oddVBand="0" w:evenVBand="0" w:oddHBand="1" w:evenHBand="0" w:firstRowFirstColumn="0" w:firstRowLastColumn="0" w:lastRowFirstColumn="0" w:lastRowLastColumn="0"/>
              <w:rPr>
                <w:del w:id="2099" w:author="David Mattie" w:date="2019-08-02T09:32:00Z"/>
                <w:color w:val="000000"/>
                <w:sz w:val="18"/>
                <w:szCs w:val="18"/>
              </w:rPr>
            </w:pPr>
            <w:del w:id="2100" w:author="David Mattie" w:date="2019-08-02T09:32:00Z">
              <w:r w:rsidDel="00D30961">
                <w:rPr>
                  <w:color w:val="000000"/>
                  <w:sz w:val="18"/>
                  <w:szCs w:val="18"/>
                </w:rPr>
                <w:delText>roi</w:delText>
              </w:r>
            </w:del>
          </w:p>
        </w:tc>
        <w:tc>
          <w:tcPr>
            <w:tcW w:w="1221" w:type="dxa"/>
          </w:tcPr>
          <w:p w14:paraId="00DF7393" w14:textId="47568F59"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101" w:author="David Mattie" w:date="2019-08-02T09:32:00Z"/>
                <w:color w:val="000000"/>
                <w:sz w:val="18"/>
                <w:szCs w:val="18"/>
              </w:rPr>
            </w:pPr>
            <w:del w:id="2102" w:author="David Mattie" w:date="2019-08-02T09:32:00Z">
              <w:r w:rsidDel="00D30961">
                <w:rPr>
                  <w:color w:val="000000"/>
                  <w:sz w:val="18"/>
                  <w:szCs w:val="18"/>
                </w:rPr>
                <w:delText>-0.194508012</w:delText>
              </w:r>
            </w:del>
          </w:p>
        </w:tc>
        <w:tc>
          <w:tcPr>
            <w:tcW w:w="1697" w:type="dxa"/>
          </w:tcPr>
          <w:p w14:paraId="17617957" w14:textId="746807D3"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103" w:author="David Mattie" w:date="2019-08-02T09:32:00Z"/>
                <w:color w:val="000000"/>
                <w:sz w:val="18"/>
                <w:szCs w:val="18"/>
              </w:rPr>
            </w:pPr>
            <w:del w:id="2104" w:author="David Mattie" w:date="2019-08-02T09:32:00Z">
              <w:r w:rsidDel="00D30961">
                <w:rPr>
                  <w:color w:val="000000"/>
                  <w:sz w:val="18"/>
                  <w:szCs w:val="18"/>
                </w:rPr>
                <w:delText>537</w:delText>
              </w:r>
            </w:del>
          </w:p>
        </w:tc>
      </w:tr>
      <w:tr w:rsidR="00932176" w:rsidDel="00D30961" w14:paraId="103438AC" w14:textId="3156DC21" w:rsidTr="00A72CEF">
        <w:trPr>
          <w:trHeight w:val="288"/>
          <w:del w:id="2105"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5ECA8780" w14:textId="4C622056" w:rsidR="00932176" w:rsidRPr="00A72CEF" w:rsidDel="00D30961" w:rsidRDefault="001D37B0">
            <w:pPr>
              <w:rPr>
                <w:del w:id="2106" w:author="David Mattie" w:date="2019-08-02T09:32:00Z"/>
                <w:b w:val="0"/>
                <w:color w:val="000000"/>
                <w:sz w:val="18"/>
                <w:szCs w:val="18"/>
              </w:rPr>
            </w:pPr>
            <w:del w:id="2107" w:author="David Mattie" w:date="2019-08-02T09:32:00Z">
              <w:r w:rsidRPr="00A72CEF" w:rsidDel="00D30961">
                <w:rPr>
                  <w:b w:val="0"/>
                  <w:color w:val="000000"/>
                  <w:sz w:val="18"/>
                  <w:szCs w:val="18"/>
                </w:rPr>
                <w:delText>Left-Cerebral-White-Matter</w:delText>
              </w:r>
            </w:del>
          </w:p>
        </w:tc>
        <w:tc>
          <w:tcPr>
            <w:tcW w:w="2455" w:type="dxa"/>
          </w:tcPr>
          <w:p w14:paraId="1ABD1208" w14:textId="1278BC68" w:rsidR="00932176" w:rsidDel="00D30961" w:rsidRDefault="001D37B0">
            <w:pPr>
              <w:cnfStyle w:val="000000000000" w:firstRow="0" w:lastRow="0" w:firstColumn="0" w:lastColumn="0" w:oddVBand="0" w:evenVBand="0" w:oddHBand="0" w:evenHBand="0" w:firstRowFirstColumn="0" w:firstRowLastColumn="0" w:lastRowFirstColumn="0" w:lastRowLastColumn="0"/>
              <w:rPr>
                <w:del w:id="2108" w:author="David Mattie" w:date="2019-08-02T09:32:00Z"/>
                <w:color w:val="000000"/>
                <w:sz w:val="18"/>
                <w:szCs w:val="18"/>
              </w:rPr>
            </w:pPr>
            <w:del w:id="2109" w:author="David Mattie" w:date="2019-08-02T09:32:00Z">
              <w:r w:rsidDel="00D30961">
                <w:rPr>
                  <w:color w:val="000000"/>
                  <w:sz w:val="18"/>
                  <w:szCs w:val="18"/>
                </w:rPr>
                <w:delText>Left-Cerebellum-Cortex</w:delText>
              </w:r>
            </w:del>
          </w:p>
        </w:tc>
        <w:tc>
          <w:tcPr>
            <w:tcW w:w="816" w:type="dxa"/>
          </w:tcPr>
          <w:p w14:paraId="62697480" w14:textId="11267B7E" w:rsidR="00932176" w:rsidDel="00D30961" w:rsidRDefault="001D37B0">
            <w:pPr>
              <w:cnfStyle w:val="000000000000" w:firstRow="0" w:lastRow="0" w:firstColumn="0" w:lastColumn="0" w:oddVBand="0" w:evenVBand="0" w:oddHBand="0" w:evenHBand="0" w:firstRowFirstColumn="0" w:firstRowLastColumn="0" w:lastRowFirstColumn="0" w:lastRowLastColumn="0"/>
              <w:rPr>
                <w:del w:id="2110" w:author="David Mattie" w:date="2019-08-02T09:32:00Z"/>
                <w:color w:val="000000"/>
                <w:sz w:val="18"/>
                <w:szCs w:val="18"/>
              </w:rPr>
            </w:pPr>
            <w:del w:id="2111" w:author="David Mattie" w:date="2019-08-02T09:32:00Z">
              <w:r w:rsidDel="00D30961">
                <w:rPr>
                  <w:color w:val="000000"/>
                  <w:sz w:val="18"/>
                  <w:szCs w:val="18"/>
                </w:rPr>
                <w:delText>roi_end</w:delText>
              </w:r>
            </w:del>
          </w:p>
        </w:tc>
        <w:tc>
          <w:tcPr>
            <w:tcW w:w="1221" w:type="dxa"/>
          </w:tcPr>
          <w:p w14:paraId="02A74A2A" w14:textId="4D2B8078"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112" w:author="David Mattie" w:date="2019-08-02T09:32:00Z"/>
                <w:color w:val="000000"/>
                <w:sz w:val="18"/>
                <w:szCs w:val="18"/>
              </w:rPr>
            </w:pPr>
            <w:del w:id="2113" w:author="David Mattie" w:date="2019-08-02T09:32:00Z">
              <w:r w:rsidDel="00D30961">
                <w:rPr>
                  <w:color w:val="000000"/>
                  <w:sz w:val="18"/>
                  <w:szCs w:val="18"/>
                </w:rPr>
                <w:delText>-0.179564247</w:delText>
              </w:r>
            </w:del>
          </w:p>
        </w:tc>
        <w:tc>
          <w:tcPr>
            <w:tcW w:w="1697" w:type="dxa"/>
          </w:tcPr>
          <w:p w14:paraId="66D4E3CE" w14:textId="3FA17D76"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114" w:author="David Mattie" w:date="2019-08-02T09:32:00Z"/>
                <w:color w:val="000000"/>
                <w:sz w:val="18"/>
                <w:szCs w:val="18"/>
              </w:rPr>
            </w:pPr>
            <w:del w:id="2115" w:author="David Mattie" w:date="2019-08-02T09:32:00Z">
              <w:r w:rsidDel="00D30961">
                <w:rPr>
                  <w:color w:val="000000"/>
                  <w:sz w:val="18"/>
                  <w:szCs w:val="18"/>
                </w:rPr>
                <w:delText>537</w:delText>
              </w:r>
            </w:del>
          </w:p>
        </w:tc>
      </w:tr>
      <w:tr w:rsidR="00932176" w:rsidDel="00D30961" w14:paraId="4CE58F07" w14:textId="41D32F3F" w:rsidTr="00A72CEF">
        <w:trPr>
          <w:cnfStyle w:val="000000100000" w:firstRow="0" w:lastRow="0" w:firstColumn="0" w:lastColumn="0" w:oddVBand="0" w:evenVBand="0" w:oddHBand="1" w:evenHBand="0" w:firstRowFirstColumn="0" w:firstRowLastColumn="0" w:lastRowFirstColumn="0" w:lastRowLastColumn="0"/>
          <w:trHeight w:val="288"/>
          <w:del w:id="2116"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3E6ED901" w14:textId="135ED47B" w:rsidR="00932176" w:rsidRPr="00A72CEF" w:rsidDel="00D30961" w:rsidRDefault="001D37B0">
            <w:pPr>
              <w:rPr>
                <w:del w:id="2117" w:author="David Mattie" w:date="2019-08-02T09:32:00Z"/>
                <w:b w:val="0"/>
                <w:color w:val="000000"/>
                <w:sz w:val="18"/>
                <w:szCs w:val="18"/>
              </w:rPr>
            </w:pPr>
            <w:del w:id="2118" w:author="David Mattie" w:date="2019-08-02T09:32:00Z">
              <w:r w:rsidRPr="00A72CEF" w:rsidDel="00D30961">
                <w:rPr>
                  <w:b w:val="0"/>
                  <w:color w:val="000000"/>
                  <w:sz w:val="18"/>
                  <w:szCs w:val="18"/>
                </w:rPr>
                <w:delText>Right-Cerebral-White-Matter</w:delText>
              </w:r>
            </w:del>
          </w:p>
        </w:tc>
        <w:tc>
          <w:tcPr>
            <w:tcW w:w="2455" w:type="dxa"/>
          </w:tcPr>
          <w:p w14:paraId="3D87CFE2" w14:textId="77C00C10" w:rsidR="00932176" w:rsidDel="00D30961" w:rsidRDefault="001D37B0">
            <w:pPr>
              <w:cnfStyle w:val="000000100000" w:firstRow="0" w:lastRow="0" w:firstColumn="0" w:lastColumn="0" w:oddVBand="0" w:evenVBand="0" w:oddHBand="1" w:evenHBand="0" w:firstRowFirstColumn="0" w:firstRowLastColumn="0" w:lastRowFirstColumn="0" w:lastRowLastColumn="0"/>
              <w:rPr>
                <w:del w:id="2119" w:author="David Mattie" w:date="2019-08-02T09:32:00Z"/>
                <w:color w:val="000000"/>
                <w:sz w:val="18"/>
                <w:szCs w:val="18"/>
              </w:rPr>
            </w:pPr>
            <w:del w:id="2120" w:author="David Mattie" w:date="2019-08-02T09:32:00Z">
              <w:r w:rsidDel="00D30961">
                <w:rPr>
                  <w:color w:val="000000"/>
                  <w:sz w:val="18"/>
                  <w:szCs w:val="18"/>
                </w:rPr>
                <w:delText>Right-Accumbens-area</w:delText>
              </w:r>
            </w:del>
          </w:p>
        </w:tc>
        <w:tc>
          <w:tcPr>
            <w:tcW w:w="816" w:type="dxa"/>
          </w:tcPr>
          <w:p w14:paraId="1E3EE6BF" w14:textId="7CB0D6B6" w:rsidR="00932176" w:rsidDel="00D30961" w:rsidRDefault="001D37B0">
            <w:pPr>
              <w:cnfStyle w:val="000000100000" w:firstRow="0" w:lastRow="0" w:firstColumn="0" w:lastColumn="0" w:oddVBand="0" w:evenVBand="0" w:oddHBand="1" w:evenHBand="0" w:firstRowFirstColumn="0" w:firstRowLastColumn="0" w:lastRowFirstColumn="0" w:lastRowLastColumn="0"/>
              <w:rPr>
                <w:del w:id="2121" w:author="David Mattie" w:date="2019-08-02T09:32:00Z"/>
                <w:color w:val="000000"/>
                <w:sz w:val="18"/>
                <w:szCs w:val="18"/>
              </w:rPr>
            </w:pPr>
            <w:del w:id="2122" w:author="David Mattie" w:date="2019-08-02T09:32:00Z">
              <w:r w:rsidDel="00D30961">
                <w:rPr>
                  <w:color w:val="000000"/>
                  <w:sz w:val="18"/>
                  <w:szCs w:val="18"/>
                </w:rPr>
                <w:delText>roi</w:delText>
              </w:r>
            </w:del>
          </w:p>
        </w:tc>
        <w:tc>
          <w:tcPr>
            <w:tcW w:w="1221" w:type="dxa"/>
          </w:tcPr>
          <w:p w14:paraId="6E26F876" w14:textId="12C0A66F"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123" w:author="David Mattie" w:date="2019-08-02T09:32:00Z"/>
                <w:color w:val="000000"/>
                <w:sz w:val="18"/>
                <w:szCs w:val="18"/>
              </w:rPr>
            </w:pPr>
            <w:del w:id="2124" w:author="David Mattie" w:date="2019-08-02T09:32:00Z">
              <w:r w:rsidDel="00D30961">
                <w:rPr>
                  <w:color w:val="000000"/>
                  <w:sz w:val="18"/>
                  <w:szCs w:val="18"/>
                </w:rPr>
                <w:delText>0.176198293</w:delText>
              </w:r>
            </w:del>
          </w:p>
        </w:tc>
        <w:tc>
          <w:tcPr>
            <w:tcW w:w="1697" w:type="dxa"/>
          </w:tcPr>
          <w:p w14:paraId="6816C738" w14:textId="1BAC7362"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125" w:author="David Mattie" w:date="2019-08-02T09:32:00Z"/>
                <w:color w:val="000000"/>
                <w:sz w:val="18"/>
                <w:szCs w:val="18"/>
              </w:rPr>
            </w:pPr>
            <w:del w:id="2126" w:author="David Mattie" w:date="2019-08-02T09:32:00Z">
              <w:r w:rsidDel="00D30961">
                <w:rPr>
                  <w:color w:val="000000"/>
                  <w:sz w:val="18"/>
                  <w:szCs w:val="18"/>
                </w:rPr>
                <w:delText>512</w:delText>
              </w:r>
            </w:del>
          </w:p>
        </w:tc>
      </w:tr>
      <w:tr w:rsidR="00932176" w:rsidDel="00D30961" w14:paraId="677409D4" w14:textId="442E6AEF" w:rsidTr="00A72CEF">
        <w:trPr>
          <w:trHeight w:val="288"/>
          <w:del w:id="2127"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DACD7A9" w14:textId="1A3A4BFC" w:rsidR="00932176" w:rsidRPr="00A72CEF" w:rsidDel="00D30961" w:rsidRDefault="001D37B0">
            <w:pPr>
              <w:rPr>
                <w:del w:id="2128" w:author="David Mattie" w:date="2019-08-02T09:32:00Z"/>
                <w:b w:val="0"/>
                <w:color w:val="000000"/>
                <w:sz w:val="18"/>
                <w:szCs w:val="18"/>
              </w:rPr>
            </w:pPr>
            <w:del w:id="2129" w:author="David Mattie" w:date="2019-08-02T09:32:00Z">
              <w:r w:rsidRPr="00A72CEF" w:rsidDel="00D30961">
                <w:rPr>
                  <w:b w:val="0"/>
                  <w:color w:val="000000"/>
                  <w:sz w:val="18"/>
                  <w:szCs w:val="18"/>
                </w:rPr>
                <w:delText>Left-Cerebral-White-Matter</w:delText>
              </w:r>
            </w:del>
          </w:p>
        </w:tc>
        <w:tc>
          <w:tcPr>
            <w:tcW w:w="2455" w:type="dxa"/>
          </w:tcPr>
          <w:p w14:paraId="0ADA3940" w14:textId="11EB81F0" w:rsidR="00932176" w:rsidDel="00D30961" w:rsidRDefault="001D37B0">
            <w:pPr>
              <w:cnfStyle w:val="000000000000" w:firstRow="0" w:lastRow="0" w:firstColumn="0" w:lastColumn="0" w:oddVBand="0" w:evenVBand="0" w:oddHBand="0" w:evenHBand="0" w:firstRowFirstColumn="0" w:firstRowLastColumn="0" w:lastRowFirstColumn="0" w:lastRowLastColumn="0"/>
              <w:rPr>
                <w:del w:id="2130" w:author="David Mattie" w:date="2019-08-02T09:32:00Z"/>
                <w:color w:val="000000"/>
                <w:sz w:val="18"/>
                <w:szCs w:val="18"/>
              </w:rPr>
            </w:pPr>
            <w:del w:id="2131" w:author="David Mattie" w:date="2019-08-02T09:32:00Z">
              <w:r w:rsidDel="00D30961">
                <w:rPr>
                  <w:color w:val="000000"/>
                  <w:sz w:val="18"/>
                  <w:szCs w:val="18"/>
                </w:rPr>
                <w:delText>Left-Hippocampus</w:delText>
              </w:r>
            </w:del>
          </w:p>
        </w:tc>
        <w:tc>
          <w:tcPr>
            <w:tcW w:w="816" w:type="dxa"/>
          </w:tcPr>
          <w:p w14:paraId="70D31155" w14:textId="66C4B8F1" w:rsidR="00932176" w:rsidDel="00D30961" w:rsidRDefault="001D37B0">
            <w:pPr>
              <w:cnfStyle w:val="000000000000" w:firstRow="0" w:lastRow="0" w:firstColumn="0" w:lastColumn="0" w:oddVBand="0" w:evenVBand="0" w:oddHBand="0" w:evenHBand="0" w:firstRowFirstColumn="0" w:firstRowLastColumn="0" w:lastRowFirstColumn="0" w:lastRowLastColumn="0"/>
              <w:rPr>
                <w:del w:id="2132" w:author="David Mattie" w:date="2019-08-02T09:32:00Z"/>
                <w:color w:val="000000"/>
                <w:sz w:val="18"/>
                <w:szCs w:val="18"/>
              </w:rPr>
            </w:pPr>
            <w:del w:id="2133" w:author="David Mattie" w:date="2019-08-02T09:32:00Z">
              <w:r w:rsidDel="00D30961">
                <w:rPr>
                  <w:color w:val="000000"/>
                  <w:sz w:val="18"/>
                  <w:szCs w:val="18"/>
                </w:rPr>
                <w:delText>roi</w:delText>
              </w:r>
            </w:del>
          </w:p>
        </w:tc>
        <w:tc>
          <w:tcPr>
            <w:tcW w:w="1221" w:type="dxa"/>
          </w:tcPr>
          <w:p w14:paraId="6C4CD5D9" w14:textId="77B62026"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134" w:author="David Mattie" w:date="2019-08-02T09:32:00Z"/>
                <w:color w:val="000000"/>
                <w:sz w:val="18"/>
                <w:szCs w:val="18"/>
              </w:rPr>
            </w:pPr>
            <w:del w:id="2135" w:author="David Mattie" w:date="2019-08-02T09:32:00Z">
              <w:r w:rsidDel="00D30961">
                <w:rPr>
                  <w:color w:val="000000"/>
                  <w:sz w:val="18"/>
                  <w:szCs w:val="18"/>
                </w:rPr>
                <w:delText>-0.16897932</w:delText>
              </w:r>
            </w:del>
          </w:p>
        </w:tc>
        <w:tc>
          <w:tcPr>
            <w:tcW w:w="1697" w:type="dxa"/>
          </w:tcPr>
          <w:p w14:paraId="5AB4DC4B" w14:textId="092DFC22"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136" w:author="David Mattie" w:date="2019-08-02T09:32:00Z"/>
                <w:color w:val="000000"/>
                <w:sz w:val="18"/>
                <w:szCs w:val="18"/>
              </w:rPr>
            </w:pPr>
            <w:del w:id="2137" w:author="David Mattie" w:date="2019-08-02T09:32:00Z">
              <w:r w:rsidDel="00D30961">
                <w:rPr>
                  <w:color w:val="000000"/>
                  <w:sz w:val="18"/>
                  <w:szCs w:val="18"/>
                </w:rPr>
                <w:delText>539</w:delText>
              </w:r>
            </w:del>
          </w:p>
        </w:tc>
      </w:tr>
      <w:tr w:rsidR="00932176" w:rsidDel="00D30961" w14:paraId="7062C34B" w14:textId="657A4134" w:rsidTr="00A72CEF">
        <w:trPr>
          <w:cnfStyle w:val="000000100000" w:firstRow="0" w:lastRow="0" w:firstColumn="0" w:lastColumn="0" w:oddVBand="0" w:evenVBand="0" w:oddHBand="1" w:evenHBand="0" w:firstRowFirstColumn="0" w:firstRowLastColumn="0" w:lastRowFirstColumn="0" w:lastRowLastColumn="0"/>
          <w:trHeight w:val="288"/>
          <w:del w:id="2138"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69A9E906" w14:textId="185E8073" w:rsidR="00932176" w:rsidRPr="00A72CEF" w:rsidDel="00D30961" w:rsidRDefault="001D37B0">
            <w:pPr>
              <w:rPr>
                <w:del w:id="2139" w:author="David Mattie" w:date="2019-08-02T09:32:00Z"/>
                <w:b w:val="0"/>
                <w:color w:val="000000"/>
                <w:sz w:val="18"/>
                <w:szCs w:val="18"/>
              </w:rPr>
            </w:pPr>
            <w:del w:id="2140" w:author="David Mattie" w:date="2019-08-02T09:32:00Z">
              <w:r w:rsidRPr="00A72CEF" w:rsidDel="00D30961">
                <w:rPr>
                  <w:b w:val="0"/>
                  <w:color w:val="000000"/>
                  <w:sz w:val="18"/>
                  <w:szCs w:val="18"/>
                </w:rPr>
                <w:delText>Left-Cerebral-White-Matter</w:delText>
              </w:r>
            </w:del>
          </w:p>
        </w:tc>
        <w:tc>
          <w:tcPr>
            <w:tcW w:w="2455" w:type="dxa"/>
          </w:tcPr>
          <w:p w14:paraId="365D714F" w14:textId="4E36D5DF" w:rsidR="00932176" w:rsidDel="00D30961" w:rsidRDefault="001D37B0">
            <w:pPr>
              <w:cnfStyle w:val="000000100000" w:firstRow="0" w:lastRow="0" w:firstColumn="0" w:lastColumn="0" w:oddVBand="0" w:evenVBand="0" w:oddHBand="1" w:evenHBand="0" w:firstRowFirstColumn="0" w:firstRowLastColumn="0" w:lastRowFirstColumn="0" w:lastRowLastColumn="0"/>
              <w:rPr>
                <w:del w:id="2141" w:author="David Mattie" w:date="2019-08-02T09:32:00Z"/>
                <w:color w:val="000000"/>
                <w:sz w:val="18"/>
                <w:szCs w:val="18"/>
              </w:rPr>
            </w:pPr>
            <w:del w:id="2142" w:author="David Mattie" w:date="2019-08-02T09:32:00Z">
              <w:r w:rsidDel="00D30961">
                <w:rPr>
                  <w:color w:val="000000"/>
                  <w:sz w:val="18"/>
                  <w:szCs w:val="18"/>
                </w:rPr>
                <w:delText>Left-Accumbens-area</w:delText>
              </w:r>
            </w:del>
          </w:p>
        </w:tc>
        <w:tc>
          <w:tcPr>
            <w:tcW w:w="816" w:type="dxa"/>
          </w:tcPr>
          <w:p w14:paraId="39D0AD48" w14:textId="268B0314" w:rsidR="00932176" w:rsidDel="00D30961" w:rsidRDefault="001D37B0">
            <w:pPr>
              <w:cnfStyle w:val="000000100000" w:firstRow="0" w:lastRow="0" w:firstColumn="0" w:lastColumn="0" w:oddVBand="0" w:evenVBand="0" w:oddHBand="1" w:evenHBand="0" w:firstRowFirstColumn="0" w:firstRowLastColumn="0" w:lastRowFirstColumn="0" w:lastRowLastColumn="0"/>
              <w:rPr>
                <w:del w:id="2143" w:author="David Mattie" w:date="2019-08-02T09:32:00Z"/>
                <w:color w:val="000000"/>
                <w:sz w:val="18"/>
                <w:szCs w:val="18"/>
              </w:rPr>
            </w:pPr>
            <w:del w:id="2144" w:author="David Mattie" w:date="2019-08-02T09:32:00Z">
              <w:r w:rsidDel="00D30961">
                <w:rPr>
                  <w:color w:val="000000"/>
                  <w:sz w:val="18"/>
                  <w:szCs w:val="18"/>
                </w:rPr>
                <w:delText>roi</w:delText>
              </w:r>
            </w:del>
          </w:p>
        </w:tc>
        <w:tc>
          <w:tcPr>
            <w:tcW w:w="1221" w:type="dxa"/>
          </w:tcPr>
          <w:p w14:paraId="159464DF" w14:textId="6920679A"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145" w:author="David Mattie" w:date="2019-08-02T09:32:00Z"/>
                <w:color w:val="000000"/>
                <w:sz w:val="18"/>
                <w:szCs w:val="18"/>
              </w:rPr>
            </w:pPr>
            <w:del w:id="2146" w:author="David Mattie" w:date="2019-08-02T09:32:00Z">
              <w:r w:rsidDel="00D30961">
                <w:rPr>
                  <w:color w:val="000000"/>
                  <w:sz w:val="18"/>
                  <w:szCs w:val="18"/>
                </w:rPr>
                <w:delText>-0.168913862</w:delText>
              </w:r>
            </w:del>
          </w:p>
        </w:tc>
        <w:tc>
          <w:tcPr>
            <w:tcW w:w="1697" w:type="dxa"/>
          </w:tcPr>
          <w:p w14:paraId="78EE7DF3" w14:textId="1FD5BB2C"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147" w:author="David Mattie" w:date="2019-08-02T09:32:00Z"/>
                <w:color w:val="000000"/>
                <w:sz w:val="18"/>
                <w:szCs w:val="18"/>
              </w:rPr>
            </w:pPr>
            <w:del w:id="2148" w:author="David Mattie" w:date="2019-08-02T09:32:00Z">
              <w:r w:rsidDel="00D30961">
                <w:rPr>
                  <w:color w:val="000000"/>
                  <w:sz w:val="18"/>
                  <w:szCs w:val="18"/>
                </w:rPr>
                <w:delText>539</w:delText>
              </w:r>
            </w:del>
          </w:p>
        </w:tc>
      </w:tr>
      <w:tr w:rsidR="00932176" w:rsidDel="00D30961" w14:paraId="49BC780A" w14:textId="6D2B82B2" w:rsidTr="00A72CEF">
        <w:trPr>
          <w:trHeight w:val="288"/>
          <w:del w:id="2149"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7EB035E" w14:textId="70C0CBAE" w:rsidR="00932176" w:rsidRPr="00A72CEF" w:rsidDel="00D30961" w:rsidRDefault="001D37B0">
            <w:pPr>
              <w:rPr>
                <w:del w:id="2150" w:author="David Mattie" w:date="2019-08-02T09:32:00Z"/>
                <w:b w:val="0"/>
                <w:color w:val="000000"/>
                <w:sz w:val="18"/>
                <w:szCs w:val="18"/>
              </w:rPr>
            </w:pPr>
            <w:del w:id="2151" w:author="David Mattie" w:date="2019-08-02T09:32:00Z">
              <w:r w:rsidRPr="00A72CEF" w:rsidDel="00D30961">
                <w:rPr>
                  <w:b w:val="0"/>
                  <w:color w:val="000000"/>
                  <w:sz w:val="18"/>
                  <w:szCs w:val="18"/>
                </w:rPr>
                <w:delText>Left-Inf-Lat-Vent</w:delText>
              </w:r>
            </w:del>
          </w:p>
        </w:tc>
        <w:tc>
          <w:tcPr>
            <w:tcW w:w="2455" w:type="dxa"/>
          </w:tcPr>
          <w:p w14:paraId="2DECEF03" w14:textId="14EF3A65" w:rsidR="00932176" w:rsidDel="00D30961" w:rsidRDefault="001D37B0">
            <w:pPr>
              <w:cnfStyle w:val="000000000000" w:firstRow="0" w:lastRow="0" w:firstColumn="0" w:lastColumn="0" w:oddVBand="0" w:evenVBand="0" w:oddHBand="0" w:evenHBand="0" w:firstRowFirstColumn="0" w:firstRowLastColumn="0" w:lastRowFirstColumn="0" w:lastRowLastColumn="0"/>
              <w:rPr>
                <w:del w:id="2152" w:author="David Mattie" w:date="2019-08-02T09:32:00Z"/>
                <w:color w:val="000000"/>
                <w:sz w:val="18"/>
                <w:szCs w:val="18"/>
              </w:rPr>
            </w:pPr>
            <w:del w:id="2153" w:author="David Mattie" w:date="2019-08-02T09:32:00Z">
              <w:r w:rsidDel="00D30961">
                <w:rPr>
                  <w:color w:val="000000"/>
                  <w:sz w:val="18"/>
                  <w:szCs w:val="18"/>
                </w:rPr>
                <w:delText>Left-Hippocampus</w:delText>
              </w:r>
            </w:del>
          </w:p>
        </w:tc>
        <w:tc>
          <w:tcPr>
            <w:tcW w:w="816" w:type="dxa"/>
          </w:tcPr>
          <w:p w14:paraId="759A12F7" w14:textId="6D68FF73" w:rsidR="00932176" w:rsidDel="00D30961" w:rsidRDefault="001D37B0">
            <w:pPr>
              <w:cnfStyle w:val="000000000000" w:firstRow="0" w:lastRow="0" w:firstColumn="0" w:lastColumn="0" w:oddVBand="0" w:evenVBand="0" w:oddHBand="0" w:evenHBand="0" w:firstRowFirstColumn="0" w:firstRowLastColumn="0" w:lastRowFirstColumn="0" w:lastRowLastColumn="0"/>
              <w:rPr>
                <w:del w:id="2154" w:author="David Mattie" w:date="2019-08-02T09:32:00Z"/>
                <w:color w:val="000000"/>
                <w:sz w:val="18"/>
                <w:szCs w:val="18"/>
              </w:rPr>
            </w:pPr>
            <w:del w:id="2155" w:author="David Mattie" w:date="2019-08-02T09:32:00Z">
              <w:r w:rsidDel="00D30961">
                <w:rPr>
                  <w:color w:val="000000"/>
                  <w:sz w:val="18"/>
                  <w:szCs w:val="18"/>
                </w:rPr>
                <w:delText>roi</w:delText>
              </w:r>
            </w:del>
          </w:p>
        </w:tc>
        <w:tc>
          <w:tcPr>
            <w:tcW w:w="1221" w:type="dxa"/>
          </w:tcPr>
          <w:p w14:paraId="32D67582" w14:textId="1C2D912E"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156" w:author="David Mattie" w:date="2019-08-02T09:32:00Z"/>
                <w:color w:val="000000"/>
                <w:sz w:val="18"/>
                <w:szCs w:val="18"/>
              </w:rPr>
            </w:pPr>
            <w:del w:id="2157" w:author="David Mattie" w:date="2019-08-02T09:32:00Z">
              <w:r w:rsidDel="00D30961">
                <w:rPr>
                  <w:color w:val="000000"/>
                  <w:sz w:val="18"/>
                  <w:szCs w:val="18"/>
                </w:rPr>
                <w:delText>-0.16269043</w:delText>
              </w:r>
            </w:del>
          </w:p>
        </w:tc>
        <w:tc>
          <w:tcPr>
            <w:tcW w:w="1697" w:type="dxa"/>
          </w:tcPr>
          <w:p w14:paraId="6866C5BB" w14:textId="4F8CF1F7"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158" w:author="David Mattie" w:date="2019-08-02T09:32:00Z"/>
                <w:color w:val="000000"/>
                <w:sz w:val="18"/>
                <w:szCs w:val="18"/>
              </w:rPr>
            </w:pPr>
            <w:del w:id="2159" w:author="David Mattie" w:date="2019-08-02T09:32:00Z">
              <w:r w:rsidDel="00D30961">
                <w:rPr>
                  <w:color w:val="000000"/>
                  <w:sz w:val="18"/>
                  <w:szCs w:val="18"/>
                </w:rPr>
                <w:delText>539</w:delText>
              </w:r>
            </w:del>
          </w:p>
        </w:tc>
      </w:tr>
      <w:tr w:rsidR="00932176" w:rsidDel="00D30961" w14:paraId="7C95BA8F" w14:textId="5D35B89C" w:rsidTr="00A72CEF">
        <w:trPr>
          <w:cnfStyle w:val="000000100000" w:firstRow="0" w:lastRow="0" w:firstColumn="0" w:lastColumn="0" w:oddVBand="0" w:evenVBand="0" w:oddHBand="1" w:evenHBand="0" w:firstRowFirstColumn="0" w:firstRowLastColumn="0" w:lastRowFirstColumn="0" w:lastRowLastColumn="0"/>
          <w:trHeight w:val="288"/>
          <w:del w:id="2160"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5E56010E" w14:textId="2C18344D" w:rsidR="00932176" w:rsidRPr="00A72CEF" w:rsidDel="00D30961" w:rsidRDefault="001D37B0">
            <w:pPr>
              <w:rPr>
                <w:del w:id="2161" w:author="David Mattie" w:date="2019-08-02T09:32:00Z"/>
                <w:b w:val="0"/>
                <w:color w:val="000000"/>
                <w:sz w:val="18"/>
                <w:szCs w:val="18"/>
              </w:rPr>
            </w:pPr>
            <w:del w:id="2162" w:author="David Mattie" w:date="2019-08-02T09:32:00Z">
              <w:r w:rsidRPr="00A72CEF" w:rsidDel="00D30961">
                <w:rPr>
                  <w:b w:val="0"/>
                  <w:color w:val="000000"/>
                  <w:sz w:val="18"/>
                  <w:szCs w:val="18"/>
                </w:rPr>
                <w:delText>Left-Inf-Lat-Vent</w:delText>
              </w:r>
            </w:del>
          </w:p>
        </w:tc>
        <w:tc>
          <w:tcPr>
            <w:tcW w:w="2455" w:type="dxa"/>
          </w:tcPr>
          <w:p w14:paraId="247365BB" w14:textId="5A35F2B5" w:rsidR="00932176" w:rsidDel="00D30961" w:rsidRDefault="001D37B0">
            <w:pPr>
              <w:cnfStyle w:val="000000100000" w:firstRow="0" w:lastRow="0" w:firstColumn="0" w:lastColumn="0" w:oddVBand="0" w:evenVBand="0" w:oddHBand="1" w:evenHBand="0" w:firstRowFirstColumn="0" w:firstRowLastColumn="0" w:lastRowFirstColumn="0" w:lastRowLastColumn="0"/>
              <w:rPr>
                <w:del w:id="2163" w:author="David Mattie" w:date="2019-08-02T09:32:00Z"/>
                <w:color w:val="000000"/>
                <w:sz w:val="18"/>
                <w:szCs w:val="18"/>
              </w:rPr>
            </w:pPr>
            <w:del w:id="2164" w:author="David Mattie" w:date="2019-08-02T09:32:00Z">
              <w:r w:rsidDel="00D30961">
                <w:rPr>
                  <w:color w:val="000000"/>
                  <w:sz w:val="18"/>
                  <w:szCs w:val="18"/>
                </w:rPr>
                <w:delText>Left-Cerebellum-Cortex</w:delText>
              </w:r>
            </w:del>
          </w:p>
        </w:tc>
        <w:tc>
          <w:tcPr>
            <w:tcW w:w="816" w:type="dxa"/>
          </w:tcPr>
          <w:p w14:paraId="7A128322" w14:textId="219AC23E" w:rsidR="00932176" w:rsidDel="00D30961" w:rsidRDefault="001D37B0">
            <w:pPr>
              <w:cnfStyle w:val="000000100000" w:firstRow="0" w:lastRow="0" w:firstColumn="0" w:lastColumn="0" w:oddVBand="0" w:evenVBand="0" w:oddHBand="1" w:evenHBand="0" w:firstRowFirstColumn="0" w:firstRowLastColumn="0" w:lastRowFirstColumn="0" w:lastRowLastColumn="0"/>
              <w:rPr>
                <w:del w:id="2165" w:author="David Mattie" w:date="2019-08-02T09:32:00Z"/>
                <w:color w:val="000000"/>
                <w:sz w:val="18"/>
                <w:szCs w:val="18"/>
              </w:rPr>
            </w:pPr>
            <w:del w:id="2166" w:author="David Mattie" w:date="2019-08-02T09:32:00Z">
              <w:r w:rsidDel="00D30961">
                <w:rPr>
                  <w:color w:val="000000"/>
                  <w:sz w:val="18"/>
                  <w:szCs w:val="18"/>
                </w:rPr>
                <w:delText>roi</w:delText>
              </w:r>
            </w:del>
          </w:p>
        </w:tc>
        <w:tc>
          <w:tcPr>
            <w:tcW w:w="1221" w:type="dxa"/>
          </w:tcPr>
          <w:p w14:paraId="333DA524" w14:textId="17DF0526"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167" w:author="David Mattie" w:date="2019-08-02T09:32:00Z"/>
                <w:color w:val="000000"/>
                <w:sz w:val="18"/>
                <w:szCs w:val="18"/>
              </w:rPr>
            </w:pPr>
            <w:del w:id="2168" w:author="David Mattie" w:date="2019-08-02T09:32:00Z">
              <w:r w:rsidDel="00D30961">
                <w:rPr>
                  <w:color w:val="000000"/>
                  <w:sz w:val="18"/>
                  <w:szCs w:val="18"/>
                </w:rPr>
                <w:delText>-0.16269043</w:delText>
              </w:r>
            </w:del>
          </w:p>
        </w:tc>
        <w:tc>
          <w:tcPr>
            <w:tcW w:w="1697" w:type="dxa"/>
          </w:tcPr>
          <w:p w14:paraId="5EF51E3C" w14:textId="4CE08AB2"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169" w:author="David Mattie" w:date="2019-08-02T09:32:00Z"/>
                <w:color w:val="000000"/>
                <w:sz w:val="18"/>
                <w:szCs w:val="18"/>
              </w:rPr>
            </w:pPr>
            <w:del w:id="2170" w:author="David Mattie" w:date="2019-08-02T09:32:00Z">
              <w:r w:rsidDel="00D30961">
                <w:rPr>
                  <w:color w:val="000000"/>
                  <w:sz w:val="18"/>
                  <w:szCs w:val="18"/>
                </w:rPr>
                <w:delText>539</w:delText>
              </w:r>
            </w:del>
          </w:p>
        </w:tc>
      </w:tr>
      <w:tr w:rsidR="00932176" w:rsidDel="00D30961" w14:paraId="3A840E33" w14:textId="054505B8" w:rsidTr="00A72CEF">
        <w:trPr>
          <w:trHeight w:val="288"/>
          <w:del w:id="2171"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7230D31" w14:textId="4748A9B7" w:rsidR="00932176" w:rsidRPr="00A72CEF" w:rsidDel="00D30961" w:rsidRDefault="001D37B0">
            <w:pPr>
              <w:rPr>
                <w:del w:id="2172" w:author="David Mattie" w:date="2019-08-02T09:32:00Z"/>
                <w:b w:val="0"/>
                <w:color w:val="000000"/>
                <w:sz w:val="18"/>
                <w:szCs w:val="18"/>
              </w:rPr>
            </w:pPr>
            <w:del w:id="2173" w:author="David Mattie" w:date="2019-08-02T09:32:00Z">
              <w:r w:rsidRPr="00A72CEF" w:rsidDel="00D30961">
                <w:rPr>
                  <w:b w:val="0"/>
                  <w:color w:val="000000"/>
                  <w:sz w:val="18"/>
                  <w:szCs w:val="18"/>
                </w:rPr>
                <w:delText>Left-Lateral-Ventricle</w:delText>
              </w:r>
            </w:del>
          </w:p>
        </w:tc>
        <w:tc>
          <w:tcPr>
            <w:tcW w:w="2455" w:type="dxa"/>
          </w:tcPr>
          <w:p w14:paraId="36BDD36A" w14:textId="265AC130" w:rsidR="00932176" w:rsidDel="00D30961" w:rsidRDefault="001D37B0">
            <w:pPr>
              <w:cnfStyle w:val="000000000000" w:firstRow="0" w:lastRow="0" w:firstColumn="0" w:lastColumn="0" w:oddVBand="0" w:evenVBand="0" w:oddHBand="0" w:evenHBand="0" w:firstRowFirstColumn="0" w:firstRowLastColumn="0" w:lastRowFirstColumn="0" w:lastRowLastColumn="0"/>
              <w:rPr>
                <w:del w:id="2174" w:author="David Mattie" w:date="2019-08-02T09:32:00Z"/>
                <w:color w:val="000000"/>
                <w:sz w:val="18"/>
                <w:szCs w:val="18"/>
              </w:rPr>
            </w:pPr>
            <w:del w:id="2175" w:author="David Mattie" w:date="2019-08-02T09:32:00Z">
              <w:r w:rsidDel="00D30961">
                <w:rPr>
                  <w:color w:val="000000"/>
                  <w:sz w:val="18"/>
                  <w:szCs w:val="18"/>
                </w:rPr>
                <w:delText>wm-rh-insula</w:delText>
              </w:r>
            </w:del>
          </w:p>
        </w:tc>
        <w:tc>
          <w:tcPr>
            <w:tcW w:w="816" w:type="dxa"/>
          </w:tcPr>
          <w:p w14:paraId="2B644F58" w14:textId="054D59A9" w:rsidR="00932176" w:rsidDel="00D30961" w:rsidRDefault="001D37B0">
            <w:pPr>
              <w:cnfStyle w:val="000000000000" w:firstRow="0" w:lastRow="0" w:firstColumn="0" w:lastColumn="0" w:oddVBand="0" w:evenVBand="0" w:oddHBand="0" w:evenHBand="0" w:firstRowFirstColumn="0" w:firstRowLastColumn="0" w:lastRowFirstColumn="0" w:lastRowLastColumn="0"/>
              <w:rPr>
                <w:del w:id="2176" w:author="David Mattie" w:date="2019-08-02T09:32:00Z"/>
                <w:color w:val="000000"/>
                <w:sz w:val="18"/>
                <w:szCs w:val="18"/>
              </w:rPr>
            </w:pPr>
            <w:del w:id="2177" w:author="David Mattie" w:date="2019-08-02T09:32:00Z">
              <w:r w:rsidDel="00D30961">
                <w:rPr>
                  <w:color w:val="000000"/>
                  <w:sz w:val="18"/>
                  <w:szCs w:val="18"/>
                </w:rPr>
                <w:delText>roi</w:delText>
              </w:r>
            </w:del>
          </w:p>
        </w:tc>
        <w:tc>
          <w:tcPr>
            <w:tcW w:w="1221" w:type="dxa"/>
          </w:tcPr>
          <w:p w14:paraId="4244A189" w14:textId="4AA847C7"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178" w:author="David Mattie" w:date="2019-08-02T09:32:00Z"/>
                <w:color w:val="000000"/>
                <w:sz w:val="18"/>
                <w:szCs w:val="18"/>
              </w:rPr>
            </w:pPr>
            <w:del w:id="2179" w:author="David Mattie" w:date="2019-08-02T09:32:00Z">
              <w:r w:rsidDel="00D30961">
                <w:rPr>
                  <w:color w:val="000000"/>
                  <w:sz w:val="18"/>
                  <w:szCs w:val="18"/>
                </w:rPr>
                <w:delText>-0.16269043</w:delText>
              </w:r>
            </w:del>
          </w:p>
        </w:tc>
        <w:tc>
          <w:tcPr>
            <w:tcW w:w="1697" w:type="dxa"/>
          </w:tcPr>
          <w:p w14:paraId="5DF5D1F2" w14:textId="22B49857"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180" w:author="David Mattie" w:date="2019-08-02T09:32:00Z"/>
                <w:color w:val="000000"/>
                <w:sz w:val="18"/>
                <w:szCs w:val="18"/>
              </w:rPr>
            </w:pPr>
            <w:del w:id="2181" w:author="David Mattie" w:date="2019-08-02T09:32:00Z">
              <w:r w:rsidDel="00D30961">
                <w:rPr>
                  <w:color w:val="000000"/>
                  <w:sz w:val="18"/>
                  <w:szCs w:val="18"/>
                </w:rPr>
                <w:delText>539</w:delText>
              </w:r>
            </w:del>
          </w:p>
        </w:tc>
      </w:tr>
      <w:tr w:rsidR="00932176" w:rsidDel="00D30961" w14:paraId="2EC0BC67" w14:textId="1E807F41" w:rsidTr="00A72CEF">
        <w:trPr>
          <w:cnfStyle w:val="000000100000" w:firstRow="0" w:lastRow="0" w:firstColumn="0" w:lastColumn="0" w:oddVBand="0" w:evenVBand="0" w:oddHBand="1" w:evenHBand="0" w:firstRowFirstColumn="0" w:firstRowLastColumn="0" w:lastRowFirstColumn="0" w:lastRowLastColumn="0"/>
          <w:trHeight w:val="288"/>
          <w:del w:id="2182"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772199D5" w14:textId="46A44F17" w:rsidR="00932176" w:rsidRPr="00A72CEF" w:rsidDel="00D30961" w:rsidRDefault="001D37B0">
            <w:pPr>
              <w:rPr>
                <w:del w:id="2183" w:author="David Mattie" w:date="2019-08-02T09:32:00Z"/>
                <w:b w:val="0"/>
                <w:color w:val="000000"/>
                <w:sz w:val="18"/>
                <w:szCs w:val="18"/>
              </w:rPr>
            </w:pPr>
            <w:del w:id="2184" w:author="David Mattie" w:date="2019-08-02T09:32:00Z">
              <w:r w:rsidRPr="00A72CEF" w:rsidDel="00D30961">
                <w:rPr>
                  <w:b w:val="0"/>
                  <w:color w:val="000000"/>
                  <w:sz w:val="18"/>
                  <w:szCs w:val="18"/>
                </w:rPr>
                <w:delText>Left-Lateral-Ventricle</w:delText>
              </w:r>
            </w:del>
          </w:p>
        </w:tc>
        <w:tc>
          <w:tcPr>
            <w:tcW w:w="2455" w:type="dxa"/>
          </w:tcPr>
          <w:p w14:paraId="5F178261" w14:textId="10D69BC3" w:rsidR="00932176" w:rsidDel="00D30961" w:rsidRDefault="001D37B0">
            <w:pPr>
              <w:cnfStyle w:val="000000100000" w:firstRow="0" w:lastRow="0" w:firstColumn="0" w:lastColumn="0" w:oddVBand="0" w:evenVBand="0" w:oddHBand="1" w:evenHBand="0" w:firstRowFirstColumn="0" w:firstRowLastColumn="0" w:lastRowFirstColumn="0" w:lastRowLastColumn="0"/>
              <w:rPr>
                <w:del w:id="2185" w:author="David Mattie" w:date="2019-08-02T09:32:00Z"/>
                <w:color w:val="000000"/>
                <w:sz w:val="18"/>
                <w:szCs w:val="18"/>
              </w:rPr>
            </w:pPr>
            <w:del w:id="2186" w:author="David Mattie" w:date="2019-08-02T09:32:00Z">
              <w:r w:rsidDel="00D30961">
                <w:rPr>
                  <w:color w:val="000000"/>
                  <w:sz w:val="18"/>
                  <w:szCs w:val="18"/>
                </w:rPr>
                <w:delText>wm-rh-pericalcarine</w:delText>
              </w:r>
            </w:del>
          </w:p>
        </w:tc>
        <w:tc>
          <w:tcPr>
            <w:tcW w:w="816" w:type="dxa"/>
          </w:tcPr>
          <w:p w14:paraId="23F1A2C6" w14:textId="0297A997" w:rsidR="00932176" w:rsidDel="00D30961" w:rsidRDefault="001D37B0">
            <w:pPr>
              <w:cnfStyle w:val="000000100000" w:firstRow="0" w:lastRow="0" w:firstColumn="0" w:lastColumn="0" w:oddVBand="0" w:evenVBand="0" w:oddHBand="1" w:evenHBand="0" w:firstRowFirstColumn="0" w:firstRowLastColumn="0" w:lastRowFirstColumn="0" w:lastRowLastColumn="0"/>
              <w:rPr>
                <w:del w:id="2187" w:author="David Mattie" w:date="2019-08-02T09:32:00Z"/>
                <w:color w:val="000000"/>
                <w:sz w:val="18"/>
                <w:szCs w:val="18"/>
              </w:rPr>
            </w:pPr>
            <w:del w:id="2188" w:author="David Mattie" w:date="2019-08-02T09:32:00Z">
              <w:r w:rsidDel="00D30961">
                <w:rPr>
                  <w:color w:val="000000"/>
                  <w:sz w:val="18"/>
                  <w:szCs w:val="18"/>
                </w:rPr>
                <w:delText>roi</w:delText>
              </w:r>
            </w:del>
          </w:p>
        </w:tc>
        <w:tc>
          <w:tcPr>
            <w:tcW w:w="1221" w:type="dxa"/>
          </w:tcPr>
          <w:p w14:paraId="07FE501D" w14:textId="4D0EE5C0"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189" w:author="David Mattie" w:date="2019-08-02T09:32:00Z"/>
                <w:color w:val="000000"/>
                <w:sz w:val="18"/>
                <w:szCs w:val="18"/>
              </w:rPr>
            </w:pPr>
            <w:del w:id="2190" w:author="David Mattie" w:date="2019-08-02T09:32:00Z">
              <w:r w:rsidDel="00D30961">
                <w:rPr>
                  <w:color w:val="000000"/>
                  <w:sz w:val="18"/>
                  <w:szCs w:val="18"/>
                </w:rPr>
                <w:delText>-0.16269043</w:delText>
              </w:r>
            </w:del>
          </w:p>
        </w:tc>
        <w:tc>
          <w:tcPr>
            <w:tcW w:w="1697" w:type="dxa"/>
          </w:tcPr>
          <w:p w14:paraId="42541544" w14:textId="0400671D"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191" w:author="David Mattie" w:date="2019-08-02T09:32:00Z"/>
                <w:color w:val="000000"/>
                <w:sz w:val="18"/>
                <w:szCs w:val="18"/>
              </w:rPr>
            </w:pPr>
            <w:del w:id="2192" w:author="David Mattie" w:date="2019-08-02T09:32:00Z">
              <w:r w:rsidDel="00D30961">
                <w:rPr>
                  <w:color w:val="000000"/>
                  <w:sz w:val="18"/>
                  <w:szCs w:val="18"/>
                </w:rPr>
                <w:delText>539</w:delText>
              </w:r>
            </w:del>
          </w:p>
        </w:tc>
      </w:tr>
      <w:tr w:rsidR="00932176" w:rsidDel="00D30961" w14:paraId="58789B92" w14:textId="3DD040D7" w:rsidTr="00A72CEF">
        <w:trPr>
          <w:trHeight w:val="288"/>
          <w:del w:id="2193"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33088812" w14:textId="5D0DB533" w:rsidR="00932176" w:rsidRPr="00A72CEF" w:rsidDel="00D30961" w:rsidRDefault="001D37B0">
            <w:pPr>
              <w:rPr>
                <w:del w:id="2194" w:author="David Mattie" w:date="2019-08-02T09:32:00Z"/>
                <w:b w:val="0"/>
                <w:color w:val="000000"/>
                <w:sz w:val="18"/>
                <w:szCs w:val="18"/>
              </w:rPr>
            </w:pPr>
            <w:del w:id="2195" w:author="David Mattie" w:date="2019-08-02T09:32:00Z">
              <w:r w:rsidRPr="00A72CEF" w:rsidDel="00D30961">
                <w:rPr>
                  <w:b w:val="0"/>
                  <w:color w:val="000000"/>
                  <w:sz w:val="18"/>
                  <w:szCs w:val="18"/>
                </w:rPr>
                <w:delText>Left-Inf-Lat-Vent</w:delText>
              </w:r>
            </w:del>
          </w:p>
        </w:tc>
        <w:tc>
          <w:tcPr>
            <w:tcW w:w="2455" w:type="dxa"/>
          </w:tcPr>
          <w:p w14:paraId="6958ED68" w14:textId="3A1437BD" w:rsidR="00932176" w:rsidDel="00D30961" w:rsidRDefault="001D37B0">
            <w:pPr>
              <w:cnfStyle w:val="000000000000" w:firstRow="0" w:lastRow="0" w:firstColumn="0" w:lastColumn="0" w:oddVBand="0" w:evenVBand="0" w:oddHBand="0" w:evenHBand="0" w:firstRowFirstColumn="0" w:firstRowLastColumn="0" w:lastRowFirstColumn="0" w:lastRowLastColumn="0"/>
              <w:rPr>
                <w:del w:id="2196" w:author="David Mattie" w:date="2019-08-02T09:32:00Z"/>
                <w:color w:val="000000"/>
                <w:sz w:val="18"/>
                <w:szCs w:val="18"/>
              </w:rPr>
            </w:pPr>
            <w:del w:id="2197" w:author="David Mattie" w:date="2019-08-02T09:32:00Z">
              <w:r w:rsidDel="00D30961">
                <w:rPr>
                  <w:color w:val="000000"/>
                  <w:sz w:val="18"/>
                  <w:szCs w:val="18"/>
                </w:rPr>
                <w:delText>Left-Caudate</w:delText>
              </w:r>
            </w:del>
          </w:p>
        </w:tc>
        <w:tc>
          <w:tcPr>
            <w:tcW w:w="816" w:type="dxa"/>
          </w:tcPr>
          <w:p w14:paraId="1398AAF1" w14:textId="228D8867" w:rsidR="00932176" w:rsidDel="00D30961" w:rsidRDefault="001D37B0">
            <w:pPr>
              <w:cnfStyle w:val="000000000000" w:firstRow="0" w:lastRow="0" w:firstColumn="0" w:lastColumn="0" w:oddVBand="0" w:evenVBand="0" w:oddHBand="0" w:evenHBand="0" w:firstRowFirstColumn="0" w:firstRowLastColumn="0" w:lastRowFirstColumn="0" w:lastRowLastColumn="0"/>
              <w:rPr>
                <w:del w:id="2198" w:author="David Mattie" w:date="2019-08-02T09:32:00Z"/>
                <w:color w:val="000000"/>
                <w:sz w:val="18"/>
                <w:szCs w:val="18"/>
              </w:rPr>
            </w:pPr>
            <w:del w:id="2199" w:author="David Mattie" w:date="2019-08-02T09:32:00Z">
              <w:r w:rsidDel="00D30961">
                <w:rPr>
                  <w:color w:val="000000"/>
                  <w:sz w:val="18"/>
                  <w:szCs w:val="18"/>
                </w:rPr>
                <w:delText>roi</w:delText>
              </w:r>
            </w:del>
          </w:p>
        </w:tc>
        <w:tc>
          <w:tcPr>
            <w:tcW w:w="1221" w:type="dxa"/>
          </w:tcPr>
          <w:p w14:paraId="62E29233" w14:textId="39823347"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200" w:author="David Mattie" w:date="2019-08-02T09:32:00Z"/>
                <w:color w:val="000000"/>
                <w:sz w:val="18"/>
                <w:szCs w:val="18"/>
              </w:rPr>
            </w:pPr>
            <w:del w:id="2201" w:author="David Mattie" w:date="2019-08-02T09:32:00Z">
              <w:r w:rsidDel="00D30961">
                <w:rPr>
                  <w:color w:val="000000"/>
                  <w:sz w:val="18"/>
                  <w:szCs w:val="18"/>
                </w:rPr>
                <w:delText>-0.16269043</w:delText>
              </w:r>
            </w:del>
          </w:p>
        </w:tc>
        <w:tc>
          <w:tcPr>
            <w:tcW w:w="1697" w:type="dxa"/>
          </w:tcPr>
          <w:p w14:paraId="290FA6A4" w14:textId="3F8A75A6"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202" w:author="David Mattie" w:date="2019-08-02T09:32:00Z"/>
                <w:color w:val="000000"/>
                <w:sz w:val="18"/>
                <w:szCs w:val="18"/>
              </w:rPr>
            </w:pPr>
            <w:del w:id="2203" w:author="David Mattie" w:date="2019-08-02T09:32:00Z">
              <w:r w:rsidDel="00D30961">
                <w:rPr>
                  <w:color w:val="000000"/>
                  <w:sz w:val="18"/>
                  <w:szCs w:val="18"/>
                </w:rPr>
                <w:delText>539</w:delText>
              </w:r>
            </w:del>
          </w:p>
        </w:tc>
      </w:tr>
    </w:tbl>
    <w:p w14:paraId="25F52082" w14:textId="79544248" w:rsidR="00932176" w:rsidDel="00D30961" w:rsidRDefault="00932176">
      <w:pPr>
        <w:pStyle w:val="BodyFirst"/>
        <w:rPr>
          <w:del w:id="2204" w:author="David Mattie" w:date="2019-08-02T09:32:00Z"/>
        </w:rPr>
      </w:pPr>
    </w:p>
    <w:p w14:paraId="47ECE75B" w14:textId="307FBD9E" w:rsidR="00A72CEF" w:rsidDel="00D30961" w:rsidRDefault="00A72CEF" w:rsidP="00A72CEF">
      <w:pPr>
        <w:pStyle w:val="Heading5"/>
        <w:rPr>
          <w:del w:id="2205" w:author="David Mattie" w:date="2019-08-02T09:32:00Z"/>
        </w:rPr>
      </w:pPr>
      <w:del w:id="2206" w:author="David Mattie" w:date="2019-08-02T09:32:00Z">
        <w:r w:rsidDel="00D30961">
          <w:delText>Findings</w:delText>
        </w:r>
      </w:del>
    </w:p>
    <w:p w14:paraId="66745683" w14:textId="2F9A1ACF" w:rsidR="00A72CEF" w:rsidDel="00D30961" w:rsidRDefault="00A72CEF">
      <w:pPr>
        <w:pStyle w:val="BodyFirst"/>
        <w:rPr>
          <w:del w:id="2207" w:author="David Mattie" w:date="2019-08-02T09:32:00Z"/>
        </w:rPr>
      </w:pPr>
    </w:p>
    <w:p w14:paraId="1827D23C" w14:textId="7D0D9FF6" w:rsidR="00932176" w:rsidDel="00D30961" w:rsidRDefault="00A72CEF">
      <w:pPr>
        <w:pStyle w:val="BodyFirst"/>
        <w:rPr>
          <w:del w:id="2208" w:author="David Mattie" w:date="2019-08-02T09:32:00Z"/>
        </w:rPr>
      </w:pPr>
      <w:del w:id="2209" w:author="David Mattie" w:date="2019-08-02T09:32:00Z">
        <w:r w:rsidRPr="00A72CEF" w:rsidDel="00D30961">
          <w:rPr>
            <w:highlight w:val="yellow"/>
          </w:rPr>
          <w:delText xml:space="preserve">[[TODO There is a bug </w:delText>
        </w:r>
        <w:r w:rsidDel="00D30961">
          <w:rPr>
            <w:highlight w:val="yellow"/>
          </w:rPr>
          <w:delText>in this viz</w:delText>
        </w:r>
        <w:r w:rsidRPr="00A72CEF" w:rsidDel="00D30961">
          <w:rPr>
            <w:highlight w:val="yellow"/>
          </w:rPr>
          <w:delText>]</w:delText>
        </w:r>
      </w:del>
    </w:p>
    <w:p w14:paraId="4AB8F7D3" w14:textId="1ED3B2BF" w:rsidR="00A72CEF" w:rsidDel="00655ED4" w:rsidRDefault="00A72CEF">
      <w:pPr>
        <w:pStyle w:val="Body"/>
        <w:keepNext/>
        <w:ind w:firstLine="0"/>
        <w:rPr>
          <w:del w:id="2210" w:author="David Mattie" w:date="2019-08-02T09:32:00Z"/>
        </w:rPr>
      </w:pPr>
      <w:del w:id="2211" w:author="David Mattie" w:date="2019-08-02T09:32:00Z">
        <w:r w:rsidDel="00655ED4">
          <w:rPr>
            <w:noProof/>
          </w:rPr>
          <w:drawing>
            <wp:inline distT="0" distB="0" distL="0" distR="0" wp14:anchorId="30E0B060" wp14:editId="4D8A420B">
              <wp:extent cx="5486400" cy="5486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umTracts-asymidx-Pairplot-a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del>
    </w:p>
    <w:p w14:paraId="3508440D" w14:textId="3221AA33" w:rsidR="00A72CEF" w:rsidRPr="00A72CEF" w:rsidDel="00D30961" w:rsidRDefault="00A72CEF">
      <w:pPr>
        <w:pStyle w:val="Body"/>
        <w:keepNext/>
        <w:ind w:firstLine="0"/>
        <w:rPr>
          <w:del w:id="2212" w:author="David Mattie" w:date="2019-08-02T09:32:00Z"/>
        </w:rPr>
        <w:pPrChange w:id="2213" w:author="David Mattie" w:date="2019-08-02T09:32:00Z">
          <w:pPr>
            <w:pStyle w:val="Caption"/>
            <w:jc w:val="both"/>
          </w:pPr>
        </w:pPrChange>
      </w:pPr>
      <w:del w:id="2214" w:author="David Mattie" w:date="2019-08-02T09:32:00Z">
        <w:r w:rsidDel="00655ED4">
          <w:delText xml:space="preserve">Figure </w:delText>
        </w:r>
        <w:r w:rsidR="00E32EA6" w:rsidDel="00655ED4">
          <w:rPr>
            <w:noProof/>
          </w:rPr>
          <w:fldChar w:fldCharType="begin"/>
        </w:r>
        <w:r w:rsidR="00E32EA6" w:rsidDel="00655ED4">
          <w:rPr>
            <w:noProof/>
          </w:rPr>
          <w:delInstrText xml:space="preserve"> SEQ Figure \* ARABIC </w:delInstrText>
        </w:r>
        <w:r w:rsidR="00E32EA6" w:rsidDel="00655ED4">
          <w:rPr>
            <w:noProof/>
          </w:rPr>
          <w:fldChar w:fldCharType="separate"/>
        </w:r>
      </w:del>
      <w:del w:id="2215" w:author="David Mattie" w:date="2019-08-01T18:20:00Z">
        <w:r w:rsidDel="00E7462C">
          <w:rPr>
            <w:noProof/>
          </w:rPr>
          <w:delText>20</w:delText>
        </w:r>
      </w:del>
      <w:del w:id="2216" w:author="David Mattie" w:date="2019-08-02T09:32:00Z">
        <w:r w:rsidR="00E32EA6" w:rsidDel="00655ED4">
          <w:rPr>
            <w:noProof/>
          </w:rPr>
          <w:fldChar w:fldCharType="end"/>
        </w:r>
        <w:r w:rsidDel="00655ED4">
          <w:delText xml:space="preserve"> - NumTracts </w:delText>
        </w:r>
        <w:r w:rsidRPr="00515FFA" w:rsidDel="00655ED4">
          <w:delText>Asymmetry Index effect size per measure</w:delText>
        </w:r>
      </w:del>
    </w:p>
    <w:p w14:paraId="19277DDE" w14:textId="7A0ACEC5" w:rsidR="00932176" w:rsidDel="00D30961" w:rsidRDefault="00932176">
      <w:pPr>
        <w:pStyle w:val="Body"/>
        <w:keepNext/>
        <w:ind w:firstLine="0"/>
        <w:rPr>
          <w:del w:id="2217" w:author="David Mattie" w:date="2019-08-02T09:32:00Z"/>
        </w:rPr>
        <w:pPrChange w:id="2218" w:author="David Mattie" w:date="2019-08-02T09:32:00Z">
          <w:pPr>
            <w:pStyle w:val="Body"/>
          </w:pPr>
        </w:pPrChange>
      </w:pPr>
    </w:p>
    <w:p w14:paraId="1B146AA5" w14:textId="77777777" w:rsidR="00932176" w:rsidRPr="00A72CEF" w:rsidRDefault="001D37B0" w:rsidP="00A72CEF">
      <w:pPr>
        <w:pStyle w:val="Heading4"/>
        <w:numPr>
          <w:ilvl w:val="3"/>
          <w:numId w:val="2"/>
        </w:numPr>
        <w:rPr>
          <w:rStyle w:val="Strong"/>
          <w:b w:val="0"/>
          <w:bCs/>
        </w:rPr>
      </w:pPr>
      <w:bookmarkStart w:id="2219" w:name="_Toc17056292"/>
      <w:r>
        <w:t>Lines to Render – Asymmetry Index</w:t>
      </w:r>
      <w:bookmarkEnd w:id="2219"/>
    </w:p>
    <w:p w14:paraId="794BE9DF" w14:textId="63ABB185"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2220" w:author="David Mattie" w:date="2019-08-19T08:44:00Z">
        <w:r w:rsidR="002B3FE8">
          <w:rPr>
            <w:noProof/>
          </w:rPr>
          <w:t>12</w:t>
        </w:r>
      </w:ins>
      <w:del w:id="2221" w:author="David Mattie" w:date="2019-08-01T18:27:00Z">
        <w:r w:rsidR="00F34881" w:rsidDel="00E7462C">
          <w:rPr>
            <w:noProof/>
          </w:rPr>
          <w:delText>11</w:delText>
        </w:r>
      </w:del>
      <w:r w:rsidR="00E32EA6">
        <w:rPr>
          <w:noProof/>
        </w:rPr>
        <w:fldChar w:fldCharType="end"/>
      </w:r>
      <w:r>
        <w:t xml:space="preserve"> - </w:t>
      </w:r>
      <w:r w:rsidRPr="00F94880">
        <w:t xml:space="preserve">Largest effect size for gender when measuring </w:t>
      </w:r>
      <w:r>
        <w:t>Lines to Render Asymmetry</w:t>
      </w:r>
    </w:p>
    <w:tbl>
      <w:tblPr>
        <w:tblStyle w:val="PlainTable2"/>
        <w:tblW w:w="8190" w:type="dxa"/>
        <w:tblLayout w:type="fixed"/>
        <w:tblLook w:val="04A0" w:firstRow="1" w:lastRow="0" w:firstColumn="1" w:lastColumn="0" w:noHBand="0" w:noVBand="1"/>
      </w:tblPr>
      <w:tblGrid>
        <w:gridCol w:w="2416"/>
        <w:gridCol w:w="2417"/>
        <w:gridCol w:w="883"/>
        <w:gridCol w:w="1484"/>
        <w:gridCol w:w="990"/>
      </w:tblGrid>
      <w:tr w:rsidR="00932176" w:rsidRPr="00A72CEF" w14:paraId="3AF1684E" w14:textId="77777777" w:rsidTr="00A72CE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7057F71C" w14:textId="77777777" w:rsidR="00932176" w:rsidRPr="00A72CEF" w:rsidRDefault="001D37B0">
            <w:pPr>
              <w:rPr>
                <w:bCs w:val="0"/>
                <w:color w:val="000000"/>
                <w:sz w:val="20"/>
                <w:szCs w:val="20"/>
              </w:rPr>
            </w:pPr>
            <w:r w:rsidRPr="00A72CEF">
              <w:rPr>
                <w:bCs w:val="0"/>
                <w:color w:val="000000"/>
                <w:sz w:val="20"/>
                <w:szCs w:val="20"/>
              </w:rPr>
              <w:t>ROI Start</w:t>
            </w:r>
          </w:p>
        </w:tc>
        <w:tc>
          <w:tcPr>
            <w:tcW w:w="2417" w:type="dxa"/>
          </w:tcPr>
          <w:p w14:paraId="79AFEAF9"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ROI End</w:t>
            </w:r>
          </w:p>
        </w:tc>
        <w:tc>
          <w:tcPr>
            <w:tcW w:w="883" w:type="dxa"/>
          </w:tcPr>
          <w:p w14:paraId="6CD651C2"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Method</w:t>
            </w:r>
          </w:p>
        </w:tc>
        <w:tc>
          <w:tcPr>
            <w:tcW w:w="1484" w:type="dxa"/>
          </w:tcPr>
          <w:p w14:paraId="750B70B1" w14:textId="77777777" w:rsidR="00932176" w:rsidRPr="00A72CEF" w:rsidRDefault="001D37B0" w:rsidP="00A72CE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Effect Size</w:t>
            </w:r>
          </w:p>
        </w:tc>
        <w:tc>
          <w:tcPr>
            <w:tcW w:w="990" w:type="dxa"/>
          </w:tcPr>
          <w:p w14:paraId="52EF21D2" w14:textId="77777777" w:rsidR="00932176" w:rsidRPr="00A72CEF" w:rsidRDefault="001D37B0" w:rsidP="00A72CE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Non Null Measures</w:t>
            </w:r>
          </w:p>
        </w:tc>
      </w:tr>
      <w:tr w:rsidR="00932176" w:rsidRPr="00A72CEF" w14:paraId="710FC65D"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A3B4B35" w14:textId="77777777" w:rsidR="00932176" w:rsidRPr="00A72CEF" w:rsidRDefault="001D37B0">
            <w:pPr>
              <w:rPr>
                <w:b w:val="0"/>
                <w:color w:val="000000"/>
                <w:sz w:val="20"/>
                <w:szCs w:val="20"/>
              </w:rPr>
            </w:pPr>
            <w:r w:rsidRPr="00A72CEF">
              <w:rPr>
                <w:b w:val="0"/>
                <w:color w:val="000000"/>
                <w:sz w:val="20"/>
                <w:szCs w:val="20"/>
              </w:rPr>
              <w:t>ctx-lh-lateraloccipital</w:t>
            </w:r>
          </w:p>
        </w:tc>
        <w:tc>
          <w:tcPr>
            <w:tcW w:w="2417" w:type="dxa"/>
          </w:tcPr>
          <w:p w14:paraId="2FC1060C"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ctx-lh-middletemporal</w:t>
            </w:r>
          </w:p>
        </w:tc>
        <w:tc>
          <w:tcPr>
            <w:tcW w:w="883" w:type="dxa"/>
          </w:tcPr>
          <w:p w14:paraId="1B11D360"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5E6DBA0"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0.313491537</w:t>
            </w:r>
          </w:p>
        </w:tc>
        <w:tc>
          <w:tcPr>
            <w:tcW w:w="990" w:type="dxa"/>
          </w:tcPr>
          <w:p w14:paraId="5484431E"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10D0705A"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539D048" w14:textId="77777777" w:rsidR="00932176" w:rsidRPr="00A72CEF" w:rsidRDefault="001D37B0">
            <w:pPr>
              <w:rPr>
                <w:b w:val="0"/>
                <w:color w:val="000000"/>
                <w:sz w:val="20"/>
                <w:szCs w:val="20"/>
              </w:rPr>
            </w:pPr>
            <w:r w:rsidRPr="00A72CEF">
              <w:rPr>
                <w:b w:val="0"/>
                <w:color w:val="000000"/>
                <w:sz w:val="20"/>
                <w:szCs w:val="20"/>
              </w:rPr>
              <w:t>wm-rh-superiorfrontal</w:t>
            </w:r>
          </w:p>
        </w:tc>
        <w:tc>
          <w:tcPr>
            <w:tcW w:w="2417" w:type="dxa"/>
          </w:tcPr>
          <w:p w14:paraId="15F7FC4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wm-rh-superiortemporal</w:t>
            </w:r>
          </w:p>
        </w:tc>
        <w:tc>
          <w:tcPr>
            <w:tcW w:w="883" w:type="dxa"/>
          </w:tcPr>
          <w:p w14:paraId="6594EF86"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DB5E470"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0.310302643</w:t>
            </w:r>
          </w:p>
        </w:tc>
        <w:tc>
          <w:tcPr>
            <w:tcW w:w="990" w:type="dxa"/>
          </w:tcPr>
          <w:p w14:paraId="660960B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489</w:t>
            </w:r>
          </w:p>
        </w:tc>
      </w:tr>
      <w:tr w:rsidR="00932176" w:rsidRPr="00A72CEF" w14:paraId="33FBDEBB"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2772E9B0" w14:textId="77777777" w:rsidR="00932176" w:rsidRPr="00A72CEF" w:rsidRDefault="001D37B0">
            <w:pPr>
              <w:rPr>
                <w:b w:val="0"/>
                <w:color w:val="000000"/>
                <w:sz w:val="20"/>
                <w:szCs w:val="20"/>
              </w:rPr>
            </w:pPr>
            <w:r w:rsidRPr="00A72CEF">
              <w:rPr>
                <w:b w:val="0"/>
                <w:color w:val="000000"/>
                <w:sz w:val="20"/>
                <w:szCs w:val="20"/>
              </w:rPr>
              <w:t>wm-rh-rostralmiddlefrontal</w:t>
            </w:r>
          </w:p>
        </w:tc>
        <w:tc>
          <w:tcPr>
            <w:tcW w:w="2417" w:type="dxa"/>
          </w:tcPr>
          <w:p w14:paraId="7E7BD93A"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wm-rh-superiorparietal</w:t>
            </w:r>
          </w:p>
        </w:tc>
        <w:tc>
          <w:tcPr>
            <w:tcW w:w="883" w:type="dxa"/>
          </w:tcPr>
          <w:p w14:paraId="7049938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51ADC636"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0.306172862</w:t>
            </w:r>
          </w:p>
        </w:tc>
        <w:tc>
          <w:tcPr>
            <w:tcW w:w="990" w:type="dxa"/>
          </w:tcPr>
          <w:p w14:paraId="1299DE8F"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533</w:t>
            </w:r>
          </w:p>
        </w:tc>
      </w:tr>
      <w:tr w:rsidR="00932176" w:rsidRPr="00A72CEF" w14:paraId="3D8EEBD1"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609C6A0C" w14:textId="77777777" w:rsidR="00932176" w:rsidRPr="00A72CEF" w:rsidRDefault="001D37B0">
            <w:pPr>
              <w:rPr>
                <w:b w:val="0"/>
                <w:color w:val="000000"/>
                <w:sz w:val="20"/>
                <w:szCs w:val="20"/>
              </w:rPr>
            </w:pPr>
            <w:r w:rsidRPr="00A72CEF">
              <w:rPr>
                <w:b w:val="0"/>
                <w:color w:val="000000"/>
                <w:sz w:val="20"/>
                <w:szCs w:val="20"/>
              </w:rPr>
              <w:t>Left-choroid-plexus</w:t>
            </w:r>
          </w:p>
        </w:tc>
        <w:tc>
          <w:tcPr>
            <w:tcW w:w="2417" w:type="dxa"/>
          </w:tcPr>
          <w:p w14:paraId="6B9D3E7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wm-rh-superiortemporal</w:t>
            </w:r>
          </w:p>
        </w:tc>
        <w:tc>
          <w:tcPr>
            <w:tcW w:w="883" w:type="dxa"/>
          </w:tcPr>
          <w:p w14:paraId="0A71B7CB"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47A49D85"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0.302760991</w:t>
            </w:r>
          </w:p>
        </w:tc>
        <w:tc>
          <w:tcPr>
            <w:tcW w:w="990" w:type="dxa"/>
          </w:tcPr>
          <w:p w14:paraId="113BC8B1"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496</w:t>
            </w:r>
          </w:p>
        </w:tc>
      </w:tr>
      <w:tr w:rsidR="00932176" w:rsidRPr="00A72CEF" w14:paraId="13785961"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2EF98FA3" w14:textId="77777777" w:rsidR="00932176" w:rsidRPr="00A72CEF" w:rsidRDefault="001D37B0">
            <w:pPr>
              <w:rPr>
                <w:b w:val="0"/>
                <w:color w:val="000000"/>
                <w:sz w:val="20"/>
                <w:szCs w:val="20"/>
              </w:rPr>
            </w:pPr>
            <w:r w:rsidRPr="00A72CEF">
              <w:rPr>
                <w:b w:val="0"/>
                <w:color w:val="000000"/>
                <w:sz w:val="20"/>
                <w:szCs w:val="20"/>
              </w:rPr>
              <w:t>ctx-rh-parsorbitalis</w:t>
            </w:r>
          </w:p>
        </w:tc>
        <w:tc>
          <w:tcPr>
            <w:tcW w:w="2417" w:type="dxa"/>
          </w:tcPr>
          <w:p w14:paraId="37082A7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ctx-rh-parstriangularis</w:t>
            </w:r>
          </w:p>
        </w:tc>
        <w:tc>
          <w:tcPr>
            <w:tcW w:w="883" w:type="dxa"/>
          </w:tcPr>
          <w:p w14:paraId="4F5217A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B626E9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-0.287230139</w:t>
            </w:r>
          </w:p>
        </w:tc>
        <w:tc>
          <w:tcPr>
            <w:tcW w:w="990" w:type="dxa"/>
          </w:tcPr>
          <w:p w14:paraId="2A3A23B3"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5EB6134D"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B099F6E" w14:textId="77777777" w:rsidR="00932176" w:rsidRPr="00A72CEF" w:rsidRDefault="001D37B0">
            <w:pPr>
              <w:rPr>
                <w:b w:val="0"/>
                <w:color w:val="000000"/>
                <w:sz w:val="20"/>
                <w:szCs w:val="20"/>
              </w:rPr>
            </w:pPr>
            <w:r w:rsidRPr="00A72CEF">
              <w:rPr>
                <w:b w:val="0"/>
                <w:color w:val="000000"/>
                <w:sz w:val="20"/>
                <w:szCs w:val="20"/>
              </w:rPr>
              <w:lastRenderedPageBreak/>
              <w:t>ctx-lh-middletemporal</w:t>
            </w:r>
          </w:p>
        </w:tc>
        <w:tc>
          <w:tcPr>
            <w:tcW w:w="2417" w:type="dxa"/>
          </w:tcPr>
          <w:p w14:paraId="0B35F37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wm-lh-lateraloccipital</w:t>
            </w:r>
          </w:p>
        </w:tc>
        <w:tc>
          <w:tcPr>
            <w:tcW w:w="883" w:type="dxa"/>
          </w:tcPr>
          <w:p w14:paraId="2FCAC28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0966149"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0.283641959</w:t>
            </w:r>
          </w:p>
        </w:tc>
        <w:tc>
          <w:tcPr>
            <w:tcW w:w="990" w:type="dxa"/>
          </w:tcPr>
          <w:p w14:paraId="741EDAA0"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1A992BC5"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A0F4F76" w14:textId="77777777" w:rsidR="00932176" w:rsidRPr="00A72CEF" w:rsidRDefault="001D37B0">
            <w:pPr>
              <w:rPr>
                <w:b w:val="0"/>
                <w:color w:val="000000"/>
                <w:sz w:val="20"/>
                <w:szCs w:val="20"/>
              </w:rPr>
            </w:pPr>
            <w:r w:rsidRPr="00A72CEF">
              <w:rPr>
                <w:b w:val="0"/>
                <w:color w:val="000000"/>
                <w:sz w:val="20"/>
                <w:szCs w:val="20"/>
              </w:rPr>
              <w:t>ctx-lh-bankssts</w:t>
            </w:r>
          </w:p>
        </w:tc>
        <w:tc>
          <w:tcPr>
            <w:tcW w:w="2417" w:type="dxa"/>
          </w:tcPr>
          <w:p w14:paraId="0868173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ctx-lh-superiortemporal</w:t>
            </w:r>
          </w:p>
        </w:tc>
        <w:tc>
          <w:tcPr>
            <w:tcW w:w="883" w:type="dxa"/>
          </w:tcPr>
          <w:p w14:paraId="1C4F7F69"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30D79E3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0.276571236</w:t>
            </w:r>
          </w:p>
        </w:tc>
        <w:tc>
          <w:tcPr>
            <w:tcW w:w="990" w:type="dxa"/>
          </w:tcPr>
          <w:p w14:paraId="5ADE3B63"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541</w:t>
            </w:r>
          </w:p>
        </w:tc>
      </w:tr>
      <w:tr w:rsidR="00932176" w:rsidRPr="00A72CEF" w14:paraId="6BEF8E5A"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130E023" w14:textId="77777777" w:rsidR="00932176" w:rsidRPr="00A72CEF" w:rsidRDefault="001D37B0">
            <w:pPr>
              <w:rPr>
                <w:b w:val="0"/>
                <w:color w:val="000000"/>
                <w:sz w:val="20"/>
                <w:szCs w:val="20"/>
              </w:rPr>
            </w:pPr>
            <w:r w:rsidRPr="00A72CEF">
              <w:rPr>
                <w:b w:val="0"/>
                <w:color w:val="000000"/>
                <w:sz w:val="20"/>
                <w:szCs w:val="20"/>
              </w:rPr>
              <w:t>ctx-rh-superiortemporal</w:t>
            </w:r>
          </w:p>
        </w:tc>
        <w:tc>
          <w:tcPr>
            <w:tcW w:w="2417" w:type="dxa"/>
          </w:tcPr>
          <w:p w14:paraId="4B1361B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wm-rh-precentral</w:t>
            </w:r>
          </w:p>
        </w:tc>
        <w:tc>
          <w:tcPr>
            <w:tcW w:w="883" w:type="dxa"/>
          </w:tcPr>
          <w:p w14:paraId="4197F8B4"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7E2CED2D"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0.271911359</w:t>
            </w:r>
          </w:p>
        </w:tc>
        <w:tc>
          <w:tcPr>
            <w:tcW w:w="990" w:type="dxa"/>
          </w:tcPr>
          <w:p w14:paraId="1C93C4BF"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539</w:t>
            </w:r>
          </w:p>
        </w:tc>
      </w:tr>
      <w:tr w:rsidR="00932176" w:rsidRPr="00A72CEF" w14:paraId="7E8555CA"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60351106" w14:textId="77777777" w:rsidR="00932176" w:rsidRPr="00A72CEF" w:rsidRDefault="001D37B0">
            <w:pPr>
              <w:rPr>
                <w:b w:val="0"/>
                <w:color w:val="000000"/>
                <w:sz w:val="20"/>
                <w:szCs w:val="20"/>
              </w:rPr>
            </w:pPr>
            <w:r w:rsidRPr="00A72CEF">
              <w:rPr>
                <w:b w:val="0"/>
                <w:color w:val="000000"/>
                <w:sz w:val="20"/>
                <w:szCs w:val="20"/>
              </w:rPr>
              <w:t>ctx-lh-lateralorbitofrontal</w:t>
            </w:r>
          </w:p>
        </w:tc>
        <w:tc>
          <w:tcPr>
            <w:tcW w:w="2417" w:type="dxa"/>
          </w:tcPr>
          <w:p w14:paraId="6EDAF69B"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ctx-lh-middletemporal</w:t>
            </w:r>
          </w:p>
        </w:tc>
        <w:tc>
          <w:tcPr>
            <w:tcW w:w="883" w:type="dxa"/>
          </w:tcPr>
          <w:p w14:paraId="613399EF"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3A548F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0.270917201</w:t>
            </w:r>
          </w:p>
        </w:tc>
        <w:tc>
          <w:tcPr>
            <w:tcW w:w="990" w:type="dxa"/>
          </w:tcPr>
          <w:p w14:paraId="46EC9E6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497</w:t>
            </w:r>
          </w:p>
        </w:tc>
      </w:tr>
      <w:tr w:rsidR="00932176" w:rsidRPr="00A72CEF" w14:paraId="3BC88D45"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C392310" w14:textId="77777777" w:rsidR="00932176" w:rsidRPr="00A72CEF" w:rsidRDefault="001D37B0">
            <w:pPr>
              <w:rPr>
                <w:b w:val="0"/>
                <w:color w:val="000000"/>
                <w:sz w:val="20"/>
                <w:szCs w:val="20"/>
              </w:rPr>
            </w:pPr>
            <w:r w:rsidRPr="00A72CEF">
              <w:rPr>
                <w:b w:val="0"/>
                <w:color w:val="000000"/>
                <w:sz w:val="20"/>
                <w:szCs w:val="20"/>
              </w:rPr>
              <w:t>ctx-lh-precentral</w:t>
            </w:r>
          </w:p>
        </w:tc>
        <w:tc>
          <w:tcPr>
            <w:tcW w:w="2417" w:type="dxa"/>
          </w:tcPr>
          <w:p w14:paraId="1703003F"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wm-lh-parstriangularis</w:t>
            </w:r>
          </w:p>
        </w:tc>
        <w:tc>
          <w:tcPr>
            <w:tcW w:w="883" w:type="dxa"/>
          </w:tcPr>
          <w:p w14:paraId="692D25C9"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040F7301"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0.269941514</w:t>
            </w:r>
          </w:p>
        </w:tc>
        <w:tc>
          <w:tcPr>
            <w:tcW w:w="990" w:type="dxa"/>
          </w:tcPr>
          <w:p w14:paraId="5FBB9ED0"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526</w:t>
            </w:r>
          </w:p>
        </w:tc>
      </w:tr>
      <w:tr w:rsidR="00932176" w:rsidRPr="00A72CEF" w14:paraId="0ACF7B1F"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17E065A3" w14:textId="77777777" w:rsidR="00932176" w:rsidRPr="00A72CEF" w:rsidRDefault="001D37B0">
            <w:pPr>
              <w:rPr>
                <w:b w:val="0"/>
                <w:color w:val="000000"/>
                <w:sz w:val="20"/>
                <w:szCs w:val="20"/>
              </w:rPr>
            </w:pPr>
            <w:r w:rsidRPr="00A72CEF">
              <w:rPr>
                <w:b w:val="0"/>
                <w:color w:val="000000"/>
                <w:sz w:val="20"/>
                <w:szCs w:val="20"/>
              </w:rPr>
              <w:t>Right-Thalamus-Proper</w:t>
            </w:r>
          </w:p>
        </w:tc>
        <w:tc>
          <w:tcPr>
            <w:tcW w:w="2417" w:type="dxa"/>
          </w:tcPr>
          <w:p w14:paraId="16A7E254"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Right-choroid-plexus</w:t>
            </w:r>
          </w:p>
        </w:tc>
        <w:tc>
          <w:tcPr>
            <w:tcW w:w="883" w:type="dxa"/>
          </w:tcPr>
          <w:p w14:paraId="41A26843"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0E86B194"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0.269831994</w:t>
            </w:r>
          </w:p>
        </w:tc>
        <w:tc>
          <w:tcPr>
            <w:tcW w:w="990" w:type="dxa"/>
          </w:tcPr>
          <w:p w14:paraId="60572912"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453</w:t>
            </w:r>
          </w:p>
        </w:tc>
      </w:tr>
      <w:tr w:rsidR="00932176" w:rsidRPr="00A72CEF" w14:paraId="56AF5294"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4B31719" w14:textId="77777777" w:rsidR="00932176" w:rsidRPr="00A72CEF" w:rsidRDefault="001D37B0">
            <w:pPr>
              <w:rPr>
                <w:b w:val="0"/>
                <w:color w:val="000000"/>
                <w:sz w:val="20"/>
                <w:szCs w:val="20"/>
              </w:rPr>
            </w:pPr>
            <w:r w:rsidRPr="00A72CEF">
              <w:rPr>
                <w:b w:val="0"/>
                <w:color w:val="000000"/>
                <w:sz w:val="20"/>
                <w:szCs w:val="20"/>
              </w:rPr>
              <w:t>ctx-rh-lateralorbitofrontal</w:t>
            </w:r>
          </w:p>
        </w:tc>
        <w:tc>
          <w:tcPr>
            <w:tcW w:w="2417" w:type="dxa"/>
          </w:tcPr>
          <w:p w14:paraId="7589F4D1"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wm-rh-rostralmiddlefrontal</w:t>
            </w:r>
          </w:p>
        </w:tc>
        <w:tc>
          <w:tcPr>
            <w:tcW w:w="883" w:type="dxa"/>
          </w:tcPr>
          <w:p w14:paraId="4881F4DB"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3C9B440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0.269275461</w:t>
            </w:r>
          </w:p>
        </w:tc>
        <w:tc>
          <w:tcPr>
            <w:tcW w:w="990" w:type="dxa"/>
          </w:tcPr>
          <w:p w14:paraId="2B8CE163"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461</w:t>
            </w:r>
          </w:p>
        </w:tc>
      </w:tr>
      <w:tr w:rsidR="00932176" w:rsidRPr="00A72CEF" w14:paraId="1403524E"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1EFFD9C6" w14:textId="77777777" w:rsidR="00932176" w:rsidRPr="00A72CEF" w:rsidRDefault="001D37B0">
            <w:pPr>
              <w:rPr>
                <w:b w:val="0"/>
                <w:color w:val="000000"/>
                <w:sz w:val="20"/>
                <w:szCs w:val="20"/>
              </w:rPr>
            </w:pPr>
            <w:r w:rsidRPr="00A72CEF">
              <w:rPr>
                <w:b w:val="0"/>
                <w:color w:val="000000"/>
                <w:sz w:val="20"/>
                <w:szCs w:val="20"/>
              </w:rPr>
              <w:t>Right-Accumbens-area</w:t>
            </w:r>
          </w:p>
        </w:tc>
        <w:tc>
          <w:tcPr>
            <w:tcW w:w="2417" w:type="dxa"/>
          </w:tcPr>
          <w:p w14:paraId="58524AE2"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Right-VentralDC</w:t>
            </w:r>
          </w:p>
        </w:tc>
        <w:tc>
          <w:tcPr>
            <w:tcW w:w="883" w:type="dxa"/>
          </w:tcPr>
          <w:p w14:paraId="680FA4A7"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3B2C91BB"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0.266105907</w:t>
            </w:r>
          </w:p>
        </w:tc>
        <w:tc>
          <w:tcPr>
            <w:tcW w:w="990" w:type="dxa"/>
          </w:tcPr>
          <w:p w14:paraId="37DF7E76"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538</w:t>
            </w:r>
          </w:p>
        </w:tc>
      </w:tr>
      <w:tr w:rsidR="00932176" w:rsidRPr="00A72CEF" w14:paraId="0405CF57"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E794137" w14:textId="77777777" w:rsidR="00932176" w:rsidRPr="00A72CEF" w:rsidRDefault="001D37B0">
            <w:pPr>
              <w:rPr>
                <w:b w:val="0"/>
                <w:color w:val="000000"/>
                <w:sz w:val="20"/>
                <w:szCs w:val="20"/>
              </w:rPr>
            </w:pPr>
            <w:r w:rsidRPr="00A72CEF">
              <w:rPr>
                <w:b w:val="0"/>
                <w:color w:val="000000"/>
                <w:sz w:val="20"/>
                <w:szCs w:val="20"/>
              </w:rPr>
              <w:t>Left-Pallidum</w:t>
            </w:r>
          </w:p>
        </w:tc>
        <w:tc>
          <w:tcPr>
            <w:tcW w:w="2417" w:type="dxa"/>
          </w:tcPr>
          <w:p w14:paraId="6CC7D4B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wm-lh-precentral</w:t>
            </w:r>
          </w:p>
        </w:tc>
        <w:tc>
          <w:tcPr>
            <w:tcW w:w="883" w:type="dxa"/>
          </w:tcPr>
          <w:p w14:paraId="493936DE"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32FAC52E"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0.262424115</w:t>
            </w:r>
          </w:p>
        </w:tc>
        <w:tc>
          <w:tcPr>
            <w:tcW w:w="990" w:type="dxa"/>
          </w:tcPr>
          <w:p w14:paraId="596B4A14"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449E37CA"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6DEFE98F" w14:textId="77777777" w:rsidR="00932176" w:rsidRPr="00A72CEF" w:rsidRDefault="001D37B0">
            <w:pPr>
              <w:rPr>
                <w:b w:val="0"/>
                <w:color w:val="000000"/>
                <w:sz w:val="20"/>
                <w:szCs w:val="20"/>
              </w:rPr>
            </w:pPr>
            <w:r w:rsidRPr="00A72CEF">
              <w:rPr>
                <w:b w:val="0"/>
                <w:color w:val="000000"/>
                <w:sz w:val="20"/>
                <w:szCs w:val="20"/>
              </w:rPr>
              <w:t>Right-Lateral-Ventricle</w:t>
            </w:r>
          </w:p>
        </w:tc>
        <w:tc>
          <w:tcPr>
            <w:tcW w:w="2417" w:type="dxa"/>
          </w:tcPr>
          <w:p w14:paraId="27E0128E"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Right-Caudate</w:t>
            </w:r>
          </w:p>
        </w:tc>
        <w:tc>
          <w:tcPr>
            <w:tcW w:w="883" w:type="dxa"/>
          </w:tcPr>
          <w:p w14:paraId="5A3491F3"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2DCFF23E"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0.261057699</w:t>
            </w:r>
          </w:p>
        </w:tc>
        <w:tc>
          <w:tcPr>
            <w:tcW w:w="990" w:type="dxa"/>
          </w:tcPr>
          <w:p w14:paraId="1D8CFBA2"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533</w:t>
            </w:r>
          </w:p>
        </w:tc>
      </w:tr>
      <w:tr w:rsidR="00932176" w:rsidRPr="00A72CEF" w14:paraId="14222F56"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4CF143B" w14:textId="77777777" w:rsidR="00932176" w:rsidRPr="00A72CEF" w:rsidRDefault="001D37B0">
            <w:pPr>
              <w:rPr>
                <w:b w:val="0"/>
                <w:color w:val="000000"/>
                <w:sz w:val="20"/>
                <w:szCs w:val="20"/>
              </w:rPr>
            </w:pPr>
            <w:r w:rsidRPr="00A72CEF">
              <w:rPr>
                <w:b w:val="0"/>
                <w:color w:val="000000"/>
                <w:sz w:val="20"/>
                <w:szCs w:val="20"/>
              </w:rPr>
              <w:t>Right-Lateral-Ventricle</w:t>
            </w:r>
          </w:p>
        </w:tc>
        <w:tc>
          <w:tcPr>
            <w:tcW w:w="2417" w:type="dxa"/>
          </w:tcPr>
          <w:p w14:paraId="1747D8BA"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wm-rh-lateralorbitofrontal</w:t>
            </w:r>
          </w:p>
        </w:tc>
        <w:tc>
          <w:tcPr>
            <w:tcW w:w="883" w:type="dxa"/>
          </w:tcPr>
          <w:p w14:paraId="3A52216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7BD7367D"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0.260880963</w:t>
            </w:r>
          </w:p>
        </w:tc>
        <w:tc>
          <w:tcPr>
            <w:tcW w:w="990" w:type="dxa"/>
          </w:tcPr>
          <w:p w14:paraId="0A5258B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537</w:t>
            </w:r>
          </w:p>
        </w:tc>
      </w:tr>
    </w:tbl>
    <w:p w14:paraId="7E7EBB53" w14:textId="77777777" w:rsidR="00A72CEF" w:rsidRDefault="00A72CEF" w:rsidP="004151FF">
      <w:pPr>
        <w:pStyle w:val="Heading5"/>
        <w:rPr>
          <w:rStyle w:val="Strong"/>
          <w:b w:val="0"/>
        </w:rPr>
      </w:pPr>
    </w:p>
    <w:p w14:paraId="5EE54B1F" w14:textId="77777777" w:rsidR="00A72CEF" w:rsidRPr="0009747B" w:rsidRDefault="00A72CEF">
      <w:pPr>
        <w:rPr>
          <w:rStyle w:val="Strong"/>
          <w:b w:val="0"/>
          <w:sz w:val="28"/>
          <w:rPrChange w:id="2222" w:author="David Mattie" w:date="2019-08-18T20:58:00Z">
            <w:rPr>
              <w:rStyle w:val="Strong"/>
              <w:b w:val="0"/>
            </w:rPr>
          </w:rPrChange>
        </w:rPr>
        <w:pPrChange w:id="2223" w:author="David Mattie" w:date="2019-08-18T20:58:00Z">
          <w:pPr>
            <w:pStyle w:val="Heading5"/>
          </w:pPr>
        </w:pPrChange>
      </w:pPr>
      <w:r w:rsidRPr="0009747B">
        <w:rPr>
          <w:rStyle w:val="Strong"/>
          <w:b w:val="0"/>
          <w:sz w:val="28"/>
          <w:rPrChange w:id="2224" w:author="David Mattie" w:date="2019-08-18T20:58:00Z">
            <w:rPr>
              <w:rStyle w:val="Strong"/>
              <w:b w:val="0"/>
            </w:rPr>
          </w:rPrChange>
        </w:rPr>
        <w:t>F</w:t>
      </w:r>
      <w:r w:rsidR="001D37B0" w:rsidRPr="0009747B">
        <w:rPr>
          <w:rStyle w:val="Strong"/>
          <w:b w:val="0"/>
          <w:sz w:val="28"/>
          <w:rPrChange w:id="2225" w:author="David Mattie" w:date="2019-08-18T20:58:00Z">
            <w:rPr>
              <w:rStyle w:val="Strong"/>
              <w:b w:val="0"/>
            </w:rPr>
          </w:rPrChange>
        </w:rPr>
        <w:t>indings</w:t>
      </w:r>
    </w:p>
    <w:p w14:paraId="1D7FDABA" w14:textId="77777777" w:rsidR="00A72CEF" w:rsidRDefault="00A72CEF" w:rsidP="00A72CEF"/>
    <w:p w14:paraId="4CF6CBB7" w14:textId="06CC6CBA" w:rsidR="00A72CEF" w:rsidDel="00D30961" w:rsidRDefault="00D30961">
      <w:pPr>
        <w:spacing w:line="480" w:lineRule="auto"/>
        <w:rPr>
          <w:del w:id="2226" w:author="David Mattie" w:date="2019-08-02T09:33:00Z"/>
        </w:rPr>
        <w:pPrChange w:id="2227" w:author="David Mattie" w:date="2019-08-02T09:34:00Z">
          <w:pPr/>
        </w:pPrChange>
      </w:pPr>
      <w:ins w:id="2228" w:author="David Mattie" w:date="2019-08-02T09:33:00Z">
        <w:r w:rsidRPr="00821082">
          <w:t xml:space="preserve">This </w:t>
        </w:r>
        <w:r>
          <w:t>is a</w:t>
        </w:r>
        <w:r w:rsidRPr="00821082">
          <w:t xml:space="preserve"> 3</w:t>
        </w:r>
        <w:r>
          <w:t>D</w:t>
        </w:r>
        <w:r w:rsidRPr="00821082">
          <w:t xml:space="preserve"> image rendering measure representing the</w:t>
        </w:r>
        <w:r>
          <w:t xml:space="preserve"> hemispheric asymmetry in the</w:t>
        </w:r>
        <w:r w:rsidRPr="00821082">
          <w:t xml:space="preserve"> glyphs or strokes used to draw the fiber tract visually.  This measure is included to support future assessment.</w:t>
        </w:r>
      </w:ins>
      <w:del w:id="2229" w:author="David Mattie" w:date="2019-08-02T09:33:00Z">
        <w:r w:rsidR="00A72CEF" w:rsidDel="00D30961">
          <w:delText>Lorem ipsum</w:delText>
        </w:r>
      </w:del>
    </w:p>
    <w:p w14:paraId="32F20386" w14:textId="77777777" w:rsidR="00A72CEF" w:rsidRPr="00A72CEF" w:rsidRDefault="00A72CEF">
      <w:pPr>
        <w:spacing w:line="480" w:lineRule="auto"/>
        <w:pPrChange w:id="2230" w:author="David Mattie" w:date="2019-08-02T09:34:00Z">
          <w:pPr/>
        </w:pPrChange>
      </w:pPr>
    </w:p>
    <w:p w14:paraId="097DEF92" w14:textId="77777777" w:rsidR="00932176" w:rsidRDefault="00A72CEF" w:rsidP="000D7870">
      <w:r>
        <w:rPr>
          <w:noProof/>
        </w:rPr>
        <w:lastRenderedPageBreak/>
        <w:drawing>
          <wp:inline distT="0" distB="0" distL="0" distR="0" wp14:anchorId="0F6C4FE2" wp14:editId="494145ED">
            <wp:extent cx="5486400" cy="5486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nesToRender-asymidx-Pairplot-al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3F5C56E2" w14:textId="5A43A322" w:rsidR="00932176" w:rsidRDefault="001D37B0" w:rsidP="00A72CEF">
      <w:pPr>
        <w:pStyle w:val="Caption"/>
        <w:jc w:val="center"/>
      </w:pPr>
      <w:r>
        <w:t xml:space="preserve">Figure </w:t>
      </w:r>
      <w:r>
        <w:fldChar w:fldCharType="begin"/>
      </w:r>
      <w:r>
        <w:instrText>SEQ Figure \* ARABIC</w:instrText>
      </w:r>
      <w:r>
        <w:fldChar w:fldCharType="separate"/>
      </w:r>
      <w:ins w:id="2231" w:author="David Mattie" w:date="2019-08-19T08:44:00Z">
        <w:r w:rsidR="002B3FE8">
          <w:rPr>
            <w:noProof/>
          </w:rPr>
          <w:t>26</w:t>
        </w:r>
      </w:ins>
      <w:del w:id="2232" w:author="David Mattie" w:date="2019-08-01T18:20:00Z">
        <w:r w:rsidR="00A72CEF" w:rsidDel="00E7462C">
          <w:rPr>
            <w:noProof/>
          </w:rPr>
          <w:delText>21</w:delText>
        </w:r>
      </w:del>
      <w:r>
        <w:fldChar w:fldCharType="end"/>
      </w:r>
      <w:r>
        <w:t xml:space="preserve"> - Lines to Render Asymmetry Index effect size per measure</w:t>
      </w:r>
    </w:p>
    <w:p w14:paraId="547DE156" w14:textId="77777777" w:rsidR="00A72CEF" w:rsidRDefault="00A72CEF">
      <w:pPr>
        <w:pStyle w:val="Heading4"/>
        <w:numPr>
          <w:ilvl w:val="3"/>
          <w:numId w:val="2"/>
        </w:numPr>
        <w:rPr>
          <w:rStyle w:val="Strong"/>
          <w:b w:val="0"/>
        </w:rPr>
      </w:pPr>
    </w:p>
    <w:p w14:paraId="7C3A73C9" w14:textId="77777777" w:rsidR="00932176" w:rsidRDefault="001D37B0">
      <w:pPr>
        <w:pStyle w:val="Heading4"/>
        <w:numPr>
          <w:ilvl w:val="3"/>
          <w:numId w:val="2"/>
        </w:numPr>
        <w:rPr>
          <w:rStyle w:val="Strong"/>
          <w:b w:val="0"/>
        </w:rPr>
      </w:pPr>
      <w:bookmarkStart w:id="2233" w:name="_Toc17056293"/>
      <w:r>
        <w:rPr>
          <w:rStyle w:val="Strong"/>
          <w:b w:val="0"/>
        </w:rPr>
        <w:t>Tracts to Render – Asymmetry Index</w:t>
      </w:r>
      <w:bookmarkEnd w:id="2233"/>
    </w:p>
    <w:p w14:paraId="6978D429" w14:textId="42F43B79"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2234" w:author="David Mattie" w:date="2019-08-19T08:44:00Z">
        <w:r w:rsidR="002B3FE8">
          <w:rPr>
            <w:noProof/>
          </w:rPr>
          <w:t>13</w:t>
        </w:r>
      </w:ins>
      <w:del w:id="2235" w:author="David Mattie" w:date="2019-08-01T18:27:00Z">
        <w:r w:rsidR="00F34881" w:rsidDel="00E7462C">
          <w:rPr>
            <w:noProof/>
          </w:rPr>
          <w:delText>12</w:delText>
        </w:r>
      </w:del>
      <w:r w:rsidR="00E32EA6">
        <w:rPr>
          <w:noProof/>
        </w:rPr>
        <w:fldChar w:fldCharType="end"/>
      </w:r>
      <w:r>
        <w:t xml:space="preserve"> - </w:t>
      </w:r>
      <w:r w:rsidRPr="00A8732A">
        <w:t xml:space="preserve">Largest effect size for gender when measuring </w:t>
      </w:r>
      <w:r>
        <w:t>Tracts to Render Asymmetry</w:t>
      </w:r>
    </w:p>
    <w:tbl>
      <w:tblPr>
        <w:tblStyle w:val="PlainTable2"/>
        <w:tblW w:w="8315" w:type="dxa"/>
        <w:tblLook w:val="04A0" w:firstRow="1" w:lastRow="0" w:firstColumn="1" w:lastColumn="0" w:noHBand="0" w:noVBand="1"/>
      </w:tblPr>
      <w:tblGrid>
        <w:gridCol w:w="2194"/>
        <w:gridCol w:w="2446"/>
        <w:gridCol w:w="816"/>
        <w:gridCol w:w="1161"/>
        <w:gridCol w:w="1698"/>
      </w:tblGrid>
      <w:tr w:rsidR="00932176" w14:paraId="5BD6DE4A" w14:textId="77777777" w:rsidTr="000B63D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5B7029B2" w14:textId="77777777" w:rsidR="00932176" w:rsidRPr="00A72CEF" w:rsidRDefault="001D37B0">
            <w:pPr>
              <w:rPr>
                <w:bCs w:val="0"/>
                <w:color w:val="000000"/>
                <w:sz w:val="18"/>
                <w:szCs w:val="18"/>
              </w:rPr>
            </w:pPr>
            <w:r w:rsidRPr="00A72CEF">
              <w:rPr>
                <w:bCs w:val="0"/>
                <w:color w:val="000000"/>
                <w:sz w:val="18"/>
                <w:szCs w:val="18"/>
              </w:rPr>
              <w:t>ROI Start</w:t>
            </w:r>
          </w:p>
        </w:tc>
        <w:tc>
          <w:tcPr>
            <w:tcW w:w="2446" w:type="dxa"/>
          </w:tcPr>
          <w:p w14:paraId="78FC74B7"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ROI End</w:t>
            </w:r>
          </w:p>
        </w:tc>
        <w:tc>
          <w:tcPr>
            <w:tcW w:w="816" w:type="dxa"/>
          </w:tcPr>
          <w:p w14:paraId="081695A2"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Method</w:t>
            </w:r>
          </w:p>
        </w:tc>
        <w:tc>
          <w:tcPr>
            <w:tcW w:w="1161" w:type="dxa"/>
          </w:tcPr>
          <w:p w14:paraId="657712C9"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Effect Size</w:t>
            </w:r>
          </w:p>
        </w:tc>
        <w:tc>
          <w:tcPr>
            <w:tcW w:w="1698" w:type="dxa"/>
          </w:tcPr>
          <w:p w14:paraId="241885EF"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Non Null Measures</w:t>
            </w:r>
          </w:p>
        </w:tc>
      </w:tr>
      <w:tr w:rsidR="00932176" w14:paraId="0FDA5F2D"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5D1AAD20" w14:textId="77777777" w:rsidR="00932176" w:rsidRPr="00A72CEF" w:rsidRDefault="001D37B0">
            <w:pPr>
              <w:rPr>
                <w:b w:val="0"/>
                <w:color w:val="000000"/>
                <w:sz w:val="18"/>
                <w:szCs w:val="18"/>
              </w:rPr>
            </w:pPr>
            <w:r w:rsidRPr="00A72CEF">
              <w:rPr>
                <w:b w:val="0"/>
                <w:color w:val="000000"/>
                <w:sz w:val="18"/>
                <w:szCs w:val="18"/>
              </w:rPr>
              <w:t>Right-Caudate</w:t>
            </w:r>
          </w:p>
        </w:tc>
        <w:tc>
          <w:tcPr>
            <w:tcW w:w="2446" w:type="dxa"/>
          </w:tcPr>
          <w:p w14:paraId="6370823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wm-rh-lateralorbitofrontal</w:t>
            </w:r>
          </w:p>
        </w:tc>
        <w:tc>
          <w:tcPr>
            <w:tcW w:w="816" w:type="dxa"/>
          </w:tcPr>
          <w:p w14:paraId="6E40266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2E0F61D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0.326892033</w:t>
            </w:r>
          </w:p>
        </w:tc>
        <w:tc>
          <w:tcPr>
            <w:tcW w:w="1698" w:type="dxa"/>
          </w:tcPr>
          <w:p w14:paraId="1F29562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08912DE1"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781E863" w14:textId="77777777" w:rsidR="00932176" w:rsidRPr="00A72CEF" w:rsidRDefault="001D37B0">
            <w:pPr>
              <w:rPr>
                <w:b w:val="0"/>
                <w:color w:val="000000"/>
                <w:sz w:val="18"/>
                <w:szCs w:val="18"/>
              </w:rPr>
            </w:pPr>
            <w:r w:rsidRPr="00A72CEF">
              <w:rPr>
                <w:b w:val="0"/>
                <w:color w:val="000000"/>
                <w:sz w:val="18"/>
                <w:szCs w:val="18"/>
              </w:rPr>
              <w:t>ctx-lh-bankssts</w:t>
            </w:r>
          </w:p>
        </w:tc>
        <w:tc>
          <w:tcPr>
            <w:tcW w:w="2446" w:type="dxa"/>
          </w:tcPr>
          <w:p w14:paraId="5DBCE9C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ctx-lh-superiortemporal</w:t>
            </w:r>
          </w:p>
        </w:tc>
        <w:tc>
          <w:tcPr>
            <w:tcW w:w="816" w:type="dxa"/>
          </w:tcPr>
          <w:p w14:paraId="3361E3B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roi_end</w:t>
            </w:r>
          </w:p>
        </w:tc>
        <w:tc>
          <w:tcPr>
            <w:tcW w:w="1161" w:type="dxa"/>
          </w:tcPr>
          <w:p w14:paraId="4D68DA1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0.323394018</w:t>
            </w:r>
          </w:p>
        </w:tc>
        <w:tc>
          <w:tcPr>
            <w:tcW w:w="1698" w:type="dxa"/>
          </w:tcPr>
          <w:p w14:paraId="4A826CB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541</w:t>
            </w:r>
          </w:p>
        </w:tc>
      </w:tr>
      <w:tr w:rsidR="00932176" w14:paraId="702B742D"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499C736" w14:textId="77777777" w:rsidR="00932176" w:rsidRPr="00A72CEF" w:rsidRDefault="001D37B0">
            <w:pPr>
              <w:rPr>
                <w:b w:val="0"/>
                <w:color w:val="000000"/>
                <w:sz w:val="18"/>
                <w:szCs w:val="18"/>
              </w:rPr>
            </w:pPr>
            <w:r w:rsidRPr="00A72CEF">
              <w:rPr>
                <w:b w:val="0"/>
                <w:color w:val="000000"/>
                <w:sz w:val="18"/>
                <w:szCs w:val="18"/>
              </w:rPr>
              <w:t>Left-choroid-plexus</w:t>
            </w:r>
          </w:p>
        </w:tc>
        <w:tc>
          <w:tcPr>
            <w:tcW w:w="2446" w:type="dxa"/>
          </w:tcPr>
          <w:p w14:paraId="5A7C3E7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wm-rh-superiortemporal</w:t>
            </w:r>
          </w:p>
        </w:tc>
        <w:tc>
          <w:tcPr>
            <w:tcW w:w="816" w:type="dxa"/>
          </w:tcPr>
          <w:p w14:paraId="6B75C2A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1FBA90C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0.305799141</w:t>
            </w:r>
          </w:p>
        </w:tc>
        <w:tc>
          <w:tcPr>
            <w:tcW w:w="1698" w:type="dxa"/>
          </w:tcPr>
          <w:p w14:paraId="5351475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496</w:t>
            </w:r>
          </w:p>
        </w:tc>
      </w:tr>
      <w:tr w:rsidR="00932176" w14:paraId="1881403C"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E14E7CB" w14:textId="77777777" w:rsidR="00932176" w:rsidRPr="00A72CEF" w:rsidRDefault="001D37B0">
            <w:pPr>
              <w:rPr>
                <w:b w:val="0"/>
                <w:color w:val="000000"/>
                <w:sz w:val="18"/>
                <w:szCs w:val="18"/>
              </w:rPr>
            </w:pPr>
            <w:r w:rsidRPr="00A72CEF">
              <w:rPr>
                <w:b w:val="0"/>
                <w:color w:val="000000"/>
                <w:sz w:val="18"/>
                <w:szCs w:val="18"/>
              </w:rPr>
              <w:t>wm-rh-rostralmiddlefrontal</w:t>
            </w:r>
          </w:p>
        </w:tc>
        <w:tc>
          <w:tcPr>
            <w:tcW w:w="2446" w:type="dxa"/>
          </w:tcPr>
          <w:p w14:paraId="130D43E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wm-rh-superiorparietal</w:t>
            </w:r>
          </w:p>
        </w:tc>
        <w:tc>
          <w:tcPr>
            <w:tcW w:w="816" w:type="dxa"/>
          </w:tcPr>
          <w:p w14:paraId="7EF35AC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58EF287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0.304050826</w:t>
            </w:r>
          </w:p>
        </w:tc>
        <w:tc>
          <w:tcPr>
            <w:tcW w:w="1698" w:type="dxa"/>
          </w:tcPr>
          <w:p w14:paraId="69EF32E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533</w:t>
            </w:r>
          </w:p>
        </w:tc>
      </w:tr>
      <w:tr w:rsidR="00932176" w14:paraId="120FBAB0"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3189EFA0" w14:textId="77777777" w:rsidR="00932176" w:rsidRPr="00A72CEF" w:rsidRDefault="001D37B0">
            <w:pPr>
              <w:rPr>
                <w:b w:val="0"/>
                <w:color w:val="000000"/>
                <w:sz w:val="18"/>
                <w:szCs w:val="18"/>
              </w:rPr>
            </w:pPr>
            <w:r w:rsidRPr="00A72CEF">
              <w:rPr>
                <w:b w:val="0"/>
                <w:color w:val="000000"/>
                <w:sz w:val="18"/>
                <w:szCs w:val="18"/>
              </w:rPr>
              <w:t>ctx-lh-lateraloccipital</w:t>
            </w:r>
          </w:p>
        </w:tc>
        <w:tc>
          <w:tcPr>
            <w:tcW w:w="2446" w:type="dxa"/>
          </w:tcPr>
          <w:p w14:paraId="13BA9EF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ctx-lh-middletemporal</w:t>
            </w:r>
          </w:p>
        </w:tc>
        <w:tc>
          <w:tcPr>
            <w:tcW w:w="816" w:type="dxa"/>
          </w:tcPr>
          <w:p w14:paraId="7970913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6E80BD8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0.2974253</w:t>
            </w:r>
          </w:p>
        </w:tc>
        <w:tc>
          <w:tcPr>
            <w:tcW w:w="1698" w:type="dxa"/>
          </w:tcPr>
          <w:p w14:paraId="5BF2F0E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6B296AC2"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0079A857" w14:textId="77777777" w:rsidR="00932176" w:rsidRPr="00A72CEF" w:rsidRDefault="001D37B0">
            <w:pPr>
              <w:rPr>
                <w:b w:val="0"/>
                <w:color w:val="000000"/>
                <w:sz w:val="18"/>
                <w:szCs w:val="18"/>
              </w:rPr>
            </w:pPr>
            <w:r w:rsidRPr="00A72CEF">
              <w:rPr>
                <w:b w:val="0"/>
                <w:color w:val="000000"/>
                <w:sz w:val="18"/>
                <w:szCs w:val="18"/>
              </w:rPr>
              <w:t>wm-rh-superiorfrontal</w:t>
            </w:r>
          </w:p>
        </w:tc>
        <w:tc>
          <w:tcPr>
            <w:tcW w:w="2446" w:type="dxa"/>
          </w:tcPr>
          <w:p w14:paraId="563BC02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wm-rh-superiortemporal</w:t>
            </w:r>
          </w:p>
        </w:tc>
        <w:tc>
          <w:tcPr>
            <w:tcW w:w="816" w:type="dxa"/>
          </w:tcPr>
          <w:p w14:paraId="4D46D0D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30C68A0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0.293029546</w:t>
            </w:r>
          </w:p>
        </w:tc>
        <w:tc>
          <w:tcPr>
            <w:tcW w:w="1698" w:type="dxa"/>
          </w:tcPr>
          <w:p w14:paraId="4BAA9BD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489</w:t>
            </w:r>
          </w:p>
        </w:tc>
      </w:tr>
      <w:tr w:rsidR="00932176" w14:paraId="7D0DC3C6"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2EF184A5" w14:textId="77777777" w:rsidR="00932176" w:rsidRPr="00A72CEF" w:rsidRDefault="001D37B0">
            <w:pPr>
              <w:rPr>
                <w:b w:val="0"/>
                <w:color w:val="000000"/>
                <w:sz w:val="18"/>
                <w:szCs w:val="18"/>
              </w:rPr>
            </w:pPr>
            <w:r w:rsidRPr="00A72CEF">
              <w:rPr>
                <w:b w:val="0"/>
                <w:color w:val="000000"/>
                <w:sz w:val="18"/>
                <w:szCs w:val="18"/>
              </w:rPr>
              <w:t>ctx-lh-rostralmiddlefrontal</w:t>
            </w:r>
          </w:p>
        </w:tc>
        <w:tc>
          <w:tcPr>
            <w:tcW w:w="2446" w:type="dxa"/>
          </w:tcPr>
          <w:p w14:paraId="027A84A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wm-rh-lateralorbitofrontal</w:t>
            </w:r>
          </w:p>
        </w:tc>
        <w:tc>
          <w:tcPr>
            <w:tcW w:w="816" w:type="dxa"/>
          </w:tcPr>
          <w:p w14:paraId="313F1AC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5CF2718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0.291462302</w:t>
            </w:r>
          </w:p>
        </w:tc>
        <w:tc>
          <w:tcPr>
            <w:tcW w:w="1698" w:type="dxa"/>
          </w:tcPr>
          <w:p w14:paraId="5BF910F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452</w:t>
            </w:r>
          </w:p>
        </w:tc>
      </w:tr>
      <w:tr w:rsidR="00932176" w14:paraId="628B503E"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41C8B87" w14:textId="77777777" w:rsidR="00932176" w:rsidRPr="00A72CEF" w:rsidRDefault="001D37B0">
            <w:pPr>
              <w:rPr>
                <w:b w:val="0"/>
                <w:color w:val="000000"/>
                <w:sz w:val="18"/>
                <w:szCs w:val="18"/>
              </w:rPr>
            </w:pPr>
            <w:r w:rsidRPr="00A72CEF">
              <w:rPr>
                <w:b w:val="0"/>
                <w:color w:val="000000"/>
                <w:sz w:val="18"/>
                <w:szCs w:val="18"/>
              </w:rPr>
              <w:t>ctx-rh-lateralorbitofrontal</w:t>
            </w:r>
          </w:p>
        </w:tc>
        <w:tc>
          <w:tcPr>
            <w:tcW w:w="2446" w:type="dxa"/>
          </w:tcPr>
          <w:p w14:paraId="2621729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wm-rh-rostralmiddlefrontal</w:t>
            </w:r>
          </w:p>
        </w:tc>
        <w:tc>
          <w:tcPr>
            <w:tcW w:w="816" w:type="dxa"/>
          </w:tcPr>
          <w:p w14:paraId="6C36D03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roi_end</w:t>
            </w:r>
          </w:p>
        </w:tc>
        <w:tc>
          <w:tcPr>
            <w:tcW w:w="1161" w:type="dxa"/>
          </w:tcPr>
          <w:p w14:paraId="0DDDDBD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0.284597775</w:t>
            </w:r>
          </w:p>
        </w:tc>
        <w:tc>
          <w:tcPr>
            <w:tcW w:w="1698" w:type="dxa"/>
          </w:tcPr>
          <w:p w14:paraId="1348951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461</w:t>
            </w:r>
          </w:p>
        </w:tc>
      </w:tr>
      <w:tr w:rsidR="00932176" w14:paraId="09F9C6BB"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59234AA" w14:textId="77777777" w:rsidR="00932176" w:rsidRPr="00A72CEF" w:rsidRDefault="001D37B0">
            <w:pPr>
              <w:rPr>
                <w:b w:val="0"/>
                <w:color w:val="000000"/>
                <w:sz w:val="18"/>
                <w:szCs w:val="18"/>
              </w:rPr>
            </w:pPr>
            <w:r w:rsidRPr="00A72CEF">
              <w:rPr>
                <w:b w:val="0"/>
                <w:color w:val="000000"/>
                <w:sz w:val="18"/>
                <w:szCs w:val="18"/>
              </w:rPr>
              <w:lastRenderedPageBreak/>
              <w:t>ctx-lh-inferiorparietal</w:t>
            </w:r>
          </w:p>
        </w:tc>
        <w:tc>
          <w:tcPr>
            <w:tcW w:w="2446" w:type="dxa"/>
          </w:tcPr>
          <w:p w14:paraId="24FB24F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wm-lh-transversetemporal</w:t>
            </w:r>
          </w:p>
        </w:tc>
        <w:tc>
          <w:tcPr>
            <w:tcW w:w="816" w:type="dxa"/>
          </w:tcPr>
          <w:p w14:paraId="51C4FA7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0CC92A3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0.282486003</w:t>
            </w:r>
          </w:p>
        </w:tc>
        <w:tc>
          <w:tcPr>
            <w:tcW w:w="1698" w:type="dxa"/>
          </w:tcPr>
          <w:p w14:paraId="1C65D71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503</w:t>
            </w:r>
          </w:p>
        </w:tc>
      </w:tr>
      <w:tr w:rsidR="00932176" w14:paraId="2CA02AF4"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E49B5F2" w14:textId="77777777" w:rsidR="00932176" w:rsidRPr="00A72CEF" w:rsidRDefault="001D37B0">
            <w:pPr>
              <w:rPr>
                <w:b w:val="0"/>
                <w:color w:val="000000"/>
                <w:sz w:val="18"/>
                <w:szCs w:val="18"/>
              </w:rPr>
            </w:pPr>
            <w:r w:rsidRPr="00A72CEF">
              <w:rPr>
                <w:b w:val="0"/>
                <w:color w:val="000000"/>
                <w:sz w:val="18"/>
                <w:szCs w:val="18"/>
              </w:rPr>
              <w:t>ctx-lh-middletemporal</w:t>
            </w:r>
          </w:p>
        </w:tc>
        <w:tc>
          <w:tcPr>
            <w:tcW w:w="2446" w:type="dxa"/>
          </w:tcPr>
          <w:p w14:paraId="7CD5DFB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wm-lh-lateraloccipital</w:t>
            </w:r>
          </w:p>
        </w:tc>
        <w:tc>
          <w:tcPr>
            <w:tcW w:w="816" w:type="dxa"/>
          </w:tcPr>
          <w:p w14:paraId="33F4C21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4FC7501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0.281989463</w:t>
            </w:r>
          </w:p>
        </w:tc>
        <w:tc>
          <w:tcPr>
            <w:tcW w:w="1698" w:type="dxa"/>
          </w:tcPr>
          <w:p w14:paraId="2C574FE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540</w:t>
            </w:r>
          </w:p>
        </w:tc>
      </w:tr>
      <w:tr w:rsidR="00932176" w14:paraId="3EECF99A"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79C9FAB" w14:textId="77777777" w:rsidR="00932176" w:rsidRPr="00A72CEF" w:rsidRDefault="001D37B0">
            <w:pPr>
              <w:rPr>
                <w:b w:val="0"/>
                <w:color w:val="000000"/>
                <w:sz w:val="18"/>
                <w:szCs w:val="18"/>
              </w:rPr>
            </w:pPr>
            <w:r w:rsidRPr="00A72CEF">
              <w:rPr>
                <w:b w:val="0"/>
                <w:color w:val="000000"/>
                <w:sz w:val="18"/>
                <w:szCs w:val="18"/>
              </w:rPr>
              <w:t>ctx-rh-entorhinal</w:t>
            </w:r>
          </w:p>
        </w:tc>
        <w:tc>
          <w:tcPr>
            <w:tcW w:w="2446" w:type="dxa"/>
          </w:tcPr>
          <w:p w14:paraId="6EA6327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ctx-rh-parahippocampal</w:t>
            </w:r>
          </w:p>
        </w:tc>
        <w:tc>
          <w:tcPr>
            <w:tcW w:w="816" w:type="dxa"/>
          </w:tcPr>
          <w:p w14:paraId="78EB0D24"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6C641F7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0.274146482</w:t>
            </w:r>
          </w:p>
        </w:tc>
        <w:tc>
          <w:tcPr>
            <w:tcW w:w="1698" w:type="dxa"/>
          </w:tcPr>
          <w:p w14:paraId="58187FD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539</w:t>
            </w:r>
          </w:p>
        </w:tc>
      </w:tr>
      <w:tr w:rsidR="00932176" w14:paraId="1D89598D"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24306004" w14:textId="77777777" w:rsidR="00932176" w:rsidRPr="00A72CEF" w:rsidRDefault="001D37B0">
            <w:pPr>
              <w:rPr>
                <w:b w:val="0"/>
                <w:color w:val="000000"/>
                <w:sz w:val="18"/>
                <w:szCs w:val="18"/>
              </w:rPr>
            </w:pPr>
            <w:r w:rsidRPr="00A72CEF">
              <w:rPr>
                <w:b w:val="0"/>
                <w:color w:val="000000"/>
                <w:sz w:val="18"/>
                <w:szCs w:val="18"/>
              </w:rPr>
              <w:t>ctx-lh-precentral</w:t>
            </w:r>
          </w:p>
        </w:tc>
        <w:tc>
          <w:tcPr>
            <w:tcW w:w="2446" w:type="dxa"/>
          </w:tcPr>
          <w:p w14:paraId="6EE02F7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wm-lh-parstriangularis</w:t>
            </w:r>
          </w:p>
        </w:tc>
        <w:tc>
          <w:tcPr>
            <w:tcW w:w="816" w:type="dxa"/>
          </w:tcPr>
          <w:p w14:paraId="298A33B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35EF9A0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0.273650951</w:t>
            </w:r>
          </w:p>
        </w:tc>
        <w:tc>
          <w:tcPr>
            <w:tcW w:w="1698" w:type="dxa"/>
          </w:tcPr>
          <w:p w14:paraId="43F4B32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526</w:t>
            </w:r>
          </w:p>
        </w:tc>
      </w:tr>
      <w:tr w:rsidR="00932176" w14:paraId="01EA4899"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393D3829" w14:textId="77777777" w:rsidR="00932176" w:rsidRPr="00A72CEF" w:rsidRDefault="001D37B0">
            <w:pPr>
              <w:rPr>
                <w:b w:val="0"/>
                <w:color w:val="000000"/>
                <w:sz w:val="18"/>
                <w:szCs w:val="18"/>
              </w:rPr>
            </w:pPr>
            <w:r w:rsidRPr="00A72CEF">
              <w:rPr>
                <w:b w:val="0"/>
                <w:color w:val="000000"/>
                <w:sz w:val="18"/>
                <w:szCs w:val="18"/>
              </w:rPr>
              <w:t>ctx-lh-precuneus</w:t>
            </w:r>
          </w:p>
        </w:tc>
        <w:tc>
          <w:tcPr>
            <w:tcW w:w="2446" w:type="dxa"/>
          </w:tcPr>
          <w:p w14:paraId="7CA050B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wm-lh-lingual</w:t>
            </w:r>
          </w:p>
        </w:tc>
        <w:tc>
          <w:tcPr>
            <w:tcW w:w="816" w:type="dxa"/>
          </w:tcPr>
          <w:p w14:paraId="2D46465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7C045B6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0.27302815</w:t>
            </w:r>
          </w:p>
        </w:tc>
        <w:tc>
          <w:tcPr>
            <w:tcW w:w="1698" w:type="dxa"/>
          </w:tcPr>
          <w:p w14:paraId="4E327CC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59FD65A6"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3EFC8B0" w14:textId="77777777" w:rsidR="00932176" w:rsidRPr="00A72CEF" w:rsidRDefault="001D37B0">
            <w:pPr>
              <w:rPr>
                <w:b w:val="0"/>
                <w:color w:val="000000"/>
                <w:sz w:val="18"/>
                <w:szCs w:val="18"/>
              </w:rPr>
            </w:pPr>
            <w:r w:rsidRPr="00A72CEF">
              <w:rPr>
                <w:b w:val="0"/>
                <w:color w:val="000000"/>
                <w:sz w:val="18"/>
                <w:szCs w:val="18"/>
              </w:rPr>
              <w:t>Left-Lateral-Ventricle</w:t>
            </w:r>
          </w:p>
        </w:tc>
        <w:tc>
          <w:tcPr>
            <w:tcW w:w="2446" w:type="dxa"/>
          </w:tcPr>
          <w:p w14:paraId="70F2B6C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wm-rh-caudalanteriorcingulate</w:t>
            </w:r>
          </w:p>
        </w:tc>
        <w:tc>
          <w:tcPr>
            <w:tcW w:w="816" w:type="dxa"/>
          </w:tcPr>
          <w:p w14:paraId="2A5A823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6D41C84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0.27165137</w:t>
            </w:r>
          </w:p>
        </w:tc>
        <w:tc>
          <w:tcPr>
            <w:tcW w:w="1698" w:type="dxa"/>
          </w:tcPr>
          <w:p w14:paraId="0FAC246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501</w:t>
            </w:r>
          </w:p>
        </w:tc>
      </w:tr>
      <w:tr w:rsidR="00932176" w14:paraId="35B7B4DD"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69317029" w14:textId="77777777" w:rsidR="00932176" w:rsidRPr="00A72CEF" w:rsidRDefault="001D37B0">
            <w:pPr>
              <w:rPr>
                <w:b w:val="0"/>
                <w:color w:val="000000"/>
                <w:sz w:val="18"/>
                <w:szCs w:val="18"/>
              </w:rPr>
            </w:pPr>
            <w:r w:rsidRPr="00A72CEF">
              <w:rPr>
                <w:b w:val="0"/>
                <w:color w:val="000000"/>
                <w:sz w:val="18"/>
                <w:szCs w:val="18"/>
              </w:rPr>
              <w:t>wm-lh-postcentral</w:t>
            </w:r>
          </w:p>
        </w:tc>
        <w:tc>
          <w:tcPr>
            <w:tcW w:w="2446" w:type="dxa"/>
          </w:tcPr>
          <w:p w14:paraId="28A8D37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wm-lh-precentral</w:t>
            </w:r>
          </w:p>
        </w:tc>
        <w:tc>
          <w:tcPr>
            <w:tcW w:w="816" w:type="dxa"/>
          </w:tcPr>
          <w:p w14:paraId="6FC4B49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roi_end</w:t>
            </w:r>
          </w:p>
        </w:tc>
        <w:tc>
          <w:tcPr>
            <w:tcW w:w="1161" w:type="dxa"/>
          </w:tcPr>
          <w:p w14:paraId="685138E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0.270888612</w:t>
            </w:r>
          </w:p>
        </w:tc>
        <w:tc>
          <w:tcPr>
            <w:tcW w:w="1698" w:type="dxa"/>
          </w:tcPr>
          <w:p w14:paraId="0F0108B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1EA773E1"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63A24319" w14:textId="77777777" w:rsidR="00932176" w:rsidRPr="00A72CEF" w:rsidRDefault="001D37B0">
            <w:pPr>
              <w:rPr>
                <w:b w:val="0"/>
                <w:color w:val="000000"/>
                <w:sz w:val="18"/>
                <w:szCs w:val="18"/>
              </w:rPr>
            </w:pPr>
            <w:r w:rsidRPr="00A72CEF">
              <w:rPr>
                <w:b w:val="0"/>
                <w:color w:val="000000"/>
                <w:sz w:val="18"/>
                <w:szCs w:val="18"/>
              </w:rPr>
              <w:t>ctx-lh-lingual</w:t>
            </w:r>
          </w:p>
        </w:tc>
        <w:tc>
          <w:tcPr>
            <w:tcW w:w="2446" w:type="dxa"/>
          </w:tcPr>
          <w:p w14:paraId="62F4F47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ctx-lh-precuneus</w:t>
            </w:r>
          </w:p>
        </w:tc>
        <w:tc>
          <w:tcPr>
            <w:tcW w:w="816" w:type="dxa"/>
          </w:tcPr>
          <w:p w14:paraId="6A545A8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4121648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0.2704043</w:t>
            </w:r>
          </w:p>
        </w:tc>
        <w:tc>
          <w:tcPr>
            <w:tcW w:w="1698" w:type="dxa"/>
          </w:tcPr>
          <w:p w14:paraId="3919679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540</w:t>
            </w:r>
          </w:p>
        </w:tc>
      </w:tr>
    </w:tbl>
    <w:p w14:paraId="191553C9" w14:textId="77777777" w:rsidR="00932176" w:rsidRDefault="00932176">
      <w:pPr>
        <w:rPr>
          <w:rStyle w:val="Strong"/>
        </w:rPr>
      </w:pPr>
    </w:p>
    <w:p w14:paraId="623BFFB6" w14:textId="77777777" w:rsidR="00A72CEF" w:rsidRPr="0009747B" w:rsidRDefault="00A72CEF">
      <w:pPr>
        <w:rPr>
          <w:rStyle w:val="Strong"/>
          <w:b w:val="0"/>
          <w:sz w:val="28"/>
          <w:rPrChange w:id="2236" w:author="David Mattie" w:date="2019-08-18T20:58:00Z">
            <w:rPr>
              <w:rStyle w:val="Strong"/>
              <w:rFonts w:ascii="Times New Roman" w:hAnsi="Times New Roman" w:cs="Times New Roman"/>
              <w:color w:val="auto"/>
            </w:rPr>
          </w:rPrChange>
        </w:rPr>
        <w:pPrChange w:id="2237" w:author="David Mattie" w:date="2019-08-18T20:58:00Z">
          <w:pPr>
            <w:pStyle w:val="Heading5"/>
          </w:pPr>
        </w:pPrChange>
      </w:pPr>
      <w:r w:rsidRPr="0009747B">
        <w:rPr>
          <w:rStyle w:val="Strong"/>
          <w:b w:val="0"/>
          <w:sz w:val="28"/>
          <w:rPrChange w:id="2238" w:author="David Mattie" w:date="2019-08-18T20:58:00Z">
            <w:rPr>
              <w:rStyle w:val="Strong"/>
            </w:rPr>
          </w:rPrChange>
        </w:rPr>
        <w:t>Findings</w:t>
      </w:r>
    </w:p>
    <w:p w14:paraId="0D00FC8A" w14:textId="77777777" w:rsidR="0009747B" w:rsidRDefault="0009747B">
      <w:pPr>
        <w:spacing w:line="480" w:lineRule="auto"/>
        <w:ind w:firstLine="720"/>
        <w:rPr>
          <w:ins w:id="2239" w:author="David Mattie" w:date="2019-08-18T20:58:00Z"/>
          <w:rStyle w:val="Strong"/>
          <w:b w:val="0"/>
        </w:rPr>
        <w:pPrChange w:id="2240" w:author="David Mattie" w:date="2019-08-02T09:39:00Z">
          <w:pPr/>
        </w:pPrChange>
      </w:pPr>
    </w:p>
    <w:p w14:paraId="32CDE413" w14:textId="56DA3A72" w:rsidR="00A72CEF" w:rsidRDefault="00A72CEF">
      <w:pPr>
        <w:spacing w:line="480" w:lineRule="auto"/>
        <w:ind w:firstLine="720"/>
        <w:rPr>
          <w:ins w:id="2241" w:author="David Mattie" w:date="2019-08-02T09:39:00Z"/>
          <w:rStyle w:val="Strong"/>
          <w:rFonts w:asciiTheme="majorHAnsi" w:eastAsiaTheme="majorEastAsia" w:hAnsiTheme="majorHAnsi" w:cstheme="majorBidi"/>
          <w:b w:val="0"/>
          <w:color w:val="2F5496" w:themeColor="accent1" w:themeShade="BF"/>
        </w:rPr>
        <w:pPrChange w:id="2242" w:author="David Mattie" w:date="2019-08-02T09:39:00Z">
          <w:pPr/>
        </w:pPrChange>
      </w:pPr>
      <w:del w:id="2243" w:author="David Mattie" w:date="2019-08-02T09:38:00Z">
        <w:r w:rsidRPr="00A72CEF" w:rsidDel="00D30961">
          <w:rPr>
            <w:rStyle w:val="Strong"/>
            <w:b w:val="0"/>
          </w:rPr>
          <w:delText>Lorem ipsum</w:delText>
        </w:r>
      </w:del>
      <w:ins w:id="2244" w:author="David Mattie" w:date="2019-08-02T09:38:00Z">
        <w:r w:rsidR="00D30961">
          <w:rPr>
            <w:rStyle w:val="Strong"/>
            <w:b w:val="0"/>
          </w:rPr>
          <w:t xml:space="preserve">Overall, there is </w:t>
        </w:r>
      </w:ins>
      <w:ins w:id="2245" w:author="David Mattie" w:date="2019-08-02T09:39:00Z">
        <w:r w:rsidR="00D30961">
          <w:rPr>
            <w:rStyle w:val="Strong"/>
            <w:b w:val="0"/>
          </w:rPr>
          <w:t>negligible</w:t>
        </w:r>
      </w:ins>
      <w:ins w:id="2246" w:author="David Mattie" w:date="2019-08-02T09:38:00Z">
        <w:r w:rsidR="00D30961">
          <w:rPr>
            <w:rStyle w:val="Strong"/>
            <w:b w:val="0"/>
          </w:rPr>
          <w:t xml:space="preserve"> gender difference in hemispheric asymmetry </w:t>
        </w:r>
      </w:ins>
      <w:ins w:id="2247" w:author="David Mattie" w:date="2019-08-02T09:39:00Z">
        <w:r w:rsidR="00D30961">
          <w:rPr>
            <w:rStyle w:val="Strong"/>
            <w:b w:val="0"/>
          </w:rPr>
          <w:t>for tracts found in patient visits where more than 80% of patients had measurable data.  The mean effect size was 0.002</w:t>
        </w:r>
      </w:ins>
      <w:ins w:id="2248" w:author="David Mattie" w:date="2019-08-02T09:40:00Z">
        <w:r w:rsidR="00D30961">
          <w:rPr>
            <w:rStyle w:val="Strong"/>
            <w:b w:val="0"/>
          </w:rPr>
          <w:t xml:space="preserve"> with standard deviation of 0.095.  The largest difference was found  in boys</w:t>
        </w:r>
      </w:ins>
      <w:ins w:id="2249" w:author="David Mattie" w:date="2019-08-02T09:42:00Z">
        <w:r w:rsidR="00D85FBA">
          <w:rPr>
            <w:rStyle w:val="Strong"/>
            <w:b w:val="0"/>
          </w:rPr>
          <w:t xml:space="preserve"> </w:t>
        </w:r>
      </w:ins>
      <w:ins w:id="2250" w:author="David Mattie" w:date="2019-08-02T09:43:00Z">
        <w:r w:rsidR="00D85FBA">
          <w:rPr>
            <w:rStyle w:val="Strong"/>
            <w:b w:val="0"/>
          </w:rPr>
          <w:t>in</w:t>
        </w:r>
      </w:ins>
      <w:ins w:id="2251" w:author="David Mattie" w:date="2019-08-02T09:42:00Z">
        <w:r w:rsidR="00D85FBA">
          <w:rPr>
            <w:rStyle w:val="Strong"/>
            <w:b w:val="0"/>
          </w:rPr>
          <w:t xml:space="preserve"> the tracts between the right caudate and</w:t>
        </w:r>
      </w:ins>
      <w:ins w:id="2252" w:author="David Mattie" w:date="2019-08-02T09:43:00Z">
        <w:r w:rsidR="00D85FBA">
          <w:rPr>
            <w:rStyle w:val="Strong"/>
            <w:b w:val="0"/>
          </w:rPr>
          <w:t xml:space="preserve"> the right lateral orbitofrontal cortex.</w:t>
        </w:r>
      </w:ins>
    </w:p>
    <w:p w14:paraId="4054A00D" w14:textId="77777777" w:rsidR="00D30961" w:rsidRDefault="00D30961">
      <w:pPr>
        <w:spacing w:line="480" w:lineRule="auto"/>
        <w:ind w:firstLine="720"/>
        <w:rPr>
          <w:rStyle w:val="Strong"/>
          <w:b w:val="0"/>
        </w:rPr>
        <w:pPrChange w:id="2253" w:author="David Mattie" w:date="2019-08-02T09:39:00Z">
          <w:pPr/>
        </w:pPrChange>
      </w:pPr>
    </w:p>
    <w:p w14:paraId="1FB38984" w14:textId="77777777" w:rsidR="00A72CEF" w:rsidRPr="00A72CEF" w:rsidRDefault="00A72CEF">
      <w:pPr>
        <w:rPr>
          <w:rStyle w:val="Strong"/>
          <w:b w:val="0"/>
        </w:rPr>
      </w:pPr>
    </w:p>
    <w:p w14:paraId="45AF53E9" w14:textId="77777777" w:rsidR="00A72CEF" w:rsidRDefault="00A72CEF" w:rsidP="00A72CEF">
      <w:pPr>
        <w:keepNext/>
      </w:pPr>
      <w:r>
        <w:rPr>
          <w:b/>
          <w:bCs/>
          <w:noProof/>
        </w:rPr>
        <w:lastRenderedPageBreak/>
        <w:drawing>
          <wp:inline distT="0" distB="0" distL="0" distR="0" wp14:anchorId="6824711C" wp14:editId="59141B1C">
            <wp:extent cx="5486400" cy="548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ctsToRender-asymidx-Pairplot-al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232EC01" w14:textId="1C40B352" w:rsidR="00A72CEF" w:rsidRPr="00A72CEF" w:rsidRDefault="00A72CEF" w:rsidP="00A72CEF">
      <w:pPr>
        <w:pStyle w:val="Caption"/>
        <w:jc w:val="center"/>
        <w:rPr>
          <w:rStyle w:val="Strong"/>
          <w:b/>
        </w:rPr>
      </w:pPr>
      <w:r w:rsidRPr="00A72CEF">
        <w:rPr>
          <w:b w:val="0"/>
        </w:rPr>
        <w:t xml:space="preserve">Figure </w:t>
      </w:r>
      <w:r w:rsidRPr="00A72CEF">
        <w:rPr>
          <w:b w:val="0"/>
        </w:rPr>
        <w:fldChar w:fldCharType="begin"/>
      </w:r>
      <w:r w:rsidRPr="00A72CEF">
        <w:rPr>
          <w:b w:val="0"/>
        </w:rPr>
        <w:instrText xml:space="preserve"> SEQ Figure \* ARABIC </w:instrText>
      </w:r>
      <w:r w:rsidRPr="00A72CEF">
        <w:rPr>
          <w:b w:val="0"/>
        </w:rPr>
        <w:fldChar w:fldCharType="separate"/>
      </w:r>
      <w:ins w:id="2254" w:author="David Mattie" w:date="2019-08-19T08:44:00Z">
        <w:r w:rsidR="002B3FE8">
          <w:rPr>
            <w:b w:val="0"/>
            <w:noProof/>
          </w:rPr>
          <w:t>27</w:t>
        </w:r>
      </w:ins>
      <w:del w:id="2255" w:author="David Mattie" w:date="2019-08-01T18:20:00Z">
        <w:r w:rsidRPr="00A72CEF" w:rsidDel="00E7462C">
          <w:rPr>
            <w:b w:val="0"/>
            <w:noProof/>
          </w:rPr>
          <w:delText>22</w:delText>
        </w:r>
      </w:del>
      <w:r w:rsidRPr="00A72CEF">
        <w:rPr>
          <w:b w:val="0"/>
        </w:rPr>
        <w:fldChar w:fldCharType="end"/>
      </w:r>
      <w:r w:rsidRPr="00A72CEF">
        <w:rPr>
          <w:b w:val="0"/>
        </w:rPr>
        <w:t xml:space="preserve"> Tracts to Render Asymmetry Index</w:t>
      </w:r>
      <w:r w:rsidRPr="00A72CEF">
        <w:rPr>
          <w:b w:val="0"/>
          <w:noProof/>
        </w:rPr>
        <w:t xml:space="preserve"> </w:t>
      </w:r>
      <w:del w:id="2256" w:author="David Mattie" w:date="2019-08-02T09:44:00Z">
        <w:r w:rsidRPr="00A72CEF" w:rsidDel="00D85FBA">
          <w:rPr>
            <w:b w:val="0"/>
            <w:noProof/>
          </w:rPr>
          <w:delText>E</w:delText>
        </w:r>
      </w:del>
      <w:ins w:id="2257" w:author="David Mattie" w:date="2019-08-02T09:44:00Z">
        <w:r w:rsidR="00D85FBA">
          <w:rPr>
            <w:b w:val="0"/>
            <w:noProof/>
          </w:rPr>
          <w:t>e</w:t>
        </w:r>
      </w:ins>
      <w:r w:rsidRPr="00A72CEF">
        <w:rPr>
          <w:b w:val="0"/>
          <w:noProof/>
        </w:rPr>
        <w:t xml:space="preserve">ffect </w:t>
      </w:r>
      <w:ins w:id="2258" w:author="David Mattie" w:date="2019-08-02T09:44:00Z">
        <w:r w:rsidR="00D85FBA">
          <w:rPr>
            <w:b w:val="0"/>
            <w:noProof/>
          </w:rPr>
          <w:t>s</w:t>
        </w:r>
      </w:ins>
      <w:del w:id="2259" w:author="David Mattie" w:date="2019-08-02T09:44:00Z">
        <w:r w:rsidRPr="00A72CEF" w:rsidDel="00D85FBA">
          <w:rPr>
            <w:b w:val="0"/>
            <w:noProof/>
          </w:rPr>
          <w:delText>S</w:delText>
        </w:r>
      </w:del>
      <w:r w:rsidRPr="00A72CEF">
        <w:rPr>
          <w:b w:val="0"/>
          <w:noProof/>
        </w:rPr>
        <w:t xml:space="preserve">ize </w:t>
      </w:r>
      <w:del w:id="2260" w:author="David Mattie" w:date="2019-08-02T09:44:00Z">
        <w:r w:rsidRPr="00A72CEF" w:rsidDel="00D85FBA">
          <w:rPr>
            <w:b w:val="0"/>
            <w:noProof/>
          </w:rPr>
          <w:delText>P</w:delText>
        </w:r>
      </w:del>
      <w:ins w:id="2261" w:author="David Mattie" w:date="2019-08-02T09:44:00Z">
        <w:r w:rsidR="00D85FBA">
          <w:rPr>
            <w:b w:val="0"/>
            <w:noProof/>
          </w:rPr>
          <w:t>p</w:t>
        </w:r>
      </w:ins>
      <w:r w:rsidRPr="00A72CEF">
        <w:rPr>
          <w:b w:val="0"/>
          <w:noProof/>
        </w:rPr>
        <w:t xml:space="preserve">er </w:t>
      </w:r>
      <w:del w:id="2262" w:author="David Mattie" w:date="2019-08-02T09:44:00Z">
        <w:r w:rsidRPr="00A72CEF" w:rsidDel="00D85FBA">
          <w:rPr>
            <w:b w:val="0"/>
            <w:noProof/>
          </w:rPr>
          <w:delText>M</w:delText>
        </w:r>
      </w:del>
      <w:ins w:id="2263" w:author="David Mattie" w:date="2019-08-02T09:44:00Z">
        <w:r w:rsidR="00D85FBA">
          <w:rPr>
            <w:b w:val="0"/>
            <w:noProof/>
          </w:rPr>
          <w:t>m</w:t>
        </w:r>
      </w:ins>
      <w:r w:rsidRPr="00A72CEF">
        <w:rPr>
          <w:b w:val="0"/>
          <w:noProof/>
        </w:rPr>
        <w:t>easure</w:t>
      </w:r>
    </w:p>
    <w:p w14:paraId="7ED361EB" w14:textId="77777777" w:rsidR="00D85FBA" w:rsidRDefault="00D85FBA">
      <w:pPr>
        <w:pStyle w:val="Heading4"/>
        <w:numPr>
          <w:ilvl w:val="3"/>
          <w:numId w:val="2"/>
        </w:numPr>
        <w:rPr>
          <w:ins w:id="2264" w:author="David Mattie" w:date="2019-08-02T09:44:00Z"/>
          <w:rStyle w:val="Strong"/>
          <w:b w:val="0"/>
        </w:rPr>
      </w:pPr>
    </w:p>
    <w:p w14:paraId="2694E4D1" w14:textId="6FB7F232" w:rsidR="00932176" w:rsidRDefault="001D37B0">
      <w:pPr>
        <w:pStyle w:val="Heading4"/>
        <w:numPr>
          <w:ilvl w:val="3"/>
          <w:numId w:val="2"/>
        </w:numPr>
        <w:rPr>
          <w:rStyle w:val="Strong"/>
          <w:b w:val="0"/>
        </w:rPr>
      </w:pPr>
      <w:bookmarkStart w:id="2265" w:name="_Toc17056294"/>
      <w:r>
        <w:rPr>
          <w:rStyle w:val="Strong"/>
          <w:b w:val="0"/>
        </w:rPr>
        <w:t>Standard Deviation ADC – Asymmetry Index</w:t>
      </w:r>
      <w:bookmarkEnd w:id="2265"/>
    </w:p>
    <w:p w14:paraId="391AE28B" w14:textId="185DBC9E"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2266" w:author="David Mattie" w:date="2019-08-19T08:44:00Z">
        <w:r w:rsidR="002B3FE8">
          <w:rPr>
            <w:noProof/>
          </w:rPr>
          <w:t>14</w:t>
        </w:r>
      </w:ins>
      <w:del w:id="2267" w:author="David Mattie" w:date="2019-08-01T18:27:00Z">
        <w:r w:rsidR="00F34881" w:rsidDel="00E7462C">
          <w:rPr>
            <w:noProof/>
          </w:rPr>
          <w:delText>13</w:delText>
        </w:r>
      </w:del>
      <w:r w:rsidR="00E32EA6">
        <w:rPr>
          <w:noProof/>
        </w:rPr>
        <w:fldChar w:fldCharType="end"/>
      </w:r>
      <w:r>
        <w:t xml:space="preserve"> - </w:t>
      </w:r>
      <w:r w:rsidRPr="003F49A2">
        <w:t xml:space="preserve">Largest effect size for gender when measuring </w:t>
      </w:r>
      <w:r>
        <w:t>StdDev ADC Asymmetry</w:t>
      </w:r>
    </w:p>
    <w:tbl>
      <w:tblPr>
        <w:tblStyle w:val="PlainTable2"/>
        <w:tblW w:w="8215" w:type="dxa"/>
        <w:tblLook w:val="04A0" w:firstRow="1" w:lastRow="0" w:firstColumn="1" w:lastColumn="0" w:noHBand="0" w:noVBand="1"/>
      </w:tblPr>
      <w:tblGrid>
        <w:gridCol w:w="2335"/>
        <w:gridCol w:w="2146"/>
        <w:gridCol w:w="816"/>
        <w:gridCol w:w="1221"/>
        <w:gridCol w:w="1697"/>
      </w:tblGrid>
      <w:tr w:rsidR="00932176" w:rsidRPr="00A72CEF" w14:paraId="3E7C8626" w14:textId="77777777" w:rsidTr="00A72CE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771C650" w14:textId="77777777" w:rsidR="00932176" w:rsidRPr="00A72CEF" w:rsidRDefault="001D37B0">
            <w:pPr>
              <w:rPr>
                <w:b w:val="0"/>
                <w:bCs w:val="0"/>
                <w:color w:val="000000"/>
                <w:sz w:val="18"/>
                <w:szCs w:val="18"/>
              </w:rPr>
            </w:pPr>
            <w:r w:rsidRPr="00A72CEF">
              <w:rPr>
                <w:b w:val="0"/>
                <w:bCs w:val="0"/>
                <w:color w:val="000000"/>
                <w:sz w:val="18"/>
                <w:szCs w:val="18"/>
              </w:rPr>
              <w:t>ROI Start</w:t>
            </w:r>
          </w:p>
        </w:tc>
        <w:tc>
          <w:tcPr>
            <w:tcW w:w="2146" w:type="dxa"/>
          </w:tcPr>
          <w:p w14:paraId="42D1C068"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ROI End</w:t>
            </w:r>
          </w:p>
        </w:tc>
        <w:tc>
          <w:tcPr>
            <w:tcW w:w="816" w:type="dxa"/>
          </w:tcPr>
          <w:p w14:paraId="03CF2B5A"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Method</w:t>
            </w:r>
          </w:p>
        </w:tc>
        <w:tc>
          <w:tcPr>
            <w:tcW w:w="1221" w:type="dxa"/>
          </w:tcPr>
          <w:p w14:paraId="3DBEDFCE"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Effect Size</w:t>
            </w:r>
          </w:p>
        </w:tc>
        <w:tc>
          <w:tcPr>
            <w:tcW w:w="1697" w:type="dxa"/>
          </w:tcPr>
          <w:p w14:paraId="5E9CBFF2"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Non Null Measures</w:t>
            </w:r>
          </w:p>
        </w:tc>
      </w:tr>
      <w:tr w:rsidR="00932176" w:rsidRPr="00A72CEF" w14:paraId="3CB65616"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A333479" w14:textId="77777777" w:rsidR="00932176" w:rsidRPr="00A72CEF" w:rsidRDefault="001D37B0">
            <w:pPr>
              <w:rPr>
                <w:b w:val="0"/>
                <w:color w:val="000000"/>
                <w:sz w:val="18"/>
                <w:szCs w:val="18"/>
              </w:rPr>
            </w:pPr>
            <w:r w:rsidRPr="00A72CEF">
              <w:rPr>
                <w:b w:val="0"/>
                <w:color w:val="000000"/>
                <w:sz w:val="18"/>
                <w:szCs w:val="18"/>
              </w:rPr>
              <w:t>Right-Cerebellum-Cortex</w:t>
            </w:r>
          </w:p>
        </w:tc>
        <w:tc>
          <w:tcPr>
            <w:tcW w:w="2146" w:type="dxa"/>
          </w:tcPr>
          <w:p w14:paraId="2970E98A"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ctx-rh-fusiform</w:t>
            </w:r>
          </w:p>
        </w:tc>
        <w:tc>
          <w:tcPr>
            <w:tcW w:w="816" w:type="dxa"/>
          </w:tcPr>
          <w:p w14:paraId="6BBC15F7"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29A3A5D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0.339637715</w:t>
            </w:r>
          </w:p>
        </w:tc>
        <w:tc>
          <w:tcPr>
            <w:tcW w:w="1697" w:type="dxa"/>
          </w:tcPr>
          <w:p w14:paraId="061DB506"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538</w:t>
            </w:r>
          </w:p>
        </w:tc>
      </w:tr>
      <w:tr w:rsidR="00932176" w:rsidRPr="00A72CEF" w14:paraId="68A0993A"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A115898" w14:textId="77777777" w:rsidR="00932176" w:rsidRPr="00A72CEF" w:rsidRDefault="001D37B0">
            <w:pPr>
              <w:rPr>
                <w:b w:val="0"/>
                <w:color w:val="000000"/>
                <w:sz w:val="18"/>
                <w:szCs w:val="18"/>
              </w:rPr>
            </w:pPr>
            <w:r w:rsidRPr="00A72CEF">
              <w:rPr>
                <w:b w:val="0"/>
                <w:color w:val="000000"/>
                <w:sz w:val="18"/>
                <w:szCs w:val="18"/>
              </w:rPr>
              <w:t>ctx-rh-parsopercularis</w:t>
            </w:r>
          </w:p>
        </w:tc>
        <w:tc>
          <w:tcPr>
            <w:tcW w:w="2146" w:type="dxa"/>
          </w:tcPr>
          <w:p w14:paraId="4680877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wm-rh-postcentral</w:t>
            </w:r>
          </w:p>
        </w:tc>
        <w:tc>
          <w:tcPr>
            <w:tcW w:w="816" w:type="dxa"/>
          </w:tcPr>
          <w:p w14:paraId="4BD9248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645A985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0.32519696</w:t>
            </w:r>
          </w:p>
        </w:tc>
        <w:tc>
          <w:tcPr>
            <w:tcW w:w="1697" w:type="dxa"/>
          </w:tcPr>
          <w:p w14:paraId="0293513F"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524</w:t>
            </w:r>
          </w:p>
        </w:tc>
      </w:tr>
      <w:tr w:rsidR="00932176" w:rsidRPr="00A72CEF" w14:paraId="6C9F3107"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42340E1" w14:textId="77777777" w:rsidR="00932176" w:rsidRPr="00A72CEF" w:rsidRDefault="001D37B0">
            <w:pPr>
              <w:rPr>
                <w:b w:val="0"/>
                <w:color w:val="000000"/>
                <w:sz w:val="18"/>
                <w:szCs w:val="18"/>
              </w:rPr>
            </w:pPr>
            <w:r w:rsidRPr="00A72CEF">
              <w:rPr>
                <w:b w:val="0"/>
                <w:color w:val="000000"/>
                <w:sz w:val="18"/>
                <w:szCs w:val="18"/>
              </w:rPr>
              <w:t>Left-Cerebellum-Cortex</w:t>
            </w:r>
          </w:p>
        </w:tc>
        <w:tc>
          <w:tcPr>
            <w:tcW w:w="2146" w:type="dxa"/>
          </w:tcPr>
          <w:p w14:paraId="077CDD6B"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ctx-lh-fusiform</w:t>
            </w:r>
          </w:p>
        </w:tc>
        <w:tc>
          <w:tcPr>
            <w:tcW w:w="816" w:type="dxa"/>
          </w:tcPr>
          <w:p w14:paraId="5C471814"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2E7398A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-0.31852148</w:t>
            </w:r>
          </w:p>
        </w:tc>
        <w:tc>
          <w:tcPr>
            <w:tcW w:w="1697" w:type="dxa"/>
          </w:tcPr>
          <w:p w14:paraId="23B4DD6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537</w:t>
            </w:r>
          </w:p>
        </w:tc>
      </w:tr>
      <w:tr w:rsidR="00932176" w:rsidRPr="00A72CEF" w14:paraId="01D24F82"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228CD9C" w14:textId="77777777" w:rsidR="00932176" w:rsidRPr="00A72CEF" w:rsidRDefault="001D37B0">
            <w:pPr>
              <w:rPr>
                <w:b w:val="0"/>
                <w:color w:val="000000"/>
                <w:sz w:val="18"/>
                <w:szCs w:val="18"/>
              </w:rPr>
            </w:pPr>
            <w:r w:rsidRPr="00A72CEF">
              <w:rPr>
                <w:b w:val="0"/>
                <w:color w:val="000000"/>
                <w:sz w:val="18"/>
                <w:szCs w:val="18"/>
              </w:rPr>
              <w:t>ctx-rh-fusiform</w:t>
            </w:r>
          </w:p>
        </w:tc>
        <w:tc>
          <w:tcPr>
            <w:tcW w:w="2146" w:type="dxa"/>
          </w:tcPr>
          <w:p w14:paraId="62649B15"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ctx-rh-lingual</w:t>
            </w:r>
          </w:p>
        </w:tc>
        <w:tc>
          <w:tcPr>
            <w:tcW w:w="816" w:type="dxa"/>
          </w:tcPr>
          <w:p w14:paraId="489E646C"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7F7F5D5F"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0.307432253</w:t>
            </w:r>
          </w:p>
        </w:tc>
        <w:tc>
          <w:tcPr>
            <w:tcW w:w="1697" w:type="dxa"/>
          </w:tcPr>
          <w:p w14:paraId="542DF30E"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538</w:t>
            </w:r>
          </w:p>
        </w:tc>
      </w:tr>
      <w:tr w:rsidR="00932176" w:rsidRPr="00A72CEF" w14:paraId="08689B20"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C40E585" w14:textId="77777777" w:rsidR="00932176" w:rsidRPr="00A72CEF" w:rsidRDefault="001D37B0">
            <w:pPr>
              <w:rPr>
                <w:b w:val="0"/>
                <w:color w:val="000000"/>
                <w:sz w:val="18"/>
                <w:szCs w:val="18"/>
              </w:rPr>
            </w:pPr>
            <w:r w:rsidRPr="00A72CEF">
              <w:rPr>
                <w:b w:val="0"/>
                <w:color w:val="000000"/>
                <w:sz w:val="18"/>
                <w:szCs w:val="18"/>
              </w:rPr>
              <w:t>ctx-rh-pericalcarine</w:t>
            </w:r>
          </w:p>
        </w:tc>
        <w:tc>
          <w:tcPr>
            <w:tcW w:w="2146" w:type="dxa"/>
          </w:tcPr>
          <w:p w14:paraId="60B2217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wm-lh-cuneus</w:t>
            </w:r>
          </w:p>
        </w:tc>
        <w:tc>
          <w:tcPr>
            <w:tcW w:w="816" w:type="dxa"/>
          </w:tcPr>
          <w:p w14:paraId="2CBAD6A1"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16C8B6C2"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0.302989089</w:t>
            </w:r>
          </w:p>
        </w:tc>
        <w:tc>
          <w:tcPr>
            <w:tcW w:w="1697" w:type="dxa"/>
          </w:tcPr>
          <w:p w14:paraId="2D17E2E8"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477</w:t>
            </w:r>
          </w:p>
        </w:tc>
      </w:tr>
      <w:tr w:rsidR="00932176" w:rsidRPr="00A72CEF" w14:paraId="5F62B77F"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013E0FC" w14:textId="77777777" w:rsidR="00932176" w:rsidRPr="00A72CEF" w:rsidRDefault="001D37B0">
            <w:pPr>
              <w:rPr>
                <w:b w:val="0"/>
                <w:color w:val="000000"/>
                <w:sz w:val="18"/>
                <w:szCs w:val="18"/>
              </w:rPr>
            </w:pPr>
            <w:r w:rsidRPr="00A72CEF">
              <w:rPr>
                <w:b w:val="0"/>
                <w:color w:val="000000"/>
                <w:sz w:val="18"/>
                <w:szCs w:val="18"/>
              </w:rPr>
              <w:t>Right-Caudate</w:t>
            </w:r>
          </w:p>
        </w:tc>
        <w:tc>
          <w:tcPr>
            <w:tcW w:w="2146" w:type="dxa"/>
          </w:tcPr>
          <w:p w14:paraId="05AAEC88"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Right-VentralDC</w:t>
            </w:r>
          </w:p>
        </w:tc>
        <w:tc>
          <w:tcPr>
            <w:tcW w:w="816" w:type="dxa"/>
          </w:tcPr>
          <w:p w14:paraId="0940CDB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16218535"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-0.289220964</w:t>
            </w:r>
          </w:p>
        </w:tc>
        <w:tc>
          <w:tcPr>
            <w:tcW w:w="1697" w:type="dxa"/>
          </w:tcPr>
          <w:p w14:paraId="1F0008EA"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536</w:t>
            </w:r>
          </w:p>
        </w:tc>
      </w:tr>
      <w:tr w:rsidR="00932176" w:rsidRPr="00A72CEF" w14:paraId="45636F5B"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69266FB5" w14:textId="77777777" w:rsidR="00932176" w:rsidRPr="00A72CEF" w:rsidRDefault="001D37B0">
            <w:pPr>
              <w:rPr>
                <w:b w:val="0"/>
                <w:color w:val="000000"/>
                <w:sz w:val="18"/>
                <w:szCs w:val="18"/>
              </w:rPr>
            </w:pPr>
            <w:r w:rsidRPr="00A72CEF">
              <w:rPr>
                <w:b w:val="0"/>
                <w:color w:val="000000"/>
                <w:sz w:val="18"/>
                <w:szCs w:val="18"/>
              </w:rPr>
              <w:t>Right-Cerebral-White-Matter</w:t>
            </w:r>
          </w:p>
        </w:tc>
        <w:tc>
          <w:tcPr>
            <w:tcW w:w="2146" w:type="dxa"/>
          </w:tcPr>
          <w:p w14:paraId="0298542A"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Right-Pallidum</w:t>
            </w:r>
          </w:p>
        </w:tc>
        <w:tc>
          <w:tcPr>
            <w:tcW w:w="816" w:type="dxa"/>
          </w:tcPr>
          <w:p w14:paraId="28E187D5"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6F24AF2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0.288531031</w:t>
            </w:r>
          </w:p>
        </w:tc>
        <w:tc>
          <w:tcPr>
            <w:tcW w:w="1697" w:type="dxa"/>
          </w:tcPr>
          <w:p w14:paraId="6D61360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499</w:t>
            </w:r>
          </w:p>
        </w:tc>
      </w:tr>
      <w:tr w:rsidR="00932176" w:rsidRPr="00A72CEF" w14:paraId="6383BD19"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12B3DFC9" w14:textId="77777777" w:rsidR="00932176" w:rsidRPr="00A72CEF" w:rsidRDefault="001D37B0">
            <w:pPr>
              <w:rPr>
                <w:b w:val="0"/>
                <w:color w:val="000000"/>
                <w:sz w:val="18"/>
                <w:szCs w:val="18"/>
              </w:rPr>
            </w:pPr>
            <w:r w:rsidRPr="00A72CEF">
              <w:rPr>
                <w:b w:val="0"/>
                <w:color w:val="000000"/>
                <w:sz w:val="18"/>
                <w:szCs w:val="18"/>
              </w:rPr>
              <w:t>ctx-lh-parsopercularis</w:t>
            </w:r>
          </w:p>
        </w:tc>
        <w:tc>
          <w:tcPr>
            <w:tcW w:w="2146" w:type="dxa"/>
          </w:tcPr>
          <w:p w14:paraId="199CE0D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wm-lh-postcentral</w:t>
            </w:r>
          </w:p>
        </w:tc>
        <w:tc>
          <w:tcPr>
            <w:tcW w:w="816" w:type="dxa"/>
          </w:tcPr>
          <w:p w14:paraId="32694748"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0BE06615"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-0.280865463</w:t>
            </w:r>
          </w:p>
        </w:tc>
        <w:tc>
          <w:tcPr>
            <w:tcW w:w="1697" w:type="dxa"/>
          </w:tcPr>
          <w:p w14:paraId="3AB8EDB3"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524</w:t>
            </w:r>
          </w:p>
        </w:tc>
      </w:tr>
      <w:tr w:rsidR="00932176" w:rsidRPr="00A72CEF" w14:paraId="684FE8DA"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FFA5673" w14:textId="77777777" w:rsidR="00932176" w:rsidRPr="00A72CEF" w:rsidRDefault="001D37B0">
            <w:pPr>
              <w:rPr>
                <w:b w:val="0"/>
                <w:color w:val="000000"/>
                <w:sz w:val="18"/>
                <w:szCs w:val="18"/>
              </w:rPr>
            </w:pPr>
            <w:r w:rsidRPr="00A72CEF">
              <w:rPr>
                <w:b w:val="0"/>
                <w:color w:val="000000"/>
                <w:sz w:val="18"/>
                <w:szCs w:val="18"/>
              </w:rPr>
              <w:lastRenderedPageBreak/>
              <w:t>Left-Cerebral-White-Matter</w:t>
            </w:r>
          </w:p>
        </w:tc>
        <w:tc>
          <w:tcPr>
            <w:tcW w:w="2146" w:type="dxa"/>
          </w:tcPr>
          <w:p w14:paraId="51D368F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wm-rh-pericalcarine</w:t>
            </w:r>
          </w:p>
        </w:tc>
        <w:tc>
          <w:tcPr>
            <w:tcW w:w="816" w:type="dxa"/>
          </w:tcPr>
          <w:p w14:paraId="366EE137"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56C2BCC4"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-0.279573924</w:t>
            </w:r>
          </w:p>
        </w:tc>
        <w:tc>
          <w:tcPr>
            <w:tcW w:w="1697" w:type="dxa"/>
          </w:tcPr>
          <w:p w14:paraId="07D0977A"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473</w:t>
            </w:r>
          </w:p>
        </w:tc>
      </w:tr>
      <w:tr w:rsidR="00932176" w:rsidRPr="00A72CEF" w14:paraId="40A9A764"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CA4E29D" w14:textId="77777777" w:rsidR="00932176" w:rsidRPr="00A72CEF" w:rsidRDefault="001D37B0">
            <w:pPr>
              <w:rPr>
                <w:b w:val="0"/>
                <w:color w:val="000000"/>
                <w:sz w:val="18"/>
                <w:szCs w:val="18"/>
              </w:rPr>
            </w:pPr>
            <w:r w:rsidRPr="00A72CEF">
              <w:rPr>
                <w:b w:val="0"/>
                <w:color w:val="000000"/>
                <w:sz w:val="18"/>
                <w:szCs w:val="18"/>
              </w:rPr>
              <w:t>Left-VentralDC</w:t>
            </w:r>
          </w:p>
        </w:tc>
        <w:tc>
          <w:tcPr>
            <w:tcW w:w="2146" w:type="dxa"/>
          </w:tcPr>
          <w:p w14:paraId="3C967EB2"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wm-lh-medialorbitofrontal</w:t>
            </w:r>
          </w:p>
        </w:tc>
        <w:tc>
          <w:tcPr>
            <w:tcW w:w="816" w:type="dxa"/>
          </w:tcPr>
          <w:p w14:paraId="74874E7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05D97F2D"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-0.27896243</w:t>
            </w:r>
          </w:p>
        </w:tc>
        <w:tc>
          <w:tcPr>
            <w:tcW w:w="1697" w:type="dxa"/>
          </w:tcPr>
          <w:p w14:paraId="03F09C5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526</w:t>
            </w:r>
          </w:p>
        </w:tc>
      </w:tr>
      <w:tr w:rsidR="00932176" w:rsidRPr="00A72CEF" w14:paraId="71390C06"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7878A9C" w14:textId="77777777" w:rsidR="00932176" w:rsidRPr="00A72CEF" w:rsidRDefault="001D37B0">
            <w:pPr>
              <w:rPr>
                <w:b w:val="0"/>
                <w:color w:val="000000"/>
                <w:sz w:val="18"/>
                <w:szCs w:val="18"/>
              </w:rPr>
            </w:pPr>
            <w:r w:rsidRPr="00A72CEF">
              <w:rPr>
                <w:b w:val="0"/>
                <w:color w:val="000000"/>
                <w:sz w:val="18"/>
                <w:szCs w:val="18"/>
              </w:rPr>
              <w:t>ctx-lh-superiorparietal</w:t>
            </w:r>
          </w:p>
        </w:tc>
        <w:tc>
          <w:tcPr>
            <w:tcW w:w="2146" w:type="dxa"/>
          </w:tcPr>
          <w:p w14:paraId="35DD5000"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wm-rh-lingual</w:t>
            </w:r>
          </w:p>
        </w:tc>
        <w:tc>
          <w:tcPr>
            <w:tcW w:w="816" w:type="dxa"/>
          </w:tcPr>
          <w:p w14:paraId="0652D4DD"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32BCD2F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0.277247319</w:t>
            </w:r>
          </w:p>
        </w:tc>
        <w:tc>
          <w:tcPr>
            <w:tcW w:w="1697" w:type="dxa"/>
          </w:tcPr>
          <w:p w14:paraId="10F7104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489</w:t>
            </w:r>
          </w:p>
        </w:tc>
      </w:tr>
      <w:tr w:rsidR="00932176" w:rsidRPr="00A72CEF" w14:paraId="76B530B0"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48F28E8" w14:textId="77777777" w:rsidR="00932176" w:rsidRPr="00A72CEF" w:rsidRDefault="001D37B0">
            <w:pPr>
              <w:rPr>
                <w:b w:val="0"/>
                <w:color w:val="000000"/>
                <w:sz w:val="18"/>
                <w:szCs w:val="18"/>
              </w:rPr>
            </w:pPr>
            <w:r w:rsidRPr="00A72CEF">
              <w:rPr>
                <w:b w:val="0"/>
                <w:color w:val="000000"/>
                <w:sz w:val="18"/>
                <w:szCs w:val="18"/>
              </w:rPr>
              <w:t>Left-Cerebellum-Cortex</w:t>
            </w:r>
          </w:p>
        </w:tc>
        <w:tc>
          <w:tcPr>
            <w:tcW w:w="2146" w:type="dxa"/>
          </w:tcPr>
          <w:p w14:paraId="73212751"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wm-lh-fusiform</w:t>
            </w:r>
          </w:p>
        </w:tc>
        <w:tc>
          <w:tcPr>
            <w:tcW w:w="816" w:type="dxa"/>
          </w:tcPr>
          <w:p w14:paraId="59EE42D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2487FC9E"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-0.276356272</w:t>
            </w:r>
          </w:p>
        </w:tc>
        <w:tc>
          <w:tcPr>
            <w:tcW w:w="1697" w:type="dxa"/>
          </w:tcPr>
          <w:p w14:paraId="0FF2F53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535</w:t>
            </w:r>
          </w:p>
        </w:tc>
      </w:tr>
      <w:tr w:rsidR="00932176" w:rsidRPr="00A72CEF" w14:paraId="7BC2B63E"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2019D29D" w14:textId="77777777" w:rsidR="00932176" w:rsidRPr="00A72CEF" w:rsidRDefault="001D37B0">
            <w:pPr>
              <w:rPr>
                <w:b w:val="0"/>
                <w:color w:val="000000"/>
                <w:sz w:val="18"/>
                <w:szCs w:val="18"/>
              </w:rPr>
            </w:pPr>
            <w:r w:rsidRPr="00A72CEF">
              <w:rPr>
                <w:b w:val="0"/>
                <w:color w:val="000000"/>
                <w:sz w:val="18"/>
                <w:szCs w:val="18"/>
              </w:rPr>
              <w:t>Left-Caudate</w:t>
            </w:r>
          </w:p>
        </w:tc>
        <w:tc>
          <w:tcPr>
            <w:tcW w:w="2146" w:type="dxa"/>
          </w:tcPr>
          <w:p w14:paraId="19B1A27C"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Left-VentralDC</w:t>
            </w:r>
          </w:p>
        </w:tc>
        <w:tc>
          <w:tcPr>
            <w:tcW w:w="816" w:type="dxa"/>
          </w:tcPr>
          <w:p w14:paraId="4EB3338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4BCCC2FF"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0.273523515</w:t>
            </w:r>
          </w:p>
        </w:tc>
        <w:tc>
          <w:tcPr>
            <w:tcW w:w="1697" w:type="dxa"/>
          </w:tcPr>
          <w:p w14:paraId="09617B4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535</w:t>
            </w:r>
          </w:p>
        </w:tc>
      </w:tr>
      <w:tr w:rsidR="00932176" w:rsidRPr="00A72CEF" w14:paraId="791278DA"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7D660DB" w14:textId="77777777" w:rsidR="00932176" w:rsidRPr="00A72CEF" w:rsidRDefault="001D37B0">
            <w:pPr>
              <w:rPr>
                <w:b w:val="0"/>
                <w:color w:val="000000"/>
                <w:sz w:val="18"/>
                <w:szCs w:val="18"/>
              </w:rPr>
            </w:pPr>
            <w:r w:rsidRPr="00A72CEF">
              <w:rPr>
                <w:b w:val="0"/>
                <w:color w:val="000000"/>
                <w:sz w:val="18"/>
                <w:szCs w:val="18"/>
              </w:rPr>
              <w:t>Left-choroid-plexus</w:t>
            </w:r>
          </w:p>
        </w:tc>
        <w:tc>
          <w:tcPr>
            <w:tcW w:w="2146" w:type="dxa"/>
          </w:tcPr>
          <w:p w14:paraId="764EA6F8"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ctx-lh-superiorfrontal</w:t>
            </w:r>
          </w:p>
        </w:tc>
        <w:tc>
          <w:tcPr>
            <w:tcW w:w="816" w:type="dxa"/>
          </w:tcPr>
          <w:p w14:paraId="42686A36"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3ABF65AC"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-0.271630616</w:t>
            </w:r>
          </w:p>
        </w:tc>
        <w:tc>
          <w:tcPr>
            <w:tcW w:w="1697" w:type="dxa"/>
          </w:tcPr>
          <w:p w14:paraId="5BAC38F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481</w:t>
            </w:r>
          </w:p>
        </w:tc>
      </w:tr>
      <w:tr w:rsidR="00932176" w:rsidRPr="00A72CEF" w14:paraId="1254A1DC"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4B33F93" w14:textId="77777777" w:rsidR="00932176" w:rsidRPr="00A72CEF" w:rsidRDefault="001D37B0">
            <w:pPr>
              <w:rPr>
                <w:b w:val="0"/>
                <w:color w:val="000000"/>
                <w:sz w:val="18"/>
                <w:szCs w:val="18"/>
              </w:rPr>
            </w:pPr>
            <w:r w:rsidRPr="00A72CEF">
              <w:rPr>
                <w:b w:val="0"/>
                <w:color w:val="000000"/>
                <w:sz w:val="18"/>
                <w:szCs w:val="18"/>
              </w:rPr>
              <w:t>ctx-rh-precentral</w:t>
            </w:r>
          </w:p>
        </w:tc>
        <w:tc>
          <w:tcPr>
            <w:tcW w:w="2146" w:type="dxa"/>
          </w:tcPr>
          <w:p w14:paraId="7B9AD852"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wm-rh-supramarginal</w:t>
            </w:r>
          </w:p>
        </w:tc>
        <w:tc>
          <w:tcPr>
            <w:tcW w:w="816" w:type="dxa"/>
          </w:tcPr>
          <w:p w14:paraId="7E69AD8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37334267"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-0.270029705</w:t>
            </w:r>
          </w:p>
        </w:tc>
        <w:tc>
          <w:tcPr>
            <w:tcW w:w="1697" w:type="dxa"/>
          </w:tcPr>
          <w:p w14:paraId="448736F8"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528</w:t>
            </w:r>
          </w:p>
        </w:tc>
      </w:tr>
      <w:tr w:rsidR="00932176" w:rsidRPr="00A72CEF" w14:paraId="53C5082C"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3D23FA0" w14:textId="77777777" w:rsidR="00932176" w:rsidRPr="00A72CEF" w:rsidRDefault="001D37B0">
            <w:pPr>
              <w:rPr>
                <w:b w:val="0"/>
                <w:color w:val="000000"/>
                <w:sz w:val="18"/>
                <w:szCs w:val="18"/>
              </w:rPr>
            </w:pPr>
            <w:r w:rsidRPr="00A72CEF">
              <w:rPr>
                <w:b w:val="0"/>
                <w:color w:val="000000"/>
                <w:sz w:val="18"/>
                <w:szCs w:val="18"/>
              </w:rPr>
              <w:t>Left-Lateral-Ventricle</w:t>
            </w:r>
          </w:p>
        </w:tc>
        <w:tc>
          <w:tcPr>
            <w:tcW w:w="2146" w:type="dxa"/>
          </w:tcPr>
          <w:p w14:paraId="43DFBAA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wm-rh-precuneus</w:t>
            </w:r>
          </w:p>
        </w:tc>
        <w:tc>
          <w:tcPr>
            <w:tcW w:w="816" w:type="dxa"/>
          </w:tcPr>
          <w:p w14:paraId="7907CD1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3B52D473"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-0.269794178</w:t>
            </w:r>
          </w:p>
        </w:tc>
        <w:tc>
          <w:tcPr>
            <w:tcW w:w="1697" w:type="dxa"/>
          </w:tcPr>
          <w:p w14:paraId="73AD208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534</w:t>
            </w:r>
          </w:p>
        </w:tc>
      </w:tr>
    </w:tbl>
    <w:p w14:paraId="48D75E05" w14:textId="77777777" w:rsidR="00932176" w:rsidRDefault="00932176">
      <w:pPr>
        <w:pStyle w:val="BodyFirst"/>
      </w:pPr>
    </w:p>
    <w:p w14:paraId="093EBE16" w14:textId="77777777" w:rsidR="00A72CEF" w:rsidRPr="0009747B" w:rsidRDefault="00A72CEF">
      <w:pPr>
        <w:rPr>
          <w:sz w:val="28"/>
          <w:rPrChange w:id="2268" w:author="David Mattie" w:date="2019-08-18T20:58:00Z">
            <w:rPr/>
          </w:rPrChange>
        </w:rPr>
        <w:pPrChange w:id="2269" w:author="David Mattie" w:date="2019-08-18T20:58:00Z">
          <w:pPr>
            <w:pStyle w:val="Heading5"/>
          </w:pPr>
        </w:pPrChange>
      </w:pPr>
      <w:r w:rsidRPr="0009747B">
        <w:rPr>
          <w:sz w:val="28"/>
          <w:rPrChange w:id="2270" w:author="David Mattie" w:date="2019-08-18T20:58:00Z">
            <w:rPr/>
          </w:rPrChange>
        </w:rPr>
        <w:t>Findings</w:t>
      </w:r>
    </w:p>
    <w:p w14:paraId="6AB7EEE8" w14:textId="77777777" w:rsidR="0009747B" w:rsidRDefault="0009747B">
      <w:pPr>
        <w:spacing w:line="480" w:lineRule="auto"/>
        <w:rPr>
          <w:ins w:id="2271" w:author="David Mattie" w:date="2019-08-18T20:58:00Z"/>
        </w:rPr>
        <w:pPrChange w:id="2272" w:author="David Mattie" w:date="2019-08-02T09:52:00Z">
          <w:pPr/>
        </w:pPrChange>
      </w:pPr>
    </w:p>
    <w:p w14:paraId="470F046B" w14:textId="4EFD6927" w:rsidR="00A72CEF" w:rsidRDefault="00A72CEF">
      <w:pPr>
        <w:spacing w:line="480" w:lineRule="auto"/>
        <w:ind w:firstLine="720"/>
        <w:rPr>
          <w:ins w:id="2273" w:author="David Mattie" w:date="2019-08-02T09:51:00Z"/>
        </w:rPr>
        <w:pPrChange w:id="2274" w:author="David Mattie" w:date="2019-08-18T20:58:00Z">
          <w:pPr/>
        </w:pPrChange>
      </w:pPr>
      <w:del w:id="2275" w:author="David Mattie" w:date="2019-08-02T09:45:00Z">
        <w:r w:rsidDel="00D85FBA">
          <w:delText>Lorem Ipsum</w:delText>
        </w:r>
      </w:del>
      <w:ins w:id="2276" w:author="David Mattie" w:date="2019-08-02T09:45:00Z">
        <w:r w:rsidR="00D85FBA">
          <w:t xml:space="preserve">There was a medium effect size found in the variability of the hemispheric asymmetry found in boys </w:t>
        </w:r>
      </w:ins>
      <w:ins w:id="2277" w:author="David Mattie" w:date="2019-08-02T09:46:00Z">
        <w:r w:rsidR="00D85FBA">
          <w:t>within</w:t>
        </w:r>
      </w:ins>
      <w:ins w:id="2278" w:author="David Mattie" w:date="2019-08-02T09:45:00Z">
        <w:r w:rsidR="00D85FBA">
          <w:t xml:space="preserve"> </w:t>
        </w:r>
      </w:ins>
      <w:ins w:id="2279" w:author="David Mattie" w:date="2019-08-02T09:46:00Z">
        <w:r w:rsidR="00D85FBA">
          <w:t xml:space="preserve">the tracts between the right cerebellum and right fusiform as well as the right parsopercularis and the right poscentral.  Girls demonstrated greater </w:t>
        </w:r>
      </w:ins>
      <w:ins w:id="2280" w:author="David Mattie" w:date="2019-08-02T09:47:00Z">
        <w:r w:rsidR="00D85FBA">
          <w:t>variability</w:t>
        </w:r>
      </w:ins>
      <w:ins w:id="2281" w:author="David Mattie" w:date="2019-08-02T09:46:00Z">
        <w:r w:rsidR="00D85FBA">
          <w:t xml:space="preserve"> </w:t>
        </w:r>
      </w:ins>
      <w:ins w:id="2282" w:author="David Mattie" w:date="2019-08-02T09:47:00Z">
        <w:r w:rsidR="00D85FBA">
          <w:t>in the hemispheric asymmetry of the left cerebellum and left fusiform as well as right caudate and right ventral DC.</w:t>
        </w:r>
      </w:ins>
    </w:p>
    <w:p w14:paraId="39621A6B" w14:textId="145E2514" w:rsidR="00D85FBA" w:rsidRDefault="00D85FBA">
      <w:pPr>
        <w:jc w:val="center"/>
        <w:pPrChange w:id="2283" w:author="David Mattie" w:date="2019-08-02T09:51:00Z">
          <w:pPr/>
        </w:pPrChange>
      </w:pPr>
    </w:p>
    <w:p w14:paraId="26296014" w14:textId="77777777" w:rsidR="00A72CEF" w:rsidRDefault="00A72CEF" w:rsidP="00A72CEF"/>
    <w:p w14:paraId="1C57A5A0" w14:textId="77777777" w:rsidR="00A72CEF" w:rsidRDefault="00A72CEF" w:rsidP="00A72CEF">
      <w:pPr>
        <w:keepNext/>
      </w:pPr>
      <w:r>
        <w:rPr>
          <w:noProof/>
        </w:rPr>
        <w:lastRenderedPageBreak/>
        <w:drawing>
          <wp:inline distT="0" distB="0" distL="0" distR="0" wp14:anchorId="7360D623" wp14:editId="7F92D1B6">
            <wp:extent cx="5486400" cy="548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ddevADC-asymidx-Pairplot-al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979B41A" w14:textId="2D540A48" w:rsidR="00A72CEF" w:rsidRPr="00A72CEF" w:rsidRDefault="00A72CEF" w:rsidP="00A72CEF">
      <w:pPr>
        <w:pStyle w:val="Caption"/>
        <w:jc w:val="center"/>
        <w:rPr>
          <w:b w:val="0"/>
        </w:rPr>
      </w:pPr>
      <w:r w:rsidRPr="00A72CEF">
        <w:rPr>
          <w:b w:val="0"/>
        </w:rPr>
        <w:t xml:space="preserve">Figure </w:t>
      </w:r>
      <w:r w:rsidRPr="00A72CEF">
        <w:rPr>
          <w:b w:val="0"/>
        </w:rPr>
        <w:fldChar w:fldCharType="begin"/>
      </w:r>
      <w:r w:rsidRPr="00A72CEF">
        <w:rPr>
          <w:b w:val="0"/>
        </w:rPr>
        <w:instrText xml:space="preserve"> SEQ Figure \* ARABIC </w:instrText>
      </w:r>
      <w:r w:rsidRPr="00A72CEF">
        <w:rPr>
          <w:b w:val="0"/>
        </w:rPr>
        <w:fldChar w:fldCharType="separate"/>
      </w:r>
      <w:ins w:id="2284" w:author="David Mattie" w:date="2019-08-19T08:44:00Z">
        <w:r w:rsidR="002B3FE8">
          <w:rPr>
            <w:b w:val="0"/>
            <w:noProof/>
          </w:rPr>
          <w:t>28</w:t>
        </w:r>
      </w:ins>
      <w:del w:id="2285" w:author="David Mattie" w:date="2019-08-01T18:20:00Z">
        <w:r w:rsidRPr="00A72CEF" w:rsidDel="00E7462C">
          <w:rPr>
            <w:b w:val="0"/>
            <w:noProof/>
          </w:rPr>
          <w:delText>23</w:delText>
        </w:r>
      </w:del>
      <w:r w:rsidRPr="00A72CEF">
        <w:rPr>
          <w:b w:val="0"/>
        </w:rPr>
        <w:fldChar w:fldCharType="end"/>
      </w:r>
      <w:r w:rsidRPr="00A72CEF">
        <w:rPr>
          <w:b w:val="0"/>
        </w:rPr>
        <w:t xml:space="preserve"> </w:t>
      </w:r>
      <w:ins w:id="2286" w:author="David Mattie" w:date="2019-08-02T10:16:00Z">
        <w:r w:rsidR="00DA1620">
          <w:rPr>
            <w:b w:val="0"/>
          </w:rPr>
          <w:t xml:space="preserve">- </w:t>
        </w:r>
      </w:ins>
      <w:r w:rsidRPr="00A72CEF">
        <w:rPr>
          <w:b w:val="0"/>
        </w:rPr>
        <w:t>StdDev ADC Asymmetry Index Effect Size per Measure</w:t>
      </w:r>
    </w:p>
    <w:p w14:paraId="7CFF467F" w14:textId="77777777" w:rsidR="00A72CEF" w:rsidRPr="00A72CEF" w:rsidRDefault="00A72CEF" w:rsidP="00A72CEF"/>
    <w:p w14:paraId="68407C68" w14:textId="4454C004" w:rsidR="00932176" w:rsidRDefault="001D37B0">
      <w:pPr>
        <w:pStyle w:val="Heading4"/>
        <w:numPr>
          <w:ilvl w:val="3"/>
          <w:numId w:val="2"/>
        </w:numPr>
      </w:pPr>
      <w:del w:id="2287" w:author="David Mattie" w:date="2019-08-02T09:52:00Z">
        <w:r w:rsidDel="00D85FBA">
          <w:delText xml:space="preserve">Mean </w:delText>
        </w:r>
      </w:del>
      <w:bookmarkStart w:id="2288" w:name="_Toc17056295"/>
      <w:r>
        <w:t>Standard Deviation FA – Asymmetry Index</w:t>
      </w:r>
      <w:bookmarkEnd w:id="2288"/>
    </w:p>
    <w:p w14:paraId="0CF18ECE" w14:textId="72FE8742" w:rsidR="000B63D7" w:rsidDel="00775EE2" w:rsidRDefault="000B63D7" w:rsidP="000B63D7">
      <w:pPr>
        <w:pStyle w:val="Caption"/>
        <w:keepNext/>
        <w:rPr>
          <w:del w:id="2289" w:author="David Mattie" w:date="2019-08-04T14:27:00Z"/>
        </w:rPr>
      </w:pPr>
      <w:del w:id="2290" w:author="David Mattie" w:date="2019-08-04T14:27:00Z">
        <w:r w:rsidDel="00775EE2">
          <w:delText xml:space="preserve">Table </w:delText>
        </w:r>
        <w:r w:rsidR="00E32EA6" w:rsidDel="00775EE2">
          <w:rPr>
            <w:b w:val="0"/>
            <w:bCs w:val="0"/>
            <w:noProof/>
          </w:rPr>
          <w:fldChar w:fldCharType="begin"/>
        </w:r>
        <w:r w:rsidR="00E32EA6" w:rsidDel="00775EE2">
          <w:rPr>
            <w:noProof/>
          </w:rPr>
          <w:delInstrText xml:space="preserve"> SEQ Table \* ARABIC </w:delInstrText>
        </w:r>
        <w:r w:rsidR="00E32EA6" w:rsidDel="00775EE2">
          <w:rPr>
            <w:b w:val="0"/>
            <w:bCs w:val="0"/>
            <w:noProof/>
          </w:rPr>
          <w:fldChar w:fldCharType="separate"/>
        </w:r>
      </w:del>
      <w:del w:id="2291" w:author="David Mattie" w:date="2019-08-01T18:27:00Z">
        <w:r w:rsidR="00F34881" w:rsidDel="00E7462C">
          <w:rPr>
            <w:noProof/>
          </w:rPr>
          <w:delText>14</w:delText>
        </w:r>
      </w:del>
      <w:del w:id="2292" w:author="David Mattie" w:date="2019-08-04T14:27:00Z">
        <w:r w:rsidR="00E32EA6" w:rsidDel="00775EE2">
          <w:rPr>
            <w:b w:val="0"/>
            <w:bCs w:val="0"/>
            <w:noProof/>
          </w:rPr>
          <w:fldChar w:fldCharType="end"/>
        </w:r>
        <w:r w:rsidDel="00775EE2">
          <w:delText xml:space="preserve"> - </w:delText>
        </w:r>
        <w:r w:rsidRPr="003547BE" w:rsidDel="00775EE2">
          <w:delText xml:space="preserve">Largest effect size for gender when measuring </w:delText>
        </w:r>
        <w:r w:rsidDel="00775EE2">
          <w:delText>StdDev FA Asymmetry</w:delText>
        </w:r>
      </w:del>
    </w:p>
    <w:tbl>
      <w:tblPr>
        <w:tblStyle w:val="PlainTable2"/>
        <w:tblW w:w="7795" w:type="dxa"/>
        <w:tblLook w:val="04A0" w:firstRow="1" w:lastRow="0" w:firstColumn="1" w:lastColumn="0" w:noHBand="0" w:noVBand="1"/>
      </w:tblPr>
      <w:tblGrid>
        <w:gridCol w:w="1936"/>
        <w:gridCol w:w="2125"/>
        <w:gridCol w:w="817"/>
        <w:gridCol w:w="1221"/>
        <w:gridCol w:w="1696"/>
      </w:tblGrid>
      <w:tr w:rsidR="00932176" w:rsidRPr="000B63D7" w:rsidDel="00775EE2" w14:paraId="26347251" w14:textId="34CE0EA5" w:rsidTr="000B63D7">
        <w:trPr>
          <w:cnfStyle w:val="100000000000" w:firstRow="1" w:lastRow="0" w:firstColumn="0" w:lastColumn="0" w:oddVBand="0" w:evenVBand="0" w:oddHBand="0" w:evenHBand="0" w:firstRowFirstColumn="0" w:firstRowLastColumn="0" w:lastRowFirstColumn="0" w:lastRowLastColumn="0"/>
          <w:trHeight w:val="288"/>
          <w:del w:id="2293"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2A003354" w14:textId="721D931A" w:rsidR="00932176" w:rsidRPr="000B63D7" w:rsidDel="00775EE2" w:rsidRDefault="001D37B0">
            <w:pPr>
              <w:rPr>
                <w:del w:id="2294" w:author="David Mattie" w:date="2019-08-04T14:27:00Z"/>
                <w:bCs w:val="0"/>
                <w:color w:val="000000"/>
                <w:sz w:val="18"/>
                <w:szCs w:val="18"/>
              </w:rPr>
            </w:pPr>
            <w:del w:id="2295" w:author="David Mattie" w:date="2019-08-04T14:27:00Z">
              <w:r w:rsidRPr="000B63D7" w:rsidDel="00775EE2">
                <w:rPr>
                  <w:bCs w:val="0"/>
                  <w:color w:val="000000"/>
                  <w:sz w:val="18"/>
                  <w:szCs w:val="18"/>
                </w:rPr>
                <w:delText>ROI Start</w:delText>
              </w:r>
            </w:del>
          </w:p>
        </w:tc>
        <w:tc>
          <w:tcPr>
            <w:tcW w:w="2125" w:type="dxa"/>
          </w:tcPr>
          <w:p w14:paraId="64BDE3B9" w14:textId="0DEC6F4B" w:rsidR="00932176" w:rsidRPr="000B63D7" w:rsidDel="00775EE2" w:rsidRDefault="001D37B0">
            <w:pPr>
              <w:cnfStyle w:val="100000000000" w:firstRow="1" w:lastRow="0" w:firstColumn="0" w:lastColumn="0" w:oddVBand="0" w:evenVBand="0" w:oddHBand="0" w:evenHBand="0" w:firstRowFirstColumn="0" w:firstRowLastColumn="0" w:lastRowFirstColumn="0" w:lastRowLastColumn="0"/>
              <w:rPr>
                <w:del w:id="2296" w:author="David Mattie" w:date="2019-08-04T14:27:00Z"/>
                <w:bCs w:val="0"/>
                <w:color w:val="000000"/>
                <w:sz w:val="18"/>
                <w:szCs w:val="18"/>
              </w:rPr>
            </w:pPr>
            <w:del w:id="2297" w:author="David Mattie" w:date="2019-08-04T14:27:00Z">
              <w:r w:rsidRPr="000B63D7" w:rsidDel="00775EE2">
                <w:rPr>
                  <w:bCs w:val="0"/>
                  <w:color w:val="000000"/>
                  <w:sz w:val="18"/>
                  <w:szCs w:val="18"/>
                </w:rPr>
                <w:delText>ROI End</w:delText>
              </w:r>
            </w:del>
          </w:p>
        </w:tc>
        <w:tc>
          <w:tcPr>
            <w:tcW w:w="817" w:type="dxa"/>
          </w:tcPr>
          <w:p w14:paraId="63D6119D" w14:textId="4FE84CAB" w:rsidR="00932176" w:rsidRPr="000B63D7" w:rsidDel="00775EE2" w:rsidRDefault="001D37B0">
            <w:pPr>
              <w:cnfStyle w:val="100000000000" w:firstRow="1" w:lastRow="0" w:firstColumn="0" w:lastColumn="0" w:oddVBand="0" w:evenVBand="0" w:oddHBand="0" w:evenHBand="0" w:firstRowFirstColumn="0" w:firstRowLastColumn="0" w:lastRowFirstColumn="0" w:lastRowLastColumn="0"/>
              <w:rPr>
                <w:del w:id="2298" w:author="David Mattie" w:date="2019-08-04T14:27:00Z"/>
                <w:bCs w:val="0"/>
                <w:color w:val="000000"/>
                <w:sz w:val="18"/>
                <w:szCs w:val="18"/>
              </w:rPr>
            </w:pPr>
            <w:del w:id="2299" w:author="David Mattie" w:date="2019-08-04T14:27:00Z">
              <w:r w:rsidRPr="000B63D7" w:rsidDel="00775EE2">
                <w:rPr>
                  <w:bCs w:val="0"/>
                  <w:color w:val="000000"/>
                  <w:sz w:val="18"/>
                  <w:szCs w:val="18"/>
                </w:rPr>
                <w:delText>Method</w:delText>
              </w:r>
            </w:del>
          </w:p>
        </w:tc>
        <w:tc>
          <w:tcPr>
            <w:tcW w:w="1221" w:type="dxa"/>
          </w:tcPr>
          <w:p w14:paraId="266E92F9" w14:textId="21C37778" w:rsidR="00932176" w:rsidRPr="000B63D7" w:rsidDel="00775EE2" w:rsidRDefault="001D37B0">
            <w:pPr>
              <w:cnfStyle w:val="100000000000" w:firstRow="1" w:lastRow="0" w:firstColumn="0" w:lastColumn="0" w:oddVBand="0" w:evenVBand="0" w:oddHBand="0" w:evenHBand="0" w:firstRowFirstColumn="0" w:firstRowLastColumn="0" w:lastRowFirstColumn="0" w:lastRowLastColumn="0"/>
              <w:rPr>
                <w:del w:id="2300" w:author="David Mattie" w:date="2019-08-04T14:27:00Z"/>
                <w:bCs w:val="0"/>
                <w:color w:val="000000"/>
                <w:sz w:val="18"/>
                <w:szCs w:val="18"/>
              </w:rPr>
            </w:pPr>
            <w:del w:id="2301" w:author="David Mattie" w:date="2019-08-04T14:27:00Z">
              <w:r w:rsidRPr="000B63D7" w:rsidDel="00775EE2">
                <w:rPr>
                  <w:bCs w:val="0"/>
                  <w:color w:val="000000"/>
                  <w:sz w:val="18"/>
                  <w:szCs w:val="18"/>
                </w:rPr>
                <w:delText>Effect Size</w:delText>
              </w:r>
            </w:del>
          </w:p>
        </w:tc>
        <w:tc>
          <w:tcPr>
            <w:tcW w:w="1696" w:type="dxa"/>
          </w:tcPr>
          <w:p w14:paraId="7B091340" w14:textId="20D55FEF" w:rsidR="00932176" w:rsidRPr="000B63D7" w:rsidDel="00775EE2" w:rsidRDefault="001D37B0">
            <w:pPr>
              <w:cnfStyle w:val="100000000000" w:firstRow="1" w:lastRow="0" w:firstColumn="0" w:lastColumn="0" w:oddVBand="0" w:evenVBand="0" w:oddHBand="0" w:evenHBand="0" w:firstRowFirstColumn="0" w:firstRowLastColumn="0" w:lastRowFirstColumn="0" w:lastRowLastColumn="0"/>
              <w:rPr>
                <w:del w:id="2302" w:author="David Mattie" w:date="2019-08-04T14:27:00Z"/>
                <w:bCs w:val="0"/>
                <w:color w:val="000000"/>
                <w:sz w:val="18"/>
                <w:szCs w:val="18"/>
              </w:rPr>
            </w:pPr>
            <w:del w:id="2303" w:author="David Mattie" w:date="2019-08-04T14:27:00Z">
              <w:r w:rsidRPr="000B63D7" w:rsidDel="00775EE2">
                <w:rPr>
                  <w:bCs w:val="0"/>
                  <w:color w:val="000000"/>
                  <w:sz w:val="18"/>
                  <w:szCs w:val="18"/>
                </w:rPr>
                <w:delText>Non Null Measures</w:delText>
              </w:r>
            </w:del>
          </w:p>
        </w:tc>
      </w:tr>
      <w:tr w:rsidR="00932176" w:rsidRPr="000B63D7" w:rsidDel="00775EE2" w14:paraId="153A4B76" w14:textId="7ED2DDE6" w:rsidTr="000B63D7">
        <w:trPr>
          <w:cnfStyle w:val="000000100000" w:firstRow="0" w:lastRow="0" w:firstColumn="0" w:lastColumn="0" w:oddVBand="0" w:evenVBand="0" w:oddHBand="1" w:evenHBand="0" w:firstRowFirstColumn="0" w:firstRowLastColumn="0" w:lastRowFirstColumn="0" w:lastRowLastColumn="0"/>
          <w:trHeight w:val="288"/>
          <w:del w:id="2304"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45124ED7" w14:textId="601499F8" w:rsidR="00932176" w:rsidRPr="000B63D7" w:rsidDel="00775EE2" w:rsidRDefault="001D37B0">
            <w:pPr>
              <w:rPr>
                <w:del w:id="2305" w:author="David Mattie" w:date="2019-08-04T14:27:00Z"/>
                <w:b w:val="0"/>
                <w:color w:val="000000"/>
                <w:sz w:val="18"/>
                <w:szCs w:val="18"/>
              </w:rPr>
            </w:pPr>
            <w:del w:id="2306" w:author="David Mattie" w:date="2019-08-04T14:24:00Z">
              <w:r w:rsidRPr="000B63D7" w:rsidDel="0028774D">
                <w:rPr>
                  <w:b w:val="0"/>
                  <w:color w:val="000000"/>
                  <w:sz w:val="18"/>
                  <w:szCs w:val="18"/>
                </w:rPr>
                <w:delText>ctx-lh-inferiorparietal</w:delText>
              </w:r>
            </w:del>
          </w:p>
        </w:tc>
        <w:tc>
          <w:tcPr>
            <w:tcW w:w="2125" w:type="dxa"/>
          </w:tcPr>
          <w:p w14:paraId="6A675788" w14:textId="1163AA9E"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307" w:author="David Mattie" w:date="2019-08-04T14:27:00Z"/>
                <w:color w:val="000000"/>
                <w:sz w:val="18"/>
                <w:szCs w:val="18"/>
              </w:rPr>
            </w:pPr>
            <w:del w:id="2308" w:author="David Mattie" w:date="2019-08-04T14:24:00Z">
              <w:r w:rsidRPr="000B63D7" w:rsidDel="0028774D">
                <w:rPr>
                  <w:color w:val="000000"/>
                  <w:sz w:val="18"/>
                  <w:szCs w:val="18"/>
                </w:rPr>
                <w:delText>wm-lh-precentral</w:delText>
              </w:r>
            </w:del>
          </w:p>
        </w:tc>
        <w:tc>
          <w:tcPr>
            <w:tcW w:w="817" w:type="dxa"/>
          </w:tcPr>
          <w:p w14:paraId="1995FCE9" w14:textId="37953BFA"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309" w:author="David Mattie" w:date="2019-08-04T14:27:00Z"/>
                <w:color w:val="000000"/>
                <w:sz w:val="18"/>
                <w:szCs w:val="18"/>
              </w:rPr>
            </w:pPr>
            <w:del w:id="2310" w:author="David Mattie" w:date="2019-08-04T14:24:00Z">
              <w:r w:rsidRPr="000B63D7" w:rsidDel="0028774D">
                <w:rPr>
                  <w:color w:val="000000"/>
                  <w:sz w:val="18"/>
                  <w:szCs w:val="18"/>
                </w:rPr>
                <w:delText>roi</w:delText>
              </w:r>
            </w:del>
          </w:p>
        </w:tc>
        <w:tc>
          <w:tcPr>
            <w:tcW w:w="1221" w:type="dxa"/>
          </w:tcPr>
          <w:p w14:paraId="2A143DD4" w14:textId="732AB1B8"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311" w:author="David Mattie" w:date="2019-08-04T14:27:00Z"/>
                <w:color w:val="000000"/>
                <w:sz w:val="18"/>
                <w:szCs w:val="18"/>
              </w:rPr>
            </w:pPr>
            <w:del w:id="2312" w:author="David Mattie" w:date="2019-08-04T14:24:00Z">
              <w:r w:rsidRPr="000B63D7" w:rsidDel="0028774D">
                <w:rPr>
                  <w:color w:val="000000"/>
                  <w:sz w:val="18"/>
                  <w:szCs w:val="18"/>
                </w:rPr>
                <w:delText>1.080233447</w:delText>
              </w:r>
            </w:del>
          </w:p>
        </w:tc>
        <w:tc>
          <w:tcPr>
            <w:tcW w:w="1696" w:type="dxa"/>
          </w:tcPr>
          <w:p w14:paraId="6594B6EB" w14:textId="47F0E01F"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313" w:author="David Mattie" w:date="2019-08-04T14:27:00Z"/>
                <w:color w:val="000000"/>
                <w:sz w:val="18"/>
                <w:szCs w:val="18"/>
              </w:rPr>
            </w:pPr>
            <w:del w:id="2314" w:author="David Mattie" w:date="2019-08-04T14:24:00Z">
              <w:r w:rsidRPr="000B63D7" w:rsidDel="0028774D">
                <w:rPr>
                  <w:color w:val="000000"/>
                  <w:sz w:val="18"/>
                  <w:szCs w:val="18"/>
                </w:rPr>
                <w:delText>496</w:delText>
              </w:r>
            </w:del>
          </w:p>
        </w:tc>
      </w:tr>
      <w:tr w:rsidR="00932176" w:rsidRPr="000B63D7" w:rsidDel="00775EE2" w14:paraId="5C133628" w14:textId="6379ADFE" w:rsidTr="000B63D7">
        <w:trPr>
          <w:trHeight w:val="288"/>
          <w:del w:id="2315"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786DAB88" w14:textId="7A97BC2F" w:rsidR="00932176" w:rsidRPr="000B63D7" w:rsidDel="00775EE2" w:rsidRDefault="001D37B0">
            <w:pPr>
              <w:rPr>
                <w:del w:id="2316" w:author="David Mattie" w:date="2019-08-04T14:27:00Z"/>
                <w:b w:val="0"/>
                <w:color w:val="000000"/>
                <w:sz w:val="18"/>
                <w:szCs w:val="18"/>
              </w:rPr>
            </w:pPr>
            <w:del w:id="2317" w:author="David Mattie" w:date="2019-08-04T14:24:00Z">
              <w:r w:rsidRPr="000B63D7" w:rsidDel="0028774D">
                <w:rPr>
                  <w:b w:val="0"/>
                  <w:color w:val="000000"/>
                  <w:sz w:val="18"/>
                  <w:szCs w:val="18"/>
                </w:rPr>
                <w:delText>ctx-lh-precentral</w:delText>
              </w:r>
            </w:del>
          </w:p>
        </w:tc>
        <w:tc>
          <w:tcPr>
            <w:tcW w:w="2125" w:type="dxa"/>
          </w:tcPr>
          <w:p w14:paraId="225A6D0E" w14:textId="2A1B4C30"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318" w:author="David Mattie" w:date="2019-08-04T14:27:00Z"/>
                <w:color w:val="000000"/>
                <w:sz w:val="18"/>
                <w:szCs w:val="18"/>
              </w:rPr>
            </w:pPr>
            <w:del w:id="2319" w:author="David Mattie" w:date="2019-08-04T14:24:00Z">
              <w:r w:rsidRPr="000B63D7" w:rsidDel="0028774D">
                <w:rPr>
                  <w:color w:val="000000"/>
                  <w:sz w:val="18"/>
                  <w:szCs w:val="18"/>
                </w:rPr>
                <w:delText>wm-lh-inferiorparietal</w:delText>
              </w:r>
            </w:del>
          </w:p>
        </w:tc>
        <w:tc>
          <w:tcPr>
            <w:tcW w:w="817" w:type="dxa"/>
          </w:tcPr>
          <w:p w14:paraId="02167440" w14:textId="7446A3AD"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320" w:author="David Mattie" w:date="2019-08-04T14:27:00Z"/>
                <w:color w:val="000000"/>
                <w:sz w:val="18"/>
                <w:szCs w:val="18"/>
              </w:rPr>
            </w:pPr>
            <w:del w:id="2321" w:author="David Mattie" w:date="2019-08-04T14:24:00Z">
              <w:r w:rsidRPr="000B63D7" w:rsidDel="0028774D">
                <w:rPr>
                  <w:color w:val="000000"/>
                  <w:sz w:val="18"/>
                  <w:szCs w:val="18"/>
                </w:rPr>
                <w:delText>roi</w:delText>
              </w:r>
            </w:del>
          </w:p>
        </w:tc>
        <w:tc>
          <w:tcPr>
            <w:tcW w:w="1221" w:type="dxa"/>
          </w:tcPr>
          <w:p w14:paraId="32767DA3" w14:textId="550226AC"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322" w:author="David Mattie" w:date="2019-08-04T14:27:00Z"/>
                <w:color w:val="000000"/>
                <w:sz w:val="18"/>
                <w:szCs w:val="18"/>
              </w:rPr>
            </w:pPr>
            <w:del w:id="2323" w:author="David Mattie" w:date="2019-08-04T14:24:00Z">
              <w:r w:rsidRPr="000B63D7" w:rsidDel="0028774D">
                <w:rPr>
                  <w:color w:val="000000"/>
                  <w:sz w:val="18"/>
                  <w:szCs w:val="18"/>
                </w:rPr>
                <w:delText>0.909896885</w:delText>
              </w:r>
            </w:del>
          </w:p>
        </w:tc>
        <w:tc>
          <w:tcPr>
            <w:tcW w:w="1696" w:type="dxa"/>
          </w:tcPr>
          <w:p w14:paraId="06BEAD83" w14:textId="4E927404"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324" w:author="David Mattie" w:date="2019-08-04T14:27:00Z"/>
                <w:color w:val="000000"/>
                <w:sz w:val="18"/>
                <w:szCs w:val="18"/>
              </w:rPr>
            </w:pPr>
            <w:del w:id="2325" w:author="David Mattie" w:date="2019-08-04T14:24:00Z">
              <w:r w:rsidRPr="000B63D7" w:rsidDel="0028774D">
                <w:rPr>
                  <w:color w:val="000000"/>
                  <w:sz w:val="18"/>
                  <w:szCs w:val="18"/>
                </w:rPr>
                <w:delText>530</w:delText>
              </w:r>
            </w:del>
          </w:p>
        </w:tc>
      </w:tr>
      <w:tr w:rsidR="00932176" w:rsidRPr="000B63D7" w:rsidDel="00775EE2" w14:paraId="2A28E0E3" w14:textId="39262D5F" w:rsidTr="000B63D7">
        <w:trPr>
          <w:cnfStyle w:val="000000100000" w:firstRow="0" w:lastRow="0" w:firstColumn="0" w:lastColumn="0" w:oddVBand="0" w:evenVBand="0" w:oddHBand="1" w:evenHBand="0" w:firstRowFirstColumn="0" w:firstRowLastColumn="0" w:lastRowFirstColumn="0" w:lastRowLastColumn="0"/>
          <w:trHeight w:val="288"/>
          <w:del w:id="2326"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681185E1" w14:textId="4E14E2BB" w:rsidR="00932176" w:rsidRPr="000B63D7" w:rsidDel="00775EE2" w:rsidRDefault="001D37B0">
            <w:pPr>
              <w:rPr>
                <w:del w:id="2327" w:author="David Mattie" w:date="2019-08-04T14:27:00Z"/>
                <w:b w:val="0"/>
                <w:color w:val="000000"/>
                <w:sz w:val="18"/>
                <w:szCs w:val="18"/>
              </w:rPr>
            </w:pPr>
            <w:del w:id="2328" w:author="David Mattie" w:date="2019-08-04T14:24:00Z">
              <w:r w:rsidRPr="000B63D7" w:rsidDel="0028774D">
                <w:rPr>
                  <w:b w:val="0"/>
                  <w:color w:val="000000"/>
                  <w:sz w:val="18"/>
                  <w:szCs w:val="18"/>
                </w:rPr>
                <w:delText>ctx-rh-inferiorparietal</w:delText>
              </w:r>
            </w:del>
          </w:p>
        </w:tc>
        <w:tc>
          <w:tcPr>
            <w:tcW w:w="2125" w:type="dxa"/>
          </w:tcPr>
          <w:p w14:paraId="0349F16B" w14:textId="124B0AA2"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329" w:author="David Mattie" w:date="2019-08-04T14:27:00Z"/>
                <w:color w:val="000000"/>
                <w:sz w:val="18"/>
                <w:szCs w:val="18"/>
              </w:rPr>
            </w:pPr>
            <w:del w:id="2330" w:author="David Mattie" w:date="2019-08-04T14:24:00Z">
              <w:r w:rsidRPr="000B63D7" w:rsidDel="0028774D">
                <w:rPr>
                  <w:color w:val="000000"/>
                  <w:sz w:val="18"/>
                  <w:szCs w:val="18"/>
                </w:rPr>
                <w:delText>wm-rh-precentral</w:delText>
              </w:r>
            </w:del>
          </w:p>
        </w:tc>
        <w:tc>
          <w:tcPr>
            <w:tcW w:w="817" w:type="dxa"/>
          </w:tcPr>
          <w:p w14:paraId="46BF3FD5" w14:textId="63E3B580"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331" w:author="David Mattie" w:date="2019-08-04T14:27:00Z"/>
                <w:color w:val="000000"/>
                <w:sz w:val="18"/>
                <w:szCs w:val="18"/>
              </w:rPr>
            </w:pPr>
            <w:del w:id="2332" w:author="David Mattie" w:date="2019-08-04T14:24:00Z">
              <w:r w:rsidRPr="000B63D7" w:rsidDel="0028774D">
                <w:rPr>
                  <w:color w:val="000000"/>
                  <w:sz w:val="18"/>
                  <w:szCs w:val="18"/>
                </w:rPr>
                <w:delText>roi</w:delText>
              </w:r>
            </w:del>
          </w:p>
        </w:tc>
        <w:tc>
          <w:tcPr>
            <w:tcW w:w="1221" w:type="dxa"/>
          </w:tcPr>
          <w:p w14:paraId="32009D6F" w14:textId="31B6E8BC"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333" w:author="David Mattie" w:date="2019-08-04T14:27:00Z"/>
                <w:color w:val="000000"/>
                <w:sz w:val="18"/>
                <w:szCs w:val="18"/>
              </w:rPr>
            </w:pPr>
            <w:del w:id="2334" w:author="David Mattie" w:date="2019-08-04T14:24:00Z">
              <w:r w:rsidRPr="000B63D7" w:rsidDel="0028774D">
                <w:rPr>
                  <w:color w:val="000000"/>
                  <w:sz w:val="18"/>
                  <w:szCs w:val="18"/>
                </w:rPr>
                <w:delText>-0.879608229</w:delText>
              </w:r>
            </w:del>
          </w:p>
        </w:tc>
        <w:tc>
          <w:tcPr>
            <w:tcW w:w="1696" w:type="dxa"/>
          </w:tcPr>
          <w:p w14:paraId="5CA467A4" w14:textId="510B4A17"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335" w:author="David Mattie" w:date="2019-08-04T14:27:00Z"/>
                <w:color w:val="000000"/>
                <w:sz w:val="18"/>
                <w:szCs w:val="18"/>
              </w:rPr>
            </w:pPr>
            <w:del w:id="2336" w:author="David Mattie" w:date="2019-08-04T14:24:00Z">
              <w:r w:rsidRPr="000B63D7" w:rsidDel="0028774D">
                <w:rPr>
                  <w:color w:val="000000"/>
                  <w:sz w:val="18"/>
                  <w:szCs w:val="18"/>
                </w:rPr>
                <w:delText>496</w:delText>
              </w:r>
            </w:del>
          </w:p>
        </w:tc>
      </w:tr>
      <w:tr w:rsidR="00932176" w:rsidRPr="000B63D7" w:rsidDel="00775EE2" w14:paraId="08054C4D" w14:textId="542BE981" w:rsidTr="000B63D7">
        <w:trPr>
          <w:trHeight w:val="288"/>
          <w:del w:id="2337"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7D4823ED" w14:textId="08A76743" w:rsidR="00932176" w:rsidRPr="000B63D7" w:rsidDel="00775EE2" w:rsidRDefault="001D37B0">
            <w:pPr>
              <w:rPr>
                <w:del w:id="2338" w:author="David Mattie" w:date="2019-08-04T14:27:00Z"/>
                <w:b w:val="0"/>
                <w:color w:val="000000"/>
                <w:sz w:val="18"/>
                <w:szCs w:val="18"/>
              </w:rPr>
            </w:pPr>
            <w:del w:id="2339" w:author="David Mattie" w:date="2019-08-04T14:24:00Z">
              <w:r w:rsidRPr="000B63D7" w:rsidDel="0028774D">
                <w:rPr>
                  <w:b w:val="0"/>
                  <w:color w:val="000000"/>
                  <w:sz w:val="18"/>
                  <w:szCs w:val="18"/>
                </w:rPr>
                <w:delText>wm-lh-inferiorparietal</w:delText>
              </w:r>
            </w:del>
          </w:p>
        </w:tc>
        <w:tc>
          <w:tcPr>
            <w:tcW w:w="2125" w:type="dxa"/>
          </w:tcPr>
          <w:p w14:paraId="53973588" w14:textId="19312F56"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340" w:author="David Mattie" w:date="2019-08-04T14:27:00Z"/>
                <w:color w:val="000000"/>
                <w:sz w:val="18"/>
                <w:szCs w:val="18"/>
              </w:rPr>
            </w:pPr>
            <w:del w:id="2341" w:author="David Mattie" w:date="2019-08-04T14:24:00Z">
              <w:r w:rsidRPr="000B63D7" w:rsidDel="0028774D">
                <w:rPr>
                  <w:color w:val="000000"/>
                  <w:sz w:val="18"/>
                  <w:szCs w:val="18"/>
                </w:rPr>
                <w:delText>wm-lh-precentral</w:delText>
              </w:r>
            </w:del>
          </w:p>
        </w:tc>
        <w:tc>
          <w:tcPr>
            <w:tcW w:w="817" w:type="dxa"/>
          </w:tcPr>
          <w:p w14:paraId="6AED74C0" w14:textId="0EF1C059"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342" w:author="David Mattie" w:date="2019-08-04T14:27:00Z"/>
                <w:color w:val="000000"/>
                <w:sz w:val="18"/>
                <w:szCs w:val="18"/>
              </w:rPr>
            </w:pPr>
            <w:del w:id="2343" w:author="David Mattie" w:date="2019-08-04T14:24:00Z">
              <w:r w:rsidRPr="000B63D7" w:rsidDel="0028774D">
                <w:rPr>
                  <w:color w:val="000000"/>
                  <w:sz w:val="18"/>
                  <w:szCs w:val="18"/>
                </w:rPr>
                <w:delText>roi</w:delText>
              </w:r>
            </w:del>
          </w:p>
        </w:tc>
        <w:tc>
          <w:tcPr>
            <w:tcW w:w="1221" w:type="dxa"/>
          </w:tcPr>
          <w:p w14:paraId="32A4DB7E" w14:textId="6B6CE275"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344" w:author="David Mattie" w:date="2019-08-04T14:27:00Z"/>
                <w:color w:val="000000"/>
                <w:sz w:val="18"/>
                <w:szCs w:val="18"/>
              </w:rPr>
            </w:pPr>
            <w:del w:id="2345" w:author="David Mattie" w:date="2019-08-04T14:24:00Z">
              <w:r w:rsidRPr="000B63D7" w:rsidDel="0028774D">
                <w:rPr>
                  <w:color w:val="000000"/>
                  <w:sz w:val="18"/>
                  <w:szCs w:val="18"/>
                </w:rPr>
                <w:delText>0.850937118</w:delText>
              </w:r>
            </w:del>
          </w:p>
        </w:tc>
        <w:tc>
          <w:tcPr>
            <w:tcW w:w="1696" w:type="dxa"/>
          </w:tcPr>
          <w:p w14:paraId="7985406B" w14:textId="4B389153"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346" w:author="David Mattie" w:date="2019-08-04T14:27:00Z"/>
                <w:color w:val="000000"/>
                <w:sz w:val="18"/>
                <w:szCs w:val="18"/>
              </w:rPr>
            </w:pPr>
            <w:del w:id="2347" w:author="David Mattie" w:date="2019-08-04T14:24:00Z">
              <w:r w:rsidRPr="000B63D7" w:rsidDel="0028774D">
                <w:rPr>
                  <w:color w:val="000000"/>
                  <w:sz w:val="18"/>
                  <w:szCs w:val="18"/>
                </w:rPr>
                <w:delText>538</w:delText>
              </w:r>
            </w:del>
          </w:p>
        </w:tc>
      </w:tr>
      <w:tr w:rsidR="00932176" w:rsidRPr="000B63D7" w:rsidDel="00775EE2" w14:paraId="0624D173" w14:textId="4C2E4B1E" w:rsidTr="000B63D7">
        <w:trPr>
          <w:cnfStyle w:val="000000100000" w:firstRow="0" w:lastRow="0" w:firstColumn="0" w:lastColumn="0" w:oddVBand="0" w:evenVBand="0" w:oddHBand="1" w:evenHBand="0" w:firstRowFirstColumn="0" w:firstRowLastColumn="0" w:lastRowFirstColumn="0" w:lastRowLastColumn="0"/>
          <w:trHeight w:val="288"/>
          <w:del w:id="2348"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4E4CCA2A" w14:textId="33A9D73A" w:rsidR="00932176" w:rsidRPr="000B63D7" w:rsidDel="00775EE2" w:rsidRDefault="001D37B0">
            <w:pPr>
              <w:rPr>
                <w:del w:id="2349" w:author="David Mattie" w:date="2019-08-04T14:27:00Z"/>
                <w:b w:val="0"/>
                <w:color w:val="000000"/>
                <w:sz w:val="18"/>
                <w:szCs w:val="18"/>
              </w:rPr>
            </w:pPr>
            <w:del w:id="2350" w:author="David Mattie" w:date="2019-08-04T14:24:00Z">
              <w:r w:rsidRPr="000B63D7" w:rsidDel="0028774D">
                <w:rPr>
                  <w:b w:val="0"/>
                  <w:color w:val="000000"/>
                  <w:sz w:val="18"/>
                  <w:szCs w:val="18"/>
                </w:rPr>
                <w:delText>ctx-rh-inferiortemporal</w:delText>
              </w:r>
            </w:del>
          </w:p>
        </w:tc>
        <w:tc>
          <w:tcPr>
            <w:tcW w:w="2125" w:type="dxa"/>
          </w:tcPr>
          <w:p w14:paraId="72F47CD4" w14:textId="15B28BFD"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351" w:author="David Mattie" w:date="2019-08-04T14:27:00Z"/>
                <w:color w:val="000000"/>
                <w:sz w:val="18"/>
                <w:szCs w:val="18"/>
              </w:rPr>
            </w:pPr>
            <w:del w:id="2352" w:author="David Mattie" w:date="2019-08-04T14:24:00Z">
              <w:r w:rsidRPr="000B63D7" w:rsidDel="0028774D">
                <w:rPr>
                  <w:color w:val="000000"/>
                  <w:sz w:val="18"/>
                  <w:szCs w:val="18"/>
                </w:rPr>
                <w:delText>wm-rh-bankssts</w:delText>
              </w:r>
            </w:del>
          </w:p>
        </w:tc>
        <w:tc>
          <w:tcPr>
            <w:tcW w:w="817" w:type="dxa"/>
          </w:tcPr>
          <w:p w14:paraId="2865CD79" w14:textId="7DB11A0F"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353" w:author="David Mattie" w:date="2019-08-04T14:27:00Z"/>
                <w:color w:val="000000"/>
                <w:sz w:val="18"/>
                <w:szCs w:val="18"/>
              </w:rPr>
            </w:pPr>
            <w:del w:id="2354" w:author="David Mattie" w:date="2019-08-04T14:24:00Z">
              <w:r w:rsidRPr="000B63D7" w:rsidDel="0028774D">
                <w:rPr>
                  <w:color w:val="000000"/>
                  <w:sz w:val="18"/>
                  <w:szCs w:val="18"/>
                </w:rPr>
                <w:delText>roi</w:delText>
              </w:r>
            </w:del>
          </w:p>
        </w:tc>
        <w:tc>
          <w:tcPr>
            <w:tcW w:w="1221" w:type="dxa"/>
          </w:tcPr>
          <w:p w14:paraId="6488698E" w14:textId="0E41B7A6"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355" w:author="David Mattie" w:date="2019-08-04T14:27:00Z"/>
                <w:color w:val="000000"/>
                <w:sz w:val="18"/>
                <w:szCs w:val="18"/>
              </w:rPr>
            </w:pPr>
            <w:del w:id="2356" w:author="David Mattie" w:date="2019-08-04T14:24:00Z">
              <w:r w:rsidRPr="000B63D7" w:rsidDel="0028774D">
                <w:rPr>
                  <w:color w:val="000000"/>
                  <w:sz w:val="18"/>
                  <w:szCs w:val="18"/>
                </w:rPr>
                <w:delText>0.83131755</w:delText>
              </w:r>
            </w:del>
          </w:p>
        </w:tc>
        <w:tc>
          <w:tcPr>
            <w:tcW w:w="1696" w:type="dxa"/>
          </w:tcPr>
          <w:p w14:paraId="60465B2E" w14:textId="0A2F1B13"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357" w:author="David Mattie" w:date="2019-08-04T14:27:00Z"/>
                <w:color w:val="000000"/>
                <w:sz w:val="18"/>
                <w:szCs w:val="18"/>
              </w:rPr>
            </w:pPr>
            <w:del w:id="2358" w:author="David Mattie" w:date="2019-08-04T14:24:00Z">
              <w:r w:rsidRPr="000B63D7" w:rsidDel="0028774D">
                <w:rPr>
                  <w:color w:val="000000"/>
                  <w:sz w:val="18"/>
                  <w:szCs w:val="18"/>
                </w:rPr>
                <w:delText>533</w:delText>
              </w:r>
            </w:del>
          </w:p>
        </w:tc>
      </w:tr>
      <w:tr w:rsidR="00932176" w:rsidRPr="000B63D7" w:rsidDel="00775EE2" w14:paraId="52E5B332" w14:textId="25AD4D18" w:rsidTr="000B63D7">
        <w:trPr>
          <w:trHeight w:val="288"/>
          <w:del w:id="2359"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4D83E52B" w14:textId="2704A5FA" w:rsidR="00932176" w:rsidRPr="000B63D7" w:rsidDel="00775EE2" w:rsidRDefault="001D37B0">
            <w:pPr>
              <w:rPr>
                <w:del w:id="2360" w:author="David Mattie" w:date="2019-08-04T14:27:00Z"/>
                <w:b w:val="0"/>
                <w:color w:val="000000"/>
                <w:sz w:val="18"/>
                <w:szCs w:val="18"/>
              </w:rPr>
            </w:pPr>
            <w:del w:id="2361" w:author="David Mattie" w:date="2019-08-04T14:24:00Z">
              <w:r w:rsidRPr="000B63D7" w:rsidDel="0028774D">
                <w:rPr>
                  <w:b w:val="0"/>
                  <w:color w:val="000000"/>
                  <w:sz w:val="18"/>
                  <w:szCs w:val="18"/>
                </w:rPr>
                <w:delText>ctx-rh-precentral</w:delText>
              </w:r>
            </w:del>
          </w:p>
        </w:tc>
        <w:tc>
          <w:tcPr>
            <w:tcW w:w="2125" w:type="dxa"/>
          </w:tcPr>
          <w:p w14:paraId="57FB8BE5" w14:textId="786026C2"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362" w:author="David Mattie" w:date="2019-08-04T14:27:00Z"/>
                <w:color w:val="000000"/>
                <w:sz w:val="18"/>
                <w:szCs w:val="18"/>
              </w:rPr>
            </w:pPr>
            <w:del w:id="2363" w:author="David Mattie" w:date="2019-08-04T14:24:00Z">
              <w:r w:rsidRPr="000B63D7" w:rsidDel="0028774D">
                <w:rPr>
                  <w:color w:val="000000"/>
                  <w:sz w:val="18"/>
                  <w:szCs w:val="18"/>
                </w:rPr>
                <w:delText>wm-rh-inferiorparietal</w:delText>
              </w:r>
            </w:del>
          </w:p>
        </w:tc>
        <w:tc>
          <w:tcPr>
            <w:tcW w:w="817" w:type="dxa"/>
          </w:tcPr>
          <w:p w14:paraId="6832B1E5" w14:textId="1BBBD07F"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364" w:author="David Mattie" w:date="2019-08-04T14:27:00Z"/>
                <w:color w:val="000000"/>
                <w:sz w:val="18"/>
                <w:szCs w:val="18"/>
              </w:rPr>
            </w:pPr>
            <w:del w:id="2365" w:author="David Mattie" w:date="2019-08-04T14:24:00Z">
              <w:r w:rsidRPr="000B63D7" w:rsidDel="0028774D">
                <w:rPr>
                  <w:color w:val="000000"/>
                  <w:sz w:val="18"/>
                  <w:szCs w:val="18"/>
                </w:rPr>
                <w:delText>roi</w:delText>
              </w:r>
            </w:del>
          </w:p>
        </w:tc>
        <w:tc>
          <w:tcPr>
            <w:tcW w:w="1221" w:type="dxa"/>
          </w:tcPr>
          <w:p w14:paraId="7BDF98FF" w14:textId="0F3A60E5"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366" w:author="David Mattie" w:date="2019-08-04T14:27:00Z"/>
                <w:color w:val="000000"/>
                <w:sz w:val="18"/>
                <w:szCs w:val="18"/>
              </w:rPr>
            </w:pPr>
            <w:del w:id="2367" w:author="David Mattie" w:date="2019-08-04T14:24:00Z">
              <w:r w:rsidRPr="000B63D7" w:rsidDel="0028774D">
                <w:rPr>
                  <w:color w:val="000000"/>
                  <w:sz w:val="18"/>
                  <w:szCs w:val="18"/>
                </w:rPr>
                <w:delText>-0.829078014</w:delText>
              </w:r>
            </w:del>
          </w:p>
        </w:tc>
        <w:tc>
          <w:tcPr>
            <w:tcW w:w="1696" w:type="dxa"/>
          </w:tcPr>
          <w:p w14:paraId="4BFD63AD" w14:textId="4DA3F2FA"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368" w:author="David Mattie" w:date="2019-08-04T14:27:00Z"/>
                <w:color w:val="000000"/>
                <w:sz w:val="18"/>
                <w:szCs w:val="18"/>
              </w:rPr>
            </w:pPr>
            <w:del w:id="2369" w:author="David Mattie" w:date="2019-08-04T14:24:00Z">
              <w:r w:rsidRPr="000B63D7" w:rsidDel="0028774D">
                <w:rPr>
                  <w:color w:val="000000"/>
                  <w:sz w:val="18"/>
                  <w:szCs w:val="18"/>
                </w:rPr>
                <w:delText>530</w:delText>
              </w:r>
            </w:del>
          </w:p>
        </w:tc>
      </w:tr>
      <w:tr w:rsidR="00932176" w:rsidRPr="000B63D7" w:rsidDel="00775EE2" w14:paraId="6B7878CF" w14:textId="0524B8C0" w:rsidTr="000B63D7">
        <w:trPr>
          <w:cnfStyle w:val="000000100000" w:firstRow="0" w:lastRow="0" w:firstColumn="0" w:lastColumn="0" w:oddVBand="0" w:evenVBand="0" w:oddHBand="1" w:evenHBand="0" w:firstRowFirstColumn="0" w:firstRowLastColumn="0" w:lastRowFirstColumn="0" w:lastRowLastColumn="0"/>
          <w:trHeight w:val="288"/>
          <w:del w:id="2370"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51186CB7" w14:textId="04735742" w:rsidR="00932176" w:rsidRPr="000B63D7" w:rsidDel="00775EE2" w:rsidRDefault="001D37B0">
            <w:pPr>
              <w:rPr>
                <w:del w:id="2371" w:author="David Mattie" w:date="2019-08-04T14:27:00Z"/>
                <w:b w:val="0"/>
                <w:color w:val="000000"/>
                <w:sz w:val="18"/>
                <w:szCs w:val="18"/>
              </w:rPr>
            </w:pPr>
            <w:del w:id="2372" w:author="David Mattie" w:date="2019-08-04T14:24:00Z">
              <w:r w:rsidRPr="000B63D7" w:rsidDel="0028774D">
                <w:rPr>
                  <w:b w:val="0"/>
                  <w:color w:val="000000"/>
                  <w:sz w:val="18"/>
                  <w:szCs w:val="18"/>
                </w:rPr>
                <w:delText>wm-rh-inferiortemporal</w:delText>
              </w:r>
            </w:del>
          </w:p>
        </w:tc>
        <w:tc>
          <w:tcPr>
            <w:tcW w:w="2125" w:type="dxa"/>
          </w:tcPr>
          <w:p w14:paraId="310F835F" w14:textId="57E721AB"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373" w:author="David Mattie" w:date="2019-08-04T14:27:00Z"/>
                <w:color w:val="000000"/>
                <w:sz w:val="18"/>
                <w:szCs w:val="18"/>
              </w:rPr>
            </w:pPr>
            <w:del w:id="2374" w:author="David Mattie" w:date="2019-08-04T14:24:00Z">
              <w:r w:rsidRPr="000B63D7" w:rsidDel="0028774D">
                <w:rPr>
                  <w:color w:val="000000"/>
                  <w:sz w:val="18"/>
                  <w:szCs w:val="18"/>
                </w:rPr>
                <w:delText>wm-rh-supramarginal</w:delText>
              </w:r>
            </w:del>
          </w:p>
        </w:tc>
        <w:tc>
          <w:tcPr>
            <w:tcW w:w="817" w:type="dxa"/>
          </w:tcPr>
          <w:p w14:paraId="3B2F93A7" w14:textId="59037AC8"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375" w:author="David Mattie" w:date="2019-08-04T14:27:00Z"/>
                <w:color w:val="000000"/>
                <w:sz w:val="18"/>
                <w:szCs w:val="18"/>
              </w:rPr>
            </w:pPr>
            <w:del w:id="2376" w:author="David Mattie" w:date="2019-08-04T14:24:00Z">
              <w:r w:rsidRPr="000B63D7" w:rsidDel="0028774D">
                <w:rPr>
                  <w:color w:val="000000"/>
                  <w:sz w:val="18"/>
                  <w:szCs w:val="18"/>
                </w:rPr>
                <w:delText>roi</w:delText>
              </w:r>
            </w:del>
          </w:p>
        </w:tc>
        <w:tc>
          <w:tcPr>
            <w:tcW w:w="1221" w:type="dxa"/>
          </w:tcPr>
          <w:p w14:paraId="2B4033BA" w14:textId="758A2671"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377" w:author="David Mattie" w:date="2019-08-04T14:27:00Z"/>
                <w:color w:val="000000"/>
                <w:sz w:val="18"/>
                <w:szCs w:val="18"/>
              </w:rPr>
            </w:pPr>
            <w:del w:id="2378" w:author="David Mattie" w:date="2019-08-04T14:24:00Z">
              <w:r w:rsidRPr="000B63D7" w:rsidDel="0028774D">
                <w:rPr>
                  <w:color w:val="000000"/>
                  <w:sz w:val="18"/>
                  <w:szCs w:val="18"/>
                </w:rPr>
                <w:delText>0.825370366</w:delText>
              </w:r>
            </w:del>
          </w:p>
        </w:tc>
        <w:tc>
          <w:tcPr>
            <w:tcW w:w="1696" w:type="dxa"/>
          </w:tcPr>
          <w:p w14:paraId="590D3A0A" w14:textId="4FF1AA72"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379" w:author="David Mattie" w:date="2019-08-04T14:27:00Z"/>
                <w:color w:val="000000"/>
                <w:sz w:val="18"/>
                <w:szCs w:val="18"/>
              </w:rPr>
            </w:pPr>
            <w:del w:id="2380" w:author="David Mattie" w:date="2019-08-04T14:24:00Z">
              <w:r w:rsidRPr="000B63D7" w:rsidDel="0028774D">
                <w:rPr>
                  <w:color w:val="000000"/>
                  <w:sz w:val="18"/>
                  <w:szCs w:val="18"/>
                </w:rPr>
                <w:delText>530</w:delText>
              </w:r>
            </w:del>
          </w:p>
        </w:tc>
      </w:tr>
      <w:tr w:rsidR="00932176" w:rsidRPr="000B63D7" w:rsidDel="00775EE2" w14:paraId="5832728E" w14:textId="7699873D" w:rsidTr="000B63D7">
        <w:trPr>
          <w:trHeight w:val="288"/>
          <w:del w:id="2381"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07BF7B9D" w14:textId="6CD04F5A" w:rsidR="00932176" w:rsidRPr="000B63D7" w:rsidDel="00775EE2" w:rsidRDefault="001D37B0">
            <w:pPr>
              <w:rPr>
                <w:del w:id="2382" w:author="David Mattie" w:date="2019-08-04T14:27:00Z"/>
                <w:b w:val="0"/>
                <w:color w:val="000000"/>
                <w:sz w:val="18"/>
                <w:szCs w:val="18"/>
              </w:rPr>
            </w:pPr>
            <w:del w:id="2383" w:author="David Mattie" w:date="2019-08-04T14:24:00Z">
              <w:r w:rsidRPr="000B63D7" w:rsidDel="0028774D">
                <w:rPr>
                  <w:b w:val="0"/>
                  <w:color w:val="000000"/>
                  <w:sz w:val="18"/>
                  <w:szCs w:val="18"/>
                </w:rPr>
                <w:delText>ctx-rh-superiorparietal</w:delText>
              </w:r>
            </w:del>
          </w:p>
        </w:tc>
        <w:tc>
          <w:tcPr>
            <w:tcW w:w="2125" w:type="dxa"/>
          </w:tcPr>
          <w:p w14:paraId="57F5E46A" w14:textId="0E8112FB"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384" w:author="David Mattie" w:date="2019-08-04T14:27:00Z"/>
                <w:color w:val="000000"/>
                <w:sz w:val="18"/>
                <w:szCs w:val="18"/>
              </w:rPr>
            </w:pPr>
            <w:del w:id="2385" w:author="David Mattie" w:date="2019-08-04T14:24:00Z">
              <w:r w:rsidRPr="000B63D7" w:rsidDel="0028774D">
                <w:rPr>
                  <w:color w:val="000000"/>
                  <w:sz w:val="18"/>
                  <w:szCs w:val="18"/>
                </w:rPr>
                <w:delText>wm-rh-supramarginal</w:delText>
              </w:r>
            </w:del>
          </w:p>
        </w:tc>
        <w:tc>
          <w:tcPr>
            <w:tcW w:w="817" w:type="dxa"/>
          </w:tcPr>
          <w:p w14:paraId="0F48A10F" w14:textId="08C1CE3A"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386" w:author="David Mattie" w:date="2019-08-04T14:27:00Z"/>
                <w:color w:val="000000"/>
                <w:sz w:val="18"/>
                <w:szCs w:val="18"/>
              </w:rPr>
            </w:pPr>
            <w:del w:id="2387" w:author="David Mattie" w:date="2019-08-04T14:24:00Z">
              <w:r w:rsidRPr="000B63D7" w:rsidDel="0028774D">
                <w:rPr>
                  <w:color w:val="000000"/>
                  <w:sz w:val="18"/>
                  <w:szCs w:val="18"/>
                </w:rPr>
                <w:delText>roi</w:delText>
              </w:r>
            </w:del>
          </w:p>
        </w:tc>
        <w:tc>
          <w:tcPr>
            <w:tcW w:w="1221" w:type="dxa"/>
          </w:tcPr>
          <w:p w14:paraId="70577B29" w14:textId="0E112C8A"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388" w:author="David Mattie" w:date="2019-08-04T14:27:00Z"/>
                <w:color w:val="000000"/>
                <w:sz w:val="18"/>
                <w:szCs w:val="18"/>
              </w:rPr>
            </w:pPr>
            <w:del w:id="2389" w:author="David Mattie" w:date="2019-08-04T14:24:00Z">
              <w:r w:rsidRPr="000B63D7" w:rsidDel="0028774D">
                <w:rPr>
                  <w:color w:val="000000"/>
                  <w:sz w:val="18"/>
                  <w:szCs w:val="18"/>
                </w:rPr>
                <w:delText>0.796100677</w:delText>
              </w:r>
            </w:del>
          </w:p>
        </w:tc>
        <w:tc>
          <w:tcPr>
            <w:tcW w:w="1696" w:type="dxa"/>
          </w:tcPr>
          <w:p w14:paraId="671CD55E" w14:textId="43E656B7"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390" w:author="David Mattie" w:date="2019-08-04T14:27:00Z"/>
                <w:color w:val="000000"/>
                <w:sz w:val="18"/>
                <w:szCs w:val="18"/>
              </w:rPr>
            </w:pPr>
            <w:del w:id="2391" w:author="David Mattie" w:date="2019-08-04T14:24:00Z">
              <w:r w:rsidRPr="000B63D7" w:rsidDel="0028774D">
                <w:rPr>
                  <w:color w:val="000000"/>
                  <w:sz w:val="18"/>
                  <w:szCs w:val="18"/>
                </w:rPr>
                <w:delText>539</w:delText>
              </w:r>
            </w:del>
          </w:p>
        </w:tc>
      </w:tr>
      <w:tr w:rsidR="00932176" w:rsidRPr="000B63D7" w:rsidDel="00775EE2" w14:paraId="3E4BC626" w14:textId="4B4D4B9C" w:rsidTr="000B63D7">
        <w:trPr>
          <w:cnfStyle w:val="000000100000" w:firstRow="0" w:lastRow="0" w:firstColumn="0" w:lastColumn="0" w:oddVBand="0" w:evenVBand="0" w:oddHBand="1" w:evenHBand="0" w:firstRowFirstColumn="0" w:firstRowLastColumn="0" w:lastRowFirstColumn="0" w:lastRowLastColumn="0"/>
          <w:trHeight w:val="288"/>
          <w:del w:id="2392"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226191A5" w14:textId="7AE62A6A" w:rsidR="00932176" w:rsidRPr="000B63D7" w:rsidDel="00775EE2" w:rsidRDefault="001D37B0">
            <w:pPr>
              <w:rPr>
                <w:del w:id="2393" w:author="David Mattie" w:date="2019-08-04T14:27:00Z"/>
                <w:b w:val="0"/>
                <w:color w:val="000000"/>
                <w:sz w:val="18"/>
                <w:szCs w:val="18"/>
              </w:rPr>
            </w:pPr>
            <w:del w:id="2394" w:author="David Mattie" w:date="2019-08-04T14:24:00Z">
              <w:r w:rsidRPr="000B63D7" w:rsidDel="0028774D">
                <w:rPr>
                  <w:b w:val="0"/>
                  <w:color w:val="000000"/>
                  <w:sz w:val="18"/>
                  <w:szCs w:val="18"/>
                </w:rPr>
                <w:delText>ctx-lh-inferiorparietal</w:delText>
              </w:r>
            </w:del>
          </w:p>
        </w:tc>
        <w:tc>
          <w:tcPr>
            <w:tcW w:w="2125" w:type="dxa"/>
          </w:tcPr>
          <w:p w14:paraId="141D3B8A" w14:textId="6AF61D11"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395" w:author="David Mattie" w:date="2019-08-04T14:27:00Z"/>
                <w:color w:val="000000"/>
                <w:sz w:val="18"/>
                <w:szCs w:val="18"/>
              </w:rPr>
            </w:pPr>
            <w:del w:id="2396" w:author="David Mattie" w:date="2019-08-04T14:24:00Z">
              <w:r w:rsidRPr="000B63D7" w:rsidDel="0028774D">
                <w:rPr>
                  <w:color w:val="000000"/>
                  <w:sz w:val="18"/>
                  <w:szCs w:val="18"/>
                </w:rPr>
                <w:delText>ctx-lh-postcentral</w:delText>
              </w:r>
            </w:del>
          </w:p>
        </w:tc>
        <w:tc>
          <w:tcPr>
            <w:tcW w:w="817" w:type="dxa"/>
          </w:tcPr>
          <w:p w14:paraId="4081D362" w14:textId="7EC5F90D"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397" w:author="David Mattie" w:date="2019-08-04T14:27:00Z"/>
                <w:color w:val="000000"/>
                <w:sz w:val="18"/>
                <w:szCs w:val="18"/>
              </w:rPr>
            </w:pPr>
            <w:del w:id="2398" w:author="David Mattie" w:date="2019-08-04T14:24:00Z">
              <w:r w:rsidRPr="000B63D7" w:rsidDel="0028774D">
                <w:rPr>
                  <w:color w:val="000000"/>
                  <w:sz w:val="18"/>
                  <w:szCs w:val="18"/>
                </w:rPr>
                <w:delText>roi</w:delText>
              </w:r>
            </w:del>
          </w:p>
        </w:tc>
        <w:tc>
          <w:tcPr>
            <w:tcW w:w="1221" w:type="dxa"/>
          </w:tcPr>
          <w:p w14:paraId="4F971D8F" w14:textId="0BF06CE0"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399" w:author="David Mattie" w:date="2019-08-04T14:27:00Z"/>
                <w:color w:val="000000"/>
                <w:sz w:val="18"/>
                <w:szCs w:val="18"/>
              </w:rPr>
            </w:pPr>
            <w:del w:id="2400" w:author="David Mattie" w:date="2019-08-04T14:24:00Z">
              <w:r w:rsidRPr="000B63D7" w:rsidDel="0028774D">
                <w:rPr>
                  <w:color w:val="000000"/>
                  <w:sz w:val="18"/>
                  <w:szCs w:val="18"/>
                </w:rPr>
                <w:delText>0.786141863</w:delText>
              </w:r>
            </w:del>
          </w:p>
        </w:tc>
        <w:tc>
          <w:tcPr>
            <w:tcW w:w="1696" w:type="dxa"/>
          </w:tcPr>
          <w:p w14:paraId="7355D14F" w14:textId="218D7850"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401" w:author="David Mattie" w:date="2019-08-04T14:27:00Z"/>
                <w:color w:val="000000"/>
                <w:sz w:val="18"/>
                <w:szCs w:val="18"/>
              </w:rPr>
            </w:pPr>
            <w:del w:id="2402" w:author="David Mattie" w:date="2019-08-04T14:24:00Z">
              <w:r w:rsidRPr="000B63D7" w:rsidDel="0028774D">
                <w:rPr>
                  <w:color w:val="000000"/>
                  <w:sz w:val="18"/>
                  <w:szCs w:val="18"/>
                </w:rPr>
                <w:delText>501</w:delText>
              </w:r>
            </w:del>
          </w:p>
        </w:tc>
      </w:tr>
      <w:tr w:rsidR="00932176" w:rsidRPr="000B63D7" w:rsidDel="00775EE2" w14:paraId="603CA158" w14:textId="2435EE39" w:rsidTr="000B63D7">
        <w:trPr>
          <w:trHeight w:val="288"/>
          <w:del w:id="2403"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7BFD82C8" w14:textId="6F5A8280" w:rsidR="00932176" w:rsidRPr="000B63D7" w:rsidDel="00775EE2" w:rsidRDefault="001D37B0">
            <w:pPr>
              <w:rPr>
                <w:del w:id="2404" w:author="David Mattie" w:date="2019-08-04T14:27:00Z"/>
                <w:b w:val="0"/>
                <w:color w:val="000000"/>
                <w:sz w:val="18"/>
                <w:szCs w:val="18"/>
              </w:rPr>
            </w:pPr>
            <w:del w:id="2405" w:author="David Mattie" w:date="2019-08-04T14:24:00Z">
              <w:r w:rsidRPr="000B63D7" w:rsidDel="0028774D">
                <w:rPr>
                  <w:b w:val="0"/>
                  <w:color w:val="000000"/>
                  <w:sz w:val="18"/>
                  <w:szCs w:val="18"/>
                </w:rPr>
                <w:delText>wm-rh-bankssts</w:delText>
              </w:r>
            </w:del>
          </w:p>
        </w:tc>
        <w:tc>
          <w:tcPr>
            <w:tcW w:w="2125" w:type="dxa"/>
          </w:tcPr>
          <w:p w14:paraId="478F30D6" w14:textId="7E4D58BD"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406" w:author="David Mattie" w:date="2019-08-04T14:27:00Z"/>
                <w:color w:val="000000"/>
                <w:sz w:val="18"/>
                <w:szCs w:val="18"/>
              </w:rPr>
            </w:pPr>
            <w:del w:id="2407" w:author="David Mattie" w:date="2019-08-04T14:24:00Z">
              <w:r w:rsidRPr="000B63D7" w:rsidDel="0028774D">
                <w:rPr>
                  <w:color w:val="000000"/>
                  <w:sz w:val="18"/>
                  <w:szCs w:val="18"/>
                </w:rPr>
                <w:delText>wm-rh-inferiortemporal</w:delText>
              </w:r>
            </w:del>
          </w:p>
        </w:tc>
        <w:tc>
          <w:tcPr>
            <w:tcW w:w="817" w:type="dxa"/>
          </w:tcPr>
          <w:p w14:paraId="5B515716" w14:textId="78524EC1"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408" w:author="David Mattie" w:date="2019-08-04T14:27:00Z"/>
                <w:color w:val="000000"/>
                <w:sz w:val="18"/>
                <w:szCs w:val="18"/>
              </w:rPr>
            </w:pPr>
            <w:del w:id="2409" w:author="David Mattie" w:date="2019-08-04T14:24:00Z">
              <w:r w:rsidRPr="000B63D7" w:rsidDel="0028774D">
                <w:rPr>
                  <w:color w:val="000000"/>
                  <w:sz w:val="18"/>
                  <w:szCs w:val="18"/>
                </w:rPr>
                <w:delText>roi</w:delText>
              </w:r>
            </w:del>
          </w:p>
        </w:tc>
        <w:tc>
          <w:tcPr>
            <w:tcW w:w="1221" w:type="dxa"/>
          </w:tcPr>
          <w:p w14:paraId="5A86BC8F" w14:textId="08A44B50"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410" w:author="David Mattie" w:date="2019-08-04T14:27:00Z"/>
                <w:color w:val="000000"/>
                <w:sz w:val="18"/>
                <w:szCs w:val="18"/>
              </w:rPr>
            </w:pPr>
            <w:del w:id="2411" w:author="David Mattie" w:date="2019-08-04T14:24:00Z">
              <w:r w:rsidRPr="000B63D7" w:rsidDel="0028774D">
                <w:rPr>
                  <w:color w:val="000000"/>
                  <w:sz w:val="18"/>
                  <w:szCs w:val="18"/>
                </w:rPr>
                <w:delText>0.774215731</w:delText>
              </w:r>
            </w:del>
          </w:p>
        </w:tc>
        <w:tc>
          <w:tcPr>
            <w:tcW w:w="1696" w:type="dxa"/>
          </w:tcPr>
          <w:p w14:paraId="7DFCA46B" w14:textId="21E9DFA8"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412" w:author="David Mattie" w:date="2019-08-04T14:27:00Z"/>
                <w:color w:val="000000"/>
                <w:sz w:val="18"/>
                <w:szCs w:val="18"/>
              </w:rPr>
            </w:pPr>
            <w:del w:id="2413" w:author="David Mattie" w:date="2019-08-04T14:24:00Z">
              <w:r w:rsidRPr="000B63D7" w:rsidDel="0028774D">
                <w:rPr>
                  <w:color w:val="000000"/>
                  <w:sz w:val="18"/>
                  <w:szCs w:val="18"/>
                </w:rPr>
                <w:delText>539</w:delText>
              </w:r>
            </w:del>
          </w:p>
        </w:tc>
      </w:tr>
      <w:tr w:rsidR="00932176" w:rsidRPr="000B63D7" w:rsidDel="00775EE2" w14:paraId="77DB97E8" w14:textId="7757A011" w:rsidTr="000B63D7">
        <w:trPr>
          <w:cnfStyle w:val="000000100000" w:firstRow="0" w:lastRow="0" w:firstColumn="0" w:lastColumn="0" w:oddVBand="0" w:evenVBand="0" w:oddHBand="1" w:evenHBand="0" w:firstRowFirstColumn="0" w:firstRowLastColumn="0" w:lastRowFirstColumn="0" w:lastRowLastColumn="0"/>
          <w:trHeight w:val="288"/>
          <w:del w:id="2414"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11068C35" w14:textId="4400D168" w:rsidR="00932176" w:rsidRPr="000B63D7" w:rsidDel="00775EE2" w:rsidRDefault="001D37B0">
            <w:pPr>
              <w:rPr>
                <w:del w:id="2415" w:author="David Mattie" w:date="2019-08-04T14:27:00Z"/>
                <w:b w:val="0"/>
                <w:color w:val="000000"/>
                <w:sz w:val="18"/>
                <w:szCs w:val="18"/>
              </w:rPr>
            </w:pPr>
            <w:del w:id="2416" w:author="David Mattie" w:date="2019-08-04T14:24:00Z">
              <w:r w:rsidRPr="000B63D7" w:rsidDel="0028774D">
                <w:rPr>
                  <w:b w:val="0"/>
                  <w:color w:val="000000"/>
                  <w:sz w:val="18"/>
                  <w:szCs w:val="18"/>
                </w:rPr>
                <w:delText>wm-rh-inferiorparietal</w:delText>
              </w:r>
            </w:del>
          </w:p>
        </w:tc>
        <w:tc>
          <w:tcPr>
            <w:tcW w:w="2125" w:type="dxa"/>
          </w:tcPr>
          <w:p w14:paraId="433D7B8F" w14:textId="6E6E4E4E"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417" w:author="David Mattie" w:date="2019-08-04T14:27:00Z"/>
                <w:color w:val="000000"/>
                <w:sz w:val="18"/>
                <w:szCs w:val="18"/>
              </w:rPr>
            </w:pPr>
            <w:del w:id="2418" w:author="David Mattie" w:date="2019-08-04T14:24:00Z">
              <w:r w:rsidRPr="000B63D7" w:rsidDel="0028774D">
                <w:rPr>
                  <w:color w:val="000000"/>
                  <w:sz w:val="18"/>
                  <w:szCs w:val="18"/>
                </w:rPr>
                <w:delText>wm-rh-precentral</w:delText>
              </w:r>
            </w:del>
          </w:p>
        </w:tc>
        <w:tc>
          <w:tcPr>
            <w:tcW w:w="817" w:type="dxa"/>
          </w:tcPr>
          <w:p w14:paraId="28BA0088" w14:textId="18BF0A23"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419" w:author="David Mattie" w:date="2019-08-04T14:27:00Z"/>
                <w:color w:val="000000"/>
                <w:sz w:val="18"/>
                <w:szCs w:val="18"/>
              </w:rPr>
            </w:pPr>
            <w:del w:id="2420" w:author="David Mattie" w:date="2019-08-04T14:24:00Z">
              <w:r w:rsidRPr="000B63D7" w:rsidDel="0028774D">
                <w:rPr>
                  <w:color w:val="000000"/>
                  <w:sz w:val="18"/>
                  <w:szCs w:val="18"/>
                </w:rPr>
                <w:delText>roi</w:delText>
              </w:r>
            </w:del>
          </w:p>
        </w:tc>
        <w:tc>
          <w:tcPr>
            <w:tcW w:w="1221" w:type="dxa"/>
          </w:tcPr>
          <w:p w14:paraId="02B3243F" w14:textId="73F4A7AB"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421" w:author="David Mattie" w:date="2019-08-04T14:27:00Z"/>
                <w:color w:val="000000"/>
                <w:sz w:val="18"/>
                <w:szCs w:val="18"/>
              </w:rPr>
            </w:pPr>
            <w:del w:id="2422" w:author="David Mattie" w:date="2019-08-04T14:24:00Z">
              <w:r w:rsidRPr="000B63D7" w:rsidDel="0028774D">
                <w:rPr>
                  <w:color w:val="000000"/>
                  <w:sz w:val="18"/>
                  <w:szCs w:val="18"/>
                </w:rPr>
                <w:delText>-0.770096342</w:delText>
              </w:r>
            </w:del>
          </w:p>
        </w:tc>
        <w:tc>
          <w:tcPr>
            <w:tcW w:w="1696" w:type="dxa"/>
          </w:tcPr>
          <w:p w14:paraId="2D823943" w14:textId="0BD14BDA"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423" w:author="David Mattie" w:date="2019-08-04T14:27:00Z"/>
                <w:color w:val="000000"/>
                <w:sz w:val="18"/>
                <w:szCs w:val="18"/>
              </w:rPr>
            </w:pPr>
            <w:del w:id="2424" w:author="David Mattie" w:date="2019-08-04T14:24:00Z">
              <w:r w:rsidRPr="000B63D7" w:rsidDel="0028774D">
                <w:rPr>
                  <w:color w:val="000000"/>
                  <w:sz w:val="18"/>
                  <w:szCs w:val="18"/>
                </w:rPr>
                <w:delText>538</w:delText>
              </w:r>
            </w:del>
          </w:p>
        </w:tc>
      </w:tr>
      <w:tr w:rsidR="00932176" w:rsidRPr="000B63D7" w:rsidDel="00775EE2" w14:paraId="0C6EAB2D" w14:textId="72B86E12" w:rsidTr="000B63D7">
        <w:trPr>
          <w:trHeight w:val="288"/>
          <w:del w:id="2425"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3E5F8496" w14:textId="77A49D04" w:rsidR="00932176" w:rsidRPr="000B63D7" w:rsidDel="00775EE2" w:rsidRDefault="001D37B0">
            <w:pPr>
              <w:rPr>
                <w:del w:id="2426" w:author="David Mattie" w:date="2019-08-04T14:27:00Z"/>
                <w:b w:val="0"/>
                <w:color w:val="000000"/>
                <w:sz w:val="18"/>
                <w:szCs w:val="18"/>
              </w:rPr>
            </w:pPr>
            <w:del w:id="2427" w:author="David Mattie" w:date="2019-08-04T14:24:00Z">
              <w:r w:rsidRPr="000B63D7" w:rsidDel="0028774D">
                <w:rPr>
                  <w:b w:val="0"/>
                  <w:color w:val="000000"/>
                  <w:sz w:val="18"/>
                  <w:szCs w:val="18"/>
                </w:rPr>
                <w:delText>Right-Putamen</w:delText>
              </w:r>
            </w:del>
          </w:p>
        </w:tc>
        <w:tc>
          <w:tcPr>
            <w:tcW w:w="2125" w:type="dxa"/>
          </w:tcPr>
          <w:p w14:paraId="716E3825" w14:textId="01289193"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428" w:author="David Mattie" w:date="2019-08-04T14:27:00Z"/>
                <w:color w:val="000000"/>
                <w:sz w:val="18"/>
                <w:szCs w:val="18"/>
              </w:rPr>
            </w:pPr>
            <w:del w:id="2429" w:author="David Mattie" w:date="2019-08-04T14:24:00Z">
              <w:r w:rsidRPr="000B63D7" w:rsidDel="0028774D">
                <w:rPr>
                  <w:color w:val="000000"/>
                  <w:sz w:val="18"/>
                  <w:szCs w:val="18"/>
                </w:rPr>
                <w:delText>Right-Pallidum</w:delText>
              </w:r>
            </w:del>
          </w:p>
        </w:tc>
        <w:tc>
          <w:tcPr>
            <w:tcW w:w="817" w:type="dxa"/>
          </w:tcPr>
          <w:p w14:paraId="2C6CD27D" w14:textId="0C657645"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430" w:author="David Mattie" w:date="2019-08-04T14:27:00Z"/>
                <w:color w:val="000000"/>
                <w:sz w:val="18"/>
                <w:szCs w:val="18"/>
              </w:rPr>
            </w:pPr>
            <w:del w:id="2431" w:author="David Mattie" w:date="2019-08-04T14:24:00Z">
              <w:r w:rsidRPr="000B63D7" w:rsidDel="0028774D">
                <w:rPr>
                  <w:color w:val="000000"/>
                  <w:sz w:val="18"/>
                  <w:szCs w:val="18"/>
                </w:rPr>
                <w:delText>roi</w:delText>
              </w:r>
            </w:del>
          </w:p>
        </w:tc>
        <w:tc>
          <w:tcPr>
            <w:tcW w:w="1221" w:type="dxa"/>
          </w:tcPr>
          <w:p w14:paraId="65D3C060" w14:textId="2B76DB95"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432" w:author="David Mattie" w:date="2019-08-04T14:27:00Z"/>
                <w:color w:val="000000"/>
                <w:sz w:val="18"/>
                <w:szCs w:val="18"/>
              </w:rPr>
            </w:pPr>
            <w:del w:id="2433" w:author="David Mattie" w:date="2019-08-04T14:24:00Z">
              <w:r w:rsidRPr="000B63D7" w:rsidDel="0028774D">
                <w:rPr>
                  <w:color w:val="000000"/>
                  <w:sz w:val="18"/>
                  <w:szCs w:val="18"/>
                </w:rPr>
                <w:delText>0.754891546</w:delText>
              </w:r>
            </w:del>
          </w:p>
        </w:tc>
        <w:tc>
          <w:tcPr>
            <w:tcW w:w="1696" w:type="dxa"/>
          </w:tcPr>
          <w:p w14:paraId="07882135" w14:textId="09D2B00C"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434" w:author="David Mattie" w:date="2019-08-04T14:27:00Z"/>
                <w:color w:val="000000"/>
                <w:sz w:val="18"/>
                <w:szCs w:val="18"/>
              </w:rPr>
            </w:pPr>
            <w:del w:id="2435" w:author="David Mattie" w:date="2019-08-04T14:24:00Z">
              <w:r w:rsidRPr="000B63D7" w:rsidDel="0028774D">
                <w:rPr>
                  <w:color w:val="000000"/>
                  <w:sz w:val="18"/>
                  <w:szCs w:val="18"/>
                </w:rPr>
                <w:delText>540</w:delText>
              </w:r>
            </w:del>
          </w:p>
        </w:tc>
      </w:tr>
      <w:tr w:rsidR="00932176" w:rsidRPr="000B63D7" w:rsidDel="00775EE2" w14:paraId="646656F8" w14:textId="1A6B7392" w:rsidTr="000B63D7">
        <w:trPr>
          <w:cnfStyle w:val="000000100000" w:firstRow="0" w:lastRow="0" w:firstColumn="0" w:lastColumn="0" w:oddVBand="0" w:evenVBand="0" w:oddHBand="1" w:evenHBand="0" w:firstRowFirstColumn="0" w:firstRowLastColumn="0" w:lastRowFirstColumn="0" w:lastRowLastColumn="0"/>
          <w:trHeight w:val="288"/>
          <w:del w:id="2436"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0CA98450" w14:textId="2863A974" w:rsidR="00932176" w:rsidRPr="000B63D7" w:rsidDel="00775EE2" w:rsidRDefault="001D37B0">
            <w:pPr>
              <w:rPr>
                <w:del w:id="2437" w:author="David Mattie" w:date="2019-08-04T14:27:00Z"/>
                <w:b w:val="0"/>
                <w:color w:val="000000"/>
                <w:sz w:val="18"/>
                <w:szCs w:val="18"/>
              </w:rPr>
            </w:pPr>
            <w:del w:id="2438" w:author="David Mattie" w:date="2019-08-04T14:24:00Z">
              <w:r w:rsidRPr="000B63D7" w:rsidDel="0028774D">
                <w:rPr>
                  <w:b w:val="0"/>
                  <w:color w:val="000000"/>
                  <w:sz w:val="18"/>
                  <w:szCs w:val="18"/>
                </w:rPr>
                <w:delText>Right-Putamen</w:delText>
              </w:r>
            </w:del>
          </w:p>
        </w:tc>
        <w:tc>
          <w:tcPr>
            <w:tcW w:w="2125" w:type="dxa"/>
          </w:tcPr>
          <w:p w14:paraId="5E45B5EC" w14:textId="1268A195"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439" w:author="David Mattie" w:date="2019-08-04T14:27:00Z"/>
                <w:color w:val="000000"/>
                <w:sz w:val="18"/>
                <w:szCs w:val="18"/>
              </w:rPr>
            </w:pPr>
            <w:del w:id="2440" w:author="David Mattie" w:date="2019-08-04T14:24:00Z">
              <w:r w:rsidRPr="000B63D7" w:rsidDel="0028774D">
                <w:rPr>
                  <w:color w:val="000000"/>
                  <w:sz w:val="18"/>
                  <w:szCs w:val="18"/>
                </w:rPr>
                <w:delText>wm-rh-transversetemporal</w:delText>
              </w:r>
            </w:del>
          </w:p>
        </w:tc>
        <w:tc>
          <w:tcPr>
            <w:tcW w:w="817" w:type="dxa"/>
          </w:tcPr>
          <w:p w14:paraId="3360F5CD" w14:textId="530B8DD2"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441" w:author="David Mattie" w:date="2019-08-04T14:27:00Z"/>
                <w:color w:val="000000"/>
                <w:sz w:val="18"/>
                <w:szCs w:val="18"/>
              </w:rPr>
            </w:pPr>
            <w:del w:id="2442" w:author="David Mattie" w:date="2019-08-04T14:24:00Z">
              <w:r w:rsidRPr="000B63D7" w:rsidDel="0028774D">
                <w:rPr>
                  <w:color w:val="000000"/>
                  <w:sz w:val="18"/>
                  <w:szCs w:val="18"/>
                </w:rPr>
                <w:delText>roi</w:delText>
              </w:r>
            </w:del>
          </w:p>
        </w:tc>
        <w:tc>
          <w:tcPr>
            <w:tcW w:w="1221" w:type="dxa"/>
          </w:tcPr>
          <w:p w14:paraId="29C295DC" w14:textId="7D4C9012"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443" w:author="David Mattie" w:date="2019-08-04T14:27:00Z"/>
                <w:color w:val="000000"/>
                <w:sz w:val="18"/>
                <w:szCs w:val="18"/>
              </w:rPr>
            </w:pPr>
            <w:del w:id="2444" w:author="David Mattie" w:date="2019-08-04T14:24:00Z">
              <w:r w:rsidRPr="000B63D7" w:rsidDel="0028774D">
                <w:rPr>
                  <w:color w:val="000000"/>
                  <w:sz w:val="18"/>
                  <w:szCs w:val="18"/>
                </w:rPr>
                <w:delText>0.750972164</w:delText>
              </w:r>
            </w:del>
          </w:p>
        </w:tc>
        <w:tc>
          <w:tcPr>
            <w:tcW w:w="1696" w:type="dxa"/>
          </w:tcPr>
          <w:p w14:paraId="28FBF157" w14:textId="7D3FFA1F"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445" w:author="David Mattie" w:date="2019-08-04T14:27:00Z"/>
                <w:color w:val="000000"/>
                <w:sz w:val="18"/>
                <w:szCs w:val="18"/>
              </w:rPr>
            </w:pPr>
            <w:del w:id="2446" w:author="David Mattie" w:date="2019-08-04T14:24:00Z">
              <w:r w:rsidRPr="000B63D7" w:rsidDel="0028774D">
                <w:rPr>
                  <w:color w:val="000000"/>
                  <w:sz w:val="18"/>
                  <w:szCs w:val="18"/>
                </w:rPr>
                <w:delText>472</w:delText>
              </w:r>
            </w:del>
          </w:p>
        </w:tc>
      </w:tr>
      <w:tr w:rsidR="00932176" w:rsidRPr="000B63D7" w:rsidDel="00775EE2" w14:paraId="00DE4ED0" w14:textId="2CAB07A2" w:rsidTr="000B63D7">
        <w:trPr>
          <w:trHeight w:val="288"/>
          <w:del w:id="2447"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4523430F" w14:textId="273D68B4" w:rsidR="00932176" w:rsidRPr="000B63D7" w:rsidDel="00775EE2" w:rsidRDefault="001D37B0">
            <w:pPr>
              <w:rPr>
                <w:del w:id="2448" w:author="David Mattie" w:date="2019-08-04T14:27:00Z"/>
                <w:b w:val="0"/>
                <w:color w:val="000000"/>
                <w:sz w:val="18"/>
                <w:szCs w:val="18"/>
              </w:rPr>
            </w:pPr>
            <w:del w:id="2449" w:author="David Mattie" w:date="2019-08-04T14:24:00Z">
              <w:r w:rsidRPr="000B63D7" w:rsidDel="0028774D">
                <w:rPr>
                  <w:b w:val="0"/>
                  <w:color w:val="000000"/>
                  <w:sz w:val="18"/>
                  <w:szCs w:val="18"/>
                </w:rPr>
                <w:delText>wm-lh-inferiortemporal</w:delText>
              </w:r>
            </w:del>
          </w:p>
        </w:tc>
        <w:tc>
          <w:tcPr>
            <w:tcW w:w="2125" w:type="dxa"/>
          </w:tcPr>
          <w:p w14:paraId="74D05D8E" w14:textId="79E691DC"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450" w:author="David Mattie" w:date="2019-08-04T14:27:00Z"/>
                <w:color w:val="000000"/>
                <w:sz w:val="18"/>
                <w:szCs w:val="18"/>
              </w:rPr>
            </w:pPr>
            <w:del w:id="2451" w:author="David Mattie" w:date="2019-08-04T14:24:00Z">
              <w:r w:rsidRPr="000B63D7" w:rsidDel="0028774D">
                <w:rPr>
                  <w:color w:val="000000"/>
                  <w:sz w:val="18"/>
                  <w:szCs w:val="18"/>
                </w:rPr>
                <w:delText>wm-lh-supramarginal</w:delText>
              </w:r>
            </w:del>
          </w:p>
        </w:tc>
        <w:tc>
          <w:tcPr>
            <w:tcW w:w="817" w:type="dxa"/>
          </w:tcPr>
          <w:p w14:paraId="78A1F8E2" w14:textId="1D76A846"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452" w:author="David Mattie" w:date="2019-08-04T14:27:00Z"/>
                <w:color w:val="000000"/>
                <w:sz w:val="18"/>
                <w:szCs w:val="18"/>
              </w:rPr>
            </w:pPr>
            <w:del w:id="2453" w:author="David Mattie" w:date="2019-08-04T14:24:00Z">
              <w:r w:rsidRPr="000B63D7" w:rsidDel="0028774D">
                <w:rPr>
                  <w:color w:val="000000"/>
                  <w:sz w:val="18"/>
                  <w:szCs w:val="18"/>
                </w:rPr>
                <w:delText>roi</w:delText>
              </w:r>
            </w:del>
          </w:p>
        </w:tc>
        <w:tc>
          <w:tcPr>
            <w:tcW w:w="1221" w:type="dxa"/>
          </w:tcPr>
          <w:p w14:paraId="78D5F04E" w14:textId="6C2248F0"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454" w:author="David Mattie" w:date="2019-08-04T14:27:00Z"/>
                <w:color w:val="000000"/>
                <w:sz w:val="18"/>
                <w:szCs w:val="18"/>
              </w:rPr>
            </w:pPr>
            <w:del w:id="2455" w:author="David Mattie" w:date="2019-08-04T14:24:00Z">
              <w:r w:rsidRPr="000B63D7" w:rsidDel="0028774D">
                <w:rPr>
                  <w:color w:val="000000"/>
                  <w:sz w:val="18"/>
                  <w:szCs w:val="18"/>
                </w:rPr>
                <w:delText>-0.749793436</w:delText>
              </w:r>
            </w:del>
          </w:p>
        </w:tc>
        <w:tc>
          <w:tcPr>
            <w:tcW w:w="1696" w:type="dxa"/>
          </w:tcPr>
          <w:p w14:paraId="4270EA6E" w14:textId="7A551246"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456" w:author="David Mattie" w:date="2019-08-04T14:27:00Z"/>
                <w:color w:val="000000"/>
                <w:sz w:val="18"/>
                <w:szCs w:val="18"/>
              </w:rPr>
            </w:pPr>
            <w:del w:id="2457" w:author="David Mattie" w:date="2019-08-04T14:24:00Z">
              <w:r w:rsidRPr="000B63D7" w:rsidDel="0028774D">
                <w:rPr>
                  <w:color w:val="000000"/>
                  <w:sz w:val="18"/>
                  <w:szCs w:val="18"/>
                </w:rPr>
                <w:delText>530</w:delText>
              </w:r>
            </w:del>
          </w:p>
        </w:tc>
      </w:tr>
      <w:tr w:rsidR="00932176" w:rsidRPr="000B63D7" w:rsidDel="00775EE2" w14:paraId="1E24F1EC" w14:textId="564AA9F9" w:rsidTr="000B63D7">
        <w:trPr>
          <w:cnfStyle w:val="000000100000" w:firstRow="0" w:lastRow="0" w:firstColumn="0" w:lastColumn="0" w:oddVBand="0" w:evenVBand="0" w:oddHBand="1" w:evenHBand="0" w:firstRowFirstColumn="0" w:firstRowLastColumn="0" w:lastRowFirstColumn="0" w:lastRowLastColumn="0"/>
          <w:trHeight w:val="288"/>
          <w:del w:id="2458"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6B8234A9" w14:textId="3850A399" w:rsidR="00932176" w:rsidRPr="000B63D7" w:rsidDel="00775EE2" w:rsidRDefault="001D37B0">
            <w:pPr>
              <w:rPr>
                <w:del w:id="2459" w:author="David Mattie" w:date="2019-08-04T14:27:00Z"/>
                <w:b w:val="0"/>
                <w:color w:val="000000"/>
                <w:sz w:val="18"/>
                <w:szCs w:val="18"/>
              </w:rPr>
            </w:pPr>
            <w:del w:id="2460" w:author="David Mattie" w:date="2019-08-04T14:24:00Z">
              <w:r w:rsidRPr="000B63D7" w:rsidDel="0028774D">
                <w:rPr>
                  <w:b w:val="0"/>
                  <w:color w:val="000000"/>
                  <w:sz w:val="18"/>
                  <w:szCs w:val="18"/>
                </w:rPr>
                <w:delText>wm-rh-middletemporal</w:delText>
              </w:r>
            </w:del>
          </w:p>
        </w:tc>
        <w:tc>
          <w:tcPr>
            <w:tcW w:w="2125" w:type="dxa"/>
          </w:tcPr>
          <w:p w14:paraId="7D2B32F3" w14:textId="08A104F2"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461" w:author="David Mattie" w:date="2019-08-04T14:27:00Z"/>
                <w:color w:val="000000"/>
                <w:sz w:val="18"/>
                <w:szCs w:val="18"/>
              </w:rPr>
            </w:pPr>
            <w:del w:id="2462" w:author="David Mattie" w:date="2019-08-04T14:24:00Z">
              <w:r w:rsidRPr="000B63D7" w:rsidDel="0028774D">
                <w:rPr>
                  <w:color w:val="000000"/>
                  <w:sz w:val="18"/>
                  <w:szCs w:val="18"/>
                </w:rPr>
                <w:delText>wm-rh-postcentral</w:delText>
              </w:r>
            </w:del>
          </w:p>
        </w:tc>
        <w:tc>
          <w:tcPr>
            <w:tcW w:w="817" w:type="dxa"/>
          </w:tcPr>
          <w:p w14:paraId="7D4E8DE2" w14:textId="24475BA8"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463" w:author="David Mattie" w:date="2019-08-04T14:27:00Z"/>
                <w:color w:val="000000"/>
                <w:sz w:val="18"/>
                <w:szCs w:val="18"/>
              </w:rPr>
            </w:pPr>
            <w:del w:id="2464" w:author="David Mattie" w:date="2019-08-04T14:24:00Z">
              <w:r w:rsidRPr="000B63D7" w:rsidDel="0028774D">
                <w:rPr>
                  <w:color w:val="000000"/>
                  <w:sz w:val="18"/>
                  <w:szCs w:val="18"/>
                </w:rPr>
                <w:delText>roi</w:delText>
              </w:r>
            </w:del>
          </w:p>
        </w:tc>
        <w:tc>
          <w:tcPr>
            <w:tcW w:w="1221" w:type="dxa"/>
          </w:tcPr>
          <w:p w14:paraId="49A60FD0" w14:textId="60940828"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465" w:author="David Mattie" w:date="2019-08-04T14:27:00Z"/>
                <w:color w:val="000000"/>
                <w:sz w:val="18"/>
                <w:szCs w:val="18"/>
              </w:rPr>
            </w:pPr>
            <w:del w:id="2466" w:author="David Mattie" w:date="2019-08-04T14:24:00Z">
              <w:r w:rsidRPr="000B63D7" w:rsidDel="0028774D">
                <w:rPr>
                  <w:color w:val="000000"/>
                  <w:sz w:val="18"/>
                  <w:szCs w:val="18"/>
                </w:rPr>
                <w:delText>0.722347998</w:delText>
              </w:r>
            </w:del>
          </w:p>
        </w:tc>
        <w:tc>
          <w:tcPr>
            <w:tcW w:w="1696" w:type="dxa"/>
          </w:tcPr>
          <w:p w14:paraId="02B96A05" w14:textId="2A09D55A"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467" w:author="David Mattie" w:date="2019-08-04T14:27:00Z"/>
                <w:color w:val="000000"/>
                <w:sz w:val="18"/>
                <w:szCs w:val="18"/>
              </w:rPr>
            </w:pPr>
            <w:del w:id="2468" w:author="David Mattie" w:date="2019-08-04T14:24:00Z">
              <w:r w:rsidRPr="000B63D7" w:rsidDel="0028774D">
                <w:rPr>
                  <w:color w:val="000000"/>
                  <w:sz w:val="18"/>
                  <w:szCs w:val="18"/>
                </w:rPr>
                <w:delText>474</w:delText>
              </w:r>
            </w:del>
          </w:p>
        </w:tc>
      </w:tr>
      <w:tr w:rsidR="00932176" w:rsidRPr="000B63D7" w:rsidDel="00775EE2" w14:paraId="28F24BC6" w14:textId="4EBF68AB" w:rsidTr="000B63D7">
        <w:trPr>
          <w:trHeight w:val="288"/>
          <w:del w:id="2469"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0A61B5BE" w14:textId="09678BDA" w:rsidR="00932176" w:rsidRPr="000B63D7" w:rsidDel="00775EE2" w:rsidRDefault="001D37B0">
            <w:pPr>
              <w:rPr>
                <w:del w:id="2470" w:author="David Mattie" w:date="2019-08-04T14:27:00Z"/>
                <w:b w:val="0"/>
                <w:color w:val="000000"/>
                <w:sz w:val="18"/>
                <w:szCs w:val="18"/>
              </w:rPr>
            </w:pPr>
            <w:del w:id="2471" w:author="David Mattie" w:date="2019-08-04T14:24:00Z">
              <w:r w:rsidRPr="000B63D7" w:rsidDel="0028774D">
                <w:rPr>
                  <w:b w:val="0"/>
                  <w:color w:val="000000"/>
                  <w:sz w:val="18"/>
                  <w:szCs w:val="18"/>
                </w:rPr>
                <w:delText>Right-Pallidum</w:delText>
              </w:r>
            </w:del>
          </w:p>
        </w:tc>
        <w:tc>
          <w:tcPr>
            <w:tcW w:w="2125" w:type="dxa"/>
          </w:tcPr>
          <w:p w14:paraId="6185FDAF" w14:textId="646CEE3A"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472" w:author="David Mattie" w:date="2019-08-04T14:27:00Z"/>
                <w:color w:val="000000"/>
                <w:sz w:val="18"/>
                <w:szCs w:val="18"/>
              </w:rPr>
            </w:pPr>
            <w:del w:id="2473" w:author="David Mattie" w:date="2019-08-04T14:24:00Z">
              <w:r w:rsidRPr="000B63D7" w:rsidDel="0028774D">
                <w:rPr>
                  <w:color w:val="000000"/>
                  <w:sz w:val="18"/>
                  <w:szCs w:val="18"/>
                </w:rPr>
                <w:delText>wm-rh-precentral</w:delText>
              </w:r>
            </w:del>
          </w:p>
        </w:tc>
        <w:tc>
          <w:tcPr>
            <w:tcW w:w="817" w:type="dxa"/>
          </w:tcPr>
          <w:p w14:paraId="6C61FD3C" w14:textId="41FC2493"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474" w:author="David Mattie" w:date="2019-08-04T14:27:00Z"/>
                <w:color w:val="000000"/>
                <w:sz w:val="18"/>
                <w:szCs w:val="18"/>
              </w:rPr>
            </w:pPr>
            <w:del w:id="2475" w:author="David Mattie" w:date="2019-08-04T14:24:00Z">
              <w:r w:rsidRPr="000B63D7" w:rsidDel="0028774D">
                <w:rPr>
                  <w:color w:val="000000"/>
                  <w:sz w:val="18"/>
                  <w:szCs w:val="18"/>
                </w:rPr>
                <w:delText>roi_end</w:delText>
              </w:r>
            </w:del>
          </w:p>
        </w:tc>
        <w:tc>
          <w:tcPr>
            <w:tcW w:w="1221" w:type="dxa"/>
          </w:tcPr>
          <w:p w14:paraId="063CDEC3" w14:textId="0113FEC3"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476" w:author="David Mattie" w:date="2019-08-04T14:27:00Z"/>
                <w:color w:val="000000"/>
                <w:sz w:val="18"/>
                <w:szCs w:val="18"/>
              </w:rPr>
            </w:pPr>
            <w:del w:id="2477" w:author="David Mattie" w:date="2019-08-04T14:24:00Z">
              <w:r w:rsidRPr="000B63D7" w:rsidDel="0028774D">
                <w:rPr>
                  <w:color w:val="000000"/>
                  <w:sz w:val="18"/>
                  <w:szCs w:val="18"/>
                </w:rPr>
                <w:delText>0.720020737</w:delText>
              </w:r>
            </w:del>
          </w:p>
        </w:tc>
        <w:tc>
          <w:tcPr>
            <w:tcW w:w="1696" w:type="dxa"/>
          </w:tcPr>
          <w:p w14:paraId="683A8AF8" w14:textId="77212CC5"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478" w:author="David Mattie" w:date="2019-08-04T14:27:00Z"/>
                <w:color w:val="000000"/>
                <w:sz w:val="18"/>
                <w:szCs w:val="18"/>
              </w:rPr>
            </w:pPr>
            <w:del w:id="2479" w:author="David Mattie" w:date="2019-08-04T14:24:00Z">
              <w:r w:rsidRPr="000B63D7" w:rsidDel="0028774D">
                <w:rPr>
                  <w:color w:val="000000"/>
                  <w:sz w:val="18"/>
                  <w:szCs w:val="18"/>
                </w:rPr>
                <w:delText>474</w:delText>
              </w:r>
            </w:del>
          </w:p>
        </w:tc>
      </w:tr>
    </w:tbl>
    <w:p w14:paraId="15284A7E" w14:textId="43FB559E" w:rsidR="00775EE2" w:rsidRDefault="00775EE2">
      <w:pPr>
        <w:pStyle w:val="Caption"/>
        <w:keepNext/>
        <w:rPr>
          <w:ins w:id="2480" w:author="David Mattie" w:date="2019-08-04T14:27:00Z"/>
        </w:rPr>
        <w:pPrChange w:id="2481" w:author="David Mattie" w:date="2019-08-04T14:27:00Z">
          <w:pPr/>
        </w:pPrChange>
      </w:pPr>
      <w:ins w:id="2482" w:author="David Mattie" w:date="2019-08-04T14:27:00Z">
        <w:r>
          <w:t xml:space="preserve">Table </w:t>
        </w:r>
        <w:r>
          <w:fldChar w:fldCharType="begin"/>
        </w:r>
        <w:r>
          <w:instrText xml:space="preserve"> SEQ Table \* ARABIC </w:instrText>
        </w:r>
      </w:ins>
      <w:r>
        <w:fldChar w:fldCharType="separate"/>
      </w:r>
      <w:ins w:id="2483" w:author="David Mattie" w:date="2019-08-19T08:44:00Z">
        <w:r w:rsidR="002B3FE8">
          <w:rPr>
            <w:noProof/>
          </w:rPr>
          <w:t>15</w:t>
        </w:r>
      </w:ins>
      <w:ins w:id="2484" w:author="David Mattie" w:date="2019-08-04T14:27:00Z">
        <w:r>
          <w:fldChar w:fldCharType="end"/>
        </w:r>
        <w:r>
          <w:t xml:space="preserve"> - </w:t>
        </w:r>
        <w:r w:rsidRPr="004446B7">
          <w:t>Largest effect size for gender when measuring StdDev FA Asymmetry</w:t>
        </w:r>
      </w:ins>
    </w:p>
    <w:tbl>
      <w:tblPr>
        <w:tblStyle w:val="PlainTable2"/>
        <w:tblW w:w="8047" w:type="dxa"/>
        <w:tblLook w:val="04A0" w:firstRow="1" w:lastRow="0" w:firstColumn="1" w:lastColumn="0" w:noHBand="0" w:noVBand="1"/>
        <w:tblPrChange w:id="2485" w:author="David Mattie" w:date="2019-08-04T14:27:00Z">
          <w:tblPr>
            <w:tblW w:w="7954" w:type="dxa"/>
            <w:tblLook w:val="04A0" w:firstRow="1" w:lastRow="0" w:firstColumn="1" w:lastColumn="0" w:noHBand="0" w:noVBand="1"/>
          </w:tblPr>
        </w:tblPrChange>
      </w:tblPr>
      <w:tblGrid>
        <w:gridCol w:w="2746"/>
        <w:gridCol w:w="2328"/>
        <w:gridCol w:w="960"/>
        <w:gridCol w:w="1053"/>
        <w:gridCol w:w="960"/>
        <w:tblGridChange w:id="2486">
          <w:tblGrid>
            <w:gridCol w:w="2746"/>
            <w:gridCol w:w="2328"/>
            <w:gridCol w:w="960"/>
            <w:gridCol w:w="1053"/>
            <w:gridCol w:w="960"/>
          </w:tblGrid>
        </w:tblGridChange>
      </w:tblGrid>
      <w:tr w:rsidR="00775EE2" w14:paraId="2DA69B3B" w14:textId="77777777" w:rsidTr="00775EE2">
        <w:trPr>
          <w:cnfStyle w:val="100000000000" w:firstRow="1" w:lastRow="0" w:firstColumn="0" w:lastColumn="0" w:oddVBand="0" w:evenVBand="0" w:oddHBand="0" w:evenHBand="0" w:firstRowFirstColumn="0" w:firstRowLastColumn="0" w:lastRowFirstColumn="0" w:lastRowLastColumn="0"/>
          <w:trHeight w:val="300"/>
          <w:ins w:id="2487" w:author="David Mattie" w:date="2019-08-04T14:26:00Z"/>
          <w:trPrChange w:id="2488" w:author="David Mattie" w:date="2019-08-04T14:27: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tcPrChange w:id="2489" w:author="David Mattie" w:date="2019-08-04T14:27:00Z">
              <w:tcPr>
                <w:tcW w:w="2746" w:type="dxa"/>
                <w:tcBorders>
                  <w:top w:val="nil"/>
                  <w:left w:val="nil"/>
                  <w:bottom w:val="nil"/>
                  <w:right w:val="nil"/>
                </w:tcBorders>
                <w:shd w:val="clear" w:color="auto" w:fill="auto"/>
                <w:noWrap/>
                <w:vAlign w:val="bottom"/>
              </w:tcPr>
            </w:tcPrChange>
          </w:tcPr>
          <w:p w14:paraId="364802FA" w14:textId="74637D0D" w:rsidR="00775EE2" w:rsidRPr="0028774D" w:rsidRDefault="00775EE2" w:rsidP="00775EE2">
            <w:pPr>
              <w:cnfStyle w:val="101000000000" w:firstRow="1" w:lastRow="0" w:firstColumn="1" w:lastColumn="0" w:oddVBand="0" w:evenVBand="0" w:oddHBand="0" w:evenHBand="0" w:firstRowFirstColumn="0" w:firstRowLastColumn="0" w:lastRowFirstColumn="0" w:lastRowLastColumn="0"/>
              <w:rPr>
                <w:ins w:id="2490" w:author="David Mattie" w:date="2019-08-04T14:26:00Z"/>
                <w:rFonts w:ascii="Calibri" w:hAnsi="Calibri" w:cs="Calibri"/>
                <w:b w:val="0"/>
                <w:color w:val="000000"/>
                <w:sz w:val="22"/>
                <w:szCs w:val="22"/>
                <w:rPrChange w:id="2491" w:author="David Mattie" w:date="2019-08-04T14:27:00Z">
                  <w:rPr>
                    <w:ins w:id="2492" w:author="David Mattie" w:date="2019-08-04T14:26:00Z"/>
                    <w:rFonts w:ascii="Calibri" w:hAnsi="Calibri" w:cs="Calibri"/>
                    <w:color w:val="000000"/>
                    <w:sz w:val="22"/>
                    <w:szCs w:val="22"/>
                  </w:rPr>
                </w:rPrChange>
              </w:rPr>
            </w:pPr>
            <w:ins w:id="2493" w:author="David Mattie" w:date="2019-08-04T14:27:00Z">
              <w:r w:rsidRPr="000B63D7">
                <w:rPr>
                  <w:bCs w:val="0"/>
                  <w:color w:val="000000"/>
                  <w:sz w:val="18"/>
                  <w:szCs w:val="18"/>
                </w:rPr>
                <w:t>ROI Start</w:t>
              </w:r>
            </w:ins>
          </w:p>
        </w:tc>
        <w:tc>
          <w:tcPr>
            <w:tcW w:w="2328" w:type="dxa"/>
            <w:noWrap/>
            <w:tcPrChange w:id="2494" w:author="David Mattie" w:date="2019-08-04T14:27:00Z">
              <w:tcPr>
                <w:tcW w:w="2328" w:type="dxa"/>
                <w:tcBorders>
                  <w:top w:val="nil"/>
                  <w:left w:val="nil"/>
                  <w:bottom w:val="nil"/>
                  <w:right w:val="nil"/>
                </w:tcBorders>
                <w:shd w:val="clear" w:color="auto" w:fill="auto"/>
                <w:noWrap/>
                <w:vAlign w:val="bottom"/>
              </w:tcPr>
            </w:tcPrChange>
          </w:tcPr>
          <w:p w14:paraId="03A6FA54" w14:textId="27C15170" w:rsidR="00775EE2" w:rsidRPr="0028774D" w:rsidRDefault="00775EE2" w:rsidP="00775EE2">
            <w:pPr>
              <w:cnfStyle w:val="100000000000" w:firstRow="1" w:lastRow="0" w:firstColumn="0" w:lastColumn="0" w:oddVBand="0" w:evenVBand="0" w:oddHBand="0" w:evenHBand="0" w:firstRowFirstColumn="0" w:firstRowLastColumn="0" w:lastRowFirstColumn="0" w:lastRowLastColumn="0"/>
              <w:rPr>
                <w:ins w:id="2495" w:author="David Mattie" w:date="2019-08-04T14:26:00Z"/>
                <w:rFonts w:ascii="Calibri" w:hAnsi="Calibri" w:cs="Calibri"/>
                <w:b w:val="0"/>
                <w:color w:val="000000"/>
                <w:sz w:val="22"/>
                <w:szCs w:val="22"/>
                <w:rPrChange w:id="2496" w:author="David Mattie" w:date="2019-08-04T14:27:00Z">
                  <w:rPr>
                    <w:ins w:id="2497" w:author="David Mattie" w:date="2019-08-04T14:26:00Z"/>
                    <w:rFonts w:ascii="Calibri" w:hAnsi="Calibri" w:cs="Calibri"/>
                    <w:color w:val="000000"/>
                    <w:sz w:val="22"/>
                    <w:szCs w:val="22"/>
                  </w:rPr>
                </w:rPrChange>
              </w:rPr>
            </w:pPr>
            <w:ins w:id="2498" w:author="David Mattie" w:date="2019-08-04T14:27:00Z">
              <w:r w:rsidRPr="000B63D7">
                <w:rPr>
                  <w:bCs w:val="0"/>
                  <w:color w:val="000000"/>
                  <w:sz w:val="18"/>
                  <w:szCs w:val="18"/>
                </w:rPr>
                <w:t>ROI End</w:t>
              </w:r>
            </w:ins>
          </w:p>
        </w:tc>
        <w:tc>
          <w:tcPr>
            <w:tcW w:w="960" w:type="dxa"/>
            <w:noWrap/>
            <w:tcPrChange w:id="2499" w:author="David Mattie" w:date="2019-08-04T14:27:00Z">
              <w:tcPr>
                <w:tcW w:w="960" w:type="dxa"/>
                <w:tcBorders>
                  <w:top w:val="nil"/>
                  <w:left w:val="nil"/>
                  <w:bottom w:val="nil"/>
                  <w:right w:val="nil"/>
                </w:tcBorders>
                <w:shd w:val="clear" w:color="auto" w:fill="auto"/>
                <w:noWrap/>
                <w:vAlign w:val="bottom"/>
              </w:tcPr>
            </w:tcPrChange>
          </w:tcPr>
          <w:p w14:paraId="37DE2343" w14:textId="3E5DF6F3" w:rsidR="00775EE2" w:rsidRPr="0028774D" w:rsidRDefault="00775EE2" w:rsidP="00775EE2">
            <w:pPr>
              <w:cnfStyle w:val="100000000000" w:firstRow="1" w:lastRow="0" w:firstColumn="0" w:lastColumn="0" w:oddVBand="0" w:evenVBand="0" w:oddHBand="0" w:evenHBand="0" w:firstRowFirstColumn="0" w:firstRowLastColumn="0" w:lastRowFirstColumn="0" w:lastRowLastColumn="0"/>
              <w:rPr>
                <w:ins w:id="2500" w:author="David Mattie" w:date="2019-08-04T14:26:00Z"/>
                <w:rFonts w:ascii="Calibri" w:hAnsi="Calibri" w:cs="Calibri"/>
                <w:b w:val="0"/>
                <w:color w:val="000000"/>
                <w:sz w:val="22"/>
                <w:szCs w:val="22"/>
                <w:rPrChange w:id="2501" w:author="David Mattie" w:date="2019-08-04T14:27:00Z">
                  <w:rPr>
                    <w:ins w:id="2502" w:author="David Mattie" w:date="2019-08-04T14:26:00Z"/>
                    <w:rFonts w:ascii="Calibri" w:hAnsi="Calibri" w:cs="Calibri"/>
                    <w:color w:val="000000"/>
                    <w:sz w:val="22"/>
                    <w:szCs w:val="22"/>
                  </w:rPr>
                </w:rPrChange>
              </w:rPr>
            </w:pPr>
            <w:ins w:id="2503" w:author="David Mattie" w:date="2019-08-04T14:27:00Z">
              <w:r w:rsidRPr="000B63D7">
                <w:rPr>
                  <w:bCs w:val="0"/>
                  <w:color w:val="000000"/>
                  <w:sz w:val="18"/>
                  <w:szCs w:val="18"/>
                </w:rPr>
                <w:t>Method</w:t>
              </w:r>
            </w:ins>
          </w:p>
        </w:tc>
        <w:tc>
          <w:tcPr>
            <w:tcW w:w="1053" w:type="dxa"/>
            <w:noWrap/>
            <w:tcPrChange w:id="2504" w:author="David Mattie" w:date="2019-08-04T14:27:00Z">
              <w:tcPr>
                <w:tcW w:w="960" w:type="dxa"/>
                <w:tcBorders>
                  <w:top w:val="nil"/>
                  <w:left w:val="nil"/>
                  <w:bottom w:val="nil"/>
                  <w:right w:val="nil"/>
                </w:tcBorders>
                <w:shd w:val="clear" w:color="auto" w:fill="auto"/>
                <w:noWrap/>
                <w:vAlign w:val="bottom"/>
              </w:tcPr>
            </w:tcPrChange>
          </w:tcPr>
          <w:p w14:paraId="5FFB8466" w14:textId="35D7AA22" w:rsidR="00775EE2" w:rsidRPr="0028774D" w:rsidRDefault="00775EE2" w:rsidP="00775EE2">
            <w:pPr>
              <w:jc w:val="right"/>
              <w:cnfStyle w:val="100000000000" w:firstRow="1" w:lastRow="0" w:firstColumn="0" w:lastColumn="0" w:oddVBand="0" w:evenVBand="0" w:oddHBand="0" w:evenHBand="0" w:firstRowFirstColumn="0" w:firstRowLastColumn="0" w:lastRowFirstColumn="0" w:lastRowLastColumn="0"/>
              <w:rPr>
                <w:ins w:id="2505" w:author="David Mattie" w:date="2019-08-04T14:26:00Z"/>
                <w:rFonts w:ascii="Calibri" w:hAnsi="Calibri" w:cs="Calibri"/>
                <w:b w:val="0"/>
                <w:color w:val="000000"/>
                <w:sz w:val="22"/>
                <w:szCs w:val="22"/>
                <w:rPrChange w:id="2506" w:author="David Mattie" w:date="2019-08-04T14:27:00Z">
                  <w:rPr>
                    <w:ins w:id="2507" w:author="David Mattie" w:date="2019-08-04T14:26:00Z"/>
                    <w:rFonts w:ascii="Calibri" w:hAnsi="Calibri" w:cs="Calibri"/>
                    <w:color w:val="000000"/>
                    <w:sz w:val="22"/>
                    <w:szCs w:val="22"/>
                  </w:rPr>
                </w:rPrChange>
              </w:rPr>
            </w:pPr>
            <w:ins w:id="2508" w:author="David Mattie" w:date="2019-08-04T14:27:00Z">
              <w:r w:rsidRPr="000B63D7">
                <w:rPr>
                  <w:bCs w:val="0"/>
                  <w:color w:val="000000"/>
                  <w:sz w:val="18"/>
                  <w:szCs w:val="18"/>
                </w:rPr>
                <w:t>Effect Size</w:t>
              </w:r>
            </w:ins>
          </w:p>
        </w:tc>
        <w:tc>
          <w:tcPr>
            <w:tcW w:w="960" w:type="dxa"/>
            <w:noWrap/>
            <w:tcPrChange w:id="2509" w:author="David Mattie" w:date="2019-08-04T14:27:00Z">
              <w:tcPr>
                <w:tcW w:w="960" w:type="dxa"/>
                <w:tcBorders>
                  <w:top w:val="nil"/>
                  <w:left w:val="nil"/>
                  <w:bottom w:val="nil"/>
                  <w:right w:val="nil"/>
                </w:tcBorders>
                <w:shd w:val="clear" w:color="auto" w:fill="auto"/>
                <w:noWrap/>
                <w:vAlign w:val="bottom"/>
              </w:tcPr>
            </w:tcPrChange>
          </w:tcPr>
          <w:p w14:paraId="4F132CB2" w14:textId="2DA6BCBC" w:rsidR="00775EE2" w:rsidRPr="0028774D" w:rsidRDefault="00775EE2" w:rsidP="00775EE2">
            <w:pPr>
              <w:jc w:val="right"/>
              <w:cnfStyle w:val="100000000000" w:firstRow="1" w:lastRow="0" w:firstColumn="0" w:lastColumn="0" w:oddVBand="0" w:evenVBand="0" w:oddHBand="0" w:evenHBand="0" w:firstRowFirstColumn="0" w:firstRowLastColumn="0" w:lastRowFirstColumn="0" w:lastRowLastColumn="0"/>
              <w:rPr>
                <w:ins w:id="2510" w:author="David Mattie" w:date="2019-08-04T14:26:00Z"/>
                <w:rFonts w:ascii="Calibri" w:hAnsi="Calibri" w:cs="Calibri"/>
                <w:b w:val="0"/>
                <w:color w:val="000000"/>
                <w:sz w:val="22"/>
                <w:szCs w:val="22"/>
                <w:rPrChange w:id="2511" w:author="David Mattie" w:date="2019-08-04T14:27:00Z">
                  <w:rPr>
                    <w:ins w:id="2512" w:author="David Mattie" w:date="2019-08-04T14:26:00Z"/>
                    <w:rFonts w:ascii="Calibri" w:hAnsi="Calibri" w:cs="Calibri"/>
                    <w:color w:val="000000"/>
                    <w:sz w:val="22"/>
                    <w:szCs w:val="22"/>
                  </w:rPr>
                </w:rPrChange>
              </w:rPr>
            </w:pPr>
            <w:ins w:id="2513" w:author="David Mattie" w:date="2019-08-04T14:27:00Z">
              <w:r w:rsidRPr="000B63D7">
                <w:rPr>
                  <w:bCs w:val="0"/>
                  <w:color w:val="000000"/>
                  <w:sz w:val="18"/>
                  <w:szCs w:val="18"/>
                </w:rPr>
                <w:t>Non Null Measures</w:t>
              </w:r>
            </w:ins>
          </w:p>
        </w:tc>
      </w:tr>
      <w:tr w:rsidR="00775EE2" w14:paraId="627E102F" w14:textId="77777777" w:rsidTr="00775EE2">
        <w:trPr>
          <w:cnfStyle w:val="000000100000" w:firstRow="0" w:lastRow="0" w:firstColumn="0" w:lastColumn="0" w:oddVBand="0" w:evenVBand="0" w:oddHBand="1" w:evenHBand="0" w:firstRowFirstColumn="0" w:firstRowLastColumn="0" w:lastRowFirstColumn="0" w:lastRowLastColumn="0"/>
          <w:trHeight w:val="300"/>
          <w:ins w:id="2514" w:author="David Mattie" w:date="2019-08-04T14:27:00Z"/>
        </w:trPr>
        <w:tc>
          <w:tcPr>
            <w:cnfStyle w:val="001000000000" w:firstRow="0" w:lastRow="0" w:firstColumn="1" w:lastColumn="0" w:oddVBand="0" w:evenVBand="0" w:oddHBand="0" w:evenHBand="0" w:firstRowFirstColumn="0" w:firstRowLastColumn="0" w:lastRowFirstColumn="0" w:lastRowLastColumn="0"/>
            <w:tcW w:w="2746" w:type="dxa"/>
            <w:noWrap/>
          </w:tcPr>
          <w:p w14:paraId="242B9E0D" w14:textId="4DC42487" w:rsidR="00775EE2" w:rsidRPr="0028774D" w:rsidRDefault="00775EE2" w:rsidP="00775EE2">
            <w:pPr>
              <w:rPr>
                <w:ins w:id="2515" w:author="David Mattie" w:date="2019-08-04T14:27:00Z"/>
                <w:rFonts w:ascii="Calibri" w:hAnsi="Calibri" w:cs="Calibri"/>
                <w:color w:val="000000"/>
                <w:sz w:val="22"/>
                <w:szCs w:val="22"/>
              </w:rPr>
            </w:pPr>
            <w:ins w:id="2516" w:author="David Mattie" w:date="2019-08-04T14:27:00Z">
              <w:r w:rsidRPr="00905736">
                <w:rPr>
                  <w:rFonts w:ascii="Calibri" w:hAnsi="Calibri" w:cs="Calibri"/>
                  <w:b w:val="0"/>
                  <w:color w:val="000000"/>
                  <w:sz w:val="22"/>
                  <w:szCs w:val="22"/>
                </w:rPr>
                <w:t>Left-Pallidum</w:t>
              </w:r>
            </w:ins>
          </w:p>
        </w:tc>
        <w:tc>
          <w:tcPr>
            <w:tcW w:w="2328" w:type="dxa"/>
            <w:noWrap/>
          </w:tcPr>
          <w:p w14:paraId="385B2CA5" w14:textId="78BA29EE" w:rsidR="00775EE2" w:rsidRPr="0028774D" w:rsidRDefault="00775EE2" w:rsidP="00775EE2">
            <w:pPr>
              <w:cnfStyle w:val="000000100000" w:firstRow="0" w:lastRow="0" w:firstColumn="0" w:lastColumn="0" w:oddVBand="0" w:evenVBand="0" w:oddHBand="1" w:evenHBand="0" w:firstRowFirstColumn="0" w:firstRowLastColumn="0" w:lastRowFirstColumn="0" w:lastRowLastColumn="0"/>
              <w:rPr>
                <w:ins w:id="2517" w:author="David Mattie" w:date="2019-08-04T14:27:00Z"/>
                <w:rFonts w:ascii="Calibri" w:hAnsi="Calibri" w:cs="Calibri"/>
                <w:color w:val="000000"/>
                <w:sz w:val="22"/>
                <w:szCs w:val="22"/>
              </w:rPr>
            </w:pPr>
            <w:ins w:id="2518" w:author="David Mattie" w:date="2019-08-04T14:27:00Z">
              <w:r w:rsidRPr="00905736">
                <w:rPr>
                  <w:rFonts w:ascii="Calibri" w:hAnsi="Calibri" w:cs="Calibri"/>
                  <w:color w:val="000000"/>
                  <w:sz w:val="22"/>
                  <w:szCs w:val="22"/>
                </w:rPr>
                <w:t>wm-lh-insula</w:t>
              </w:r>
            </w:ins>
          </w:p>
        </w:tc>
        <w:tc>
          <w:tcPr>
            <w:tcW w:w="960" w:type="dxa"/>
            <w:noWrap/>
          </w:tcPr>
          <w:p w14:paraId="1CCC7A34" w14:textId="18E775F7" w:rsidR="00775EE2" w:rsidRPr="0028774D" w:rsidRDefault="00775EE2" w:rsidP="00775EE2">
            <w:pPr>
              <w:cnfStyle w:val="000000100000" w:firstRow="0" w:lastRow="0" w:firstColumn="0" w:lastColumn="0" w:oddVBand="0" w:evenVBand="0" w:oddHBand="1" w:evenHBand="0" w:firstRowFirstColumn="0" w:firstRowLastColumn="0" w:lastRowFirstColumn="0" w:lastRowLastColumn="0"/>
              <w:rPr>
                <w:ins w:id="2519" w:author="David Mattie" w:date="2019-08-04T14:27:00Z"/>
                <w:rFonts w:ascii="Calibri" w:hAnsi="Calibri" w:cs="Calibri"/>
                <w:color w:val="000000"/>
                <w:sz w:val="22"/>
                <w:szCs w:val="22"/>
              </w:rPr>
            </w:pPr>
            <w:ins w:id="2520" w:author="David Mattie" w:date="2019-08-04T14:27:00Z">
              <w:r w:rsidRPr="00905736">
                <w:rPr>
                  <w:rFonts w:ascii="Calibri" w:hAnsi="Calibri" w:cs="Calibri"/>
                  <w:color w:val="000000"/>
                  <w:sz w:val="22"/>
                  <w:szCs w:val="22"/>
                </w:rPr>
                <w:t>roi_end</w:t>
              </w:r>
            </w:ins>
          </w:p>
        </w:tc>
        <w:tc>
          <w:tcPr>
            <w:tcW w:w="1053" w:type="dxa"/>
            <w:noWrap/>
          </w:tcPr>
          <w:p w14:paraId="6B78E292" w14:textId="02A54ACB" w:rsidR="00775EE2" w:rsidRPr="0028774D" w:rsidRDefault="00775EE2" w:rsidP="00775EE2">
            <w:pPr>
              <w:jc w:val="right"/>
              <w:cnfStyle w:val="000000100000" w:firstRow="0" w:lastRow="0" w:firstColumn="0" w:lastColumn="0" w:oddVBand="0" w:evenVBand="0" w:oddHBand="1" w:evenHBand="0" w:firstRowFirstColumn="0" w:firstRowLastColumn="0" w:lastRowFirstColumn="0" w:lastRowLastColumn="0"/>
              <w:rPr>
                <w:ins w:id="2521" w:author="David Mattie" w:date="2019-08-04T14:27:00Z"/>
                <w:rFonts w:ascii="Calibri" w:hAnsi="Calibri" w:cs="Calibri"/>
                <w:color w:val="000000"/>
                <w:sz w:val="22"/>
                <w:szCs w:val="22"/>
              </w:rPr>
            </w:pPr>
            <w:ins w:id="2522" w:author="David Mattie" w:date="2019-08-04T14:27:00Z">
              <w:r w:rsidRPr="00905736">
                <w:rPr>
                  <w:rFonts w:ascii="Calibri" w:hAnsi="Calibri" w:cs="Calibri"/>
                  <w:color w:val="000000"/>
                  <w:sz w:val="22"/>
                  <w:szCs w:val="22"/>
                </w:rPr>
                <w:t>0.31542</w:t>
              </w:r>
            </w:ins>
          </w:p>
        </w:tc>
        <w:tc>
          <w:tcPr>
            <w:tcW w:w="960" w:type="dxa"/>
            <w:noWrap/>
          </w:tcPr>
          <w:p w14:paraId="1798F866" w14:textId="1A32FADB" w:rsidR="00775EE2" w:rsidRPr="0028774D" w:rsidRDefault="00775EE2" w:rsidP="00775EE2">
            <w:pPr>
              <w:jc w:val="right"/>
              <w:cnfStyle w:val="000000100000" w:firstRow="0" w:lastRow="0" w:firstColumn="0" w:lastColumn="0" w:oddVBand="0" w:evenVBand="0" w:oddHBand="1" w:evenHBand="0" w:firstRowFirstColumn="0" w:firstRowLastColumn="0" w:lastRowFirstColumn="0" w:lastRowLastColumn="0"/>
              <w:rPr>
                <w:ins w:id="2523" w:author="David Mattie" w:date="2019-08-04T14:27:00Z"/>
                <w:rFonts w:ascii="Calibri" w:hAnsi="Calibri" w:cs="Calibri"/>
                <w:color w:val="000000"/>
                <w:sz w:val="22"/>
                <w:szCs w:val="22"/>
              </w:rPr>
            </w:pPr>
            <w:ins w:id="2524" w:author="David Mattie" w:date="2019-08-04T14:27:00Z">
              <w:r w:rsidRPr="00905736">
                <w:rPr>
                  <w:rFonts w:ascii="Calibri" w:hAnsi="Calibri" w:cs="Calibri"/>
                  <w:color w:val="000000"/>
                  <w:sz w:val="22"/>
                  <w:szCs w:val="22"/>
                </w:rPr>
                <w:t>532</w:t>
              </w:r>
            </w:ins>
          </w:p>
        </w:tc>
      </w:tr>
      <w:tr w:rsidR="00775EE2" w14:paraId="302F9A05" w14:textId="77777777" w:rsidTr="00775EE2">
        <w:trPr>
          <w:trHeight w:val="300"/>
          <w:ins w:id="2525" w:author="David Mattie" w:date="2019-08-04T14:26:00Z"/>
          <w:trPrChange w:id="2526"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2527" w:author="David Mattie" w:date="2019-08-04T14:26:00Z">
              <w:tcPr>
                <w:tcW w:w="2746" w:type="dxa"/>
                <w:tcBorders>
                  <w:top w:val="nil"/>
                  <w:left w:val="nil"/>
                  <w:bottom w:val="nil"/>
                  <w:right w:val="nil"/>
                </w:tcBorders>
                <w:shd w:val="clear" w:color="auto" w:fill="auto"/>
                <w:noWrap/>
                <w:vAlign w:val="bottom"/>
                <w:hideMark/>
              </w:tcPr>
            </w:tcPrChange>
          </w:tcPr>
          <w:p w14:paraId="6B9DF5DB" w14:textId="77777777" w:rsidR="00775EE2" w:rsidRPr="0028774D" w:rsidRDefault="00775EE2" w:rsidP="00775EE2">
            <w:pPr>
              <w:rPr>
                <w:ins w:id="2528" w:author="David Mattie" w:date="2019-08-04T14:26:00Z"/>
                <w:rFonts w:ascii="Calibri" w:hAnsi="Calibri" w:cs="Calibri"/>
                <w:b w:val="0"/>
                <w:color w:val="000000"/>
                <w:sz w:val="22"/>
                <w:szCs w:val="22"/>
                <w:rPrChange w:id="2529" w:author="David Mattie" w:date="2019-08-04T14:27:00Z">
                  <w:rPr>
                    <w:ins w:id="2530" w:author="David Mattie" w:date="2019-08-04T14:26:00Z"/>
                    <w:rFonts w:ascii="Calibri" w:hAnsi="Calibri" w:cs="Calibri"/>
                    <w:color w:val="000000"/>
                    <w:sz w:val="22"/>
                    <w:szCs w:val="22"/>
                  </w:rPr>
                </w:rPrChange>
              </w:rPr>
            </w:pPr>
            <w:ins w:id="2531" w:author="David Mattie" w:date="2019-08-04T14:26:00Z">
              <w:r w:rsidRPr="0028774D">
                <w:rPr>
                  <w:rFonts w:ascii="Calibri" w:hAnsi="Calibri" w:cs="Calibri"/>
                  <w:color w:val="000000"/>
                  <w:sz w:val="22"/>
                  <w:szCs w:val="22"/>
                </w:rPr>
                <w:t>Left-Putamen</w:t>
              </w:r>
            </w:ins>
          </w:p>
        </w:tc>
        <w:tc>
          <w:tcPr>
            <w:tcW w:w="2328" w:type="dxa"/>
            <w:tcBorders>
              <w:top w:val="single" w:sz="4" w:space="0" w:color="7F7F7F" w:themeColor="text1" w:themeTint="80"/>
              <w:bottom w:val="single" w:sz="4" w:space="0" w:color="7F7F7F" w:themeColor="text1" w:themeTint="80"/>
            </w:tcBorders>
            <w:noWrap/>
            <w:hideMark/>
            <w:tcPrChange w:id="2532" w:author="David Mattie" w:date="2019-08-04T14:26:00Z">
              <w:tcPr>
                <w:tcW w:w="2328" w:type="dxa"/>
                <w:tcBorders>
                  <w:top w:val="nil"/>
                  <w:left w:val="nil"/>
                  <w:bottom w:val="nil"/>
                  <w:right w:val="nil"/>
                </w:tcBorders>
                <w:shd w:val="clear" w:color="auto" w:fill="auto"/>
                <w:noWrap/>
                <w:vAlign w:val="bottom"/>
                <w:hideMark/>
              </w:tcPr>
            </w:tcPrChange>
          </w:tcPr>
          <w:p w14:paraId="25EDC114"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533" w:author="David Mattie" w:date="2019-08-04T14:26:00Z"/>
                <w:rFonts w:ascii="Calibri" w:hAnsi="Calibri" w:cs="Calibri"/>
                <w:color w:val="000000"/>
                <w:sz w:val="22"/>
                <w:szCs w:val="22"/>
              </w:rPr>
            </w:pPr>
            <w:ins w:id="2534" w:author="David Mattie" w:date="2019-08-04T14:26:00Z">
              <w:r>
                <w:rPr>
                  <w:rFonts w:ascii="Calibri" w:hAnsi="Calibri" w:cs="Calibri"/>
                  <w:color w:val="000000"/>
                  <w:sz w:val="22"/>
                  <w:szCs w:val="22"/>
                </w:rPr>
                <w:t>wm-lh-precentral</w:t>
              </w:r>
            </w:ins>
          </w:p>
        </w:tc>
        <w:tc>
          <w:tcPr>
            <w:tcW w:w="960" w:type="dxa"/>
            <w:tcBorders>
              <w:top w:val="single" w:sz="4" w:space="0" w:color="7F7F7F" w:themeColor="text1" w:themeTint="80"/>
              <w:bottom w:val="single" w:sz="4" w:space="0" w:color="7F7F7F" w:themeColor="text1" w:themeTint="80"/>
            </w:tcBorders>
            <w:noWrap/>
            <w:hideMark/>
            <w:tcPrChange w:id="2535" w:author="David Mattie" w:date="2019-08-04T14:26:00Z">
              <w:tcPr>
                <w:tcW w:w="960" w:type="dxa"/>
                <w:tcBorders>
                  <w:top w:val="nil"/>
                  <w:left w:val="nil"/>
                  <w:bottom w:val="nil"/>
                  <w:right w:val="nil"/>
                </w:tcBorders>
                <w:shd w:val="clear" w:color="auto" w:fill="auto"/>
                <w:noWrap/>
                <w:vAlign w:val="bottom"/>
                <w:hideMark/>
              </w:tcPr>
            </w:tcPrChange>
          </w:tcPr>
          <w:p w14:paraId="2D14F31C"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536" w:author="David Mattie" w:date="2019-08-04T14:26:00Z"/>
                <w:rFonts w:ascii="Calibri" w:hAnsi="Calibri" w:cs="Calibri"/>
                <w:color w:val="000000"/>
                <w:sz w:val="22"/>
                <w:szCs w:val="22"/>
              </w:rPr>
            </w:pPr>
            <w:ins w:id="2537" w:author="David Mattie" w:date="2019-08-04T14:26:00Z">
              <w:r>
                <w:rPr>
                  <w:rFonts w:ascii="Calibri" w:hAnsi="Calibri" w:cs="Calibri"/>
                  <w:color w:val="000000"/>
                  <w:sz w:val="22"/>
                  <w:szCs w:val="22"/>
                </w:rPr>
                <w:t>roi_end</w:t>
              </w:r>
            </w:ins>
          </w:p>
        </w:tc>
        <w:tc>
          <w:tcPr>
            <w:tcW w:w="1053" w:type="dxa"/>
            <w:tcBorders>
              <w:top w:val="single" w:sz="4" w:space="0" w:color="7F7F7F" w:themeColor="text1" w:themeTint="80"/>
              <w:bottom w:val="single" w:sz="4" w:space="0" w:color="7F7F7F" w:themeColor="text1" w:themeTint="80"/>
            </w:tcBorders>
            <w:noWrap/>
            <w:hideMark/>
            <w:tcPrChange w:id="2538" w:author="David Mattie" w:date="2019-08-04T14:26:00Z">
              <w:tcPr>
                <w:tcW w:w="960" w:type="dxa"/>
                <w:tcBorders>
                  <w:top w:val="nil"/>
                  <w:left w:val="nil"/>
                  <w:bottom w:val="nil"/>
                  <w:right w:val="nil"/>
                </w:tcBorders>
                <w:shd w:val="clear" w:color="auto" w:fill="auto"/>
                <w:noWrap/>
                <w:vAlign w:val="bottom"/>
                <w:hideMark/>
              </w:tcPr>
            </w:tcPrChange>
          </w:tcPr>
          <w:p w14:paraId="17BF40A8"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539" w:author="David Mattie" w:date="2019-08-04T14:26:00Z"/>
                <w:rFonts w:ascii="Calibri" w:hAnsi="Calibri" w:cs="Calibri"/>
                <w:color w:val="000000"/>
                <w:sz w:val="22"/>
                <w:szCs w:val="22"/>
              </w:rPr>
            </w:pPr>
            <w:ins w:id="2540" w:author="David Mattie" w:date="2019-08-04T14:26:00Z">
              <w:r>
                <w:rPr>
                  <w:rFonts w:ascii="Calibri" w:hAnsi="Calibri" w:cs="Calibri"/>
                  <w:color w:val="000000"/>
                  <w:sz w:val="22"/>
                  <w:szCs w:val="22"/>
                </w:rPr>
                <w:t>0.281767</w:t>
              </w:r>
            </w:ins>
          </w:p>
        </w:tc>
        <w:tc>
          <w:tcPr>
            <w:tcW w:w="960" w:type="dxa"/>
            <w:tcBorders>
              <w:top w:val="single" w:sz="4" w:space="0" w:color="7F7F7F" w:themeColor="text1" w:themeTint="80"/>
              <w:bottom w:val="single" w:sz="4" w:space="0" w:color="7F7F7F" w:themeColor="text1" w:themeTint="80"/>
            </w:tcBorders>
            <w:noWrap/>
            <w:hideMark/>
            <w:tcPrChange w:id="2541" w:author="David Mattie" w:date="2019-08-04T14:26:00Z">
              <w:tcPr>
                <w:tcW w:w="960" w:type="dxa"/>
                <w:tcBorders>
                  <w:top w:val="nil"/>
                  <w:left w:val="nil"/>
                  <w:bottom w:val="nil"/>
                  <w:right w:val="nil"/>
                </w:tcBorders>
                <w:shd w:val="clear" w:color="auto" w:fill="auto"/>
                <w:noWrap/>
                <w:vAlign w:val="bottom"/>
                <w:hideMark/>
              </w:tcPr>
            </w:tcPrChange>
          </w:tcPr>
          <w:p w14:paraId="1F202B73"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542" w:author="David Mattie" w:date="2019-08-04T14:26:00Z"/>
                <w:rFonts w:ascii="Calibri" w:hAnsi="Calibri" w:cs="Calibri"/>
                <w:color w:val="000000"/>
                <w:sz w:val="22"/>
                <w:szCs w:val="22"/>
              </w:rPr>
            </w:pPr>
            <w:ins w:id="2543" w:author="David Mattie" w:date="2019-08-04T14:26:00Z">
              <w:r>
                <w:rPr>
                  <w:rFonts w:ascii="Calibri" w:hAnsi="Calibri" w:cs="Calibri"/>
                  <w:color w:val="000000"/>
                  <w:sz w:val="22"/>
                  <w:szCs w:val="22"/>
                </w:rPr>
                <w:t>534</w:t>
              </w:r>
            </w:ins>
          </w:p>
        </w:tc>
      </w:tr>
      <w:tr w:rsidR="00775EE2" w14:paraId="338B94D8" w14:textId="77777777" w:rsidTr="00775EE2">
        <w:trPr>
          <w:cnfStyle w:val="000000100000" w:firstRow="0" w:lastRow="0" w:firstColumn="0" w:lastColumn="0" w:oddVBand="0" w:evenVBand="0" w:oddHBand="1" w:evenHBand="0" w:firstRowFirstColumn="0" w:firstRowLastColumn="0" w:lastRowFirstColumn="0" w:lastRowLastColumn="0"/>
          <w:trHeight w:val="300"/>
          <w:ins w:id="2544" w:author="David Mattie" w:date="2019-08-04T14:26:00Z"/>
          <w:trPrChange w:id="2545"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2546" w:author="David Mattie" w:date="2019-08-04T14:26:00Z">
              <w:tcPr>
                <w:tcW w:w="2746" w:type="dxa"/>
                <w:tcBorders>
                  <w:top w:val="nil"/>
                  <w:left w:val="nil"/>
                  <w:bottom w:val="nil"/>
                  <w:right w:val="nil"/>
                </w:tcBorders>
                <w:shd w:val="clear" w:color="auto" w:fill="auto"/>
                <w:noWrap/>
                <w:vAlign w:val="bottom"/>
                <w:hideMark/>
              </w:tcPr>
            </w:tcPrChange>
          </w:tcPr>
          <w:p w14:paraId="2D3470FC"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2547" w:author="David Mattie" w:date="2019-08-04T14:26:00Z"/>
                <w:rFonts w:ascii="Calibri" w:hAnsi="Calibri" w:cs="Calibri"/>
                <w:b w:val="0"/>
                <w:color w:val="000000"/>
                <w:sz w:val="22"/>
                <w:szCs w:val="22"/>
                <w:rPrChange w:id="2548" w:author="David Mattie" w:date="2019-08-04T14:27:00Z">
                  <w:rPr>
                    <w:ins w:id="2549" w:author="David Mattie" w:date="2019-08-04T14:26:00Z"/>
                    <w:rFonts w:ascii="Calibri" w:hAnsi="Calibri" w:cs="Calibri"/>
                    <w:color w:val="000000"/>
                    <w:sz w:val="22"/>
                    <w:szCs w:val="22"/>
                  </w:rPr>
                </w:rPrChange>
              </w:rPr>
            </w:pPr>
            <w:ins w:id="2550" w:author="David Mattie" w:date="2019-08-04T14:26:00Z">
              <w:r w:rsidRPr="0028774D">
                <w:rPr>
                  <w:rFonts w:ascii="Calibri" w:hAnsi="Calibri" w:cs="Calibri"/>
                  <w:color w:val="000000"/>
                  <w:sz w:val="22"/>
                  <w:szCs w:val="22"/>
                </w:rPr>
                <w:t>wm-rh-fusiform</w:t>
              </w:r>
            </w:ins>
          </w:p>
        </w:tc>
        <w:tc>
          <w:tcPr>
            <w:tcW w:w="2328" w:type="dxa"/>
            <w:noWrap/>
            <w:hideMark/>
            <w:tcPrChange w:id="2551" w:author="David Mattie" w:date="2019-08-04T14:26:00Z">
              <w:tcPr>
                <w:tcW w:w="2328" w:type="dxa"/>
                <w:tcBorders>
                  <w:top w:val="nil"/>
                  <w:left w:val="nil"/>
                  <w:bottom w:val="nil"/>
                  <w:right w:val="nil"/>
                </w:tcBorders>
                <w:shd w:val="clear" w:color="auto" w:fill="auto"/>
                <w:noWrap/>
                <w:vAlign w:val="bottom"/>
                <w:hideMark/>
              </w:tcPr>
            </w:tcPrChange>
          </w:tcPr>
          <w:p w14:paraId="4FDF2BBE"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552" w:author="David Mattie" w:date="2019-08-04T14:26:00Z"/>
                <w:rFonts w:ascii="Calibri" w:hAnsi="Calibri" w:cs="Calibri"/>
                <w:color w:val="000000"/>
                <w:sz w:val="22"/>
                <w:szCs w:val="22"/>
              </w:rPr>
            </w:pPr>
            <w:ins w:id="2553" w:author="David Mattie" w:date="2019-08-04T14:26:00Z">
              <w:r>
                <w:rPr>
                  <w:rFonts w:ascii="Calibri" w:hAnsi="Calibri" w:cs="Calibri"/>
                  <w:color w:val="000000"/>
                  <w:sz w:val="22"/>
                  <w:szCs w:val="22"/>
                </w:rPr>
                <w:t>wm-rh-lingual</w:t>
              </w:r>
            </w:ins>
          </w:p>
        </w:tc>
        <w:tc>
          <w:tcPr>
            <w:tcW w:w="960" w:type="dxa"/>
            <w:noWrap/>
            <w:hideMark/>
            <w:tcPrChange w:id="2554" w:author="David Mattie" w:date="2019-08-04T14:26:00Z">
              <w:tcPr>
                <w:tcW w:w="960" w:type="dxa"/>
                <w:tcBorders>
                  <w:top w:val="nil"/>
                  <w:left w:val="nil"/>
                  <w:bottom w:val="nil"/>
                  <w:right w:val="nil"/>
                </w:tcBorders>
                <w:shd w:val="clear" w:color="auto" w:fill="auto"/>
                <w:noWrap/>
                <w:vAlign w:val="bottom"/>
                <w:hideMark/>
              </w:tcPr>
            </w:tcPrChange>
          </w:tcPr>
          <w:p w14:paraId="3F9DFAB4"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555" w:author="David Mattie" w:date="2019-08-04T14:26:00Z"/>
                <w:rFonts w:ascii="Calibri" w:hAnsi="Calibri" w:cs="Calibri"/>
                <w:color w:val="000000"/>
                <w:sz w:val="22"/>
                <w:szCs w:val="22"/>
              </w:rPr>
            </w:pPr>
            <w:ins w:id="2556" w:author="David Mattie" w:date="2019-08-04T14:26:00Z">
              <w:r>
                <w:rPr>
                  <w:rFonts w:ascii="Calibri" w:hAnsi="Calibri" w:cs="Calibri"/>
                  <w:color w:val="000000"/>
                  <w:sz w:val="22"/>
                  <w:szCs w:val="22"/>
                </w:rPr>
                <w:t>roi_end</w:t>
              </w:r>
            </w:ins>
          </w:p>
        </w:tc>
        <w:tc>
          <w:tcPr>
            <w:tcW w:w="1053" w:type="dxa"/>
            <w:noWrap/>
            <w:hideMark/>
            <w:tcPrChange w:id="2557" w:author="David Mattie" w:date="2019-08-04T14:26:00Z">
              <w:tcPr>
                <w:tcW w:w="960" w:type="dxa"/>
                <w:tcBorders>
                  <w:top w:val="nil"/>
                  <w:left w:val="nil"/>
                  <w:bottom w:val="nil"/>
                  <w:right w:val="nil"/>
                </w:tcBorders>
                <w:shd w:val="clear" w:color="auto" w:fill="auto"/>
                <w:noWrap/>
                <w:vAlign w:val="bottom"/>
                <w:hideMark/>
              </w:tcPr>
            </w:tcPrChange>
          </w:tcPr>
          <w:p w14:paraId="2AA7ADB3"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558" w:author="David Mattie" w:date="2019-08-04T14:26:00Z"/>
                <w:rFonts w:ascii="Calibri" w:hAnsi="Calibri" w:cs="Calibri"/>
                <w:color w:val="000000"/>
                <w:sz w:val="22"/>
                <w:szCs w:val="22"/>
              </w:rPr>
            </w:pPr>
            <w:ins w:id="2559" w:author="David Mattie" w:date="2019-08-04T14:26:00Z">
              <w:r>
                <w:rPr>
                  <w:rFonts w:ascii="Calibri" w:hAnsi="Calibri" w:cs="Calibri"/>
                  <w:color w:val="000000"/>
                  <w:sz w:val="22"/>
                  <w:szCs w:val="22"/>
                </w:rPr>
                <w:t>0.279758</w:t>
              </w:r>
            </w:ins>
          </w:p>
        </w:tc>
        <w:tc>
          <w:tcPr>
            <w:tcW w:w="960" w:type="dxa"/>
            <w:noWrap/>
            <w:hideMark/>
            <w:tcPrChange w:id="2560" w:author="David Mattie" w:date="2019-08-04T14:26:00Z">
              <w:tcPr>
                <w:tcW w:w="960" w:type="dxa"/>
                <w:tcBorders>
                  <w:top w:val="nil"/>
                  <w:left w:val="nil"/>
                  <w:bottom w:val="nil"/>
                  <w:right w:val="nil"/>
                </w:tcBorders>
                <w:shd w:val="clear" w:color="auto" w:fill="auto"/>
                <w:noWrap/>
                <w:vAlign w:val="bottom"/>
                <w:hideMark/>
              </w:tcPr>
            </w:tcPrChange>
          </w:tcPr>
          <w:p w14:paraId="7DBF6B7D"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561" w:author="David Mattie" w:date="2019-08-04T14:26:00Z"/>
                <w:rFonts w:ascii="Calibri" w:hAnsi="Calibri" w:cs="Calibri"/>
                <w:color w:val="000000"/>
                <w:sz w:val="22"/>
                <w:szCs w:val="22"/>
              </w:rPr>
            </w:pPr>
            <w:ins w:id="2562" w:author="David Mattie" w:date="2019-08-04T14:26:00Z">
              <w:r>
                <w:rPr>
                  <w:rFonts w:ascii="Calibri" w:hAnsi="Calibri" w:cs="Calibri"/>
                  <w:color w:val="000000"/>
                  <w:sz w:val="22"/>
                  <w:szCs w:val="22"/>
                </w:rPr>
                <w:t>537</w:t>
              </w:r>
            </w:ins>
          </w:p>
        </w:tc>
      </w:tr>
      <w:tr w:rsidR="00775EE2" w14:paraId="1D346B80" w14:textId="77777777" w:rsidTr="00775EE2">
        <w:trPr>
          <w:trHeight w:val="300"/>
          <w:ins w:id="2563" w:author="David Mattie" w:date="2019-08-04T14:26:00Z"/>
          <w:trPrChange w:id="2564"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2565" w:author="David Mattie" w:date="2019-08-04T14:26:00Z">
              <w:tcPr>
                <w:tcW w:w="2746" w:type="dxa"/>
                <w:tcBorders>
                  <w:top w:val="nil"/>
                  <w:left w:val="nil"/>
                  <w:bottom w:val="nil"/>
                  <w:right w:val="nil"/>
                </w:tcBorders>
                <w:shd w:val="clear" w:color="auto" w:fill="auto"/>
                <w:noWrap/>
                <w:vAlign w:val="bottom"/>
                <w:hideMark/>
              </w:tcPr>
            </w:tcPrChange>
          </w:tcPr>
          <w:p w14:paraId="0CD9F4D2" w14:textId="77777777" w:rsidR="00775EE2" w:rsidRPr="0028774D" w:rsidRDefault="00775EE2" w:rsidP="00775EE2">
            <w:pPr>
              <w:rPr>
                <w:ins w:id="2566" w:author="David Mattie" w:date="2019-08-04T14:26:00Z"/>
                <w:rFonts w:ascii="Calibri" w:hAnsi="Calibri" w:cs="Calibri"/>
                <w:b w:val="0"/>
                <w:color w:val="000000"/>
                <w:sz w:val="22"/>
                <w:szCs w:val="22"/>
                <w:rPrChange w:id="2567" w:author="David Mattie" w:date="2019-08-04T14:27:00Z">
                  <w:rPr>
                    <w:ins w:id="2568" w:author="David Mattie" w:date="2019-08-04T14:26:00Z"/>
                    <w:rFonts w:ascii="Calibri" w:hAnsi="Calibri" w:cs="Calibri"/>
                    <w:color w:val="000000"/>
                    <w:sz w:val="22"/>
                    <w:szCs w:val="22"/>
                  </w:rPr>
                </w:rPrChange>
              </w:rPr>
            </w:pPr>
            <w:ins w:id="2569" w:author="David Mattie" w:date="2019-08-04T14:26:00Z">
              <w:r w:rsidRPr="0028774D">
                <w:rPr>
                  <w:rFonts w:ascii="Calibri" w:hAnsi="Calibri" w:cs="Calibri"/>
                  <w:color w:val="000000"/>
                  <w:sz w:val="22"/>
                  <w:szCs w:val="22"/>
                </w:rPr>
                <w:t>ctx-rh-posteriorcingulate</w:t>
              </w:r>
            </w:ins>
          </w:p>
        </w:tc>
        <w:tc>
          <w:tcPr>
            <w:tcW w:w="2328" w:type="dxa"/>
            <w:tcBorders>
              <w:top w:val="single" w:sz="4" w:space="0" w:color="7F7F7F" w:themeColor="text1" w:themeTint="80"/>
              <w:bottom w:val="single" w:sz="4" w:space="0" w:color="7F7F7F" w:themeColor="text1" w:themeTint="80"/>
            </w:tcBorders>
            <w:noWrap/>
            <w:hideMark/>
            <w:tcPrChange w:id="2570" w:author="David Mattie" w:date="2019-08-04T14:26:00Z">
              <w:tcPr>
                <w:tcW w:w="2328" w:type="dxa"/>
                <w:tcBorders>
                  <w:top w:val="nil"/>
                  <w:left w:val="nil"/>
                  <w:bottom w:val="nil"/>
                  <w:right w:val="nil"/>
                </w:tcBorders>
                <w:shd w:val="clear" w:color="auto" w:fill="auto"/>
                <w:noWrap/>
                <w:vAlign w:val="bottom"/>
                <w:hideMark/>
              </w:tcPr>
            </w:tcPrChange>
          </w:tcPr>
          <w:p w14:paraId="2091C14E"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571" w:author="David Mattie" w:date="2019-08-04T14:26:00Z"/>
                <w:rFonts w:ascii="Calibri" w:hAnsi="Calibri" w:cs="Calibri"/>
                <w:color w:val="000000"/>
                <w:sz w:val="22"/>
                <w:szCs w:val="22"/>
              </w:rPr>
            </w:pPr>
            <w:ins w:id="2572" w:author="David Mattie" w:date="2019-08-04T14:26:00Z">
              <w:r>
                <w:rPr>
                  <w:rFonts w:ascii="Calibri" w:hAnsi="Calibri" w:cs="Calibri"/>
                  <w:color w:val="000000"/>
                  <w:sz w:val="22"/>
                  <w:szCs w:val="22"/>
                </w:rPr>
                <w:t>wm-rh-posteriorcingulate</w:t>
              </w:r>
            </w:ins>
          </w:p>
        </w:tc>
        <w:tc>
          <w:tcPr>
            <w:tcW w:w="960" w:type="dxa"/>
            <w:tcBorders>
              <w:top w:val="single" w:sz="4" w:space="0" w:color="7F7F7F" w:themeColor="text1" w:themeTint="80"/>
              <w:bottom w:val="single" w:sz="4" w:space="0" w:color="7F7F7F" w:themeColor="text1" w:themeTint="80"/>
            </w:tcBorders>
            <w:noWrap/>
            <w:hideMark/>
            <w:tcPrChange w:id="2573" w:author="David Mattie" w:date="2019-08-04T14:26:00Z">
              <w:tcPr>
                <w:tcW w:w="960" w:type="dxa"/>
                <w:tcBorders>
                  <w:top w:val="nil"/>
                  <w:left w:val="nil"/>
                  <w:bottom w:val="nil"/>
                  <w:right w:val="nil"/>
                </w:tcBorders>
                <w:shd w:val="clear" w:color="auto" w:fill="auto"/>
                <w:noWrap/>
                <w:vAlign w:val="bottom"/>
                <w:hideMark/>
              </w:tcPr>
            </w:tcPrChange>
          </w:tcPr>
          <w:p w14:paraId="12B19CD7"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574" w:author="David Mattie" w:date="2019-08-04T14:26:00Z"/>
                <w:rFonts w:ascii="Calibri" w:hAnsi="Calibri" w:cs="Calibri"/>
                <w:color w:val="000000"/>
                <w:sz w:val="22"/>
                <w:szCs w:val="22"/>
              </w:rPr>
            </w:pPr>
            <w:ins w:id="2575" w:author="David Mattie" w:date="2019-08-04T14:26:00Z">
              <w:r>
                <w:rPr>
                  <w:rFonts w:ascii="Calibri" w:hAnsi="Calibri" w:cs="Calibri"/>
                  <w:color w:val="000000"/>
                  <w:sz w:val="22"/>
                  <w:szCs w:val="22"/>
                </w:rPr>
                <w:t>roi</w:t>
              </w:r>
            </w:ins>
          </w:p>
        </w:tc>
        <w:tc>
          <w:tcPr>
            <w:tcW w:w="1053" w:type="dxa"/>
            <w:tcBorders>
              <w:top w:val="single" w:sz="4" w:space="0" w:color="7F7F7F" w:themeColor="text1" w:themeTint="80"/>
              <w:bottom w:val="single" w:sz="4" w:space="0" w:color="7F7F7F" w:themeColor="text1" w:themeTint="80"/>
            </w:tcBorders>
            <w:noWrap/>
            <w:hideMark/>
            <w:tcPrChange w:id="2576" w:author="David Mattie" w:date="2019-08-04T14:26:00Z">
              <w:tcPr>
                <w:tcW w:w="960" w:type="dxa"/>
                <w:tcBorders>
                  <w:top w:val="nil"/>
                  <w:left w:val="nil"/>
                  <w:bottom w:val="nil"/>
                  <w:right w:val="nil"/>
                </w:tcBorders>
                <w:shd w:val="clear" w:color="auto" w:fill="auto"/>
                <w:noWrap/>
                <w:vAlign w:val="bottom"/>
                <w:hideMark/>
              </w:tcPr>
            </w:tcPrChange>
          </w:tcPr>
          <w:p w14:paraId="42DA8CDE"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577" w:author="David Mattie" w:date="2019-08-04T14:26:00Z"/>
                <w:rFonts w:ascii="Calibri" w:hAnsi="Calibri" w:cs="Calibri"/>
                <w:color w:val="000000"/>
                <w:sz w:val="22"/>
                <w:szCs w:val="22"/>
              </w:rPr>
            </w:pPr>
            <w:ins w:id="2578" w:author="David Mattie" w:date="2019-08-04T14:26:00Z">
              <w:r>
                <w:rPr>
                  <w:rFonts w:ascii="Calibri" w:hAnsi="Calibri" w:cs="Calibri"/>
                  <w:color w:val="000000"/>
                  <w:sz w:val="22"/>
                  <w:szCs w:val="22"/>
                </w:rPr>
                <w:t>0.278678</w:t>
              </w:r>
            </w:ins>
          </w:p>
        </w:tc>
        <w:tc>
          <w:tcPr>
            <w:tcW w:w="960" w:type="dxa"/>
            <w:tcBorders>
              <w:top w:val="single" w:sz="4" w:space="0" w:color="7F7F7F" w:themeColor="text1" w:themeTint="80"/>
              <w:bottom w:val="single" w:sz="4" w:space="0" w:color="7F7F7F" w:themeColor="text1" w:themeTint="80"/>
            </w:tcBorders>
            <w:noWrap/>
            <w:hideMark/>
            <w:tcPrChange w:id="2579" w:author="David Mattie" w:date="2019-08-04T14:26:00Z">
              <w:tcPr>
                <w:tcW w:w="960" w:type="dxa"/>
                <w:tcBorders>
                  <w:top w:val="nil"/>
                  <w:left w:val="nil"/>
                  <w:bottom w:val="nil"/>
                  <w:right w:val="nil"/>
                </w:tcBorders>
                <w:shd w:val="clear" w:color="auto" w:fill="auto"/>
                <w:noWrap/>
                <w:vAlign w:val="bottom"/>
                <w:hideMark/>
              </w:tcPr>
            </w:tcPrChange>
          </w:tcPr>
          <w:p w14:paraId="555AF34B"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580" w:author="David Mattie" w:date="2019-08-04T14:26:00Z"/>
                <w:rFonts w:ascii="Calibri" w:hAnsi="Calibri" w:cs="Calibri"/>
                <w:color w:val="000000"/>
                <w:sz w:val="22"/>
                <w:szCs w:val="22"/>
              </w:rPr>
            </w:pPr>
            <w:ins w:id="2581" w:author="David Mattie" w:date="2019-08-04T14:26:00Z">
              <w:r>
                <w:rPr>
                  <w:rFonts w:ascii="Calibri" w:hAnsi="Calibri" w:cs="Calibri"/>
                  <w:color w:val="000000"/>
                  <w:sz w:val="22"/>
                  <w:szCs w:val="22"/>
                </w:rPr>
                <w:t>538</w:t>
              </w:r>
            </w:ins>
          </w:p>
        </w:tc>
      </w:tr>
      <w:tr w:rsidR="00775EE2" w14:paraId="0B52740C" w14:textId="77777777" w:rsidTr="00775EE2">
        <w:trPr>
          <w:cnfStyle w:val="000000100000" w:firstRow="0" w:lastRow="0" w:firstColumn="0" w:lastColumn="0" w:oddVBand="0" w:evenVBand="0" w:oddHBand="1" w:evenHBand="0" w:firstRowFirstColumn="0" w:firstRowLastColumn="0" w:lastRowFirstColumn="0" w:lastRowLastColumn="0"/>
          <w:trHeight w:val="300"/>
          <w:ins w:id="2582" w:author="David Mattie" w:date="2019-08-04T14:26:00Z"/>
          <w:trPrChange w:id="2583"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2584" w:author="David Mattie" w:date="2019-08-04T14:26:00Z">
              <w:tcPr>
                <w:tcW w:w="2746" w:type="dxa"/>
                <w:tcBorders>
                  <w:top w:val="nil"/>
                  <w:left w:val="nil"/>
                  <w:bottom w:val="nil"/>
                  <w:right w:val="nil"/>
                </w:tcBorders>
                <w:shd w:val="clear" w:color="auto" w:fill="auto"/>
                <w:noWrap/>
                <w:vAlign w:val="bottom"/>
                <w:hideMark/>
              </w:tcPr>
            </w:tcPrChange>
          </w:tcPr>
          <w:p w14:paraId="7F0CCC83"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2585" w:author="David Mattie" w:date="2019-08-04T14:26:00Z"/>
                <w:rFonts w:ascii="Calibri" w:hAnsi="Calibri" w:cs="Calibri"/>
                <w:b w:val="0"/>
                <w:color w:val="000000"/>
                <w:sz w:val="22"/>
                <w:szCs w:val="22"/>
                <w:rPrChange w:id="2586" w:author="David Mattie" w:date="2019-08-04T14:27:00Z">
                  <w:rPr>
                    <w:ins w:id="2587" w:author="David Mattie" w:date="2019-08-04T14:26:00Z"/>
                    <w:rFonts w:ascii="Calibri" w:hAnsi="Calibri" w:cs="Calibri"/>
                    <w:color w:val="000000"/>
                    <w:sz w:val="22"/>
                    <w:szCs w:val="22"/>
                  </w:rPr>
                </w:rPrChange>
              </w:rPr>
            </w:pPr>
            <w:ins w:id="2588" w:author="David Mattie" w:date="2019-08-04T14:26:00Z">
              <w:r w:rsidRPr="0028774D">
                <w:rPr>
                  <w:rFonts w:ascii="Calibri" w:hAnsi="Calibri" w:cs="Calibri"/>
                  <w:color w:val="000000"/>
                  <w:sz w:val="22"/>
                  <w:szCs w:val="22"/>
                </w:rPr>
                <w:t>ctx-rh-postcentral</w:t>
              </w:r>
            </w:ins>
          </w:p>
        </w:tc>
        <w:tc>
          <w:tcPr>
            <w:tcW w:w="2328" w:type="dxa"/>
            <w:noWrap/>
            <w:hideMark/>
            <w:tcPrChange w:id="2589" w:author="David Mattie" w:date="2019-08-04T14:26:00Z">
              <w:tcPr>
                <w:tcW w:w="2328" w:type="dxa"/>
                <w:tcBorders>
                  <w:top w:val="nil"/>
                  <w:left w:val="nil"/>
                  <w:bottom w:val="nil"/>
                  <w:right w:val="nil"/>
                </w:tcBorders>
                <w:shd w:val="clear" w:color="auto" w:fill="auto"/>
                <w:noWrap/>
                <w:vAlign w:val="bottom"/>
                <w:hideMark/>
              </w:tcPr>
            </w:tcPrChange>
          </w:tcPr>
          <w:p w14:paraId="290EB494"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590" w:author="David Mattie" w:date="2019-08-04T14:26:00Z"/>
                <w:rFonts w:ascii="Calibri" w:hAnsi="Calibri" w:cs="Calibri"/>
                <w:color w:val="000000"/>
                <w:sz w:val="22"/>
                <w:szCs w:val="22"/>
              </w:rPr>
            </w:pPr>
            <w:ins w:id="2591" w:author="David Mattie" w:date="2019-08-04T14:26:00Z">
              <w:r>
                <w:rPr>
                  <w:rFonts w:ascii="Calibri" w:hAnsi="Calibri" w:cs="Calibri"/>
                  <w:color w:val="000000"/>
                  <w:sz w:val="22"/>
                  <w:szCs w:val="22"/>
                </w:rPr>
                <w:t>wm-rh-supramarginal</w:t>
              </w:r>
            </w:ins>
          </w:p>
        </w:tc>
        <w:tc>
          <w:tcPr>
            <w:tcW w:w="960" w:type="dxa"/>
            <w:noWrap/>
            <w:hideMark/>
            <w:tcPrChange w:id="2592" w:author="David Mattie" w:date="2019-08-04T14:26:00Z">
              <w:tcPr>
                <w:tcW w:w="960" w:type="dxa"/>
                <w:tcBorders>
                  <w:top w:val="nil"/>
                  <w:left w:val="nil"/>
                  <w:bottom w:val="nil"/>
                  <w:right w:val="nil"/>
                </w:tcBorders>
                <w:shd w:val="clear" w:color="auto" w:fill="auto"/>
                <w:noWrap/>
                <w:vAlign w:val="bottom"/>
                <w:hideMark/>
              </w:tcPr>
            </w:tcPrChange>
          </w:tcPr>
          <w:p w14:paraId="34325653"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593" w:author="David Mattie" w:date="2019-08-04T14:26:00Z"/>
                <w:rFonts w:ascii="Calibri" w:hAnsi="Calibri" w:cs="Calibri"/>
                <w:color w:val="000000"/>
                <w:sz w:val="22"/>
                <w:szCs w:val="22"/>
              </w:rPr>
            </w:pPr>
            <w:ins w:id="2594" w:author="David Mattie" w:date="2019-08-04T14:26:00Z">
              <w:r>
                <w:rPr>
                  <w:rFonts w:ascii="Calibri" w:hAnsi="Calibri" w:cs="Calibri"/>
                  <w:color w:val="000000"/>
                  <w:sz w:val="22"/>
                  <w:szCs w:val="22"/>
                </w:rPr>
                <w:t>roi_end</w:t>
              </w:r>
            </w:ins>
          </w:p>
        </w:tc>
        <w:tc>
          <w:tcPr>
            <w:tcW w:w="1053" w:type="dxa"/>
            <w:noWrap/>
            <w:hideMark/>
            <w:tcPrChange w:id="2595" w:author="David Mattie" w:date="2019-08-04T14:26:00Z">
              <w:tcPr>
                <w:tcW w:w="960" w:type="dxa"/>
                <w:tcBorders>
                  <w:top w:val="nil"/>
                  <w:left w:val="nil"/>
                  <w:bottom w:val="nil"/>
                  <w:right w:val="nil"/>
                </w:tcBorders>
                <w:shd w:val="clear" w:color="auto" w:fill="auto"/>
                <w:noWrap/>
                <w:vAlign w:val="bottom"/>
                <w:hideMark/>
              </w:tcPr>
            </w:tcPrChange>
          </w:tcPr>
          <w:p w14:paraId="0A268FB6"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596" w:author="David Mattie" w:date="2019-08-04T14:26:00Z"/>
                <w:rFonts w:ascii="Calibri" w:hAnsi="Calibri" w:cs="Calibri"/>
                <w:color w:val="000000"/>
                <w:sz w:val="22"/>
                <w:szCs w:val="22"/>
              </w:rPr>
            </w:pPr>
            <w:ins w:id="2597" w:author="David Mattie" w:date="2019-08-04T14:26:00Z">
              <w:r>
                <w:rPr>
                  <w:rFonts w:ascii="Calibri" w:hAnsi="Calibri" w:cs="Calibri"/>
                  <w:color w:val="000000"/>
                  <w:sz w:val="22"/>
                  <w:szCs w:val="22"/>
                </w:rPr>
                <w:t>0.278454</w:t>
              </w:r>
            </w:ins>
          </w:p>
        </w:tc>
        <w:tc>
          <w:tcPr>
            <w:tcW w:w="960" w:type="dxa"/>
            <w:noWrap/>
            <w:hideMark/>
            <w:tcPrChange w:id="2598" w:author="David Mattie" w:date="2019-08-04T14:26:00Z">
              <w:tcPr>
                <w:tcW w:w="960" w:type="dxa"/>
                <w:tcBorders>
                  <w:top w:val="nil"/>
                  <w:left w:val="nil"/>
                  <w:bottom w:val="nil"/>
                  <w:right w:val="nil"/>
                </w:tcBorders>
                <w:shd w:val="clear" w:color="auto" w:fill="auto"/>
                <w:noWrap/>
                <w:vAlign w:val="bottom"/>
                <w:hideMark/>
              </w:tcPr>
            </w:tcPrChange>
          </w:tcPr>
          <w:p w14:paraId="0463FFA1"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599" w:author="David Mattie" w:date="2019-08-04T14:26:00Z"/>
                <w:rFonts w:ascii="Calibri" w:hAnsi="Calibri" w:cs="Calibri"/>
                <w:color w:val="000000"/>
                <w:sz w:val="22"/>
                <w:szCs w:val="22"/>
              </w:rPr>
            </w:pPr>
            <w:ins w:id="2600" w:author="David Mattie" w:date="2019-08-04T14:26:00Z">
              <w:r>
                <w:rPr>
                  <w:rFonts w:ascii="Calibri" w:hAnsi="Calibri" w:cs="Calibri"/>
                  <w:color w:val="000000"/>
                  <w:sz w:val="22"/>
                  <w:szCs w:val="22"/>
                </w:rPr>
                <w:t>538</w:t>
              </w:r>
            </w:ins>
          </w:p>
        </w:tc>
      </w:tr>
      <w:tr w:rsidR="00775EE2" w14:paraId="304BB0C0" w14:textId="77777777" w:rsidTr="00775EE2">
        <w:trPr>
          <w:trHeight w:val="300"/>
          <w:ins w:id="2601" w:author="David Mattie" w:date="2019-08-04T14:26:00Z"/>
          <w:trPrChange w:id="2602"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2603" w:author="David Mattie" w:date="2019-08-04T14:26:00Z">
              <w:tcPr>
                <w:tcW w:w="2746" w:type="dxa"/>
                <w:tcBorders>
                  <w:top w:val="nil"/>
                  <w:left w:val="nil"/>
                  <w:bottom w:val="nil"/>
                  <w:right w:val="nil"/>
                </w:tcBorders>
                <w:shd w:val="clear" w:color="auto" w:fill="auto"/>
                <w:noWrap/>
                <w:vAlign w:val="bottom"/>
                <w:hideMark/>
              </w:tcPr>
            </w:tcPrChange>
          </w:tcPr>
          <w:p w14:paraId="753A9871" w14:textId="77777777" w:rsidR="00775EE2" w:rsidRPr="0028774D" w:rsidRDefault="00775EE2" w:rsidP="00775EE2">
            <w:pPr>
              <w:rPr>
                <w:ins w:id="2604" w:author="David Mattie" w:date="2019-08-04T14:26:00Z"/>
                <w:rFonts w:ascii="Calibri" w:hAnsi="Calibri" w:cs="Calibri"/>
                <w:b w:val="0"/>
                <w:color w:val="000000"/>
                <w:sz w:val="22"/>
                <w:szCs w:val="22"/>
                <w:rPrChange w:id="2605" w:author="David Mattie" w:date="2019-08-04T14:27:00Z">
                  <w:rPr>
                    <w:ins w:id="2606" w:author="David Mattie" w:date="2019-08-04T14:26:00Z"/>
                    <w:rFonts w:ascii="Calibri" w:hAnsi="Calibri" w:cs="Calibri"/>
                    <w:color w:val="000000"/>
                    <w:sz w:val="22"/>
                    <w:szCs w:val="22"/>
                  </w:rPr>
                </w:rPrChange>
              </w:rPr>
            </w:pPr>
            <w:ins w:id="2607" w:author="David Mattie" w:date="2019-08-04T14:26:00Z">
              <w:r w:rsidRPr="0028774D">
                <w:rPr>
                  <w:rFonts w:ascii="Calibri" w:hAnsi="Calibri" w:cs="Calibri"/>
                  <w:color w:val="000000"/>
                  <w:sz w:val="22"/>
                  <w:szCs w:val="22"/>
                </w:rPr>
                <w:t>ctx-rh-bankssts</w:t>
              </w:r>
            </w:ins>
          </w:p>
        </w:tc>
        <w:tc>
          <w:tcPr>
            <w:tcW w:w="2328" w:type="dxa"/>
            <w:tcBorders>
              <w:top w:val="single" w:sz="4" w:space="0" w:color="7F7F7F" w:themeColor="text1" w:themeTint="80"/>
              <w:bottom w:val="single" w:sz="4" w:space="0" w:color="7F7F7F" w:themeColor="text1" w:themeTint="80"/>
            </w:tcBorders>
            <w:noWrap/>
            <w:hideMark/>
            <w:tcPrChange w:id="2608" w:author="David Mattie" w:date="2019-08-04T14:26:00Z">
              <w:tcPr>
                <w:tcW w:w="2328" w:type="dxa"/>
                <w:tcBorders>
                  <w:top w:val="nil"/>
                  <w:left w:val="nil"/>
                  <w:bottom w:val="nil"/>
                  <w:right w:val="nil"/>
                </w:tcBorders>
                <w:shd w:val="clear" w:color="auto" w:fill="auto"/>
                <w:noWrap/>
                <w:vAlign w:val="bottom"/>
                <w:hideMark/>
              </w:tcPr>
            </w:tcPrChange>
          </w:tcPr>
          <w:p w14:paraId="63F72E12"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609" w:author="David Mattie" w:date="2019-08-04T14:26:00Z"/>
                <w:rFonts w:ascii="Calibri" w:hAnsi="Calibri" w:cs="Calibri"/>
                <w:color w:val="000000"/>
                <w:sz w:val="22"/>
                <w:szCs w:val="22"/>
              </w:rPr>
            </w:pPr>
            <w:ins w:id="2610" w:author="David Mattie" w:date="2019-08-04T14:26:00Z">
              <w:r>
                <w:rPr>
                  <w:rFonts w:ascii="Calibri" w:hAnsi="Calibri" w:cs="Calibri"/>
                  <w:color w:val="000000"/>
                  <w:sz w:val="22"/>
                  <w:szCs w:val="22"/>
                </w:rPr>
                <w:t>wm-rh-supramarginal</w:t>
              </w:r>
            </w:ins>
          </w:p>
        </w:tc>
        <w:tc>
          <w:tcPr>
            <w:tcW w:w="960" w:type="dxa"/>
            <w:tcBorders>
              <w:top w:val="single" w:sz="4" w:space="0" w:color="7F7F7F" w:themeColor="text1" w:themeTint="80"/>
              <w:bottom w:val="single" w:sz="4" w:space="0" w:color="7F7F7F" w:themeColor="text1" w:themeTint="80"/>
            </w:tcBorders>
            <w:noWrap/>
            <w:hideMark/>
            <w:tcPrChange w:id="2611" w:author="David Mattie" w:date="2019-08-04T14:26:00Z">
              <w:tcPr>
                <w:tcW w:w="960" w:type="dxa"/>
                <w:tcBorders>
                  <w:top w:val="nil"/>
                  <w:left w:val="nil"/>
                  <w:bottom w:val="nil"/>
                  <w:right w:val="nil"/>
                </w:tcBorders>
                <w:shd w:val="clear" w:color="auto" w:fill="auto"/>
                <w:noWrap/>
                <w:vAlign w:val="bottom"/>
                <w:hideMark/>
              </w:tcPr>
            </w:tcPrChange>
          </w:tcPr>
          <w:p w14:paraId="1CAF4EAB"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612" w:author="David Mattie" w:date="2019-08-04T14:26:00Z"/>
                <w:rFonts w:ascii="Calibri" w:hAnsi="Calibri" w:cs="Calibri"/>
                <w:color w:val="000000"/>
                <w:sz w:val="22"/>
                <w:szCs w:val="22"/>
              </w:rPr>
            </w:pPr>
            <w:ins w:id="2613" w:author="David Mattie" w:date="2019-08-04T14:26:00Z">
              <w:r>
                <w:rPr>
                  <w:rFonts w:ascii="Calibri" w:hAnsi="Calibri" w:cs="Calibri"/>
                  <w:color w:val="000000"/>
                  <w:sz w:val="22"/>
                  <w:szCs w:val="22"/>
                </w:rPr>
                <w:t>roi</w:t>
              </w:r>
            </w:ins>
          </w:p>
        </w:tc>
        <w:tc>
          <w:tcPr>
            <w:tcW w:w="1053" w:type="dxa"/>
            <w:tcBorders>
              <w:top w:val="single" w:sz="4" w:space="0" w:color="7F7F7F" w:themeColor="text1" w:themeTint="80"/>
              <w:bottom w:val="single" w:sz="4" w:space="0" w:color="7F7F7F" w:themeColor="text1" w:themeTint="80"/>
            </w:tcBorders>
            <w:noWrap/>
            <w:hideMark/>
            <w:tcPrChange w:id="2614" w:author="David Mattie" w:date="2019-08-04T14:26:00Z">
              <w:tcPr>
                <w:tcW w:w="960" w:type="dxa"/>
                <w:tcBorders>
                  <w:top w:val="nil"/>
                  <w:left w:val="nil"/>
                  <w:bottom w:val="nil"/>
                  <w:right w:val="nil"/>
                </w:tcBorders>
                <w:shd w:val="clear" w:color="auto" w:fill="auto"/>
                <w:noWrap/>
                <w:vAlign w:val="bottom"/>
                <w:hideMark/>
              </w:tcPr>
            </w:tcPrChange>
          </w:tcPr>
          <w:p w14:paraId="0C69BFB4"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615" w:author="David Mattie" w:date="2019-08-04T14:26:00Z"/>
                <w:rFonts w:ascii="Calibri" w:hAnsi="Calibri" w:cs="Calibri"/>
                <w:color w:val="000000"/>
                <w:sz w:val="22"/>
                <w:szCs w:val="22"/>
              </w:rPr>
            </w:pPr>
            <w:ins w:id="2616" w:author="David Mattie" w:date="2019-08-04T14:26:00Z">
              <w:r>
                <w:rPr>
                  <w:rFonts w:ascii="Calibri" w:hAnsi="Calibri" w:cs="Calibri"/>
                  <w:color w:val="000000"/>
                  <w:sz w:val="22"/>
                  <w:szCs w:val="22"/>
                </w:rPr>
                <w:t>0.276279</w:t>
              </w:r>
            </w:ins>
          </w:p>
        </w:tc>
        <w:tc>
          <w:tcPr>
            <w:tcW w:w="960" w:type="dxa"/>
            <w:tcBorders>
              <w:top w:val="single" w:sz="4" w:space="0" w:color="7F7F7F" w:themeColor="text1" w:themeTint="80"/>
              <w:bottom w:val="single" w:sz="4" w:space="0" w:color="7F7F7F" w:themeColor="text1" w:themeTint="80"/>
            </w:tcBorders>
            <w:noWrap/>
            <w:hideMark/>
            <w:tcPrChange w:id="2617" w:author="David Mattie" w:date="2019-08-04T14:26:00Z">
              <w:tcPr>
                <w:tcW w:w="960" w:type="dxa"/>
                <w:tcBorders>
                  <w:top w:val="nil"/>
                  <w:left w:val="nil"/>
                  <w:bottom w:val="nil"/>
                  <w:right w:val="nil"/>
                </w:tcBorders>
                <w:shd w:val="clear" w:color="auto" w:fill="auto"/>
                <w:noWrap/>
                <w:vAlign w:val="bottom"/>
                <w:hideMark/>
              </w:tcPr>
            </w:tcPrChange>
          </w:tcPr>
          <w:p w14:paraId="4FEC1E1A"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618" w:author="David Mattie" w:date="2019-08-04T14:26:00Z"/>
                <w:rFonts w:ascii="Calibri" w:hAnsi="Calibri" w:cs="Calibri"/>
                <w:color w:val="000000"/>
                <w:sz w:val="22"/>
                <w:szCs w:val="22"/>
              </w:rPr>
            </w:pPr>
            <w:ins w:id="2619" w:author="David Mattie" w:date="2019-08-04T14:26:00Z">
              <w:r>
                <w:rPr>
                  <w:rFonts w:ascii="Calibri" w:hAnsi="Calibri" w:cs="Calibri"/>
                  <w:color w:val="000000"/>
                  <w:sz w:val="22"/>
                  <w:szCs w:val="22"/>
                </w:rPr>
                <w:t>539</w:t>
              </w:r>
            </w:ins>
          </w:p>
        </w:tc>
      </w:tr>
      <w:tr w:rsidR="00775EE2" w14:paraId="73D55F81" w14:textId="77777777" w:rsidTr="00775EE2">
        <w:trPr>
          <w:cnfStyle w:val="000000100000" w:firstRow="0" w:lastRow="0" w:firstColumn="0" w:lastColumn="0" w:oddVBand="0" w:evenVBand="0" w:oddHBand="1" w:evenHBand="0" w:firstRowFirstColumn="0" w:firstRowLastColumn="0" w:lastRowFirstColumn="0" w:lastRowLastColumn="0"/>
          <w:trHeight w:val="300"/>
          <w:ins w:id="2620" w:author="David Mattie" w:date="2019-08-04T14:26:00Z"/>
          <w:trPrChange w:id="2621"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2622" w:author="David Mattie" w:date="2019-08-04T14:26:00Z">
              <w:tcPr>
                <w:tcW w:w="2746" w:type="dxa"/>
                <w:tcBorders>
                  <w:top w:val="nil"/>
                  <w:left w:val="nil"/>
                  <w:bottom w:val="nil"/>
                  <w:right w:val="nil"/>
                </w:tcBorders>
                <w:shd w:val="clear" w:color="auto" w:fill="auto"/>
                <w:noWrap/>
                <w:vAlign w:val="bottom"/>
                <w:hideMark/>
              </w:tcPr>
            </w:tcPrChange>
          </w:tcPr>
          <w:p w14:paraId="62C87F67"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2623" w:author="David Mattie" w:date="2019-08-04T14:26:00Z"/>
                <w:rFonts w:ascii="Calibri" w:hAnsi="Calibri" w:cs="Calibri"/>
                <w:b w:val="0"/>
                <w:color w:val="000000"/>
                <w:sz w:val="22"/>
                <w:szCs w:val="22"/>
                <w:rPrChange w:id="2624" w:author="David Mattie" w:date="2019-08-04T14:27:00Z">
                  <w:rPr>
                    <w:ins w:id="2625" w:author="David Mattie" w:date="2019-08-04T14:26:00Z"/>
                    <w:rFonts w:ascii="Calibri" w:hAnsi="Calibri" w:cs="Calibri"/>
                    <w:color w:val="000000"/>
                    <w:sz w:val="22"/>
                    <w:szCs w:val="22"/>
                  </w:rPr>
                </w:rPrChange>
              </w:rPr>
            </w:pPr>
            <w:ins w:id="2626" w:author="David Mattie" w:date="2019-08-04T14:26:00Z">
              <w:r w:rsidRPr="0028774D">
                <w:rPr>
                  <w:rFonts w:ascii="Calibri" w:hAnsi="Calibri" w:cs="Calibri"/>
                  <w:color w:val="000000"/>
                  <w:sz w:val="22"/>
                  <w:szCs w:val="22"/>
                </w:rPr>
                <w:t>Right-Caudate</w:t>
              </w:r>
            </w:ins>
          </w:p>
        </w:tc>
        <w:tc>
          <w:tcPr>
            <w:tcW w:w="2328" w:type="dxa"/>
            <w:noWrap/>
            <w:hideMark/>
            <w:tcPrChange w:id="2627" w:author="David Mattie" w:date="2019-08-04T14:26:00Z">
              <w:tcPr>
                <w:tcW w:w="2328" w:type="dxa"/>
                <w:tcBorders>
                  <w:top w:val="nil"/>
                  <w:left w:val="nil"/>
                  <w:bottom w:val="nil"/>
                  <w:right w:val="nil"/>
                </w:tcBorders>
                <w:shd w:val="clear" w:color="auto" w:fill="auto"/>
                <w:noWrap/>
                <w:vAlign w:val="bottom"/>
                <w:hideMark/>
              </w:tcPr>
            </w:tcPrChange>
          </w:tcPr>
          <w:p w14:paraId="40CC8176"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628" w:author="David Mattie" w:date="2019-08-04T14:26:00Z"/>
                <w:rFonts w:ascii="Calibri" w:hAnsi="Calibri" w:cs="Calibri"/>
                <w:color w:val="000000"/>
                <w:sz w:val="22"/>
                <w:szCs w:val="22"/>
              </w:rPr>
            </w:pPr>
            <w:ins w:id="2629" w:author="David Mattie" w:date="2019-08-04T14:26:00Z">
              <w:r>
                <w:rPr>
                  <w:rFonts w:ascii="Calibri" w:hAnsi="Calibri" w:cs="Calibri"/>
                  <w:color w:val="000000"/>
                  <w:sz w:val="22"/>
                  <w:szCs w:val="22"/>
                </w:rPr>
                <w:t>Right-choroid-plexus</w:t>
              </w:r>
            </w:ins>
          </w:p>
        </w:tc>
        <w:tc>
          <w:tcPr>
            <w:tcW w:w="960" w:type="dxa"/>
            <w:noWrap/>
            <w:hideMark/>
            <w:tcPrChange w:id="2630" w:author="David Mattie" w:date="2019-08-04T14:26:00Z">
              <w:tcPr>
                <w:tcW w:w="960" w:type="dxa"/>
                <w:tcBorders>
                  <w:top w:val="nil"/>
                  <w:left w:val="nil"/>
                  <w:bottom w:val="nil"/>
                  <w:right w:val="nil"/>
                </w:tcBorders>
                <w:shd w:val="clear" w:color="auto" w:fill="auto"/>
                <w:noWrap/>
                <w:vAlign w:val="bottom"/>
                <w:hideMark/>
              </w:tcPr>
            </w:tcPrChange>
          </w:tcPr>
          <w:p w14:paraId="008F6D0E"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631" w:author="David Mattie" w:date="2019-08-04T14:26:00Z"/>
                <w:rFonts w:ascii="Calibri" w:hAnsi="Calibri" w:cs="Calibri"/>
                <w:color w:val="000000"/>
                <w:sz w:val="22"/>
                <w:szCs w:val="22"/>
              </w:rPr>
            </w:pPr>
            <w:ins w:id="2632" w:author="David Mattie" w:date="2019-08-04T14:26:00Z">
              <w:r>
                <w:rPr>
                  <w:rFonts w:ascii="Calibri" w:hAnsi="Calibri" w:cs="Calibri"/>
                  <w:color w:val="000000"/>
                  <w:sz w:val="22"/>
                  <w:szCs w:val="22"/>
                </w:rPr>
                <w:t>roi_end</w:t>
              </w:r>
            </w:ins>
          </w:p>
        </w:tc>
        <w:tc>
          <w:tcPr>
            <w:tcW w:w="1053" w:type="dxa"/>
            <w:noWrap/>
            <w:hideMark/>
            <w:tcPrChange w:id="2633" w:author="David Mattie" w:date="2019-08-04T14:26:00Z">
              <w:tcPr>
                <w:tcW w:w="960" w:type="dxa"/>
                <w:tcBorders>
                  <w:top w:val="nil"/>
                  <w:left w:val="nil"/>
                  <w:bottom w:val="nil"/>
                  <w:right w:val="nil"/>
                </w:tcBorders>
                <w:shd w:val="clear" w:color="auto" w:fill="auto"/>
                <w:noWrap/>
                <w:vAlign w:val="bottom"/>
                <w:hideMark/>
              </w:tcPr>
            </w:tcPrChange>
          </w:tcPr>
          <w:p w14:paraId="195755C1"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634" w:author="David Mattie" w:date="2019-08-04T14:26:00Z"/>
                <w:rFonts w:ascii="Calibri" w:hAnsi="Calibri" w:cs="Calibri"/>
                <w:color w:val="000000"/>
                <w:sz w:val="22"/>
                <w:szCs w:val="22"/>
              </w:rPr>
            </w:pPr>
            <w:ins w:id="2635" w:author="David Mattie" w:date="2019-08-04T14:26:00Z">
              <w:r>
                <w:rPr>
                  <w:rFonts w:ascii="Calibri" w:hAnsi="Calibri" w:cs="Calibri"/>
                  <w:color w:val="000000"/>
                  <w:sz w:val="22"/>
                  <w:szCs w:val="22"/>
                </w:rPr>
                <w:t>0.271207</w:t>
              </w:r>
            </w:ins>
          </w:p>
        </w:tc>
        <w:tc>
          <w:tcPr>
            <w:tcW w:w="960" w:type="dxa"/>
            <w:noWrap/>
            <w:hideMark/>
            <w:tcPrChange w:id="2636" w:author="David Mattie" w:date="2019-08-04T14:26:00Z">
              <w:tcPr>
                <w:tcW w:w="960" w:type="dxa"/>
                <w:tcBorders>
                  <w:top w:val="nil"/>
                  <w:left w:val="nil"/>
                  <w:bottom w:val="nil"/>
                  <w:right w:val="nil"/>
                </w:tcBorders>
                <w:shd w:val="clear" w:color="auto" w:fill="auto"/>
                <w:noWrap/>
                <w:vAlign w:val="bottom"/>
                <w:hideMark/>
              </w:tcPr>
            </w:tcPrChange>
          </w:tcPr>
          <w:p w14:paraId="46819246"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637" w:author="David Mattie" w:date="2019-08-04T14:26:00Z"/>
                <w:rFonts w:ascii="Calibri" w:hAnsi="Calibri" w:cs="Calibri"/>
                <w:color w:val="000000"/>
                <w:sz w:val="22"/>
                <w:szCs w:val="22"/>
              </w:rPr>
            </w:pPr>
            <w:ins w:id="2638" w:author="David Mattie" w:date="2019-08-04T14:26:00Z">
              <w:r>
                <w:rPr>
                  <w:rFonts w:ascii="Calibri" w:hAnsi="Calibri" w:cs="Calibri"/>
                  <w:color w:val="000000"/>
                  <w:sz w:val="22"/>
                  <w:szCs w:val="22"/>
                </w:rPr>
                <w:t>497</w:t>
              </w:r>
            </w:ins>
          </w:p>
        </w:tc>
      </w:tr>
      <w:tr w:rsidR="00775EE2" w14:paraId="6EF2B2D8" w14:textId="77777777" w:rsidTr="00775EE2">
        <w:trPr>
          <w:trHeight w:val="300"/>
          <w:ins w:id="2639" w:author="David Mattie" w:date="2019-08-04T14:26:00Z"/>
          <w:trPrChange w:id="2640"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2641" w:author="David Mattie" w:date="2019-08-04T14:26:00Z">
              <w:tcPr>
                <w:tcW w:w="2746" w:type="dxa"/>
                <w:tcBorders>
                  <w:top w:val="nil"/>
                  <w:left w:val="nil"/>
                  <w:bottom w:val="nil"/>
                  <w:right w:val="nil"/>
                </w:tcBorders>
                <w:shd w:val="clear" w:color="auto" w:fill="auto"/>
                <w:noWrap/>
                <w:vAlign w:val="bottom"/>
                <w:hideMark/>
              </w:tcPr>
            </w:tcPrChange>
          </w:tcPr>
          <w:p w14:paraId="5BBDD8BD" w14:textId="77777777" w:rsidR="00775EE2" w:rsidRPr="0028774D" w:rsidRDefault="00775EE2" w:rsidP="00775EE2">
            <w:pPr>
              <w:rPr>
                <w:ins w:id="2642" w:author="David Mattie" w:date="2019-08-04T14:26:00Z"/>
                <w:rFonts w:ascii="Calibri" w:hAnsi="Calibri" w:cs="Calibri"/>
                <w:b w:val="0"/>
                <w:color w:val="000000"/>
                <w:sz w:val="22"/>
                <w:szCs w:val="22"/>
                <w:rPrChange w:id="2643" w:author="David Mattie" w:date="2019-08-04T14:27:00Z">
                  <w:rPr>
                    <w:ins w:id="2644" w:author="David Mattie" w:date="2019-08-04T14:26:00Z"/>
                    <w:rFonts w:ascii="Calibri" w:hAnsi="Calibri" w:cs="Calibri"/>
                    <w:color w:val="000000"/>
                    <w:sz w:val="22"/>
                    <w:szCs w:val="22"/>
                  </w:rPr>
                </w:rPrChange>
              </w:rPr>
            </w:pPr>
            <w:ins w:id="2645" w:author="David Mattie" w:date="2019-08-04T14:26:00Z">
              <w:r w:rsidRPr="0028774D">
                <w:rPr>
                  <w:rFonts w:ascii="Calibri" w:hAnsi="Calibri" w:cs="Calibri"/>
                  <w:color w:val="000000"/>
                  <w:sz w:val="22"/>
                  <w:szCs w:val="22"/>
                </w:rPr>
                <w:lastRenderedPageBreak/>
                <w:t>Right-Caudate</w:t>
              </w:r>
            </w:ins>
          </w:p>
        </w:tc>
        <w:tc>
          <w:tcPr>
            <w:tcW w:w="2328" w:type="dxa"/>
            <w:tcBorders>
              <w:top w:val="single" w:sz="4" w:space="0" w:color="7F7F7F" w:themeColor="text1" w:themeTint="80"/>
              <w:bottom w:val="single" w:sz="4" w:space="0" w:color="7F7F7F" w:themeColor="text1" w:themeTint="80"/>
            </w:tcBorders>
            <w:noWrap/>
            <w:hideMark/>
            <w:tcPrChange w:id="2646" w:author="David Mattie" w:date="2019-08-04T14:26:00Z">
              <w:tcPr>
                <w:tcW w:w="2328" w:type="dxa"/>
                <w:tcBorders>
                  <w:top w:val="nil"/>
                  <w:left w:val="nil"/>
                  <w:bottom w:val="nil"/>
                  <w:right w:val="nil"/>
                </w:tcBorders>
                <w:shd w:val="clear" w:color="auto" w:fill="auto"/>
                <w:noWrap/>
                <w:vAlign w:val="bottom"/>
                <w:hideMark/>
              </w:tcPr>
            </w:tcPrChange>
          </w:tcPr>
          <w:p w14:paraId="1D30B4B0"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647" w:author="David Mattie" w:date="2019-08-04T14:26:00Z"/>
                <w:rFonts w:ascii="Calibri" w:hAnsi="Calibri" w:cs="Calibri"/>
                <w:color w:val="000000"/>
                <w:sz w:val="22"/>
                <w:szCs w:val="22"/>
              </w:rPr>
            </w:pPr>
            <w:ins w:id="2648" w:author="David Mattie" w:date="2019-08-04T14:26:00Z">
              <w:r>
                <w:rPr>
                  <w:rFonts w:ascii="Calibri" w:hAnsi="Calibri" w:cs="Calibri"/>
                  <w:color w:val="000000"/>
                  <w:sz w:val="22"/>
                  <w:szCs w:val="22"/>
                </w:rPr>
                <w:t>wm-rh-insula</w:t>
              </w:r>
            </w:ins>
          </w:p>
        </w:tc>
        <w:tc>
          <w:tcPr>
            <w:tcW w:w="960" w:type="dxa"/>
            <w:tcBorders>
              <w:top w:val="single" w:sz="4" w:space="0" w:color="7F7F7F" w:themeColor="text1" w:themeTint="80"/>
              <w:bottom w:val="single" w:sz="4" w:space="0" w:color="7F7F7F" w:themeColor="text1" w:themeTint="80"/>
            </w:tcBorders>
            <w:noWrap/>
            <w:hideMark/>
            <w:tcPrChange w:id="2649" w:author="David Mattie" w:date="2019-08-04T14:26:00Z">
              <w:tcPr>
                <w:tcW w:w="960" w:type="dxa"/>
                <w:tcBorders>
                  <w:top w:val="nil"/>
                  <w:left w:val="nil"/>
                  <w:bottom w:val="nil"/>
                  <w:right w:val="nil"/>
                </w:tcBorders>
                <w:shd w:val="clear" w:color="auto" w:fill="auto"/>
                <w:noWrap/>
                <w:vAlign w:val="bottom"/>
                <w:hideMark/>
              </w:tcPr>
            </w:tcPrChange>
          </w:tcPr>
          <w:p w14:paraId="7090783C"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650" w:author="David Mattie" w:date="2019-08-04T14:26:00Z"/>
                <w:rFonts w:ascii="Calibri" w:hAnsi="Calibri" w:cs="Calibri"/>
                <w:color w:val="000000"/>
                <w:sz w:val="22"/>
                <w:szCs w:val="22"/>
              </w:rPr>
            </w:pPr>
            <w:ins w:id="2651" w:author="David Mattie" w:date="2019-08-04T14:26:00Z">
              <w:r>
                <w:rPr>
                  <w:rFonts w:ascii="Calibri" w:hAnsi="Calibri" w:cs="Calibri"/>
                  <w:color w:val="000000"/>
                  <w:sz w:val="22"/>
                  <w:szCs w:val="22"/>
                </w:rPr>
                <w:t>roi_end</w:t>
              </w:r>
            </w:ins>
          </w:p>
        </w:tc>
        <w:tc>
          <w:tcPr>
            <w:tcW w:w="1053" w:type="dxa"/>
            <w:tcBorders>
              <w:top w:val="single" w:sz="4" w:space="0" w:color="7F7F7F" w:themeColor="text1" w:themeTint="80"/>
              <w:bottom w:val="single" w:sz="4" w:space="0" w:color="7F7F7F" w:themeColor="text1" w:themeTint="80"/>
            </w:tcBorders>
            <w:noWrap/>
            <w:hideMark/>
            <w:tcPrChange w:id="2652" w:author="David Mattie" w:date="2019-08-04T14:26:00Z">
              <w:tcPr>
                <w:tcW w:w="960" w:type="dxa"/>
                <w:tcBorders>
                  <w:top w:val="nil"/>
                  <w:left w:val="nil"/>
                  <w:bottom w:val="nil"/>
                  <w:right w:val="nil"/>
                </w:tcBorders>
                <w:shd w:val="clear" w:color="auto" w:fill="auto"/>
                <w:noWrap/>
                <w:vAlign w:val="bottom"/>
                <w:hideMark/>
              </w:tcPr>
            </w:tcPrChange>
          </w:tcPr>
          <w:p w14:paraId="71618DC1"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653" w:author="David Mattie" w:date="2019-08-04T14:26:00Z"/>
                <w:rFonts w:ascii="Calibri" w:hAnsi="Calibri" w:cs="Calibri"/>
                <w:color w:val="000000"/>
                <w:sz w:val="22"/>
                <w:szCs w:val="22"/>
              </w:rPr>
            </w:pPr>
            <w:ins w:id="2654" w:author="David Mattie" w:date="2019-08-04T14:26:00Z">
              <w:r>
                <w:rPr>
                  <w:rFonts w:ascii="Calibri" w:hAnsi="Calibri" w:cs="Calibri"/>
                  <w:color w:val="000000"/>
                  <w:sz w:val="22"/>
                  <w:szCs w:val="22"/>
                </w:rPr>
                <w:t>0.266434</w:t>
              </w:r>
            </w:ins>
          </w:p>
        </w:tc>
        <w:tc>
          <w:tcPr>
            <w:tcW w:w="960" w:type="dxa"/>
            <w:tcBorders>
              <w:top w:val="single" w:sz="4" w:space="0" w:color="7F7F7F" w:themeColor="text1" w:themeTint="80"/>
              <w:bottom w:val="single" w:sz="4" w:space="0" w:color="7F7F7F" w:themeColor="text1" w:themeTint="80"/>
            </w:tcBorders>
            <w:noWrap/>
            <w:hideMark/>
            <w:tcPrChange w:id="2655" w:author="David Mattie" w:date="2019-08-04T14:26:00Z">
              <w:tcPr>
                <w:tcW w:w="960" w:type="dxa"/>
                <w:tcBorders>
                  <w:top w:val="nil"/>
                  <w:left w:val="nil"/>
                  <w:bottom w:val="nil"/>
                  <w:right w:val="nil"/>
                </w:tcBorders>
                <w:shd w:val="clear" w:color="auto" w:fill="auto"/>
                <w:noWrap/>
                <w:vAlign w:val="bottom"/>
                <w:hideMark/>
              </w:tcPr>
            </w:tcPrChange>
          </w:tcPr>
          <w:p w14:paraId="46881DF9"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656" w:author="David Mattie" w:date="2019-08-04T14:26:00Z"/>
                <w:rFonts w:ascii="Calibri" w:hAnsi="Calibri" w:cs="Calibri"/>
                <w:color w:val="000000"/>
                <w:sz w:val="22"/>
                <w:szCs w:val="22"/>
              </w:rPr>
            </w:pPr>
            <w:ins w:id="2657" w:author="David Mattie" w:date="2019-08-04T14:26:00Z">
              <w:r>
                <w:rPr>
                  <w:rFonts w:ascii="Calibri" w:hAnsi="Calibri" w:cs="Calibri"/>
                  <w:color w:val="000000"/>
                  <w:sz w:val="22"/>
                  <w:szCs w:val="22"/>
                </w:rPr>
                <w:t>455</w:t>
              </w:r>
            </w:ins>
          </w:p>
        </w:tc>
      </w:tr>
      <w:tr w:rsidR="00775EE2" w14:paraId="0A8019F2" w14:textId="77777777" w:rsidTr="00775EE2">
        <w:trPr>
          <w:cnfStyle w:val="000000100000" w:firstRow="0" w:lastRow="0" w:firstColumn="0" w:lastColumn="0" w:oddVBand="0" w:evenVBand="0" w:oddHBand="1" w:evenHBand="0" w:firstRowFirstColumn="0" w:firstRowLastColumn="0" w:lastRowFirstColumn="0" w:lastRowLastColumn="0"/>
          <w:trHeight w:val="300"/>
          <w:ins w:id="2658" w:author="David Mattie" w:date="2019-08-04T14:26:00Z"/>
          <w:trPrChange w:id="2659"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2660" w:author="David Mattie" w:date="2019-08-04T14:26:00Z">
              <w:tcPr>
                <w:tcW w:w="2746" w:type="dxa"/>
                <w:tcBorders>
                  <w:top w:val="nil"/>
                  <w:left w:val="nil"/>
                  <w:bottom w:val="nil"/>
                  <w:right w:val="nil"/>
                </w:tcBorders>
                <w:shd w:val="clear" w:color="auto" w:fill="auto"/>
                <w:noWrap/>
                <w:vAlign w:val="bottom"/>
                <w:hideMark/>
              </w:tcPr>
            </w:tcPrChange>
          </w:tcPr>
          <w:p w14:paraId="6FC3FD0E"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2661" w:author="David Mattie" w:date="2019-08-04T14:26:00Z"/>
                <w:rFonts w:ascii="Calibri" w:hAnsi="Calibri" w:cs="Calibri"/>
                <w:b w:val="0"/>
                <w:color w:val="000000"/>
                <w:sz w:val="22"/>
                <w:szCs w:val="22"/>
                <w:rPrChange w:id="2662" w:author="David Mattie" w:date="2019-08-04T14:27:00Z">
                  <w:rPr>
                    <w:ins w:id="2663" w:author="David Mattie" w:date="2019-08-04T14:26:00Z"/>
                    <w:rFonts w:ascii="Calibri" w:hAnsi="Calibri" w:cs="Calibri"/>
                    <w:color w:val="000000"/>
                    <w:sz w:val="22"/>
                    <w:szCs w:val="22"/>
                  </w:rPr>
                </w:rPrChange>
              </w:rPr>
            </w:pPr>
            <w:ins w:id="2664" w:author="David Mattie" w:date="2019-08-04T14:26:00Z">
              <w:r w:rsidRPr="0028774D">
                <w:rPr>
                  <w:rFonts w:ascii="Calibri" w:hAnsi="Calibri" w:cs="Calibri"/>
                  <w:color w:val="000000"/>
                  <w:sz w:val="22"/>
                  <w:szCs w:val="22"/>
                </w:rPr>
                <w:t>ctx-rh-inferiortemporal</w:t>
              </w:r>
            </w:ins>
          </w:p>
        </w:tc>
        <w:tc>
          <w:tcPr>
            <w:tcW w:w="2328" w:type="dxa"/>
            <w:noWrap/>
            <w:hideMark/>
            <w:tcPrChange w:id="2665" w:author="David Mattie" w:date="2019-08-04T14:26:00Z">
              <w:tcPr>
                <w:tcW w:w="2328" w:type="dxa"/>
                <w:tcBorders>
                  <w:top w:val="nil"/>
                  <w:left w:val="nil"/>
                  <w:bottom w:val="nil"/>
                  <w:right w:val="nil"/>
                </w:tcBorders>
                <w:shd w:val="clear" w:color="auto" w:fill="auto"/>
                <w:noWrap/>
                <w:vAlign w:val="bottom"/>
                <w:hideMark/>
              </w:tcPr>
            </w:tcPrChange>
          </w:tcPr>
          <w:p w14:paraId="4CCFF434"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666" w:author="David Mattie" w:date="2019-08-04T14:26:00Z"/>
                <w:rFonts w:ascii="Calibri" w:hAnsi="Calibri" w:cs="Calibri"/>
                <w:color w:val="000000"/>
                <w:sz w:val="22"/>
                <w:szCs w:val="22"/>
              </w:rPr>
            </w:pPr>
            <w:ins w:id="2667" w:author="David Mattie" w:date="2019-08-04T14:26:00Z">
              <w:r>
                <w:rPr>
                  <w:rFonts w:ascii="Calibri" w:hAnsi="Calibri" w:cs="Calibri"/>
                  <w:color w:val="000000"/>
                  <w:sz w:val="22"/>
                  <w:szCs w:val="22"/>
                </w:rPr>
                <w:t>wm-rh-fusiform</w:t>
              </w:r>
            </w:ins>
          </w:p>
        </w:tc>
        <w:tc>
          <w:tcPr>
            <w:tcW w:w="960" w:type="dxa"/>
            <w:noWrap/>
            <w:hideMark/>
            <w:tcPrChange w:id="2668" w:author="David Mattie" w:date="2019-08-04T14:26:00Z">
              <w:tcPr>
                <w:tcW w:w="960" w:type="dxa"/>
                <w:tcBorders>
                  <w:top w:val="nil"/>
                  <w:left w:val="nil"/>
                  <w:bottom w:val="nil"/>
                  <w:right w:val="nil"/>
                </w:tcBorders>
                <w:shd w:val="clear" w:color="auto" w:fill="auto"/>
                <w:noWrap/>
                <w:vAlign w:val="bottom"/>
                <w:hideMark/>
              </w:tcPr>
            </w:tcPrChange>
          </w:tcPr>
          <w:p w14:paraId="60D83AF1"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669" w:author="David Mattie" w:date="2019-08-04T14:26:00Z"/>
                <w:rFonts w:ascii="Calibri" w:hAnsi="Calibri" w:cs="Calibri"/>
                <w:color w:val="000000"/>
                <w:sz w:val="22"/>
                <w:szCs w:val="22"/>
              </w:rPr>
            </w:pPr>
            <w:ins w:id="2670" w:author="David Mattie" w:date="2019-08-04T14:26:00Z">
              <w:r>
                <w:rPr>
                  <w:rFonts w:ascii="Calibri" w:hAnsi="Calibri" w:cs="Calibri"/>
                  <w:color w:val="000000"/>
                  <w:sz w:val="22"/>
                  <w:szCs w:val="22"/>
                </w:rPr>
                <w:t>roi_end</w:t>
              </w:r>
            </w:ins>
          </w:p>
        </w:tc>
        <w:tc>
          <w:tcPr>
            <w:tcW w:w="1053" w:type="dxa"/>
            <w:noWrap/>
            <w:hideMark/>
            <w:tcPrChange w:id="2671" w:author="David Mattie" w:date="2019-08-04T14:26:00Z">
              <w:tcPr>
                <w:tcW w:w="960" w:type="dxa"/>
                <w:tcBorders>
                  <w:top w:val="nil"/>
                  <w:left w:val="nil"/>
                  <w:bottom w:val="nil"/>
                  <w:right w:val="nil"/>
                </w:tcBorders>
                <w:shd w:val="clear" w:color="auto" w:fill="auto"/>
                <w:noWrap/>
                <w:vAlign w:val="bottom"/>
                <w:hideMark/>
              </w:tcPr>
            </w:tcPrChange>
          </w:tcPr>
          <w:p w14:paraId="625A1766"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672" w:author="David Mattie" w:date="2019-08-04T14:26:00Z"/>
                <w:rFonts w:ascii="Calibri" w:hAnsi="Calibri" w:cs="Calibri"/>
                <w:color w:val="000000"/>
                <w:sz w:val="22"/>
                <w:szCs w:val="22"/>
              </w:rPr>
            </w:pPr>
            <w:ins w:id="2673" w:author="David Mattie" w:date="2019-08-04T14:26:00Z">
              <w:r>
                <w:rPr>
                  <w:rFonts w:ascii="Calibri" w:hAnsi="Calibri" w:cs="Calibri"/>
                  <w:color w:val="000000"/>
                  <w:sz w:val="22"/>
                  <w:szCs w:val="22"/>
                </w:rPr>
                <w:t>0.26634</w:t>
              </w:r>
            </w:ins>
          </w:p>
        </w:tc>
        <w:tc>
          <w:tcPr>
            <w:tcW w:w="960" w:type="dxa"/>
            <w:noWrap/>
            <w:hideMark/>
            <w:tcPrChange w:id="2674" w:author="David Mattie" w:date="2019-08-04T14:26:00Z">
              <w:tcPr>
                <w:tcW w:w="960" w:type="dxa"/>
                <w:tcBorders>
                  <w:top w:val="nil"/>
                  <w:left w:val="nil"/>
                  <w:bottom w:val="nil"/>
                  <w:right w:val="nil"/>
                </w:tcBorders>
                <w:shd w:val="clear" w:color="auto" w:fill="auto"/>
                <w:noWrap/>
                <w:vAlign w:val="bottom"/>
                <w:hideMark/>
              </w:tcPr>
            </w:tcPrChange>
          </w:tcPr>
          <w:p w14:paraId="35409AD1"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675" w:author="David Mattie" w:date="2019-08-04T14:26:00Z"/>
                <w:rFonts w:ascii="Calibri" w:hAnsi="Calibri" w:cs="Calibri"/>
                <w:color w:val="000000"/>
                <w:sz w:val="22"/>
                <w:szCs w:val="22"/>
              </w:rPr>
            </w:pPr>
            <w:ins w:id="2676" w:author="David Mattie" w:date="2019-08-04T14:26:00Z">
              <w:r>
                <w:rPr>
                  <w:rFonts w:ascii="Calibri" w:hAnsi="Calibri" w:cs="Calibri"/>
                  <w:color w:val="000000"/>
                  <w:sz w:val="22"/>
                  <w:szCs w:val="22"/>
                </w:rPr>
                <w:t>538</w:t>
              </w:r>
            </w:ins>
          </w:p>
        </w:tc>
      </w:tr>
      <w:tr w:rsidR="00775EE2" w14:paraId="72CF88E9" w14:textId="77777777" w:rsidTr="00775EE2">
        <w:trPr>
          <w:trHeight w:val="300"/>
          <w:ins w:id="2677" w:author="David Mattie" w:date="2019-08-04T14:26:00Z"/>
          <w:trPrChange w:id="2678"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2679" w:author="David Mattie" w:date="2019-08-04T14:26:00Z">
              <w:tcPr>
                <w:tcW w:w="2746" w:type="dxa"/>
                <w:tcBorders>
                  <w:top w:val="nil"/>
                  <w:left w:val="nil"/>
                  <w:bottom w:val="nil"/>
                  <w:right w:val="nil"/>
                </w:tcBorders>
                <w:shd w:val="clear" w:color="auto" w:fill="auto"/>
                <w:noWrap/>
                <w:vAlign w:val="bottom"/>
                <w:hideMark/>
              </w:tcPr>
            </w:tcPrChange>
          </w:tcPr>
          <w:p w14:paraId="6F702078" w14:textId="77777777" w:rsidR="00775EE2" w:rsidRPr="0028774D" w:rsidRDefault="00775EE2" w:rsidP="00775EE2">
            <w:pPr>
              <w:rPr>
                <w:ins w:id="2680" w:author="David Mattie" w:date="2019-08-04T14:26:00Z"/>
                <w:rFonts w:ascii="Calibri" w:hAnsi="Calibri" w:cs="Calibri"/>
                <w:b w:val="0"/>
                <w:color w:val="000000"/>
                <w:sz w:val="22"/>
                <w:szCs w:val="22"/>
                <w:rPrChange w:id="2681" w:author="David Mattie" w:date="2019-08-04T14:27:00Z">
                  <w:rPr>
                    <w:ins w:id="2682" w:author="David Mattie" w:date="2019-08-04T14:26:00Z"/>
                    <w:rFonts w:ascii="Calibri" w:hAnsi="Calibri" w:cs="Calibri"/>
                    <w:color w:val="000000"/>
                    <w:sz w:val="22"/>
                    <w:szCs w:val="22"/>
                  </w:rPr>
                </w:rPrChange>
              </w:rPr>
            </w:pPr>
            <w:ins w:id="2683" w:author="David Mattie" w:date="2019-08-04T14:26:00Z">
              <w:r w:rsidRPr="0028774D">
                <w:rPr>
                  <w:rFonts w:ascii="Calibri" w:hAnsi="Calibri" w:cs="Calibri"/>
                  <w:color w:val="000000"/>
                  <w:sz w:val="22"/>
                  <w:szCs w:val="22"/>
                </w:rPr>
                <w:t>wm-lh-inferiortemporal</w:t>
              </w:r>
            </w:ins>
          </w:p>
        </w:tc>
        <w:tc>
          <w:tcPr>
            <w:tcW w:w="2328" w:type="dxa"/>
            <w:tcBorders>
              <w:top w:val="single" w:sz="4" w:space="0" w:color="7F7F7F" w:themeColor="text1" w:themeTint="80"/>
              <w:bottom w:val="single" w:sz="4" w:space="0" w:color="7F7F7F" w:themeColor="text1" w:themeTint="80"/>
            </w:tcBorders>
            <w:noWrap/>
            <w:hideMark/>
            <w:tcPrChange w:id="2684" w:author="David Mattie" w:date="2019-08-04T14:26:00Z">
              <w:tcPr>
                <w:tcW w:w="2328" w:type="dxa"/>
                <w:tcBorders>
                  <w:top w:val="nil"/>
                  <w:left w:val="nil"/>
                  <w:bottom w:val="nil"/>
                  <w:right w:val="nil"/>
                </w:tcBorders>
                <w:shd w:val="clear" w:color="auto" w:fill="auto"/>
                <w:noWrap/>
                <w:vAlign w:val="bottom"/>
                <w:hideMark/>
              </w:tcPr>
            </w:tcPrChange>
          </w:tcPr>
          <w:p w14:paraId="3B9A8757"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685" w:author="David Mattie" w:date="2019-08-04T14:26:00Z"/>
                <w:rFonts w:ascii="Calibri" w:hAnsi="Calibri" w:cs="Calibri"/>
                <w:color w:val="000000"/>
                <w:sz w:val="22"/>
                <w:szCs w:val="22"/>
              </w:rPr>
            </w:pPr>
            <w:ins w:id="2686" w:author="David Mattie" w:date="2019-08-04T14:26:00Z">
              <w:r>
                <w:rPr>
                  <w:rFonts w:ascii="Calibri" w:hAnsi="Calibri" w:cs="Calibri"/>
                  <w:color w:val="000000"/>
                  <w:sz w:val="22"/>
                  <w:szCs w:val="22"/>
                </w:rPr>
                <w:t>wm-lh-superiorparietal</w:t>
              </w:r>
            </w:ins>
          </w:p>
        </w:tc>
        <w:tc>
          <w:tcPr>
            <w:tcW w:w="960" w:type="dxa"/>
            <w:tcBorders>
              <w:top w:val="single" w:sz="4" w:space="0" w:color="7F7F7F" w:themeColor="text1" w:themeTint="80"/>
              <w:bottom w:val="single" w:sz="4" w:space="0" w:color="7F7F7F" w:themeColor="text1" w:themeTint="80"/>
            </w:tcBorders>
            <w:noWrap/>
            <w:hideMark/>
            <w:tcPrChange w:id="2687" w:author="David Mattie" w:date="2019-08-04T14:26:00Z">
              <w:tcPr>
                <w:tcW w:w="960" w:type="dxa"/>
                <w:tcBorders>
                  <w:top w:val="nil"/>
                  <w:left w:val="nil"/>
                  <w:bottom w:val="nil"/>
                  <w:right w:val="nil"/>
                </w:tcBorders>
                <w:shd w:val="clear" w:color="auto" w:fill="auto"/>
                <w:noWrap/>
                <w:vAlign w:val="bottom"/>
                <w:hideMark/>
              </w:tcPr>
            </w:tcPrChange>
          </w:tcPr>
          <w:p w14:paraId="3246F63D"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688" w:author="David Mattie" w:date="2019-08-04T14:26:00Z"/>
                <w:rFonts w:ascii="Calibri" w:hAnsi="Calibri" w:cs="Calibri"/>
                <w:color w:val="000000"/>
                <w:sz w:val="22"/>
                <w:szCs w:val="22"/>
              </w:rPr>
            </w:pPr>
            <w:ins w:id="2689" w:author="David Mattie" w:date="2019-08-04T14:26:00Z">
              <w:r>
                <w:rPr>
                  <w:rFonts w:ascii="Calibri" w:hAnsi="Calibri" w:cs="Calibri"/>
                  <w:color w:val="000000"/>
                  <w:sz w:val="22"/>
                  <w:szCs w:val="22"/>
                </w:rPr>
                <w:t>roi</w:t>
              </w:r>
            </w:ins>
          </w:p>
        </w:tc>
        <w:tc>
          <w:tcPr>
            <w:tcW w:w="1053" w:type="dxa"/>
            <w:tcBorders>
              <w:top w:val="single" w:sz="4" w:space="0" w:color="7F7F7F" w:themeColor="text1" w:themeTint="80"/>
              <w:bottom w:val="single" w:sz="4" w:space="0" w:color="7F7F7F" w:themeColor="text1" w:themeTint="80"/>
            </w:tcBorders>
            <w:noWrap/>
            <w:hideMark/>
            <w:tcPrChange w:id="2690" w:author="David Mattie" w:date="2019-08-04T14:26:00Z">
              <w:tcPr>
                <w:tcW w:w="960" w:type="dxa"/>
                <w:tcBorders>
                  <w:top w:val="nil"/>
                  <w:left w:val="nil"/>
                  <w:bottom w:val="nil"/>
                  <w:right w:val="nil"/>
                </w:tcBorders>
                <w:shd w:val="clear" w:color="auto" w:fill="auto"/>
                <w:noWrap/>
                <w:vAlign w:val="bottom"/>
                <w:hideMark/>
              </w:tcPr>
            </w:tcPrChange>
          </w:tcPr>
          <w:p w14:paraId="67614FA2"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691" w:author="David Mattie" w:date="2019-08-04T14:26:00Z"/>
                <w:rFonts w:ascii="Calibri" w:hAnsi="Calibri" w:cs="Calibri"/>
                <w:color w:val="000000"/>
                <w:sz w:val="22"/>
                <w:szCs w:val="22"/>
              </w:rPr>
            </w:pPr>
            <w:ins w:id="2692" w:author="David Mattie" w:date="2019-08-04T14:26:00Z">
              <w:r>
                <w:rPr>
                  <w:rFonts w:ascii="Calibri" w:hAnsi="Calibri" w:cs="Calibri"/>
                  <w:color w:val="000000"/>
                  <w:sz w:val="22"/>
                  <w:szCs w:val="22"/>
                </w:rPr>
                <w:t>0.264207</w:t>
              </w:r>
            </w:ins>
          </w:p>
        </w:tc>
        <w:tc>
          <w:tcPr>
            <w:tcW w:w="960" w:type="dxa"/>
            <w:tcBorders>
              <w:top w:val="single" w:sz="4" w:space="0" w:color="7F7F7F" w:themeColor="text1" w:themeTint="80"/>
              <w:bottom w:val="single" w:sz="4" w:space="0" w:color="7F7F7F" w:themeColor="text1" w:themeTint="80"/>
            </w:tcBorders>
            <w:noWrap/>
            <w:hideMark/>
            <w:tcPrChange w:id="2693" w:author="David Mattie" w:date="2019-08-04T14:26:00Z">
              <w:tcPr>
                <w:tcW w:w="960" w:type="dxa"/>
                <w:tcBorders>
                  <w:top w:val="nil"/>
                  <w:left w:val="nil"/>
                  <w:bottom w:val="nil"/>
                  <w:right w:val="nil"/>
                </w:tcBorders>
                <w:shd w:val="clear" w:color="auto" w:fill="auto"/>
                <w:noWrap/>
                <w:vAlign w:val="bottom"/>
                <w:hideMark/>
              </w:tcPr>
            </w:tcPrChange>
          </w:tcPr>
          <w:p w14:paraId="1B38F303"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694" w:author="David Mattie" w:date="2019-08-04T14:26:00Z"/>
                <w:rFonts w:ascii="Calibri" w:hAnsi="Calibri" w:cs="Calibri"/>
                <w:color w:val="000000"/>
                <w:sz w:val="22"/>
                <w:szCs w:val="22"/>
              </w:rPr>
            </w:pPr>
            <w:ins w:id="2695" w:author="David Mattie" w:date="2019-08-04T14:26:00Z">
              <w:r>
                <w:rPr>
                  <w:rFonts w:ascii="Calibri" w:hAnsi="Calibri" w:cs="Calibri"/>
                  <w:color w:val="000000"/>
                  <w:sz w:val="22"/>
                  <w:szCs w:val="22"/>
                </w:rPr>
                <w:t>534</w:t>
              </w:r>
            </w:ins>
          </w:p>
        </w:tc>
      </w:tr>
      <w:tr w:rsidR="00775EE2" w14:paraId="43360ECE" w14:textId="77777777" w:rsidTr="00775EE2">
        <w:trPr>
          <w:cnfStyle w:val="000000100000" w:firstRow="0" w:lastRow="0" w:firstColumn="0" w:lastColumn="0" w:oddVBand="0" w:evenVBand="0" w:oddHBand="1" w:evenHBand="0" w:firstRowFirstColumn="0" w:firstRowLastColumn="0" w:lastRowFirstColumn="0" w:lastRowLastColumn="0"/>
          <w:trHeight w:val="300"/>
          <w:ins w:id="2696" w:author="David Mattie" w:date="2019-08-04T14:26:00Z"/>
          <w:trPrChange w:id="2697"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2698" w:author="David Mattie" w:date="2019-08-04T14:26:00Z">
              <w:tcPr>
                <w:tcW w:w="2746" w:type="dxa"/>
                <w:tcBorders>
                  <w:top w:val="nil"/>
                  <w:left w:val="nil"/>
                  <w:bottom w:val="nil"/>
                  <w:right w:val="nil"/>
                </w:tcBorders>
                <w:shd w:val="clear" w:color="auto" w:fill="auto"/>
                <w:noWrap/>
                <w:vAlign w:val="bottom"/>
                <w:hideMark/>
              </w:tcPr>
            </w:tcPrChange>
          </w:tcPr>
          <w:p w14:paraId="1EC45625"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2699" w:author="David Mattie" w:date="2019-08-04T14:26:00Z"/>
                <w:rFonts w:ascii="Calibri" w:hAnsi="Calibri" w:cs="Calibri"/>
                <w:b w:val="0"/>
                <w:color w:val="000000"/>
                <w:sz w:val="22"/>
                <w:szCs w:val="22"/>
                <w:rPrChange w:id="2700" w:author="David Mattie" w:date="2019-08-04T14:27:00Z">
                  <w:rPr>
                    <w:ins w:id="2701" w:author="David Mattie" w:date="2019-08-04T14:26:00Z"/>
                    <w:rFonts w:ascii="Calibri" w:hAnsi="Calibri" w:cs="Calibri"/>
                    <w:color w:val="000000"/>
                    <w:sz w:val="22"/>
                    <w:szCs w:val="22"/>
                  </w:rPr>
                </w:rPrChange>
              </w:rPr>
            </w:pPr>
            <w:ins w:id="2702" w:author="David Mattie" w:date="2019-08-04T14:26:00Z">
              <w:r w:rsidRPr="0028774D">
                <w:rPr>
                  <w:rFonts w:ascii="Calibri" w:hAnsi="Calibri" w:cs="Calibri"/>
                  <w:color w:val="000000"/>
                  <w:sz w:val="22"/>
                  <w:szCs w:val="22"/>
                </w:rPr>
                <w:t>wm-lh-inferiorparietal</w:t>
              </w:r>
            </w:ins>
          </w:p>
        </w:tc>
        <w:tc>
          <w:tcPr>
            <w:tcW w:w="2328" w:type="dxa"/>
            <w:noWrap/>
            <w:hideMark/>
            <w:tcPrChange w:id="2703" w:author="David Mattie" w:date="2019-08-04T14:26:00Z">
              <w:tcPr>
                <w:tcW w:w="2328" w:type="dxa"/>
                <w:tcBorders>
                  <w:top w:val="nil"/>
                  <w:left w:val="nil"/>
                  <w:bottom w:val="nil"/>
                  <w:right w:val="nil"/>
                </w:tcBorders>
                <w:shd w:val="clear" w:color="auto" w:fill="auto"/>
                <w:noWrap/>
                <w:vAlign w:val="bottom"/>
                <w:hideMark/>
              </w:tcPr>
            </w:tcPrChange>
          </w:tcPr>
          <w:p w14:paraId="6D299AE3"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704" w:author="David Mattie" w:date="2019-08-04T14:26:00Z"/>
                <w:rFonts w:ascii="Calibri" w:hAnsi="Calibri" w:cs="Calibri"/>
                <w:color w:val="000000"/>
                <w:sz w:val="22"/>
                <w:szCs w:val="22"/>
              </w:rPr>
            </w:pPr>
            <w:ins w:id="2705" w:author="David Mattie" w:date="2019-08-04T14:26:00Z">
              <w:r>
                <w:rPr>
                  <w:rFonts w:ascii="Calibri" w:hAnsi="Calibri" w:cs="Calibri"/>
                  <w:color w:val="000000"/>
                  <w:sz w:val="22"/>
                  <w:szCs w:val="22"/>
                </w:rPr>
                <w:t>wm-lh-isthmuscingulate</w:t>
              </w:r>
            </w:ins>
          </w:p>
        </w:tc>
        <w:tc>
          <w:tcPr>
            <w:tcW w:w="960" w:type="dxa"/>
            <w:noWrap/>
            <w:hideMark/>
            <w:tcPrChange w:id="2706" w:author="David Mattie" w:date="2019-08-04T14:26:00Z">
              <w:tcPr>
                <w:tcW w:w="960" w:type="dxa"/>
                <w:tcBorders>
                  <w:top w:val="nil"/>
                  <w:left w:val="nil"/>
                  <w:bottom w:val="nil"/>
                  <w:right w:val="nil"/>
                </w:tcBorders>
                <w:shd w:val="clear" w:color="auto" w:fill="auto"/>
                <w:noWrap/>
                <w:vAlign w:val="bottom"/>
                <w:hideMark/>
              </w:tcPr>
            </w:tcPrChange>
          </w:tcPr>
          <w:p w14:paraId="7027E14F"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707" w:author="David Mattie" w:date="2019-08-04T14:26:00Z"/>
                <w:rFonts w:ascii="Calibri" w:hAnsi="Calibri" w:cs="Calibri"/>
                <w:color w:val="000000"/>
                <w:sz w:val="22"/>
                <w:szCs w:val="22"/>
              </w:rPr>
            </w:pPr>
            <w:ins w:id="2708" w:author="David Mattie" w:date="2019-08-04T14:26:00Z">
              <w:r>
                <w:rPr>
                  <w:rFonts w:ascii="Calibri" w:hAnsi="Calibri" w:cs="Calibri"/>
                  <w:color w:val="000000"/>
                  <w:sz w:val="22"/>
                  <w:szCs w:val="22"/>
                </w:rPr>
                <w:t>roi</w:t>
              </w:r>
            </w:ins>
          </w:p>
        </w:tc>
        <w:tc>
          <w:tcPr>
            <w:tcW w:w="1053" w:type="dxa"/>
            <w:noWrap/>
            <w:hideMark/>
            <w:tcPrChange w:id="2709" w:author="David Mattie" w:date="2019-08-04T14:26:00Z">
              <w:tcPr>
                <w:tcW w:w="960" w:type="dxa"/>
                <w:tcBorders>
                  <w:top w:val="nil"/>
                  <w:left w:val="nil"/>
                  <w:bottom w:val="nil"/>
                  <w:right w:val="nil"/>
                </w:tcBorders>
                <w:shd w:val="clear" w:color="auto" w:fill="auto"/>
                <w:noWrap/>
                <w:vAlign w:val="bottom"/>
                <w:hideMark/>
              </w:tcPr>
            </w:tcPrChange>
          </w:tcPr>
          <w:p w14:paraId="44FB94CD"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710" w:author="David Mattie" w:date="2019-08-04T14:26:00Z"/>
                <w:rFonts w:ascii="Calibri" w:hAnsi="Calibri" w:cs="Calibri"/>
                <w:color w:val="000000"/>
                <w:sz w:val="22"/>
                <w:szCs w:val="22"/>
              </w:rPr>
            </w:pPr>
            <w:ins w:id="2711" w:author="David Mattie" w:date="2019-08-04T14:26:00Z">
              <w:r>
                <w:rPr>
                  <w:rFonts w:ascii="Calibri" w:hAnsi="Calibri" w:cs="Calibri"/>
                  <w:color w:val="000000"/>
                  <w:sz w:val="22"/>
                  <w:szCs w:val="22"/>
                </w:rPr>
                <w:t>0.263258</w:t>
              </w:r>
            </w:ins>
          </w:p>
        </w:tc>
        <w:tc>
          <w:tcPr>
            <w:tcW w:w="960" w:type="dxa"/>
            <w:noWrap/>
            <w:hideMark/>
            <w:tcPrChange w:id="2712" w:author="David Mattie" w:date="2019-08-04T14:26:00Z">
              <w:tcPr>
                <w:tcW w:w="960" w:type="dxa"/>
                <w:tcBorders>
                  <w:top w:val="nil"/>
                  <w:left w:val="nil"/>
                  <w:bottom w:val="nil"/>
                  <w:right w:val="nil"/>
                </w:tcBorders>
                <w:shd w:val="clear" w:color="auto" w:fill="auto"/>
                <w:noWrap/>
                <w:vAlign w:val="bottom"/>
                <w:hideMark/>
              </w:tcPr>
            </w:tcPrChange>
          </w:tcPr>
          <w:p w14:paraId="0288551E"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713" w:author="David Mattie" w:date="2019-08-04T14:26:00Z"/>
                <w:rFonts w:ascii="Calibri" w:hAnsi="Calibri" w:cs="Calibri"/>
                <w:color w:val="000000"/>
                <w:sz w:val="22"/>
                <w:szCs w:val="22"/>
              </w:rPr>
            </w:pPr>
            <w:ins w:id="2714" w:author="David Mattie" w:date="2019-08-04T14:26:00Z">
              <w:r>
                <w:rPr>
                  <w:rFonts w:ascii="Calibri" w:hAnsi="Calibri" w:cs="Calibri"/>
                  <w:color w:val="000000"/>
                  <w:sz w:val="22"/>
                  <w:szCs w:val="22"/>
                </w:rPr>
                <w:t>524</w:t>
              </w:r>
            </w:ins>
          </w:p>
        </w:tc>
      </w:tr>
      <w:tr w:rsidR="00775EE2" w14:paraId="5BA9697B" w14:textId="77777777" w:rsidTr="00775EE2">
        <w:trPr>
          <w:trHeight w:val="300"/>
          <w:ins w:id="2715" w:author="David Mattie" w:date="2019-08-04T14:26:00Z"/>
          <w:trPrChange w:id="2716"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2717" w:author="David Mattie" w:date="2019-08-04T14:26:00Z">
              <w:tcPr>
                <w:tcW w:w="2746" w:type="dxa"/>
                <w:tcBorders>
                  <w:top w:val="nil"/>
                  <w:left w:val="nil"/>
                  <w:bottom w:val="nil"/>
                  <w:right w:val="nil"/>
                </w:tcBorders>
                <w:shd w:val="clear" w:color="auto" w:fill="auto"/>
                <w:noWrap/>
                <w:vAlign w:val="bottom"/>
                <w:hideMark/>
              </w:tcPr>
            </w:tcPrChange>
          </w:tcPr>
          <w:p w14:paraId="0BE2C371" w14:textId="77777777" w:rsidR="00775EE2" w:rsidRPr="0028774D" w:rsidRDefault="00775EE2" w:rsidP="00775EE2">
            <w:pPr>
              <w:rPr>
                <w:ins w:id="2718" w:author="David Mattie" w:date="2019-08-04T14:26:00Z"/>
                <w:rFonts w:ascii="Calibri" w:hAnsi="Calibri" w:cs="Calibri"/>
                <w:b w:val="0"/>
                <w:color w:val="000000"/>
                <w:sz w:val="22"/>
                <w:szCs w:val="22"/>
                <w:rPrChange w:id="2719" w:author="David Mattie" w:date="2019-08-04T14:27:00Z">
                  <w:rPr>
                    <w:ins w:id="2720" w:author="David Mattie" w:date="2019-08-04T14:26:00Z"/>
                    <w:rFonts w:ascii="Calibri" w:hAnsi="Calibri" w:cs="Calibri"/>
                    <w:color w:val="000000"/>
                    <w:sz w:val="22"/>
                    <w:szCs w:val="22"/>
                  </w:rPr>
                </w:rPrChange>
              </w:rPr>
            </w:pPr>
            <w:ins w:id="2721" w:author="David Mattie" w:date="2019-08-04T14:26:00Z">
              <w:r w:rsidRPr="0028774D">
                <w:rPr>
                  <w:rFonts w:ascii="Calibri" w:hAnsi="Calibri" w:cs="Calibri"/>
                  <w:color w:val="000000"/>
                  <w:sz w:val="22"/>
                  <w:szCs w:val="22"/>
                </w:rPr>
                <w:t>ctx-rh-posteriorcingulate</w:t>
              </w:r>
            </w:ins>
          </w:p>
        </w:tc>
        <w:tc>
          <w:tcPr>
            <w:tcW w:w="2328" w:type="dxa"/>
            <w:tcBorders>
              <w:top w:val="single" w:sz="4" w:space="0" w:color="7F7F7F" w:themeColor="text1" w:themeTint="80"/>
              <w:bottom w:val="single" w:sz="4" w:space="0" w:color="7F7F7F" w:themeColor="text1" w:themeTint="80"/>
            </w:tcBorders>
            <w:noWrap/>
            <w:hideMark/>
            <w:tcPrChange w:id="2722" w:author="David Mattie" w:date="2019-08-04T14:26:00Z">
              <w:tcPr>
                <w:tcW w:w="2328" w:type="dxa"/>
                <w:tcBorders>
                  <w:top w:val="nil"/>
                  <w:left w:val="nil"/>
                  <w:bottom w:val="nil"/>
                  <w:right w:val="nil"/>
                </w:tcBorders>
                <w:shd w:val="clear" w:color="auto" w:fill="auto"/>
                <w:noWrap/>
                <w:vAlign w:val="bottom"/>
                <w:hideMark/>
              </w:tcPr>
            </w:tcPrChange>
          </w:tcPr>
          <w:p w14:paraId="15707EED"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723" w:author="David Mattie" w:date="2019-08-04T14:26:00Z"/>
                <w:rFonts w:ascii="Calibri" w:hAnsi="Calibri" w:cs="Calibri"/>
                <w:color w:val="000000"/>
                <w:sz w:val="22"/>
                <w:szCs w:val="22"/>
              </w:rPr>
            </w:pPr>
            <w:ins w:id="2724" w:author="David Mattie" w:date="2019-08-04T14:26:00Z">
              <w:r>
                <w:rPr>
                  <w:rFonts w:ascii="Calibri" w:hAnsi="Calibri" w:cs="Calibri"/>
                  <w:color w:val="000000"/>
                  <w:sz w:val="22"/>
                  <w:szCs w:val="22"/>
                </w:rPr>
                <w:t>wm-lh-posteriorcingulate</w:t>
              </w:r>
            </w:ins>
          </w:p>
        </w:tc>
        <w:tc>
          <w:tcPr>
            <w:tcW w:w="960" w:type="dxa"/>
            <w:tcBorders>
              <w:top w:val="single" w:sz="4" w:space="0" w:color="7F7F7F" w:themeColor="text1" w:themeTint="80"/>
              <w:bottom w:val="single" w:sz="4" w:space="0" w:color="7F7F7F" w:themeColor="text1" w:themeTint="80"/>
            </w:tcBorders>
            <w:noWrap/>
            <w:hideMark/>
            <w:tcPrChange w:id="2725" w:author="David Mattie" w:date="2019-08-04T14:26:00Z">
              <w:tcPr>
                <w:tcW w:w="960" w:type="dxa"/>
                <w:tcBorders>
                  <w:top w:val="nil"/>
                  <w:left w:val="nil"/>
                  <w:bottom w:val="nil"/>
                  <w:right w:val="nil"/>
                </w:tcBorders>
                <w:shd w:val="clear" w:color="auto" w:fill="auto"/>
                <w:noWrap/>
                <w:vAlign w:val="bottom"/>
                <w:hideMark/>
              </w:tcPr>
            </w:tcPrChange>
          </w:tcPr>
          <w:p w14:paraId="17C1F868"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726" w:author="David Mattie" w:date="2019-08-04T14:26:00Z"/>
                <w:rFonts w:ascii="Calibri" w:hAnsi="Calibri" w:cs="Calibri"/>
                <w:color w:val="000000"/>
                <w:sz w:val="22"/>
                <w:szCs w:val="22"/>
              </w:rPr>
            </w:pPr>
            <w:ins w:id="2727" w:author="David Mattie" w:date="2019-08-04T14:26:00Z">
              <w:r>
                <w:rPr>
                  <w:rFonts w:ascii="Calibri" w:hAnsi="Calibri" w:cs="Calibri"/>
                  <w:color w:val="000000"/>
                  <w:sz w:val="22"/>
                  <w:szCs w:val="22"/>
                </w:rPr>
                <w:t>roi</w:t>
              </w:r>
            </w:ins>
          </w:p>
        </w:tc>
        <w:tc>
          <w:tcPr>
            <w:tcW w:w="1053" w:type="dxa"/>
            <w:tcBorders>
              <w:top w:val="single" w:sz="4" w:space="0" w:color="7F7F7F" w:themeColor="text1" w:themeTint="80"/>
              <w:bottom w:val="single" w:sz="4" w:space="0" w:color="7F7F7F" w:themeColor="text1" w:themeTint="80"/>
            </w:tcBorders>
            <w:noWrap/>
            <w:hideMark/>
            <w:tcPrChange w:id="2728" w:author="David Mattie" w:date="2019-08-04T14:26:00Z">
              <w:tcPr>
                <w:tcW w:w="960" w:type="dxa"/>
                <w:tcBorders>
                  <w:top w:val="nil"/>
                  <w:left w:val="nil"/>
                  <w:bottom w:val="nil"/>
                  <w:right w:val="nil"/>
                </w:tcBorders>
                <w:shd w:val="clear" w:color="auto" w:fill="auto"/>
                <w:noWrap/>
                <w:vAlign w:val="bottom"/>
                <w:hideMark/>
              </w:tcPr>
            </w:tcPrChange>
          </w:tcPr>
          <w:p w14:paraId="07636B00"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729" w:author="David Mattie" w:date="2019-08-04T14:26:00Z"/>
                <w:rFonts w:ascii="Calibri" w:hAnsi="Calibri" w:cs="Calibri"/>
                <w:color w:val="000000"/>
                <w:sz w:val="22"/>
                <w:szCs w:val="22"/>
              </w:rPr>
            </w:pPr>
            <w:ins w:id="2730" w:author="David Mattie" w:date="2019-08-04T14:26:00Z">
              <w:r>
                <w:rPr>
                  <w:rFonts w:ascii="Calibri" w:hAnsi="Calibri" w:cs="Calibri"/>
                  <w:color w:val="000000"/>
                  <w:sz w:val="22"/>
                  <w:szCs w:val="22"/>
                </w:rPr>
                <w:t>0.261491</w:t>
              </w:r>
            </w:ins>
          </w:p>
        </w:tc>
        <w:tc>
          <w:tcPr>
            <w:tcW w:w="960" w:type="dxa"/>
            <w:tcBorders>
              <w:top w:val="single" w:sz="4" w:space="0" w:color="7F7F7F" w:themeColor="text1" w:themeTint="80"/>
              <w:bottom w:val="single" w:sz="4" w:space="0" w:color="7F7F7F" w:themeColor="text1" w:themeTint="80"/>
            </w:tcBorders>
            <w:noWrap/>
            <w:hideMark/>
            <w:tcPrChange w:id="2731" w:author="David Mattie" w:date="2019-08-04T14:26:00Z">
              <w:tcPr>
                <w:tcW w:w="960" w:type="dxa"/>
                <w:tcBorders>
                  <w:top w:val="nil"/>
                  <w:left w:val="nil"/>
                  <w:bottom w:val="nil"/>
                  <w:right w:val="nil"/>
                </w:tcBorders>
                <w:shd w:val="clear" w:color="auto" w:fill="auto"/>
                <w:noWrap/>
                <w:vAlign w:val="bottom"/>
                <w:hideMark/>
              </w:tcPr>
            </w:tcPrChange>
          </w:tcPr>
          <w:p w14:paraId="0C0CA1D7"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732" w:author="David Mattie" w:date="2019-08-04T14:26:00Z"/>
                <w:rFonts w:ascii="Calibri" w:hAnsi="Calibri" w:cs="Calibri"/>
                <w:color w:val="000000"/>
                <w:sz w:val="22"/>
                <w:szCs w:val="22"/>
              </w:rPr>
            </w:pPr>
            <w:ins w:id="2733" w:author="David Mattie" w:date="2019-08-04T14:26:00Z">
              <w:r>
                <w:rPr>
                  <w:rFonts w:ascii="Calibri" w:hAnsi="Calibri" w:cs="Calibri"/>
                  <w:color w:val="000000"/>
                  <w:sz w:val="22"/>
                  <w:szCs w:val="22"/>
                </w:rPr>
                <w:t>538</w:t>
              </w:r>
            </w:ins>
          </w:p>
        </w:tc>
      </w:tr>
      <w:tr w:rsidR="00775EE2" w14:paraId="1AB950A7" w14:textId="77777777" w:rsidTr="00775EE2">
        <w:trPr>
          <w:cnfStyle w:val="000000100000" w:firstRow="0" w:lastRow="0" w:firstColumn="0" w:lastColumn="0" w:oddVBand="0" w:evenVBand="0" w:oddHBand="1" w:evenHBand="0" w:firstRowFirstColumn="0" w:firstRowLastColumn="0" w:lastRowFirstColumn="0" w:lastRowLastColumn="0"/>
          <w:trHeight w:val="300"/>
          <w:ins w:id="2734" w:author="David Mattie" w:date="2019-08-04T14:26:00Z"/>
          <w:trPrChange w:id="2735"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2736" w:author="David Mattie" w:date="2019-08-04T14:26:00Z">
              <w:tcPr>
                <w:tcW w:w="2746" w:type="dxa"/>
                <w:tcBorders>
                  <w:top w:val="nil"/>
                  <w:left w:val="nil"/>
                  <w:bottom w:val="nil"/>
                  <w:right w:val="nil"/>
                </w:tcBorders>
                <w:shd w:val="clear" w:color="auto" w:fill="auto"/>
                <w:noWrap/>
                <w:vAlign w:val="bottom"/>
                <w:hideMark/>
              </w:tcPr>
            </w:tcPrChange>
          </w:tcPr>
          <w:p w14:paraId="0D406C41"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2737" w:author="David Mattie" w:date="2019-08-04T14:26:00Z"/>
                <w:rFonts w:ascii="Calibri" w:hAnsi="Calibri" w:cs="Calibri"/>
                <w:b w:val="0"/>
                <w:color w:val="000000"/>
                <w:sz w:val="22"/>
                <w:szCs w:val="22"/>
                <w:rPrChange w:id="2738" w:author="David Mattie" w:date="2019-08-04T14:27:00Z">
                  <w:rPr>
                    <w:ins w:id="2739" w:author="David Mattie" w:date="2019-08-04T14:26:00Z"/>
                    <w:rFonts w:ascii="Calibri" w:hAnsi="Calibri" w:cs="Calibri"/>
                    <w:color w:val="000000"/>
                    <w:sz w:val="22"/>
                    <w:szCs w:val="22"/>
                  </w:rPr>
                </w:rPrChange>
              </w:rPr>
            </w:pPr>
            <w:ins w:id="2740" w:author="David Mattie" w:date="2019-08-04T14:26:00Z">
              <w:r w:rsidRPr="0028774D">
                <w:rPr>
                  <w:rFonts w:ascii="Calibri" w:hAnsi="Calibri" w:cs="Calibri"/>
                  <w:color w:val="000000"/>
                  <w:sz w:val="22"/>
                  <w:szCs w:val="22"/>
                </w:rPr>
                <w:t>ctx-rh-caudalanteriorcingulate</w:t>
              </w:r>
            </w:ins>
          </w:p>
        </w:tc>
        <w:tc>
          <w:tcPr>
            <w:tcW w:w="2328" w:type="dxa"/>
            <w:noWrap/>
            <w:hideMark/>
            <w:tcPrChange w:id="2741" w:author="David Mattie" w:date="2019-08-04T14:26:00Z">
              <w:tcPr>
                <w:tcW w:w="2328" w:type="dxa"/>
                <w:tcBorders>
                  <w:top w:val="nil"/>
                  <w:left w:val="nil"/>
                  <w:bottom w:val="nil"/>
                  <w:right w:val="nil"/>
                </w:tcBorders>
                <w:shd w:val="clear" w:color="auto" w:fill="auto"/>
                <w:noWrap/>
                <w:vAlign w:val="bottom"/>
                <w:hideMark/>
              </w:tcPr>
            </w:tcPrChange>
          </w:tcPr>
          <w:p w14:paraId="7B85A18C"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742" w:author="David Mattie" w:date="2019-08-04T14:26:00Z"/>
                <w:rFonts w:ascii="Calibri" w:hAnsi="Calibri" w:cs="Calibri"/>
                <w:color w:val="000000"/>
                <w:sz w:val="22"/>
                <w:szCs w:val="22"/>
              </w:rPr>
            </w:pPr>
            <w:ins w:id="2743" w:author="David Mattie" w:date="2019-08-04T14:26:00Z">
              <w:r>
                <w:rPr>
                  <w:rFonts w:ascii="Calibri" w:hAnsi="Calibri" w:cs="Calibri"/>
                  <w:color w:val="000000"/>
                  <w:sz w:val="22"/>
                  <w:szCs w:val="22"/>
                </w:rPr>
                <w:t>wm-lh-superiorfrontal</w:t>
              </w:r>
            </w:ins>
          </w:p>
        </w:tc>
        <w:tc>
          <w:tcPr>
            <w:tcW w:w="960" w:type="dxa"/>
            <w:noWrap/>
            <w:hideMark/>
            <w:tcPrChange w:id="2744" w:author="David Mattie" w:date="2019-08-04T14:26:00Z">
              <w:tcPr>
                <w:tcW w:w="960" w:type="dxa"/>
                <w:tcBorders>
                  <w:top w:val="nil"/>
                  <w:left w:val="nil"/>
                  <w:bottom w:val="nil"/>
                  <w:right w:val="nil"/>
                </w:tcBorders>
                <w:shd w:val="clear" w:color="auto" w:fill="auto"/>
                <w:noWrap/>
                <w:vAlign w:val="bottom"/>
                <w:hideMark/>
              </w:tcPr>
            </w:tcPrChange>
          </w:tcPr>
          <w:p w14:paraId="509370F1"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745" w:author="David Mattie" w:date="2019-08-04T14:26:00Z"/>
                <w:rFonts w:ascii="Calibri" w:hAnsi="Calibri" w:cs="Calibri"/>
                <w:color w:val="000000"/>
                <w:sz w:val="22"/>
                <w:szCs w:val="22"/>
              </w:rPr>
            </w:pPr>
            <w:ins w:id="2746" w:author="David Mattie" w:date="2019-08-04T14:26:00Z">
              <w:r>
                <w:rPr>
                  <w:rFonts w:ascii="Calibri" w:hAnsi="Calibri" w:cs="Calibri"/>
                  <w:color w:val="000000"/>
                  <w:sz w:val="22"/>
                  <w:szCs w:val="22"/>
                </w:rPr>
                <w:t>roi</w:t>
              </w:r>
            </w:ins>
          </w:p>
        </w:tc>
        <w:tc>
          <w:tcPr>
            <w:tcW w:w="1053" w:type="dxa"/>
            <w:noWrap/>
            <w:hideMark/>
            <w:tcPrChange w:id="2747" w:author="David Mattie" w:date="2019-08-04T14:26:00Z">
              <w:tcPr>
                <w:tcW w:w="960" w:type="dxa"/>
                <w:tcBorders>
                  <w:top w:val="nil"/>
                  <w:left w:val="nil"/>
                  <w:bottom w:val="nil"/>
                  <w:right w:val="nil"/>
                </w:tcBorders>
                <w:shd w:val="clear" w:color="auto" w:fill="auto"/>
                <w:noWrap/>
                <w:vAlign w:val="bottom"/>
                <w:hideMark/>
              </w:tcPr>
            </w:tcPrChange>
          </w:tcPr>
          <w:p w14:paraId="4360BBC5"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748" w:author="David Mattie" w:date="2019-08-04T14:26:00Z"/>
                <w:rFonts w:ascii="Calibri" w:hAnsi="Calibri" w:cs="Calibri"/>
                <w:color w:val="000000"/>
                <w:sz w:val="22"/>
                <w:szCs w:val="22"/>
              </w:rPr>
            </w:pPr>
            <w:ins w:id="2749" w:author="David Mattie" w:date="2019-08-04T14:26:00Z">
              <w:r>
                <w:rPr>
                  <w:rFonts w:ascii="Calibri" w:hAnsi="Calibri" w:cs="Calibri"/>
                  <w:color w:val="000000"/>
                  <w:sz w:val="22"/>
                  <w:szCs w:val="22"/>
                </w:rPr>
                <w:t>0.259578</w:t>
              </w:r>
            </w:ins>
          </w:p>
        </w:tc>
        <w:tc>
          <w:tcPr>
            <w:tcW w:w="960" w:type="dxa"/>
            <w:noWrap/>
            <w:hideMark/>
            <w:tcPrChange w:id="2750" w:author="David Mattie" w:date="2019-08-04T14:26:00Z">
              <w:tcPr>
                <w:tcW w:w="960" w:type="dxa"/>
                <w:tcBorders>
                  <w:top w:val="nil"/>
                  <w:left w:val="nil"/>
                  <w:bottom w:val="nil"/>
                  <w:right w:val="nil"/>
                </w:tcBorders>
                <w:shd w:val="clear" w:color="auto" w:fill="auto"/>
                <w:noWrap/>
                <w:vAlign w:val="bottom"/>
                <w:hideMark/>
              </w:tcPr>
            </w:tcPrChange>
          </w:tcPr>
          <w:p w14:paraId="711055D2"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751" w:author="David Mattie" w:date="2019-08-04T14:26:00Z"/>
                <w:rFonts w:ascii="Calibri" w:hAnsi="Calibri" w:cs="Calibri"/>
                <w:color w:val="000000"/>
                <w:sz w:val="22"/>
                <w:szCs w:val="22"/>
              </w:rPr>
            </w:pPr>
            <w:ins w:id="2752" w:author="David Mattie" w:date="2019-08-04T14:26:00Z">
              <w:r>
                <w:rPr>
                  <w:rFonts w:ascii="Calibri" w:hAnsi="Calibri" w:cs="Calibri"/>
                  <w:color w:val="000000"/>
                  <w:sz w:val="22"/>
                  <w:szCs w:val="22"/>
                </w:rPr>
                <w:t>534</w:t>
              </w:r>
            </w:ins>
          </w:p>
        </w:tc>
      </w:tr>
      <w:tr w:rsidR="00775EE2" w14:paraId="53EED63B" w14:textId="77777777" w:rsidTr="00775EE2">
        <w:trPr>
          <w:trHeight w:val="300"/>
          <w:ins w:id="2753" w:author="David Mattie" w:date="2019-08-04T14:26:00Z"/>
          <w:trPrChange w:id="2754"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2755" w:author="David Mattie" w:date="2019-08-04T14:26:00Z">
              <w:tcPr>
                <w:tcW w:w="2746" w:type="dxa"/>
                <w:tcBorders>
                  <w:top w:val="nil"/>
                  <w:left w:val="nil"/>
                  <w:bottom w:val="nil"/>
                  <w:right w:val="nil"/>
                </w:tcBorders>
                <w:shd w:val="clear" w:color="auto" w:fill="auto"/>
                <w:noWrap/>
                <w:vAlign w:val="bottom"/>
                <w:hideMark/>
              </w:tcPr>
            </w:tcPrChange>
          </w:tcPr>
          <w:p w14:paraId="5257D7C8" w14:textId="77777777" w:rsidR="00775EE2" w:rsidRPr="0028774D" w:rsidRDefault="00775EE2" w:rsidP="00775EE2">
            <w:pPr>
              <w:rPr>
                <w:ins w:id="2756" w:author="David Mattie" w:date="2019-08-04T14:26:00Z"/>
                <w:rFonts w:ascii="Calibri" w:hAnsi="Calibri" w:cs="Calibri"/>
                <w:b w:val="0"/>
                <w:color w:val="000000"/>
                <w:sz w:val="22"/>
                <w:szCs w:val="22"/>
                <w:rPrChange w:id="2757" w:author="David Mattie" w:date="2019-08-04T14:27:00Z">
                  <w:rPr>
                    <w:ins w:id="2758" w:author="David Mattie" w:date="2019-08-04T14:26:00Z"/>
                    <w:rFonts w:ascii="Calibri" w:hAnsi="Calibri" w:cs="Calibri"/>
                    <w:color w:val="000000"/>
                    <w:sz w:val="22"/>
                    <w:szCs w:val="22"/>
                  </w:rPr>
                </w:rPrChange>
              </w:rPr>
            </w:pPr>
            <w:ins w:id="2759" w:author="David Mattie" w:date="2019-08-04T14:26:00Z">
              <w:r w:rsidRPr="0028774D">
                <w:rPr>
                  <w:rFonts w:ascii="Calibri" w:hAnsi="Calibri" w:cs="Calibri"/>
                  <w:color w:val="000000"/>
                  <w:sz w:val="22"/>
                  <w:szCs w:val="22"/>
                </w:rPr>
                <w:t>Right-Putamen</w:t>
              </w:r>
            </w:ins>
          </w:p>
        </w:tc>
        <w:tc>
          <w:tcPr>
            <w:tcW w:w="2328" w:type="dxa"/>
            <w:tcBorders>
              <w:top w:val="single" w:sz="4" w:space="0" w:color="7F7F7F" w:themeColor="text1" w:themeTint="80"/>
              <w:bottom w:val="single" w:sz="4" w:space="0" w:color="7F7F7F" w:themeColor="text1" w:themeTint="80"/>
            </w:tcBorders>
            <w:noWrap/>
            <w:hideMark/>
            <w:tcPrChange w:id="2760" w:author="David Mattie" w:date="2019-08-04T14:26:00Z">
              <w:tcPr>
                <w:tcW w:w="2328" w:type="dxa"/>
                <w:tcBorders>
                  <w:top w:val="nil"/>
                  <w:left w:val="nil"/>
                  <w:bottom w:val="nil"/>
                  <w:right w:val="nil"/>
                </w:tcBorders>
                <w:shd w:val="clear" w:color="auto" w:fill="auto"/>
                <w:noWrap/>
                <w:vAlign w:val="bottom"/>
                <w:hideMark/>
              </w:tcPr>
            </w:tcPrChange>
          </w:tcPr>
          <w:p w14:paraId="0EFDE794"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761" w:author="David Mattie" w:date="2019-08-04T14:26:00Z"/>
                <w:rFonts w:ascii="Calibri" w:hAnsi="Calibri" w:cs="Calibri"/>
                <w:color w:val="000000"/>
                <w:sz w:val="22"/>
                <w:szCs w:val="22"/>
              </w:rPr>
            </w:pPr>
            <w:ins w:id="2762" w:author="David Mattie" w:date="2019-08-04T14:26:00Z">
              <w:r>
                <w:rPr>
                  <w:rFonts w:ascii="Calibri" w:hAnsi="Calibri" w:cs="Calibri"/>
                  <w:color w:val="000000"/>
                  <w:sz w:val="22"/>
                  <w:szCs w:val="22"/>
                </w:rPr>
                <w:t>ctx-rh-temporalpole</w:t>
              </w:r>
            </w:ins>
          </w:p>
        </w:tc>
        <w:tc>
          <w:tcPr>
            <w:tcW w:w="960" w:type="dxa"/>
            <w:tcBorders>
              <w:top w:val="single" w:sz="4" w:space="0" w:color="7F7F7F" w:themeColor="text1" w:themeTint="80"/>
              <w:bottom w:val="single" w:sz="4" w:space="0" w:color="7F7F7F" w:themeColor="text1" w:themeTint="80"/>
            </w:tcBorders>
            <w:noWrap/>
            <w:hideMark/>
            <w:tcPrChange w:id="2763" w:author="David Mattie" w:date="2019-08-04T14:26:00Z">
              <w:tcPr>
                <w:tcW w:w="960" w:type="dxa"/>
                <w:tcBorders>
                  <w:top w:val="nil"/>
                  <w:left w:val="nil"/>
                  <w:bottom w:val="nil"/>
                  <w:right w:val="nil"/>
                </w:tcBorders>
                <w:shd w:val="clear" w:color="auto" w:fill="auto"/>
                <w:noWrap/>
                <w:vAlign w:val="bottom"/>
                <w:hideMark/>
              </w:tcPr>
            </w:tcPrChange>
          </w:tcPr>
          <w:p w14:paraId="3DA9DD07"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764" w:author="David Mattie" w:date="2019-08-04T14:26:00Z"/>
                <w:rFonts w:ascii="Calibri" w:hAnsi="Calibri" w:cs="Calibri"/>
                <w:color w:val="000000"/>
                <w:sz w:val="22"/>
                <w:szCs w:val="22"/>
              </w:rPr>
            </w:pPr>
            <w:ins w:id="2765" w:author="David Mattie" w:date="2019-08-04T14:26:00Z">
              <w:r>
                <w:rPr>
                  <w:rFonts w:ascii="Calibri" w:hAnsi="Calibri" w:cs="Calibri"/>
                  <w:color w:val="000000"/>
                  <w:sz w:val="22"/>
                  <w:szCs w:val="22"/>
                </w:rPr>
                <w:t>roi</w:t>
              </w:r>
            </w:ins>
          </w:p>
        </w:tc>
        <w:tc>
          <w:tcPr>
            <w:tcW w:w="1053" w:type="dxa"/>
            <w:tcBorders>
              <w:top w:val="single" w:sz="4" w:space="0" w:color="7F7F7F" w:themeColor="text1" w:themeTint="80"/>
              <w:bottom w:val="single" w:sz="4" w:space="0" w:color="7F7F7F" w:themeColor="text1" w:themeTint="80"/>
            </w:tcBorders>
            <w:noWrap/>
            <w:hideMark/>
            <w:tcPrChange w:id="2766" w:author="David Mattie" w:date="2019-08-04T14:26:00Z">
              <w:tcPr>
                <w:tcW w:w="960" w:type="dxa"/>
                <w:tcBorders>
                  <w:top w:val="nil"/>
                  <w:left w:val="nil"/>
                  <w:bottom w:val="nil"/>
                  <w:right w:val="nil"/>
                </w:tcBorders>
                <w:shd w:val="clear" w:color="auto" w:fill="auto"/>
                <w:noWrap/>
                <w:vAlign w:val="bottom"/>
                <w:hideMark/>
              </w:tcPr>
            </w:tcPrChange>
          </w:tcPr>
          <w:p w14:paraId="38911B3A"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767" w:author="David Mattie" w:date="2019-08-04T14:26:00Z"/>
                <w:rFonts w:ascii="Calibri" w:hAnsi="Calibri" w:cs="Calibri"/>
                <w:color w:val="000000"/>
                <w:sz w:val="22"/>
                <w:szCs w:val="22"/>
              </w:rPr>
            </w:pPr>
            <w:ins w:id="2768" w:author="David Mattie" w:date="2019-08-04T14:26:00Z">
              <w:r>
                <w:rPr>
                  <w:rFonts w:ascii="Calibri" w:hAnsi="Calibri" w:cs="Calibri"/>
                  <w:color w:val="000000"/>
                  <w:sz w:val="22"/>
                  <w:szCs w:val="22"/>
                </w:rPr>
                <w:t>0.256344</w:t>
              </w:r>
            </w:ins>
          </w:p>
        </w:tc>
        <w:tc>
          <w:tcPr>
            <w:tcW w:w="960" w:type="dxa"/>
            <w:tcBorders>
              <w:top w:val="single" w:sz="4" w:space="0" w:color="7F7F7F" w:themeColor="text1" w:themeTint="80"/>
              <w:bottom w:val="single" w:sz="4" w:space="0" w:color="7F7F7F" w:themeColor="text1" w:themeTint="80"/>
            </w:tcBorders>
            <w:noWrap/>
            <w:hideMark/>
            <w:tcPrChange w:id="2769" w:author="David Mattie" w:date="2019-08-04T14:26:00Z">
              <w:tcPr>
                <w:tcW w:w="960" w:type="dxa"/>
                <w:tcBorders>
                  <w:top w:val="nil"/>
                  <w:left w:val="nil"/>
                  <w:bottom w:val="nil"/>
                  <w:right w:val="nil"/>
                </w:tcBorders>
                <w:shd w:val="clear" w:color="auto" w:fill="auto"/>
                <w:noWrap/>
                <w:vAlign w:val="bottom"/>
                <w:hideMark/>
              </w:tcPr>
            </w:tcPrChange>
          </w:tcPr>
          <w:p w14:paraId="31CE5710"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770" w:author="David Mattie" w:date="2019-08-04T14:26:00Z"/>
                <w:rFonts w:ascii="Calibri" w:hAnsi="Calibri" w:cs="Calibri"/>
                <w:color w:val="000000"/>
                <w:sz w:val="22"/>
                <w:szCs w:val="22"/>
              </w:rPr>
            </w:pPr>
            <w:ins w:id="2771" w:author="David Mattie" w:date="2019-08-04T14:26:00Z">
              <w:r>
                <w:rPr>
                  <w:rFonts w:ascii="Calibri" w:hAnsi="Calibri" w:cs="Calibri"/>
                  <w:color w:val="000000"/>
                  <w:sz w:val="22"/>
                  <w:szCs w:val="22"/>
                </w:rPr>
                <w:t>534</w:t>
              </w:r>
            </w:ins>
          </w:p>
        </w:tc>
      </w:tr>
      <w:tr w:rsidR="00775EE2" w14:paraId="3EC8C971" w14:textId="77777777" w:rsidTr="00775EE2">
        <w:trPr>
          <w:cnfStyle w:val="000000100000" w:firstRow="0" w:lastRow="0" w:firstColumn="0" w:lastColumn="0" w:oddVBand="0" w:evenVBand="0" w:oddHBand="1" w:evenHBand="0" w:firstRowFirstColumn="0" w:firstRowLastColumn="0" w:lastRowFirstColumn="0" w:lastRowLastColumn="0"/>
          <w:trHeight w:val="300"/>
          <w:ins w:id="2772" w:author="David Mattie" w:date="2019-08-04T14:26:00Z"/>
          <w:trPrChange w:id="2773"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2774" w:author="David Mattie" w:date="2019-08-04T14:26:00Z">
              <w:tcPr>
                <w:tcW w:w="2746" w:type="dxa"/>
                <w:tcBorders>
                  <w:top w:val="nil"/>
                  <w:left w:val="nil"/>
                  <w:bottom w:val="nil"/>
                  <w:right w:val="nil"/>
                </w:tcBorders>
                <w:shd w:val="clear" w:color="auto" w:fill="auto"/>
                <w:noWrap/>
                <w:vAlign w:val="bottom"/>
                <w:hideMark/>
              </w:tcPr>
            </w:tcPrChange>
          </w:tcPr>
          <w:p w14:paraId="0C9D71F9"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2775" w:author="David Mattie" w:date="2019-08-04T14:26:00Z"/>
                <w:rFonts w:ascii="Calibri" w:hAnsi="Calibri" w:cs="Calibri"/>
                <w:b w:val="0"/>
                <w:color w:val="000000"/>
                <w:sz w:val="22"/>
                <w:szCs w:val="22"/>
                <w:rPrChange w:id="2776" w:author="David Mattie" w:date="2019-08-04T14:27:00Z">
                  <w:rPr>
                    <w:ins w:id="2777" w:author="David Mattie" w:date="2019-08-04T14:26:00Z"/>
                    <w:rFonts w:ascii="Calibri" w:hAnsi="Calibri" w:cs="Calibri"/>
                    <w:color w:val="000000"/>
                    <w:sz w:val="22"/>
                    <w:szCs w:val="22"/>
                  </w:rPr>
                </w:rPrChange>
              </w:rPr>
            </w:pPr>
            <w:ins w:id="2778" w:author="David Mattie" w:date="2019-08-04T14:26:00Z">
              <w:r w:rsidRPr="0028774D">
                <w:rPr>
                  <w:rFonts w:ascii="Calibri" w:hAnsi="Calibri" w:cs="Calibri"/>
                  <w:color w:val="000000"/>
                  <w:sz w:val="22"/>
                  <w:szCs w:val="22"/>
                </w:rPr>
                <w:t>ctx-rh-insula</w:t>
              </w:r>
            </w:ins>
          </w:p>
        </w:tc>
        <w:tc>
          <w:tcPr>
            <w:tcW w:w="2328" w:type="dxa"/>
            <w:noWrap/>
            <w:hideMark/>
            <w:tcPrChange w:id="2779" w:author="David Mattie" w:date="2019-08-04T14:26:00Z">
              <w:tcPr>
                <w:tcW w:w="2328" w:type="dxa"/>
                <w:tcBorders>
                  <w:top w:val="nil"/>
                  <w:left w:val="nil"/>
                  <w:bottom w:val="nil"/>
                  <w:right w:val="nil"/>
                </w:tcBorders>
                <w:shd w:val="clear" w:color="auto" w:fill="auto"/>
                <w:noWrap/>
                <w:vAlign w:val="bottom"/>
                <w:hideMark/>
              </w:tcPr>
            </w:tcPrChange>
          </w:tcPr>
          <w:p w14:paraId="0F2A1D73"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780" w:author="David Mattie" w:date="2019-08-04T14:26:00Z"/>
                <w:rFonts w:ascii="Calibri" w:hAnsi="Calibri" w:cs="Calibri"/>
                <w:color w:val="000000"/>
                <w:sz w:val="22"/>
                <w:szCs w:val="22"/>
              </w:rPr>
            </w:pPr>
            <w:ins w:id="2781" w:author="David Mattie" w:date="2019-08-04T14:26:00Z">
              <w:r>
                <w:rPr>
                  <w:rFonts w:ascii="Calibri" w:hAnsi="Calibri" w:cs="Calibri"/>
                  <w:color w:val="000000"/>
                  <w:sz w:val="22"/>
                  <w:szCs w:val="22"/>
                </w:rPr>
                <w:t>wm-rh-inferiorparietal</w:t>
              </w:r>
            </w:ins>
          </w:p>
        </w:tc>
        <w:tc>
          <w:tcPr>
            <w:tcW w:w="960" w:type="dxa"/>
            <w:noWrap/>
            <w:hideMark/>
            <w:tcPrChange w:id="2782" w:author="David Mattie" w:date="2019-08-04T14:26:00Z">
              <w:tcPr>
                <w:tcW w:w="960" w:type="dxa"/>
                <w:tcBorders>
                  <w:top w:val="nil"/>
                  <w:left w:val="nil"/>
                  <w:bottom w:val="nil"/>
                  <w:right w:val="nil"/>
                </w:tcBorders>
                <w:shd w:val="clear" w:color="auto" w:fill="auto"/>
                <w:noWrap/>
                <w:vAlign w:val="bottom"/>
                <w:hideMark/>
              </w:tcPr>
            </w:tcPrChange>
          </w:tcPr>
          <w:p w14:paraId="5DB87CE6"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783" w:author="David Mattie" w:date="2019-08-04T14:26:00Z"/>
                <w:rFonts w:ascii="Calibri" w:hAnsi="Calibri" w:cs="Calibri"/>
                <w:color w:val="000000"/>
                <w:sz w:val="22"/>
                <w:szCs w:val="22"/>
              </w:rPr>
            </w:pPr>
            <w:ins w:id="2784" w:author="David Mattie" w:date="2019-08-04T14:26:00Z">
              <w:r>
                <w:rPr>
                  <w:rFonts w:ascii="Calibri" w:hAnsi="Calibri" w:cs="Calibri"/>
                  <w:color w:val="000000"/>
                  <w:sz w:val="22"/>
                  <w:szCs w:val="22"/>
                </w:rPr>
                <w:t>roi_end</w:t>
              </w:r>
            </w:ins>
          </w:p>
        </w:tc>
        <w:tc>
          <w:tcPr>
            <w:tcW w:w="1053" w:type="dxa"/>
            <w:noWrap/>
            <w:hideMark/>
            <w:tcPrChange w:id="2785" w:author="David Mattie" w:date="2019-08-04T14:26:00Z">
              <w:tcPr>
                <w:tcW w:w="960" w:type="dxa"/>
                <w:tcBorders>
                  <w:top w:val="nil"/>
                  <w:left w:val="nil"/>
                  <w:bottom w:val="nil"/>
                  <w:right w:val="nil"/>
                </w:tcBorders>
                <w:shd w:val="clear" w:color="auto" w:fill="auto"/>
                <w:noWrap/>
                <w:vAlign w:val="bottom"/>
                <w:hideMark/>
              </w:tcPr>
            </w:tcPrChange>
          </w:tcPr>
          <w:p w14:paraId="099C5F45"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786" w:author="David Mattie" w:date="2019-08-04T14:26:00Z"/>
                <w:rFonts w:ascii="Calibri" w:hAnsi="Calibri" w:cs="Calibri"/>
                <w:color w:val="000000"/>
                <w:sz w:val="22"/>
                <w:szCs w:val="22"/>
              </w:rPr>
            </w:pPr>
            <w:ins w:id="2787" w:author="David Mattie" w:date="2019-08-04T14:26:00Z">
              <w:r>
                <w:rPr>
                  <w:rFonts w:ascii="Calibri" w:hAnsi="Calibri" w:cs="Calibri"/>
                  <w:color w:val="000000"/>
                  <w:sz w:val="22"/>
                  <w:szCs w:val="22"/>
                </w:rPr>
                <w:t>0.255961</w:t>
              </w:r>
            </w:ins>
          </w:p>
        </w:tc>
        <w:tc>
          <w:tcPr>
            <w:tcW w:w="960" w:type="dxa"/>
            <w:noWrap/>
            <w:hideMark/>
            <w:tcPrChange w:id="2788" w:author="David Mattie" w:date="2019-08-04T14:26:00Z">
              <w:tcPr>
                <w:tcW w:w="960" w:type="dxa"/>
                <w:tcBorders>
                  <w:top w:val="nil"/>
                  <w:left w:val="nil"/>
                  <w:bottom w:val="nil"/>
                  <w:right w:val="nil"/>
                </w:tcBorders>
                <w:shd w:val="clear" w:color="auto" w:fill="auto"/>
                <w:noWrap/>
                <w:vAlign w:val="bottom"/>
                <w:hideMark/>
              </w:tcPr>
            </w:tcPrChange>
          </w:tcPr>
          <w:p w14:paraId="4EFF9A21"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789" w:author="David Mattie" w:date="2019-08-04T14:26:00Z"/>
                <w:rFonts w:ascii="Calibri" w:hAnsi="Calibri" w:cs="Calibri"/>
                <w:color w:val="000000"/>
                <w:sz w:val="22"/>
                <w:szCs w:val="22"/>
              </w:rPr>
            </w:pPr>
            <w:ins w:id="2790" w:author="David Mattie" w:date="2019-08-04T14:26:00Z">
              <w:r>
                <w:rPr>
                  <w:rFonts w:ascii="Calibri" w:hAnsi="Calibri" w:cs="Calibri"/>
                  <w:color w:val="000000"/>
                  <w:sz w:val="22"/>
                  <w:szCs w:val="22"/>
                </w:rPr>
                <w:t>467</w:t>
              </w:r>
            </w:ins>
          </w:p>
        </w:tc>
      </w:tr>
      <w:tr w:rsidR="00775EE2" w14:paraId="7C5E29E3" w14:textId="77777777" w:rsidTr="00775EE2">
        <w:trPr>
          <w:trHeight w:val="300"/>
          <w:ins w:id="2791" w:author="David Mattie" w:date="2019-08-04T14:26:00Z"/>
          <w:trPrChange w:id="2792"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2793" w:author="David Mattie" w:date="2019-08-04T14:26:00Z">
              <w:tcPr>
                <w:tcW w:w="2746" w:type="dxa"/>
                <w:tcBorders>
                  <w:top w:val="nil"/>
                  <w:left w:val="nil"/>
                  <w:bottom w:val="nil"/>
                  <w:right w:val="nil"/>
                </w:tcBorders>
                <w:shd w:val="clear" w:color="auto" w:fill="auto"/>
                <w:noWrap/>
                <w:vAlign w:val="bottom"/>
                <w:hideMark/>
              </w:tcPr>
            </w:tcPrChange>
          </w:tcPr>
          <w:p w14:paraId="37E4CBA5" w14:textId="77777777" w:rsidR="00775EE2" w:rsidRPr="0028774D" w:rsidRDefault="00775EE2" w:rsidP="00775EE2">
            <w:pPr>
              <w:rPr>
                <w:ins w:id="2794" w:author="David Mattie" w:date="2019-08-04T14:26:00Z"/>
                <w:rFonts w:ascii="Calibri" w:hAnsi="Calibri" w:cs="Calibri"/>
                <w:b w:val="0"/>
                <w:color w:val="000000"/>
                <w:sz w:val="22"/>
                <w:szCs w:val="22"/>
                <w:rPrChange w:id="2795" w:author="David Mattie" w:date="2019-08-04T14:27:00Z">
                  <w:rPr>
                    <w:ins w:id="2796" w:author="David Mattie" w:date="2019-08-04T14:26:00Z"/>
                    <w:rFonts w:ascii="Calibri" w:hAnsi="Calibri" w:cs="Calibri"/>
                    <w:color w:val="000000"/>
                    <w:sz w:val="22"/>
                    <w:szCs w:val="22"/>
                  </w:rPr>
                </w:rPrChange>
              </w:rPr>
            </w:pPr>
            <w:ins w:id="2797" w:author="David Mattie" w:date="2019-08-04T14:26:00Z">
              <w:r w:rsidRPr="0028774D">
                <w:rPr>
                  <w:rFonts w:ascii="Calibri" w:hAnsi="Calibri" w:cs="Calibri"/>
                  <w:color w:val="000000"/>
                  <w:sz w:val="22"/>
                  <w:szCs w:val="22"/>
                </w:rPr>
                <w:t>wm-rh-bankssts</w:t>
              </w:r>
            </w:ins>
          </w:p>
        </w:tc>
        <w:tc>
          <w:tcPr>
            <w:tcW w:w="2328" w:type="dxa"/>
            <w:tcBorders>
              <w:top w:val="single" w:sz="4" w:space="0" w:color="7F7F7F" w:themeColor="text1" w:themeTint="80"/>
              <w:bottom w:val="single" w:sz="4" w:space="0" w:color="7F7F7F" w:themeColor="text1" w:themeTint="80"/>
            </w:tcBorders>
            <w:noWrap/>
            <w:hideMark/>
            <w:tcPrChange w:id="2798" w:author="David Mattie" w:date="2019-08-04T14:26:00Z">
              <w:tcPr>
                <w:tcW w:w="2328" w:type="dxa"/>
                <w:tcBorders>
                  <w:top w:val="nil"/>
                  <w:left w:val="nil"/>
                  <w:bottom w:val="nil"/>
                  <w:right w:val="nil"/>
                </w:tcBorders>
                <w:shd w:val="clear" w:color="auto" w:fill="auto"/>
                <w:noWrap/>
                <w:vAlign w:val="bottom"/>
                <w:hideMark/>
              </w:tcPr>
            </w:tcPrChange>
          </w:tcPr>
          <w:p w14:paraId="5F653961"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799" w:author="David Mattie" w:date="2019-08-04T14:26:00Z"/>
                <w:rFonts w:ascii="Calibri" w:hAnsi="Calibri" w:cs="Calibri"/>
                <w:color w:val="000000"/>
                <w:sz w:val="22"/>
                <w:szCs w:val="22"/>
              </w:rPr>
            </w:pPr>
            <w:ins w:id="2800" w:author="David Mattie" w:date="2019-08-04T14:26:00Z">
              <w:r>
                <w:rPr>
                  <w:rFonts w:ascii="Calibri" w:hAnsi="Calibri" w:cs="Calibri"/>
                  <w:color w:val="000000"/>
                  <w:sz w:val="22"/>
                  <w:szCs w:val="22"/>
                </w:rPr>
                <w:t>wm-rh-middletemporal</w:t>
              </w:r>
            </w:ins>
          </w:p>
        </w:tc>
        <w:tc>
          <w:tcPr>
            <w:tcW w:w="960" w:type="dxa"/>
            <w:tcBorders>
              <w:top w:val="single" w:sz="4" w:space="0" w:color="7F7F7F" w:themeColor="text1" w:themeTint="80"/>
              <w:bottom w:val="single" w:sz="4" w:space="0" w:color="7F7F7F" w:themeColor="text1" w:themeTint="80"/>
            </w:tcBorders>
            <w:noWrap/>
            <w:hideMark/>
            <w:tcPrChange w:id="2801" w:author="David Mattie" w:date="2019-08-04T14:26:00Z">
              <w:tcPr>
                <w:tcW w:w="960" w:type="dxa"/>
                <w:tcBorders>
                  <w:top w:val="nil"/>
                  <w:left w:val="nil"/>
                  <w:bottom w:val="nil"/>
                  <w:right w:val="nil"/>
                </w:tcBorders>
                <w:shd w:val="clear" w:color="auto" w:fill="auto"/>
                <w:noWrap/>
                <w:vAlign w:val="bottom"/>
                <w:hideMark/>
              </w:tcPr>
            </w:tcPrChange>
          </w:tcPr>
          <w:p w14:paraId="4957202B"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802" w:author="David Mattie" w:date="2019-08-04T14:26:00Z"/>
                <w:rFonts w:ascii="Calibri" w:hAnsi="Calibri" w:cs="Calibri"/>
                <w:color w:val="000000"/>
                <w:sz w:val="22"/>
                <w:szCs w:val="22"/>
              </w:rPr>
            </w:pPr>
            <w:ins w:id="2803" w:author="David Mattie" w:date="2019-08-04T14:26:00Z">
              <w:r>
                <w:rPr>
                  <w:rFonts w:ascii="Calibri" w:hAnsi="Calibri" w:cs="Calibri"/>
                  <w:color w:val="000000"/>
                  <w:sz w:val="22"/>
                  <w:szCs w:val="22"/>
                </w:rPr>
                <w:t>roi_end</w:t>
              </w:r>
            </w:ins>
          </w:p>
        </w:tc>
        <w:tc>
          <w:tcPr>
            <w:tcW w:w="1053" w:type="dxa"/>
            <w:tcBorders>
              <w:top w:val="single" w:sz="4" w:space="0" w:color="7F7F7F" w:themeColor="text1" w:themeTint="80"/>
              <w:bottom w:val="single" w:sz="4" w:space="0" w:color="7F7F7F" w:themeColor="text1" w:themeTint="80"/>
            </w:tcBorders>
            <w:noWrap/>
            <w:hideMark/>
            <w:tcPrChange w:id="2804" w:author="David Mattie" w:date="2019-08-04T14:26:00Z">
              <w:tcPr>
                <w:tcW w:w="960" w:type="dxa"/>
                <w:tcBorders>
                  <w:top w:val="nil"/>
                  <w:left w:val="nil"/>
                  <w:bottom w:val="nil"/>
                  <w:right w:val="nil"/>
                </w:tcBorders>
                <w:shd w:val="clear" w:color="auto" w:fill="auto"/>
                <w:noWrap/>
                <w:vAlign w:val="bottom"/>
                <w:hideMark/>
              </w:tcPr>
            </w:tcPrChange>
          </w:tcPr>
          <w:p w14:paraId="2E79FAF9"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805" w:author="David Mattie" w:date="2019-08-04T14:26:00Z"/>
                <w:rFonts w:ascii="Calibri" w:hAnsi="Calibri" w:cs="Calibri"/>
                <w:color w:val="000000"/>
                <w:sz w:val="22"/>
                <w:szCs w:val="22"/>
              </w:rPr>
            </w:pPr>
            <w:ins w:id="2806" w:author="David Mattie" w:date="2019-08-04T14:26:00Z">
              <w:r>
                <w:rPr>
                  <w:rFonts w:ascii="Calibri" w:hAnsi="Calibri" w:cs="Calibri"/>
                  <w:color w:val="000000"/>
                  <w:sz w:val="22"/>
                  <w:szCs w:val="22"/>
                </w:rPr>
                <w:t>0.251093</w:t>
              </w:r>
            </w:ins>
          </w:p>
        </w:tc>
        <w:tc>
          <w:tcPr>
            <w:tcW w:w="960" w:type="dxa"/>
            <w:tcBorders>
              <w:top w:val="single" w:sz="4" w:space="0" w:color="7F7F7F" w:themeColor="text1" w:themeTint="80"/>
              <w:bottom w:val="single" w:sz="4" w:space="0" w:color="7F7F7F" w:themeColor="text1" w:themeTint="80"/>
            </w:tcBorders>
            <w:noWrap/>
            <w:hideMark/>
            <w:tcPrChange w:id="2807" w:author="David Mattie" w:date="2019-08-04T14:26:00Z">
              <w:tcPr>
                <w:tcW w:w="960" w:type="dxa"/>
                <w:tcBorders>
                  <w:top w:val="nil"/>
                  <w:left w:val="nil"/>
                  <w:bottom w:val="nil"/>
                  <w:right w:val="nil"/>
                </w:tcBorders>
                <w:shd w:val="clear" w:color="auto" w:fill="auto"/>
                <w:noWrap/>
                <w:vAlign w:val="bottom"/>
                <w:hideMark/>
              </w:tcPr>
            </w:tcPrChange>
          </w:tcPr>
          <w:p w14:paraId="189DE4C5"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808" w:author="David Mattie" w:date="2019-08-04T14:26:00Z"/>
                <w:rFonts w:ascii="Calibri" w:hAnsi="Calibri" w:cs="Calibri"/>
                <w:color w:val="000000"/>
                <w:sz w:val="22"/>
                <w:szCs w:val="22"/>
              </w:rPr>
            </w:pPr>
            <w:ins w:id="2809" w:author="David Mattie" w:date="2019-08-04T14:26:00Z">
              <w:r>
                <w:rPr>
                  <w:rFonts w:ascii="Calibri" w:hAnsi="Calibri" w:cs="Calibri"/>
                  <w:color w:val="000000"/>
                  <w:sz w:val="22"/>
                  <w:szCs w:val="22"/>
                </w:rPr>
                <w:t>537</w:t>
              </w:r>
            </w:ins>
          </w:p>
        </w:tc>
      </w:tr>
    </w:tbl>
    <w:p w14:paraId="38CE11B1" w14:textId="77777777" w:rsidR="0028774D" w:rsidRPr="0028774D" w:rsidRDefault="0028774D">
      <w:pPr>
        <w:pStyle w:val="Body"/>
        <w:pPrChange w:id="2810" w:author="David Mattie" w:date="2019-08-04T14:26:00Z">
          <w:pPr>
            <w:pStyle w:val="BodyFirst"/>
          </w:pPr>
        </w:pPrChange>
      </w:pPr>
    </w:p>
    <w:p w14:paraId="432DAB50" w14:textId="77777777" w:rsidR="000B63D7" w:rsidRPr="0009747B" w:rsidRDefault="000B63D7">
      <w:pPr>
        <w:rPr>
          <w:sz w:val="28"/>
          <w:rPrChange w:id="2811" w:author="David Mattie" w:date="2019-08-18T20:58:00Z">
            <w:rPr/>
          </w:rPrChange>
        </w:rPr>
        <w:pPrChange w:id="2812" w:author="David Mattie" w:date="2019-08-18T20:58:00Z">
          <w:pPr>
            <w:pStyle w:val="Heading5"/>
          </w:pPr>
        </w:pPrChange>
      </w:pPr>
      <w:r w:rsidRPr="0009747B">
        <w:rPr>
          <w:sz w:val="28"/>
          <w:rPrChange w:id="2813" w:author="David Mattie" w:date="2019-08-18T20:58:00Z">
            <w:rPr/>
          </w:rPrChange>
        </w:rPr>
        <w:t>Findings</w:t>
      </w:r>
    </w:p>
    <w:p w14:paraId="4A11E7D1" w14:textId="77777777" w:rsidR="000B63D7" w:rsidRDefault="000B63D7">
      <w:pPr>
        <w:pStyle w:val="Body"/>
      </w:pPr>
    </w:p>
    <w:p w14:paraId="6F0D8EC9" w14:textId="458BA416" w:rsidR="00A460C3" w:rsidRDefault="001D37B0">
      <w:pPr>
        <w:spacing w:line="480" w:lineRule="auto"/>
        <w:ind w:firstLine="360"/>
        <w:rPr>
          <w:ins w:id="2814" w:author="David Mattie" w:date="2019-08-04T15:04:00Z"/>
        </w:rPr>
        <w:pPrChange w:id="2815" w:author="David Mattie" w:date="2019-08-04T15:02:00Z">
          <w:pPr>
            <w:pStyle w:val="Body"/>
          </w:pPr>
        </w:pPrChange>
      </w:pPr>
      <w:del w:id="2816" w:author="David Mattie" w:date="2019-08-04T15:01:00Z">
        <w:r w:rsidDel="00A460C3">
          <w:delText>Lorem Ipsum</w:delText>
        </w:r>
      </w:del>
      <w:ins w:id="2817" w:author="David Mattie" w:date="2019-08-04T15:01:00Z">
        <w:r w:rsidR="00A460C3">
          <w:t>Males have greater hemispheric</w:t>
        </w:r>
      </w:ins>
      <w:ins w:id="2818" w:author="David Mattie" w:date="2019-08-04T15:02:00Z">
        <w:r w:rsidR="00A460C3">
          <w:t xml:space="preserve"> asymmetry in FA</w:t>
        </w:r>
      </w:ins>
      <w:ins w:id="2819" w:author="David Mattie" w:date="2019-08-04T15:01:00Z">
        <w:r w:rsidR="00A460C3">
          <w:t xml:space="preserve"> variability within</w:t>
        </w:r>
      </w:ins>
      <w:ins w:id="2820" w:author="David Mattie" w:date="2019-08-04T15:03:00Z">
        <w:r w:rsidR="00A460C3">
          <w:t xml:space="preserve"> a number of</w:t>
        </w:r>
      </w:ins>
      <w:ins w:id="2821" w:author="David Mattie" w:date="2019-08-04T15:01:00Z">
        <w:r w:rsidR="00A460C3">
          <w:t xml:space="preserve"> tracts </w:t>
        </w:r>
      </w:ins>
      <w:ins w:id="2822" w:author="David Mattie" w:date="2019-08-04T15:03:00Z">
        <w:r w:rsidR="00A460C3">
          <w:t>including the tracts between</w:t>
        </w:r>
      </w:ins>
      <w:ins w:id="2823" w:author="David Mattie" w:date="2019-08-04T15:01:00Z">
        <w:r w:rsidR="00A460C3">
          <w:t xml:space="preserve"> the left </w:t>
        </w:r>
      </w:ins>
      <w:ins w:id="2824" w:author="David Mattie" w:date="2019-08-04T15:03:00Z">
        <w:r w:rsidR="00A460C3">
          <w:t xml:space="preserve">palladium </w:t>
        </w:r>
      </w:ins>
      <w:ins w:id="2825" w:author="David Mattie" w:date="2019-08-04T23:17:00Z">
        <w:r w:rsidR="00F1619A">
          <w:t>to</w:t>
        </w:r>
      </w:ins>
      <w:ins w:id="2826" w:author="David Mattie" w:date="2019-08-04T15:03:00Z">
        <w:r w:rsidR="00A460C3">
          <w:t xml:space="preserve"> left insula, left putamen </w:t>
        </w:r>
      </w:ins>
      <w:ins w:id="2827" w:author="David Mattie" w:date="2019-08-04T23:17:00Z">
        <w:r w:rsidR="00F1619A">
          <w:t>to</w:t>
        </w:r>
      </w:ins>
      <w:ins w:id="2828" w:author="David Mattie" w:date="2019-08-04T15:03:00Z">
        <w:r w:rsidR="00A460C3">
          <w:t xml:space="preserve"> left precentral, right fusiform </w:t>
        </w:r>
      </w:ins>
      <w:ins w:id="2829" w:author="David Mattie" w:date="2019-08-04T23:17:00Z">
        <w:r w:rsidR="00F1619A">
          <w:t>to</w:t>
        </w:r>
      </w:ins>
      <w:ins w:id="2830" w:author="David Mattie" w:date="2019-08-04T15:03:00Z">
        <w:r w:rsidR="00A460C3">
          <w:t xml:space="preserve"> right lingual</w:t>
        </w:r>
      </w:ins>
      <w:ins w:id="2831" w:author="David Mattie" w:date="2019-08-04T15:01:00Z">
        <w:r w:rsidR="00A460C3">
          <w:t xml:space="preserve"> when compared to females.  </w:t>
        </w:r>
      </w:ins>
      <w:ins w:id="2832" w:author="David Mattie" w:date="2019-08-04T15:09:00Z">
        <w:r w:rsidR="00C26DA3">
          <w:t>Interestingly, m</w:t>
        </w:r>
      </w:ins>
      <w:ins w:id="2833" w:author="David Mattie" w:date="2019-08-04T15:05:00Z">
        <w:r w:rsidR="00A460C3">
          <w:t xml:space="preserve">any of these same </w:t>
        </w:r>
      </w:ins>
      <w:ins w:id="2834" w:author="David Mattie" w:date="2019-08-04T15:06:00Z">
        <w:r w:rsidR="00A460C3">
          <w:t>regions</w:t>
        </w:r>
      </w:ins>
      <w:ins w:id="2835" w:author="David Mattie" w:date="2019-08-04T15:05:00Z">
        <w:r w:rsidR="00A460C3">
          <w:t xml:space="preserve"> have </w:t>
        </w:r>
      </w:ins>
      <w:ins w:id="2836" w:author="David Mattie" w:date="2019-08-04T15:06:00Z">
        <w:r w:rsidR="00A460C3">
          <w:t xml:space="preserve">a </w:t>
        </w:r>
      </w:ins>
      <w:ins w:id="2837" w:author="David Mattie" w:date="2019-08-04T15:05:00Z">
        <w:r w:rsidR="00A460C3">
          <w:t>demonstrated correlation with age as shown</w:t>
        </w:r>
      </w:ins>
      <w:ins w:id="2838" w:author="David Mattie" w:date="2019-08-04T15:07:00Z">
        <w:r w:rsidR="00C26DA3">
          <w:t xml:space="preserve"> </w:t>
        </w:r>
      </w:ins>
      <w:ins w:id="2839" w:author="David Mattie" w:date="2019-08-04T15:08:00Z">
        <w:r w:rsidR="00C26DA3">
          <w:fldChar w:fldCharType="begin"/>
        </w:r>
        <w:r w:rsidR="00C26DA3">
          <w:instrText xml:space="preserve"> REF _Ref15823728 \h </w:instrText>
        </w:r>
      </w:ins>
      <w:r w:rsidR="00C26DA3">
        <w:fldChar w:fldCharType="separate"/>
      </w:r>
      <w:ins w:id="2840" w:author="David Mattie" w:date="2019-08-19T08:44:00Z">
        <w:r w:rsidR="002B3FE8">
          <w:t xml:space="preserve">Table </w:t>
        </w:r>
        <w:r w:rsidR="002B3FE8">
          <w:rPr>
            <w:noProof/>
          </w:rPr>
          <w:t>16</w:t>
        </w:r>
      </w:ins>
      <w:ins w:id="2841" w:author="David Mattie" w:date="2019-08-04T15:08:00Z">
        <w:r w:rsidR="00C26DA3">
          <w:fldChar w:fldCharType="end"/>
        </w:r>
        <w:r w:rsidR="00C26DA3">
          <w:t xml:space="preserve"> including the left insula, left putament, left superior frontal regions</w:t>
        </w:r>
      </w:ins>
      <w:ins w:id="2842" w:author="David Mattie" w:date="2019-08-04T15:05:00Z">
        <w:r w:rsidR="00A460C3">
          <w:t>.</w:t>
        </w:r>
      </w:ins>
      <w:ins w:id="2843" w:author="David Mattie" w:date="2019-08-04T15:09:00Z">
        <w:r w:rsidR="00C26DA3">
          <w:t xml:space="preserve">  This may be a biomarker for maturation.</w:t>
        </w:r>
      </w:ins>
    </w:p>
    <w:p w14:paraId="4CA15508" w14:textId="0A288182" w:rsidR="00A460C3" w:rsidDel="00C26DA3" w:rsidRDefault="00A460C3">
      <w:pPr>
        <w:spacing w:line="480" w:lineRule="auto"/>
        <w:ind w:firstLine="360"/>
        <w:rPr>
          <w:del w:id="2844" w:author="David Mattie" w:date="2019-08-04T15:09:00Z"/>
        </w:rPr>
        <w:pPrChange w:id="2845" w:author="David Mattie" w:date="2019-08-04T15:02:00Z">
          <w:pPr>
            <w:pStyle w:val="Body"/>
          </w:pPr>
        </w:pPrChange>
      </w:pPr>
    </w:p>
    <w:p w14:paraId="644726F6" w14:textId="5FADA7EB" w:rsidR="00DA1620" w:rsidRDefault="000B63D7">
      <w:pPr>
        <w:pStyle w:val="Body"/>
        <w:keepNext/>
        <w:ind w:firstLine="0"/>
        <w:jc w:val="center"/>
        <w:rPr>
          <w:ins w:id="2846" w:author="David Mattie" w:date="2019-08-02T10:17:00Z"/>
        </w:rPr>
        <w:pPrChange w:id="2847" w:author="David Mattie" w:date="2019-08-02T10:17:00Z">
          <w:pPr>
            <w:pStyle w:val="Body"/>
            <w:ind w:firstLine="0"/>
            <w:jc w:val="center"/>
          </w:pPr>
        </w:pPrChange>
      </w:pPr>
      <w:del w:id="2848" w:author="David Mattie" w:date="2019-08-04T15:09:00Z">
        <w:r w:rsidRPr="000B63D7" w:rsidDel="00C26DA3">
          <w:rPr>
            <w:highlight w:val="yellow"/>
          </w:rPr>
          <w:delText>[TODO Figure for Mean STDDEVFA Asymmetry]</w:delText>
        </w:r>
      </w:del>
      <w:ins w:id="2849" w:author="David Mattie" w:date="2019-08-02T10:16:00Z">
        <w:r w:rsidR="00DA1620">
          <w:rPr>
            <w:noProof/>
          </w:rPr>
          <w:drawing>
            <wp:inline distT="0" distB="0" distL="0" distR="0" wp14:anchorId="4EA89C7D" wp14:editId="24664C34">
              <wp:extent cx="5486400" cy="548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ddevFA-asymidx-Pairplot-a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ins>
    </w:p>
    <w:p w14:paraId="1D7A6D34" w14:textId="39724F40" w:rsidR="00DA1620" w:rsidRDefault="00DA1620">
      <w:pPr>
        <w:pStyle w:val="Caption"/>
        <w:jc w:val="center"/>
        <w:pPrChange w:id="2850" w:author="David Mattie" w:date="2019-08-02T10:17:00Z">
          <w:pPr>
            <w:pStyle w:val="Body"/>
          </w:pPr>
        </w:pPrChange>
      </w:pPr>
      <w:ins w:id="2851" w:author="David Mattie" w:date="2019-08-02T10:17:00Z">
        <w:r>
          <w:t xml:space="preserve">Figure </w:t>
        </w:r>
        <w:r>
          <w:fldChar w:fldCharType="begin"/>
        </w:r>
        <w:r>
          <w:instrText xml:space="preserve"> SEQ Figure \* ARABIC </w:instrText>
        </w:r>
      </w:ins>
      <w:r>
        <w:fldChar w:fldCharType="separate"/>
      </w:r>
      <w:ins w:id="2852" w:author="David Mattie" w:date="2019-08-19T08:44:00Z">
        <w:r w:rsidR="002B3FE8">
          <w:rPr>
            <w:noProof/>
          </w:rPr>
          <w:t>29</w:t>
        </w:r>
      </w:ins>
      <w:ins w:id="2853" w:author="David Mattie" w:date="2019-08-02T10:17:00Z">
        <w:r>
          <w:fldChar w:fldCharType="end"/>
        </w:r>
        <w:r>
          <w:t xml:space="preserve"> - </w:t>
        </w:r>
        <w:r w:rsidRPr="00BA38E3">
          <w:t xml:space="preserve">StdDev </w:t>
        </w:r>
        <w:r>
          <w:t>FA</w:t>
        </w:r>
        <w:r w:rsidRPr="00BA38E3">
          <w:t xml:space="preserve"> Asymmetry Index </w:t>
        </w:r>
        <w:r>
          <w:t>e</w:t>
        </w:r>
        <w:r w:rsidRPr="00BA38E3">
          <w:t xml:space="preserve">ffect </w:t>
        </w:r>
        <w:r>
          <w:t>s</w:t>
        </w:r>
        <w:r w:rsidRPr="00BA38E3">
          <w:t xml:space="preserve">ize per </w:t>
        </w:r>
        <w:r>
          <w:t>m</w:t>
        </w:r>
        <w:r w:rsidRPr="00BA38E3">
          <w:t>easure</w:t>
        </w:r>
      </w:ins>
    </w:p>
    <w:p w14:paraId="65FD9AFD" w14:textId="77777777" w:rsidR="00932176" w:rsidRDefault="001D37B0">
      <w:pPr>
        <w:pStyle w:val="Heading3"/>
        <w:numPr>
          <w:ilvl w:val="2"/>
          <w:numId w:val="2"/>
        </w:numPr>
      </w:pPr>
      <w:bookmarkStart w:id="2854" w:name="_Toc17056296"/>
      <w:r>
        <w:t>Correlation</w:t>
      </w:r>
      <w:bookmarkEnd w:id="2854"/>
    </w:p>
    <w:p w14:paraId="4D2FD7EA" w14:textId="5556706B" w:rsidR="00932176" w:rsidRDefault="001D37B0" w:rsidP="00726F47">
      <w:pPr>
        <w:pStyle w:val="BodyFirst"/>
        <w:ind w:firstLine="720"/>
        <w:rPr>
          <w:ins w:id="2855" w:author="David Mattie" w:date="2019-08-12T09:12:00Z"/>
        </w:rPr>
      </w:pPr>
      <w:r>
        <w:t xml:space="preserve">The correlation between patient age and each of the derived measurements across all ages were calculated.  </w:t>
      </w:r>
      <w:ins w:id="2856" w:author="David Mattie" w:date="2019-08-12T09:04:00Z">
        <w:r w:rsidR="006F21AA">
          <w:t xml:space="preserve">Measurements with high levels of correlation with patient age may represent developmental biomarkers that may have utility in the assessment of neurological maturation.  </w:t>
        </w:r>
      </w:ins>
      <w:r>
        <w:t>Those correlations where more than 80% of patients have data (non null) were sorted by highest correlation and listed below.</w:t>
      </w:r>
    </w:p>
    <w:p w14:paraId="6B90C496" w14:textId="767F30D8" w:rsidR="006F21AA" w:rsidRDefault="006F21AA">
      <w:pPr>
        <w:pStyle w:val="Body"/>
        <w:rPr>
          <w:ins w:id="2857" w:author="David Mattie" w:date="2019-08-12T09:13:00Z"/>
        </w:rPr>
        <w:pPrChange w:id="2858" w:author="David Mattie" w:date="2019-08-12T09:05:00Z">
          <w:pPr>
            <w:pStyle w:val="BodyFirst"/>
            <w:ind w:firstLine="720"/>
          </w:pPr>
        </w:pPrChange>
      </w:pPr>
      <w:ins w:id="2859" w:author="David Mattie" w:date="2019-08-12T09:12:00Z">
        <w:r>
          <w:lastRenderedPageBreak/>
          <w:t xml:space="preserve">The </w:t>
        </w:r>
      </w:ins>
      <w:ins w:id="2860" w:author="David Mattie" w:date="2019-08-12T09:14:00Z">
        <w:r w:rsidR="00BC26C4">
          <w:t>correlation analysis below</w:t>
        </w:r>
      </w:ins>
      <w:ins w:id="2861" w:author="David Mattie" w:date="2019-08-12T09:12:00Z">
        <w:r>
          <w:t xml:space="preserve"> include the following</w:t>
        </w:r>
      </w:ins>
      <w:ins w:id="2862" w:author="David Mattie" w:date="2019-08-12T09:14:00Z">
        <w:r w:rsidR="00BC26C4">
          <w:t xml:space="preserve"> terms</w:t>
        </w:r>
      </w:ins>
      <w:ins w:id="2863" w:author="David Mattie" w:date="2019-08-12T09:12:00Z">
        <w:r>
          <w:t>:</w:t>
        </w:r>
      </w:ins>
    </w:p>
    <w:p w14:paraId="5FC93203" w14:textId="68D6BCC5" w:rsidR="006F21AA" w:rsidRDefault="00BC26C4">
      <w:pPr>
        <w:pStyle w:val="Body"/>
        <w:rPr>
          <w:ins w:id="2864" w:author="David Mattie" w:date="2019-08-12T09:16:00Z"/>
        </w:rPr>
        <w:pPrChange w:id="2865" w:author="David Mattie" w:date="2019-08-12T09:05:00Z">
          <w:pPr>
            <w:pStyle w:val="BodyFirst"/>
            <w:ind w:firstLine="720"/>
          </w:pPr>
        </w:pPrChange>
      </w:pPr>
      <w:ins w:id="2866" w:author="David Mattie" w:date="2019-08-12T09:13:00Z">
        <w:r w:rsidRPr="00BC26C4">
          <w:rPr>
            <w:b/>
            <w:rPrChange w:id="2867" w:author="David Mattie" w:date="2019-08-12T09:13:00Z">
              <w:rPr/>
            </w:rPrChange>
          </w:rPr>
          <w:t xml:space="preserve">Pearson </w:t>
        </w:r>
        <w:r>
          <w:rPr>
            <w:b/>
          </w:rPr>
          <w:t>r</w:t>
        </w:r>
        <w:r>
          <w:t>:</w:t>
        </w:r>
      </w:ins>
      <w:ins w:id="2868" w:author="David Mattie" w:date="2019-08-12T09:14:00Z">
        <w:r>
          <w:t xml:space="preserve"> The Pearson correlation coefficient used to examine the </w:t>
        </w:r>
      </w:ins>
      <w:ins w:id="2869" w:author="David Mattie" w:date="2019-08-12T09:15:00Z">
        <w:r>
          <w:t>strength and direction of the linear relationship between age and the tract / method / measure indicated.</w:t>
        </w:r>
      </w:ins>
    </w:p>
    <w:p w14:paraId="1114BF44" w14:textId="2EA1C7C5" w:rsidR="00BC26C4" w:rsidRDefault="00BC26C4">
      <w:pPr>
        <w:pStyle w:val="Body"/>
        <w:rPr>
          <w:ins w:id="2870" w:author="David Mattie" w:date="2019-08-12T09:16:00Z"/>
        </w:rPr>
        <w:pPrChange w:id="2871" w:author="David Mattie" w:date="2019-08-12T09:05:00Z">
          <w:pPr>
            <w:pStyle w:val="BodyFirst"/>
            <w:ind w:firstLine="720"/>
          </w:pPr>
        </w:pPrChange>
      </w:pPr>
      <w:ins w:id="2872" w:author="David Mattie" w:date="2019-08-12T09:16:00Z">
        <w:r w:rsidRPr="00BC26C4">
          <w:rPr>
            <w:b/>
            <w:rPrChange w:id="2873" w:author="David Mattie" w:date="2019-08-12T09:16:00Z">
              <w:rPr/>
            </w:rPrChange>
          </w:rPr>
          <w:t>p-value</w:t>
        </w:r>
        <w:r>
          <w:t>: An indication of whether the correlation coefficient is significantly different from 0.  If the p-value is less than or equal to 0.5, the correlation is considered statistically significant.</w:t>
        </w:r>
      </w:ins>
    </w:p>
    <w:p w14:paraId="0F798B50" w14:textId="135C2793" w:rsidR="00BC26C4" w:rsidRPr="006F21AA" w:rsidRDefault="00BC26C4">
      <w:pPr>
        <w:pStyle w:val="Body"/>
        <w:pPrChange w:id="2874" w:author="David Mattie" w:date="2019-08-12T09:05:00Z">
          <w:pPr>
            <w:pStyle w:val="BodyFirst"/>
            <w:ind w:firstLine="720"/>
          </w:pPr>
        </w:pPrChange>
      </w:pPr>
      <w:ins w:id="2875" w:author="David Mattie" w:date="2019-08-12T09:17:00Z">
        <w:r w:rsidRPr="00BC26C4">
          <w:rPr>
            <w:b/>
            <w:rPrChange w:id="2876" w:author="David Mattie" w:date="2019-08-12T09:17:00Z">
              <w:rPr/>
            </w:rPrChange>
          </w:rPr>
          <w:t>df</w:t>
        </w:r>
        <w:r>
          <w:t>: Degrees of freedom represents the sample size sued in the calculation of pearson r and p-value.  This figure represents the number</w:t>
        </w:r>
      </w:ins>
      <w:ins w:id="2877" w:author="David Mattie" w:date="2019-08-12T09:19:00Z">
        <w:r>
          <w:t xml:space="preserve"> of</w:t>
        </w:r>
      </w:ins>
      <w:ins w:id="2878" w:author="David Mattie" w:date="2019-08-12T09:18:00Z">
        <w:r>
          <w:t xml:space="preserve"> tracts that had measurable values (</w:t>
        </w:r>
      </w:ins>
      <w:ins w:id="2879" w:author="David Mattie" w:date="2019-08-12T09:17:00Z">
        <w:r>
          <w:t>non-null</w:t>
        </w:r>
      </w:ins>
      <w:ins w:id="2880" w:author="David Mattie" w:date="2019-08-12T09:18:00Z">
        <w:r>
          <w:t>) within</w:t>
        </w:r>
      </w:ins>
      <w:ins w:id="2881" w:author="David Mattie" w:date="2019-08-12T09:17:00Z">
        <w:r>
          <w:t xml:space="preserve"> the dataset.</w:t>
        </w:r>
      </w:ins>
    </w:p>
    <w:p w14:paraId="3F7B1D73" w14:textId="4CA9C1DC" w:rsidR="00F34881" w:rsidRDefault="00F34881" w:rsidP="00F34881">
      <w:pPr>
        <w:pStyle w:val="Caption"/>
        <w:keepNext/>
      </w:pPr>
      <w:bookmarkStart w:id="2882" w:name="_Ref15823728"/>
      <w:r>
        <w:t xml:space="preserve">Table </w:t>
      </w:r>
      <w:r w:rsidR="00E32EA6">
        <w:rPr>
          <w:noProof/>
        </w:rPr>
        <w:fldChar w:fldCharType="begin"/>
      </w:r>
      <w:r w:rsidR="00E32EA6">
        <w:rPr>
          <w:noProof/>
        </w:rPr>
        <w:instrText xml:space="preserve"> SEQ Table \* ARABIC </w:instrText>
      </w:r>
      <w:r w:rsidR="00E32EA6">
        <w:rPr>
          <w:noProof/>
        </w:rPr>
        <w:fldChar w:fldCharType="separate"/>
      </w:r>
      <w:ins w:id="2883" w:author="David Mattie" w:date="2019-08-19T08:44:00Z">
        <w:r w:rsidR="002B3FE8">
          <w:rPr>
            <w:noProof/>
          </w:rPr>
          <w:t>16</w:t>
        </w:r>
      </w:ins>
      <w:del w:id="2884" w:author="David Mattie" w:date="2019-08-01T18:27:00Z">
        <w:r w:rsidDel="00E7462C">
          <w:rPr>
            <w:noProof/>
          </w:rPr>
          <w:delText>15</w:delText>
        </w:r>
      </w:del>
      <w:r w:rsidR="00E32EA6">
        <w:rPr>
          <w:noProof/>
        </w:rPr>
        <w:fldChar w:fldCharType="end"/>
      </w:r>
      <w:bookmarkEnd w:id="2882"/>
      <w:r>
        <w:t xml:space="preserve"> Tract measurements most correlated to age</w:t>
      </w:r>
    </w:p>
    <w:tbl>
      <w:tblPr>
        <w:tblStyle w:val="PlainTable2"/>
        <w:tblW w:w="8820" w:type="dxa"/>
        <w:tblLook w:val="04A0" w:firstRow="1" w:lastRow="0" w:firstColumn="1" w:lastColumn="0" w:noHBand="0" w:noVBand="1"/>
      </w:tblPr>
      <w:tblGrid>
        <w:gridCol w:w="2324"/>
        <w:gridCol w:w="2391"/>
        <w:gridCol w:w="929"/>
        <w:gridCol w:w="969"/>
        <w:gridCol w:w="836"/>
        <w:gridCol w:w="651"/>
        <w:gridCol w:w="720"/>
      </w:tblGrid>
      <w:tr w:rsidR="001D37B0" w:rsidRPr="000B63D7" w14:paraId="71184C36" w14:textId="77777777" w:rsidTr="000B63D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71259EC3" w14:textId="77777777" w:rsidR="001D37B0" w:rsidRPr="000B63D7" w:rsidRDefault="001D37B0">
            <w:pPr>
              <w:rPr>
                <w:color w:val="000000"/>
                <w:sz w:val="18"/>
                <w:szCs w:val="18"/>
              </w:rPr>
            </w:pPr>
            <w:r w:rsidRPr="000B63D7">
              <w:rPr>
                <w:color w:val="000000"/>
                <w:sz w:val="18"/>
                <w:szCs w:val="18"/>
              </w:rPr>
              <w:t>ROI Start</w:t>
            </w:r>
          </w:p>
        </w:tc>
        <w:tc>
          <w:tcPr>
            <w:tcW w:w="2391" w:type="dxa"/>
            <w:noWrap/>
            <w:hideMark/>
          </w:tcPr>
          <w:p w14:paraId="4B48A4D0" w14:textId="77777777"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 End</w:t>
            </w:r>
          </w:p>
        </w:tc>
        <w:tc>
          <w:tcPr>
            <w:tcW w:w="929" w:type="dxa"/>
            <w:noWrap/>
            <w:hideMark/>
          </w:tcPr>
          <w:p w14:paraId="3CE790B6" w14:textId="77777777"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Method</w:t>
            </w:r>
          </w:p>
        </w:tc>
        <w:tc>
          <w:tcPr>
            <w:tcW w:w="969" w:type="dxa"/>
            <w:noWrap/>
            <w:hideMark/>
          </w:tcPr>
          <w:p w14:paraId="1AA76518" w14:textId="77777777"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Measure</w:t>
            </w:r>
          </w:p>
        </w:tc>
        <w:tc>
          <w:tcPr>
            <w:tcW w:w="836" w:type="dxa"/>
            <w:noWrap/>
            <w:hideMark/>
          </w:tcPr>
          <w:p w14:paraId="22DE0E6E" w14:textId="77777777"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Pearson R</w:t>
            </w:r>
          </w:p>
        </w:tc>
        <w:tc>
          <w:tcPr>
            <w:tcW w:w="651" w:type="dxa"/>
            <w:noWrap/>
            <w:hideMark/>
          </w:tcPr>
          <w:p w14:paraId="3BDC5B17" w14:textId="77777777"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P-value</w:t>
            </w:r>
          </w:p>
        </w:tc>
        <w:tc>
          <w:tcPr>
            <w:tcW w:w="720" w:type="dxa"/>
            <w:noWrap/>
            <w:hideMark/>
          </w:tcPr>
          <w:p w14:paraId="0F9F65FD" w14:textId="77777777"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df</w:t>
            </w:r>
          </w:p>
        </w:tc>
      </w:tr>
      <w:tr w:rsidR="001D37B0" w:rsidRPr="000B63D7" w14:paraId="7F0D3FB9"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4C30A163"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00AC30DB"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wm-lh-insula</w:t>
            </w:r>
          </w:p>
        </w:tc>
        <w:tc>
          <w:tcPr>
            <w:tcW w:w="929" w:type="dxa"/>
            <w:noWrap/>
            <w:hideMark/>
          </w:tcPr>
          <w:p w14:paraId="68DAE58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30A426B7"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246E020A"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0.67</w:t>
            </w:r>
          </w:p>
        </w:tc>
        <w:tc>
          <w:tcPr>
            <w:tcW w:w="651" w:type="dxa"/>
            <w:noWrap/>
            <w:hideMark/>
          </w:tcPr>
          <w:p w14:paraId="2B50FF05"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5D541DEF"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14:paraId="528B0EF0"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3A529D9C" w14:textId="77777777" w:rsidR="001D37B0" w:rsidRPr="000B63D7" w:rsidRDefault="001D37B0">
            <w:pPr>
              <w:rPr>
                <w:b w:val="0"/>
                <w:color w:val="000000"/>
                <w:sz w:val="18"/>
                <w:szCs w:val="18"/>
              </w:rPr>
            </w:pPr>
            <w:r w:rsidRPr="000B63D7">
              <w:rPr>
                <w:b w:val="0"/>
                <w:color w:val="000000"/>
                <w:sz w:val="18"/>
                <w:szCs w:val="18"/>
              </w:rPr>
              <w:t>ctx-lh-precentral</w:t>
            </w:r>
          </w:p>
        </w:tc>
        <w:tc>
          <w:tcPr>
            <w:tcW w:w="2391" w:type="dxa"/>
            <w:noWrap/>
            <w:hideMark/>
          </w:tcPr>
          <w:p w14:paraId="0E7537D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14:paraId="41EB5E7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D92BEC8"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01AE0588"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0.67</w:t>
            </w:r>
          </w:p>
        </w:tc>
        <w:tc>
          <w:tcPr>
            <w:tcW w:w="651" w:type="dxa"/>
            <w:noWrap/>
            <w:hideMark/>
          </w:tcPr>
          <w:p w14:paraId="0C16E416"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538E3E1"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541</w:t>
            </w:r>
          </w:p>
        </w:tc>
      </w:tr>
      <w:tr w:rsidR="001D37B0" w:rsidRPr="000B63D7" w14:paraId="15D2D8C0"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3BC8E06F" w14:textId="77777777" w:rsidR="001D37B0" w:rsidRPr="000B63D7" w:rsidRDefault="001D37B0">
            <w:pPr>
              <w:rPr>
                <w:b w:val="0"/>
                <w:color w:val="000000"/>
                <w:sz w:val="18"/>
                <w:szCs w:val="18"/>
              </w:rPr>
            </w:pPr>
            <w:r w:rsidRPr="000B63D7">
              <w:rPr>
                <w:b w:val="0"/>
                <w:color w:val="000000"/>
                <w:sz w:val="18"/>
                <w:szCs w:val="18"/>
              </w:rPr>
              <w:t>ctx-rh-precentral</w:t>
            </w:r>
          </w:p>
        </w:tc>
        <w:tc>
          <w:tcPr>
            <w:tcW w:w="2391" w:type="dxa"/>
            <w:noWrap/>
            <w:hideMark/>
          </w:tcPr>
          <w:p w14:paraId="2456D499"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wm-rh-precentral</w:t>
            </w:r>
          </w:p>
        </w:tc>
        <w:tc>
          <w:tcPr>
            <w:tcW w:w="929" w:type="dxa"/>
            <w:noWrap/>
            <w:hideMark/>
          </w:tcPr>
          <w:p w14:paraId="3226B5FE"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1220A4E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0962B3F2"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0.66</w:t>
            </w:r>
          </w:p>
        </w:tc>
        <w:tc>
          <w:tcPr>
            <w:tcW w:w="651" w:type="dxa"/>
            <w:noWrap/>
            <w:hideMark/>
          </w:tcPr>
          <w:p w14:paraId="2A9DFAB8"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09A83A57"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541</w:t>
            </w:r>
          </w:p>
        </w:tc>
      </w:tr>
      <w:tr w:rsidR="001D37B0" w:rsidRPr="000B63D7" w14:paraId="44BECE63"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54D1F99E"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1662014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ctx-lh-superiorfrontal</w:t>
            </w:r>
          </w:p>
        </w:tc>
        <w:tc>
          <w:tcPr>
            <w:tcW w:w="929" w:type="dxa"/>
            <w:noWrap/>
            <w:hideMark/>
          </w:tcPr>
          <w:p w14:paraId="48D7192B"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EED587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7266CE60"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0.66</w:t>
            </w:r>
          </w:p>
        </w:tc>
        <w:tc>
          <w:tcPr>
            <w:tcW w:w="651" w:type="dxa"/>
            <w:noWrap/>
            <w:hideMark/>
          </w:tcPr>
          <w:p w14:paraId="6D08254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C8BA82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583</w:t>
            </w:r>
          </w:p>
        </w:tc>
      </w:tr>
      <w:tr w:rsidR="001D37B0" w:rsidRPr="000B63D7" w14:paraId="1BAE8F61"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67008D4B"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1B397494"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wm-lh-superiorfrontal</w:t>
            </w:r>
          </w:p>
        </w:tc>
        <w:tc>
          <w:tcPr>
            <w:tcW w:w="929" w:type="dxa"/>
            <w:noWrap/>
            <w:hideMark/>
          </w:tcPr>
          <w:p w14:paraId="063A0EB0"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C521CE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752B8EC6"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23113F70"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7BB68C1"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14:paraId="59EF592F"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12BF38DC"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4CF5016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Left-VentralDC</w:t>
            </w:r>
          </w:p>
        </w:tc>
        <w:tc>
          <w:tcPr>
            <w:tcW w:w="929" w:type="dxa"/>
            <w:noWrap/>
            <w:hideMark/>
          </w:tcPr>
          <w:p w14:paraId="6E429537"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0B635AEA"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7DA38744"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058927C1"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79C6C7E3"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6AB2EB07"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4E3D3485" w14:textId="77777777" w:rsidR="001D37B0" w:rsidRPr="000B63D7" w:rsidRDefault="001D37B0">
            <w:pPr>
              <w:rPr>
                <w:b w:val="0"/>
                <w:color w:val="000000"/>
                <w:sz w:val="18"/>
                <w:szCs w:val="18"/>
              </w:rPr>
            </w:pPr>
            <w:r w:rsidRPr="000B63D7">
              <w:rPr>
                <w:b w:val="0"/>
                <w:color w:val="000000"/>
                <w:sz w:val="18"/>
                <w:szCs w:val="18"/>
              </w:rPr>
              <w:t>Left-VentralDC</w:t>
            </w:r>
          </w:p>
        </w:tc>
        <w:tc>
          <w:tcPr>
            <w:tcW w:w="2391" w:type="dxa"/>
            <w:noWrap/>
            <w:hideMark/>
          </w:tcPr>
          <w:p w14:paraId="1D14A0FE"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wm-lh-insula</w:t>
            </w:r>
          </w:p>
        </w:tc>
        <w:tc>
          <w:tcPr>
            <w:tcW w:w="929" w:type="dxa"/>
            <w:noWrap/>
            <w:hideMark/>
          </w:tcPr>
          <w:p w14:paraId="3B70FF79"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9059E91"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67A12A2B"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2CDB9973"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7F9AA4D8"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53C7408C"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6CEF4F6C"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33C6C0F2"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14:paraId="6AE4CE2A"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66C621AF"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5A071D4D"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5DFBEDEF"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24E3D74C"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2248D2FC"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1E040EB5" w14:textId="77777777" w:rsidR="001D37B0" w:rsidRPr="000B63D7" w:rsidRDefault="001D37B0">
            <w:pPr>
              <w:rPr>
                <w:b w:val="0"/>
                <w:color w:val="000000"/>
                <w:sz w:val="18"/>
                <w:szCs w:val="18"/>
              </w:rPr>
            </w:pPr>
            <w:r w:rsidRPr="000B63D7">
              <w:rPr>
                <w:b w:val="0"/>
                <w:color w:val="000000"/>
                <w:sz w:val="18"/>
                <w:szCs w:val="18"/>
              </w:rPr>
              <w:t>Left-VentralDC</w:t>
            </w:r>
          </w:p>
        </w:tc>
        <w:tc>
          <w:tcPr>
            <w:tcW w:w="2391" w:type="dxa"/>
            <w:noWrap/>
            <w:hideMark/>
          </w:tcPr>
          <w:p w14:paraId="1CB4F30C"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14:paraId="64DCDD29"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081D6AE1"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6B99EC50"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0B0BAA35"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598D7185"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22148A72"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5ED2D4F4"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5940727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Right-Pallidum</w:t>
            </w:r>
          </w:p>
        </w:tc>
        <w:tc>
          <w:tcPr>
            <w:tcW w:w="929" w:type="dxa"/>
            <w:noWrap/>
            <w:hideMark/>
          </w:tcPr>
          <w:p w14:paraId="18738F81"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245506A8"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6CED16BF"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5E8E94AC"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1EEA6AE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551A8385"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090FFF6D" w14:textId="77777777" w:rsidR="001D37B0" w:rsidRPr="000B63D7" w:rsidRDefault="001D37B0">
            <w:pPr>
              <w:rPr>
                <w:b w:val="0"/>
                <w:color w:val="000000"/>
                <w:sz w:val="18"/>
                <w:szCs w:val="18"/>
              </w:rPr>
            </w:pPr>
            <w:r w:rsidRPr="000B63D7">
              <w:rPr>
                <w:b w:val="0"/>
                <w:color w:val="000000"/>
                <w:sz w:val="18"/>
                <w:szCs w:val="18"/>
              </w:rPr>
              <w:t>ctx-lh-rostralmiddlefrontal</w:t>
            </w:r>
          </w:p>
        </w:tc>
        <w:tc>
          <w:tcPr>
            <w:tcW w:w="2391" w:type="dxa"/>
            <w:noWrap/>
            <w:hideMark/>
          </w:tcPr>
          <w:p w14:paraId="45C69B11"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wm-lh-rostralmiddlefrontal</w:t>
            </w:r>
          </w:p>
        </w:tc>
        <w:tc>
          <w:tcPr>
            <w:tcW w:w="929" w:type="dxa"/>
            <w:noWrap/>
            <w:hideMark/>
          </w:tcPr>
          <w:p w14:paraId="6F37A3EE"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roi_ed</w:t>
            </w:r>
          </w:p>
        </w:tc>
        <w:tc>
          <w:tcPr>
            <w:tcW w:w="969" w:type="dxa"/>
            <w:noWrap/>
            <w:hideMark/>
          </w:tcPr>
          <w:p w14:paraId="4498C99C"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347B5218"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7A093630"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4E70B69D"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14:paraId="4028510A"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75346107" w14:textId="77777777" w:rsidR="001D37B0" w:rsidRPr="000B63D7" w:rsidRDefault="001D37B0">
            <w:pPr>
              <w:rPr>
                <w:b w:val="0"/>
                <w:color w:val="000000"/>
                <w:sz w:val="18"/>
                <w:szCs w:val="18"/>
              </w:rPr>
            </w:pPr>
            <w:r w:rsidRPr="000B63D7">
              <w:rPr>
                <w:b w:val="0"/>
                <w:color w:val="000000"/>
                <w:sz w:val="18"/>
                <w:szCs w:val="18"/>
              </w:rPr>
              <w:t>Left-Thalamus-Proper</w:t>
            </w:r>
          </w:p>
        </w:tc>
        <w:tc>
          <w:tcPr>
            <w:tcW w:w="2391" w:type="dxa"/>
            <w:noWrap/>
            <w:hideMark/>
          </w:tcPr>
          <w:p w14:paraId="757B2FF8"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Brain-Stem</w:t>
            </w:r>
          </w:p>
        </w:tc>
        <w:tc>
          <w:tcPr>
            <w:tcW w:w="929" w:type="dxa"/>
            <w:noWrap/>
            <w:hideMark/>
          </w:tcPr>
          <w:p w14:paraId="11EC22A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2AF90C66"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2F5D685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2D78AFC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09FCBE9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538</w:t>
            </w:r>
          </w:p>
        </w:tc>
      </w:tr>
      <w:tr w:rsidR="001D37B0" w:rsidRPr="000B63D7" w14:paraId="2AC3B70C"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65B9D096" w14:textId="77777777" w:rsidR="001D37B0" w:rsidRPr="000B63D7" w:rsidRDefault="001D37B0">
            <w:pPr>
              <w:rPr>
                <w:b w:val="0"/>
                <w:color w:val="000000"/>
                <w:sz w:val="18"/>
                <w:szCs w:val="18"/>
              </w:rPr>
            </w:pPr>
            <w:r w:rsidRPr="000B63D7">
              <w:rPr>
                <w:b w:val="0"/>
                <w:color w:val="000000"/>
                <w:sz w:val="18"/>
                <w:szCs w:val="18"/>
              </w:rPr>
              <w:t>ctx-lh-postcentral</w:t>
            </w:r>
          </w:p>
        </w:tc>
        <w:tc>
          <w:tcPr>
            <w:tcW w:w="2391" w:type="dxa"/>
            <w:noWrap/>
            <w:hideMark/>
          </w:tcPr>
          <w:p w14:paraId="2483F02C"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wm-lh-postcentral</w:t>
            </w:r>
          </w:p>
        </w:tc>
        <w:tc>
          <w:tcPr>
            <w:tcW w:w="929" w:type="dxa"/>
            <w:noWrap/>
            <w:hideMark/>
          </w:tcPr>
          <w:p w14:paraId="74A18E1D"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4D5EF5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4E4B995F"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0.64</w:t>
            </w:r>
          </w:p>
        </w:tc>
        <w:tc>
          <w:tcPr>
            <w:tcW w:w="651" w:type="dxa"/>
            <w:noWrap/>
            <w:hideMark/>
          </w:tcPr>
          <w:p w14:paraId="4547B757"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B5158AC"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2D464EBC"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315204E0" w14:textId="77777777" w:rsidR="001D37B0" w:rsidRPr="000B63D7" w:rsidRDefault="001D37B0">
            <w:pPr>
              <w:rPr>
                <w:b w:val="0"/>
                <w:color w:val="000000"/>
                <w:sz w:val="18"/>
                <w:szCs w:val="18"/>
              </w:rPr>
            </w:pPr>
            <w:r w:rsidRPr="000B63D7">
              <w:rPr>
                <w:b w:val="0"/>
                <w:color w:val="000000"/>
                <w:sz w:val="18"/>
                <w:szCs w:val="18"/>
              </w:rPr>
              <w:t>Right-Putamen</w:t>
            </w:r>
          </w:p>
        </w:tc>
        <w:tc>
          <w:tcPr>
            <w:tcW w:w="2391" w:type="dxa"/>
            <w:noWrap/>
            <w:hideMark/>
          </w:tcPr>
          <w:p w14:paraId="3291E416"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wm-rh-insula</w:t>
            </w:r>
          </w:p>
        </w:tc>
        <w:tc>
          <w:tcPr>
            <w:tcW w:w="929" w:type="dxa"/>
            <w:noWrap/>
            <w:hideMark/>
          </w:tcPr>
          <w:p w14:paraId="21E7EA4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59124CF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2E1EECD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0.64</w:t>
            </w:r>
          </w:p>
        </w:tc>
        <w:tc>
          <w:tcPr>
            <w:tcW w:w="651" w:type="dxa"/>
            <w:noWrap/>
            <w:hideMark/>
          </w:tcPr>
          <w:p w14:paraId="73715A95"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5EACFBD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541</w:t>
            </w:r>
          </w:p>
        </w:tc>
      </w:tr>
    </w:tbl>
    <w:p w14:paraId="7D473DC9" w14:textId="77777777" w:rsidR="00932176" w:rsidRDefault="00932176">
      <w:pPr>
        <w:pStyle w:val="Body"/>
      </w:pPr>
    </w:p>
    <w:p w14:paraId="311A50C4" w14:textId="6E4FFA06" w:rsidR="00C8021E" w:rsidRDefault="00C8021E" w:rsidP="001D37B0">
      <w:pPr>
        <w:pStyle w:val="Heading4"/>
      </w:pPr>
      <w:bookmarkStart w:id="2885" w:name="_Toc17056297"/>
      <w:r>
        <w:t>Brain-Stem to wm-lh-insu</w:t>
      </w:r>
      <w:ins w:id="2886" w:author="David Mattie" w:date="2019-08-04T15:05:00Z">
        <w:r w:rsidR="00A460C3">
          <w:t>l</w:t>
        </w:r>
      </w:ins>
      <w:r>
        <w:t>a</w:t>
      </w:r>
      <w:bookmarkEnd w:id="2885"/>
    </w:p>
    <w:p w14:paraId="599935B6" w14:textId="77777777" w:rsidR="00C8021E" w:rsidRDefault="00C8021E" w:rsidP="00C8021E">
      <w:r>
        <w:t>Method: roi</w:t>
      </w:r>
    </w:p>
    <w:p w14:paraId="65AE5E08" w14:textId="77777777" w:rsidR="001D37B0" w:rsidRPr="001D37B0" w:rsidRDefault="00C8021E" w:rsidP="00C8021E">
      <w:r>
        <w:t>Measure</w:t>
      </w:r>
      <w:r w:rsidR="001D37B0" w:rsidRPr="001D37B0">
        <w:t>: meanFA</w:t>
      </w:r>
    </w:p>
    <w:p w14:paraId="6D5A4DB8" w14:textId="77777777" w:rsidR="00BC61B0" w:rsidRDefault="00BC61B0" w:rsidP="001D37B0"/>
    <w:p w14:paraId="3C646C80" w14:textId="77777777" w:rsidR="001D37B0" w:rsidRDefault="001D37B0" w:rsidP="001D37B0">
      <w:r w:rsidRPr="001D37B0">
        <w:t>Correlation with Age</w:t>
      </w:r>
    </w:p>
    <w:tbl>
      <w:tblPr>
        <w:tblStyle w:val="PlainTable2"/>
        <w:tblW w:w="0" w:type="auto"/>
        <w:tblLook w:val="04A0" w:firstRow="1" w:lastRow="0" w:firstColumn="1" w:lastColumn="0" w:noHBand="0" w:noVBand="1"/>
      </w:tblPr>
      <w:tblGrid>
        <w:gridCol w:w="2343"/>
        <w:gridCol w:w="2172"/>
        <w:gridCol w:w="2090"/>
        <w:gridCol w:w="2035"/>
      </w:tblGrid>
      <w:tr w:rsidR="00BC61B0" w14:paraId="3314E72C" w14:textId="77777777" w:rsidTr="00BC6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3A350A0" w14:textId="77777777" w:rsidR="00BC61B0" w:rsidRDefault="00BC61B0" w:rsidP="001D37B0"/>
        </w:tc>
        <w:tc>
          <w:tcPr>
            <w:tcW w:w="2640" w:type="dxa"/>
          </w:tcPr>
          <w:p w14:paraId="5B58FA11" w14:textId="77777777" w:rsidR="00BC61B0" w:rsidRDefault="00BC61B0" w:rsidP="001D37B0">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7F7E4666" w14:textId="77777777" w:rsidR="00BC61B0" w:rsidRDefault="00BC61B0" w:rsidP="001D37B0">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A5FAA4C" w14:textId="77777777" w:rsidR="00BC61B0" w:rsidRDefault="00BC61B0" w:rsidP="001D37B0">
            <w:pPr>
              <w:cnfStyle w:val="100000000000" w:firstRow="1" w:lastRow="0" w:firstColumn="0" w:lastColumn="0" w:oddVBand="0" w:evenVBand="0" w:oddHBand="0" w:evenHBand="0" w:firstRowFirstColumn="0" w:firstRowLastColumn="0" w:lastRowFirstColumn="0" w:lastRowLastColumn="0"/>
            </w:pPr>
            <w:r>
              <w:t>df</w:t>
            </w:r>
          </w:p>
        </w:tc>
      </w:tr>
      <w:tr w:rsidR="00BC61B0" w14:paraId="452238C9"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3F55A5A" w14:textId="77777777" w:rsidR="00BC61B0" w:rsidRDefault="00BC61B0" w:rsidP="001D37B0">
            <w:r>
              <w:t>All Samples</w:t>
            </w:r>
          </w:p>
        </w:tc>
        <w:tc>
          <w:tcPr>
            <w:tcW w:w="2640" w:type="dxa"/>
          </w:tcPr>
          <w:p w14:paraId="36980098"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0.67</w:t>
            </w:r>
          </w:p>
        </w:tc>
        <w:tc>
          <w:tcPr>
            <w:tcW w:w="2640" w:type="dxa"/>
          </w:tcPr>
          <w:p w14:paraId="005B8F27"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538F8D07"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539</w:t>
            </w:r>
          </w:p>
        </w:tc>
      </w:tr>
      <w:tr w:rsidR="00BC61B0" w14:paraId="7BA71ADC"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4CE946D1" w14:textId="77777777" w:rsidR="00BC61B0" w:rsidRDefault="00BC61B0" w:rsidP="001D37B0">
            <w:r>
              <w:lastRenderedPageBreak/>
              <w:t>Patients under 15 years</w:t>
            </w:r>
          </w:p>
        </w:tc>
        <w:tc>
          <w:tcPr>
            <w:tcW w:w="2640" w:type="dxa"/>
          </w:tcPr>
          <w:p w14:paraId="2C4EAAED"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0.66</w:t>
            </w:r>
          </w:p>
        </w:tc>
        <w:tc>
          <w:tcPr>
            <w:tcW w:w="2640" w:type="dxa"/>
          </w:tcPr>
          <w:p w14:paraId="61000842"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14:paraId="5949B4BA"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363</w:t>
            </w:r>
          </w:p>
        </w:tc>
      </w:tr>
      <w:tr w:rsidR="00BC61B0" w14:paraId="19746865"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4BE5B36" w14:textId="77777777" w:rsidR="00BC61B0" w:rsidRDefault="00BC61B0" w:rsidP="001D37B0">
            <w:r>
              <w:t>Patients under 10 years</w:t>
            </w:r>
          </w:p>
        </w:tc>
        <w:tc>
          <w:tcPr>
            <w:tcW w:w="2640" w:type="dxa"/>
          </w:tcPr>
          <w:p w14:paraId="25BE1909" w14:textId="77777777" w:rsidR="00BC61B0" w:rsidRDefault="00BC61B0" w:rsidP="00BC61B0">
            <w:pPr>
              <w:cnfStyle w:val="000000100000" w:firstRow="0" w:lastRow="0" w:firstColumn="0" w:lastColumn="0" w:oddVBand="0" w:evenVBand="0" w:oddHBand="1" w:evenHBand="0" w:firstRowFirstColumn="0" w:firstRowLastColumn="0" w:lastRowFirstColumn="0" w:lastRowLastColumn="0"/>
            </w:pPr>
            <w:r>
              <w:t>0.65</w:t>
            </w:r>
          </w:p>
        </w:tc>
        <w:tc>
          <w:tcPr>
            <w:tcW w:w="2640" w:type="dxa"/>
          </w:tcPr>
          <w:p w14:paraId="08D32FC3"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28DBF5E0"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193</w:t>
            </w:r>
          </w:p>
        </w:tc>
      </w:tr>
      <w:tr w:rsidR="00BC61B0" w14:paraId="059F33B3"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21D5B240" w14:textId="77777777" w:rsidR="00BC61B0" w:rsidRDefault="00BC61B0" w:rsidP="001D37B0">
            <w:r>
              <w:t>Patients under 8 years</w:t>
            </w:r>
          </w:p>
        </w:tc>
        <w:tc>
          <w:tcPr>
            <w:tcW w:w="2640" w:type="dxa"/>
          </w:tcPr>
          <w:p w14:paraId="1E2406A3"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0.65</w:t>
            </w:r>
          </w:p>
        </w:tc>
        <w:tc>
          <w:tcPr>
            <w:tcW w:w="2640" w:type="dxa"/>
          </w:tcPr>
          <w:p w14:paraId="671F5655"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14:paraId="383FE0C8"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120</w:t>
            </w:r>
          </w:p>
        </w:tc>
      </w:tr>
      <w:tr w:rsidR="00BC61B0" w14:paraId="12892716"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78F01BD" w14:textId="77777777" w:rsidR="00BC61B0" w:rsidRDefault="00BC61B0" w:rsidP="001D37B0">
            <w:r>
              <w:t>Patients under 6 years</w:t>
            </w:r>
          </w:p>
        </w:tc>
        <w:tc>
          <w:tcPr>
            <w:tcW w:w="2640" w:type="dxa"/>
          </w:tcPr>
          <w:p w14:paraId="544293D7"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0.67</w:t>
            </w:r>
          </w:p>
        </w:tc>
        <w:tc>
          <w:tcPr>
            <w:tcW w:w="2640" w:type="dxa"/>
          </w:tcPr>
          <w:p w14:paraId="192E7354"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260B174A"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62</w:t>
            </w:r>
          </w:p>
        </w:tc>
      </w:tr>
      <w:tr w:rsidR="00BC61B0" w14:paraId="7F7B1E05"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32AD291F" w14:textId="77777777" w:rsidR="00BC61B0" w:rsidRDefault="00BC61B0" w:rsidP="001D37B0">
            <w:r>
              <w:t>Patients under 5 years</w:t>
            </w:r>
          </w:p>
        </w:tc>
        <w:tc>
          <w:tcPr>
            <w:tcW w:w="2640" w:type="dxa"/>
          </w:tcPr>
          <w:p w14:paraId="380F5198"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0.68</w:t>
            </w:r>
          </w:p>
        </w:tc>
        <w:tc>
          <w:tcPr>
            <w:tcW w:w="2640" w:type="dxa"/>
          </w:tcPr>
          <w:p w14:paraId="3EBA0B10"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14:paraId="02472C4C"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40</w:t>
            </w:r>
          </w:p>
        </w:tc>
      </w:tr>
      <w:tr w:rsidR="00BC61B0" w14:paraId="15676F2B"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13BB1C9" w14:textId="77777777" w:rsidR="00BC61B0" w:rsidRDefault="00BC61B0" w:rsidP="001D37B0">
            <w:r>
              <w:t>Patients under 4 years</w:t>
            </w:r>
          </w:p>
        </w:tc>
        <w:tc>
          <w:tcPr>
            <w:tcW w:w="2640" w:type="dxa"/>
          </w:tcPr>
          <w:p w14:paraId="5A204243"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0.53</w:t>
            </w:r>
          </w:p>
        </w:tc>
        <w:tc>
          <w:tcPr>
            <w:tcW w:w="2640" w:type="dxa"/>
          </w:tcPr>
          <w:p w14:paraId="229AE0CE"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2AAEF7DC"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30</w:t>
            </w:r>
          </w:p>
        </w:tc>
      </w:tr>
      <w:tr w:rsidR="00BC61B0" w14:paraId="33593D7D"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3C207999" w14:textId="77777777" w:rsidR="00BC61B0" w:rsidRDefault="00BC61B0" w:rsidP="001D37B0">
            <w:r>
              <w:t>Patients under 3 years</w:t>
            </w:r>
          </w:p>
        </w:tc>
        <w:tc>
          <w:tcPr>
            <w:tcW w:w="2640" w:type="dxa"/>
          </w:tcPr>
          <w:p w14:paraId="44E5A62B"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0.34</w:t>
            </w:r>
          </w:p>
        </w:tc>
        <w:tc>
          <w:tcPr>
            <w:tcW w:w="2640" w:type="dxa"/>
          </w:tcPr>
          <w:p w14:paraId="39249351"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0.17</w:t>
            </w:r>
            <w:r w:rsidR="00C8021E">
              <w:t>4</w:t>
            </w:r>
          </w:p>
        </w:tc>
        <w:tc>
          <w:tcPr>
            <w:tcW w:w="2640" w:type="dxa"/>
          </w:tcPr>
          <w:p w14:paraId="4B346025"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17</w:t>
            </w:r>
          </w:p>
        </w:tc>
      </w:tr>
      <w:tr w:rsidR="00BC61B0" w14:paraId="6CFE969A"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198BA48" w14:textId="77777777" w:rsidR="00BC61B0" w:rsidRDefault="00BC61B0" w:rsidP="001D37B0">
            <w:r>
              <w:t>Patients under 2  years</w:t>
            </w:r>
          </w:p>
        </w:tc>
        <w:tc>
          <w:tcPr>
            <w:tcW w:w="2640" w:type="dxa"/>
          </w:tcPr>
          <w:p w14:paraId="5B2F15C6"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-0.03</w:t>
            </w:r>
          </w:p>
        </w:tc>
        <w:tc>
          <w:tcPr>
            <w:tcW w:w="2640" w:type="dxa"/>
          </w:tcPr>
          <w:p w14:paraId="386340EC"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0.94</w:t>
            </w:r>
            <w:r w:rsidR="00C8021E">
              <w:t>2</w:t>
            </w:r>
          </w:p>
        </w:tc>
        <w:tc>
          <w:tcPr>
            <w:tcW w:w="2640" w:type="dxa"/>
          </w:tcPr>
          <w:p w14:paraId="52BE6391"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7</w:t>
            </w:r>
          </w:p>
        </w:tc>
      </w:tr>
    </w:tbl>
    <w:p w14:paraId="7DE4857B" w14:textId="77777777" w:rsidR="00BC61B0" w:rsidRDefault="00BC61B0" w:rsidP="001D37B0"/>
    <w:p w14:paraId="42E1C37C" w14:textId="77777777" w:rsidR="00C8021E" w:rsidRDefault="00BC61B0" w:rsidP="00C8021E">
      <w:pPr>
        <w:keepNext/>
        <w:jc w:val="center"/>
      </w:pPr>
      <w:r>
        <w:rPr>
          <w:noProof/>
        </w:rPr>
        <w:drawing>
          <wp:inline distT="0" distB="0" distL="0" distR="0" wp14:anchorId="64EDD669" wp14:editId="13475D5A">
            <wp:extent cx="36576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ain-Stem__wm-lh-insula__roi__meanFA__correlation.png"/>
                    <pic:cNvPicPr/>
                  </pic:nvPicPr>
                  <pic:blipFill>
                    <a:blip r:embed="rId39">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14:paraId="6A153300" w14:textId="6A510FF9" w:rsidR="001D37B0" w:rsidRDefault="00C8021E" w:rsidP="00C8021E">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887" w:author="David Mattie" w:date="2019-08-19T08:44:00Z">
        <w:r w:rsidR="002B3FE8">
          <w:rPr>
            <w:noProof/>
          </w:rPr>
          <w:t>30</w:t>
        </w:r>
      </w:ins>
      <w:del w:id="2888" w:author="David Mattie" w:date="2019-08-01T18:20:00Z">
        <w:r w:rsidR="00A72CEF" w:rsidDel="00E7462C">
          <w:rPr>
            <w:noProof/>
          </w:rPr>
          <w:delText>24</w:delText>
        </w:r>
      </w:del>
      <w:r w:rsidR="00E32EA6">
        <w:rPr>
          <w:noProof/>
        </w:rPr>
        <w:fldChar w:fldCharType="end"/>
      </w:r>
      <w:r>
        <w:t xml:space="preserve"> - Brain Stem to wm-lh-insula meanFA correlation with Age</w:t>
      </w:r>
    </w:p>
    <w:p w14:paraId="4A5287BA" w14:textId="77777777" w:rsidR="001D37B0" w:rsidRDefault="001D37B0">
      <w:pPr>
        <w:pStyle w:val="Heading4"/>
        <w:numPr>
          <w:ilvl w:val="3"/>
          <w:numId w:val="2"/>
        </w:numPr>
      </w:pPr>
    </w:p>
    <w:p w14:paraId="5B2DC6A8" w14:textId="77777777" w:rsidR="00C8021E" w:rsidRPr="00C8021E" w:rsidRDefault="00C8021E" w:rsidP="00C8021E">
      <w:pPr>
        <w:pStyle w:val="Heading4"/>
      </w:pPr>
      <w:bookmarkStart w:id="2889" w:name="_Toc17056298"/>
      <w:r w:rsidRPr="00C8021E">
        <w:t>ctx-lh-precentral</w:t>
      </w:r>
      <w:r>
        <w:t xml:space="preserve"> to</w:t>
      </w:r>
      <w:r w:rsidRPr="00C8021E">
        <w:t xml:space="preserve"> wm-lh-precentral</w:t>
      </w:r>
      <w:bookmarkEnd w:id="2889"/>
    </w:p>
    <w:p w14:paraId="062AFDF1" w14:textId="77777777" w:rsidR="00C8021E" w:rsidRDefault="00C8021E" w:rsidP="00C8021E">
      <w:r>
        <w:t>Method: roi</w:t>
      </w:r>
    </w:p>
    <w:p w14:paraId="3A5CB109" w14:textId="77777777" w:rsidR="00C8021E" w:rsidRDefault="00C8021E" w:rsidP="00C8021E">
      <w:r>
        <w:t xml:space="preserve">Measure: </w:t>
      </w:r>
      <w:r w:rsidRPr="00C8021E">
        <w:t>stddevFA</w:t>
      </w:r>
    </w:p>
    <w:p w14:paraId="11007FBD" w14:textId="77777777" w:rsidR="00C8021E" w:rsidRDefault="00C8021E" w:rsidP="00C8021E"/>
    <w:p w14:paraId="5B31247D" w14:textId="77777777" w:rsidR="00C8021E" w:rsidRDefault="00C8021E" w:rsidP="00C8021E">
      <w:r>
        <w:t>Correlation with Age</w:t>
      </w:r>
    </w:p>
    <w:p w14:paraId="0751BD69"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7934F316"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5DC0B22" w14:textId="77777777" w:rsidR="00C8021E" w:rsidRDefault="00C8021E" w:rsidP="00C8021E"/>
        </w:tc>
        <w:tc>
          <w:tcPr>
            <w:tcW w:w="2640" w:type="dxa"/>
          </w:tcPr>
          <w:p w14:paraId="45A3F4B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3DEFD06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41A8A3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49D070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F5E790A" w14:textId="77777777" w:rsidR="00C8021E" w:rsidRDefault="00C8021E" w:rsidP="00C8021E">
            <w:r>
              <w:t>All Samples</w:t>
            </w:r>
          </w:p>
        </w:tc>
        <w:tc>
          <w:tcPr>
            <w:tcW w:w="2640" w:type="dxa"/>
          </w:tcPr>
          <w:p w14:paraId="6656841E"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0.669</w:t>
            </w:r>
          </w:p>
        </w:tc>
        <w:tc>
          <w:tcPr>
            <w:tcW w:w="2640" w:type="dxa"/>
          </w:tcPr>
          <w:p w14:paraId="20176D1C"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DC18877"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541</w:t>
            </w:r>
          </w:p>
        </w:tc>
      </w:tr>
      <w:tr w:rsidR="00C8021E" w14:paraId="7A7B9AB0"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723BAE3" w14:textId="77777777" w:rsidR="00C8021E" w:rsidRDefault="00C8021E" w:rsidP="00C8021E">
            <w:r>
              <w:t>Patients under 15 years</w:t>
            </w:r>
          </w:p>
        </w:tc>
        <w:tc>
          <w:tcPr>
            <w:tcW w:w="2640" w:type="dxa"/>
          </w:tcPr>
          <w:p w14:paraId="10C56F68"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0.679</w:t>
            </w:r>
          </w:p>
        </w:tc>
        <w:tc>
          <w:tcPr>
            <w:tcW w:w="2640" w:type="dxa"/>
          </w:tcPr>
          <w:p w14:paraId="014FB390"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9A8596D"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4E22914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2EA5369" w14:textId="77777777" w:rsidR="00C8021E" w:rsidRDefault="00C8021E" w:rsidP="00C8021E">
            <w:r>
              <w:lastRenderedPageBreak/>
              <w:t>Patients under 10 years</w:t>
            </w:r>
          </w:p>
        </w:tc>
        <w:tc>
          <w:tcPr>
            <w:tcW w:w="2640" w:type="dxa"/>
          </w:tcPr>
          <w:p w14:paraId="228EDE8E"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0.585</w:t>
            </w:r>
          </w:p>
        </w:tc>
        <w:tc>
          <w:tcPr>
            <w:tcW w:w="2640" w:type="dxa"/>
          </w:tcPr>
          <w:p w14:paraId="5DFCA75B"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40AD299F"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3E82114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F2B31F3" w14:textId="77777777" w:rsidR="00C8021E" w:rsidRDefault="00C8021E" w:rsidP="00C8021E">
            <w:r>
              <w:t>Patients under 8 years</w:t>
            </w:r>
          </w:p>
        </w:tc>
        <w:tc>
          <w:tcPr>
            <w:tcW w:w="2640" w:type="dxa"/>
          </w:tcPr>
          <w:p w14:paraId="5727E7C1"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0.590</w:t>
            </w:r>
          </w:p>
        </w:tc>
        <w:tc>
          <w:tcPr>
            <w:tcW w:w="2640" w:type="dxa"/>
          </w:tcPr>
          <w:p w14:paraId="30F2C4F6"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C7ACFC8"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19CD57E5"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EDCF682" w14:textId="77777777" w:rsidR="00C8021E" w:rsidRDefault="00C8021E" w:rsidP="00C8021E">
            <w:r>
              <w:t>Patients under 6 years</w:t>
            </w:r>
          </w:p>
        </w:tc>
        <w:tc>
          <w:tcPr>
            <w:tcW w:w="2640" w:type="dxa"/>
          </w:tcPr>
          <w:p w14:paraId="1DE9916D"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0.631</w:t>
            </w:r>
          </w:p>
        </w:tc>
        <w:tc>
          <w:tcPr>
            <w:tcW w:w="2640" w:type="dxa"/>
          </w:tcPr>
          <w:p w14:paraId="247CBEEB"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0B4F950"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705B18C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5B199E5" w14:textId="77777777" w:rsidR="00C8021E" w:rsidRDefault="00C8021E" w:rsidP="00C8021E">
            <w:r>
              <w:t>Patients under 5 years</w:t>
            </w:r>
          </w:p>
        </w:tc>
        <w:tc>
          <w:tcPr>
            <w:tcW w:w="2640" w:type="dxa"/>
          </w:tcPr>
          <w:p w14:paraId="3969DEC0"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0.618</w:t>
            </w:r>
          </w:p>
        </w:tc>
        <w:tc>
          <w:tcPr>
            <w:tcW w:w="2640" w:type="dxa"/>
          </w:tcPr>
          <w:p w14:paraId="2D934FA2"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0762B234"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31209C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1D28AB8" w14:textId="77777777" w:rsidR="00C8021E" w:rsidRDefault="00C8021E" w:rsidP="00C8021E">
            <w:r>
              <w:t>Patients under 4 years</w:t>
            </w:r>
          </w:p>
        </w:tc>
        <w:tc>
          <w:tcPr>
            <w:tcW w:w="2640" w:type="dxa"/>
          </w:tcPr>
          <w:p w14:paraId="35209B92"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0.589</w:t>
            </w:r>
          </w:p>
        </w:tc>
        <w:tc>
          <w:tcPr>
            <w:tcW w:w="2640" w:type="dxa"/>
          </w:tcPr>
          <w:p w14:paraId="3EFD0B1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0.001</w:t>
            </w:r>
          </w:p>
        </w:tc>
        <w:tc>
          <w:tcPr>
            <w:tcW w:w="2640" w:type="dxa"/>
          </w:tcPr>
          <w:p w14:paraId="0C9ECC58"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45393AA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60E383E" w14:textId="77777777" w:rsidR="00C8021E" w:rsidRDefault="00C8021E" w:rsidP="00C8021E">
            <w:r>
              <w:t>Patients under 3 years</w:t>
            </w:r>
          </w:p>
        </w:tc>
        <w:tc>
          <w:tcPr>
            <w:tcW w:w="2640" w:type="dxa"/>
          </w:tcPr>
          <w:p w14:paraId="0A905C4C"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0.734</w:t>
            </w:r>
          </w:p>
        </w:tc>
        <w:tc>
          <w:tcPr>
            <w:tcW w:w="2640" w:type="dxa"/>
          </w:tcPr>
          <w:p w14:paraId="5F3184C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0.001</w:t>
            </w:r>
          </w:p>
        </w:tc>
        <w:tc>
          <w:tcPr>
            <w:tcW w:w="2640" w:type="dxa"/>
          </w:tcPr>
          <w:p w14:paraId="09C0D1B1"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3FDC417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F8B2FB2" w14:textId="77777777" w:rsidR="00C8021E" w:rsidRDefault="00C8021E" w:rsidP="00C8021E">
            <w:r>
              <w:t>Patients under 2  years</w:t>
            </w:r>
          </w:p>
        </w:tc>
        <w:tc>
          <w:tcPr>
            <w:tcW w:w="2640" w:type="dxa"/>
          </w:tcPr>
          <w:p w14:paraId="59B18725"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0.525</w:t>
            </w:r>
          </w:p>
        </w:tc>
        <w:tc>
          <w:tcPr>
            <w:tcW w:w="2640" w:type="dxa"/>
          </w:tcPr>
          <w:p w14:paraId="0A9A7B3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0.226</w:t>
            </w:r>
          </w:p>
        </w:tc>
        <w:tc>
          <w:tcPr>
            <w:tcW w:w="2640" w:type="dxa"/>
          </w:tcPr>
          <w:p w14:paraId="6375F8F2"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7</w:t>
            </w:r>
          </w:p>
        </w:tc>
      </w:tr>
    </w:tbl>
    <w:p w14:paraId="7FC76A9B" w14:textId="77777777" w:rsidR="00C8021E" w:rsidRDefault="00C8021E" w:rsidP="00C8021E"/>
    <w:p w14:paraId="2051C55B" w14:textId="77777777" w:rsidR="00134984" w:rsidRDefault="00442058" w:rsidP="000D7870">
      <w:pPr>
        <w:jc w:val="center"/>
      </w:pPr>
      <w:r>
        <w:rPr>
          <w:noProof/>
        </w:rPr>
        <w:pict w14:anchorId="33D50C0E">
          <v:shape id="_x0000_i1026" type="#_x0000_t75" alt="ctx-lh-precentral__wm-lh-precentral__roi__stddevFA__correlation" style="width:4in;height:3in;mso-width-percent:0;mso-height-percent:0;mso-width-percent:0;mso-height-percent:0">
            <v:imagedata r:id="rId40" o:title="ctx-lh-precentral__wm-lh-precentral__roi__stddevFA__correlation"/>
          </v:shape>
        </w:pict>
      </w:r>
    </w:p>
    <w:p w14:paraId="7C0CF013" w14:textId="4A0F6D6C" w:rsidR="00C8021E" w:rsidRDefault="00134984" w:rsidP="00134984">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890" w:author="David Mattie" w:date="2019-08-19T08:44:00Z">
        <w:r w:rsidR="002B3FE8">
          <w:rPr>
            <w:noProof/>
          </w:rPr>
          <w:t>31</w:t>
        </w:r>
      </w:ins>
      <w:del w:id="2891" w:author="David Mattie" w:date="2019-08-01T18:20:00Z">
        <w:r w:rsidR="00A72CEF" w:rsidDel="00E7462C">
          <w:rPr>
            <w:noProof/>
          </w:rPr>
          <w:delText>25</w:delText>
        </w:r>
      </w:del>
      <w:r w:rsidR="00E32EA6">
        <w:rPr>
          <w:noProof/>
        </w:rPr>
        <w:fldChar w:fldCharType="end"/>
      </w:r>
      <w:r>
        <w:t xml:space="preserve"> ctx-lh-precentral to wm-lh-precentral stddevFA correlation with age</w:t>
      </w:r>
    </w:p>
    <w:p w14:paraId="1762F5B3" w14:textId="77777777" w:rsidR="00134984" w:rsidRPr="00134984" w:rsidRDefault="00134984" w:rsidP="00134984"/>
    <w:p w14:paraId="4A78A3FA" w14:textId="77777777" w:rsidR="00C8021E" w:rsidRDefault="001D5888" w:rsidP="00C8021E">
      <w:pPr>
        <w:pStyle w:val="Heading4"/>
        <w:numPr>
          <w:ilvl w:val="0"/>
          <w:numId w:val="0"/>
        </w:numPr>
      </w:pPr>
      <w:bookmarkStart w:id="2892" w:name="_Toc17056299"/>
      <w:r>
        <w:t>ctx-rh-precentral to wm-rh-precentral</w:t>
      </w:r>
      <w:bookmarkEnd w:id="2892"/>
    </w:p>
    <w:p w14:paraId="11378065" w14:textId="77777777" w:rsidR="00C8021E" w:rsidRDefault="00C8021E" w:rsidP="00C8021E">
      <w:r>
        <w:t>Method: roi</w:t>
      </w:r>
    </w:p>
    <w:p w14:paraId="19455C9D" w14:textId="77777777" w:rsidR="00C8021E" w:rsidRDefault="00C8021E" w:rsidP="00C8021E">
      <w:r>
        <w:t xml:space="preserve">Measure: </w:t>
      </w:r>
      <w:r w:rsidRPr="00C8021E">
        <w:t>stddevFA</w:t>
      </w:r>
    </w:p>
    <w:p w14:paraId="14FEB62D" w14:textId="77777777" w:rsidR="00C8021E" w:rsidRDefault="00C8021E" w:rsidP="00C8021E"/>
    <w:p w14:paraId="0A9F863C" w14:textId="77777777" w:rsidR="00C8021E" w:rsidRDefault="00C8021E" w:rsidP="00C8021E">
      <w:r>
        <w:t>Correlation with Age</w:t>
      </w:r>
    </w:p>
    <w:p w14:paraId="24ED73E1"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2C854FF4"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4834E89" w14:textId="77777777" w:rsidR="00C8021E" w:rsidRDefault="00C8021E" w:rsidP="00C8021E"/>
        </w:tc>
        <w:tc>
          <w:tcPr>
            <w:tcW w:w="2640" w:type="dxa"/>
          </w:tcPr>
          <w:p w14:paraId="7C68C8C4"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5AEAEFBA"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01FB9B6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7AC05BA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1590A74" w14:textId="77777777" w:rsidR="00C8021E" w:rsidRDefault="00C8021E" w:rsidP="00C8021E">
            <w:r>
              <w:t>All Samples</w:t>
            </w:r>
          </w:p>
        </w:tc>
        <w:tc>
          <w:tcPr>
            <w:tcW w:w="2640" w:type="dxa"/>
          </w:tcPr>
          <w:p w14:paraId="1FF2C136"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0.664</w:t>
            </w:r>
          </w:p>
        </w:tc>
        <w:tc>
          <w:tcPr>
            <w:tcW w:w="2640" w:type="dxa"/>
          </w:tcPr>
          <w:p w14:paraId="3EEAE98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550D4FEF"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7A4AC51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08877EC" w14:textId="77777777" w:rsidR="00C8021E" w:rsidRDefault="00C8021E" w:rsidP="00C8021E">
            <w:r>
              <w:t>Patients under 15 years</w:t>
            </w:r>
          </w:p>
        </w:tc>
        <w:tc>
          <w:tcPr>
            <w:tcW w:w="2640" w:type="dxa"/>
          </w:tcPr>
          <w:p w14:paraId="4E6D6E60"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0.663</w:t>
            </w:r>
          </w:p>
        </w:tc>
        <w:tc>
          <w:tcPr>
            <w:tcW w:w="2640" w:type="dxa"/>
          </w:tcPr>
          <w:p w14:paraId="57304A51"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729FDF69"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6AA0E67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178E10C" w14:textId="77777777" w:rsidR="00C8021E" w:rsidRDefault="00C8021E" w:rsidP="00C8021E">
            <w:r>
              <w:t>Patients under 10 years</w:t>
            </w:r>
          </w:p>
        </w:tc>
        <w:tc>
          <w:tcPr>
            <w:tcW w:w="2640" w:type="dxa"/>
          </w:tcPr>
          <w:p w14:paraId="355E586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0.582</w:t>
            </w:r>
          </w:p>
        </w:tc>
        <w:tc>
          <w:tcPr>
            <w:tcW w:w="2640" w:type="dxa"/>
          </w:tcPr>
          <w:p w14:paraId="7F727FD2"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69E86A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5FFA2F8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9B68B12" w14:textId="77777777" w:rsidR="00C8021E" w:rsidRDefault="00C8021E" w:rsidP="00C8021E">
            <w:r>
              <w:lastRenderedPageBreak/>
              <w:t>Patients under 8 years</w:t>
            </w:r>
          </w:p>
        </w:tc>
        <w:tc>
          <w:tcPr>
            <w:tcW w:w="2640" w:type="dxa"/>
          </w:tcPr>
          <w:p w14:paraId="2B020696"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0.559</w:t>
            </w:r>
          </w:p>
        </w:tc>
        <w:tc>
          <w:tcPr>
            <w:tcW w:w="2640" w:type="dxa"/>
          </w:tcPr>
          <w:p w14:paraId="07C36231"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D9AA007"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5070315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BFDC847" w14:textId="77777777" w:rsidR="00C8021E" w:rsidRDefault="00C8021E" w:rsidP="00C8021E">
            <w:r>
              <w:t>Patients under 6 years</w:t>
            </w:r>
          </w:p>
        </w:tc>
        <w:tc>
          <w:tcPr>
            <w:tcW w:w="2640" w:type="dxa"/>
          </w:tcPr>
          <w:p w14:paraId="71F8FFCA"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0.507</w:t>
            </w:r>
          </w:p>
        </w:tc>
        <w:tc>
          <w:tcPr>
            <w:tcW w:w="2640" w:type="dxa"/>
          </w:tcPr>
          <w:p w14:paraId="7879EAD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7832D05B"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41A8A9D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B20A672" w14:textId="77777777" w:rsidR="00C8021E" w:rsidRDefault="00C8021E" w:rsidP="00C8021E">
            <w:r>
              <w:t>Patients under 5 years</w:t>
            </w:r>
          </w:p>
        </w:tc>
        <w:tc>
          <w:tcPr>
            <w:tcW w:w="2640" w:type="dxa"/>
          </w:tcPr>
          <w:p w14:paraId="2E9E6232"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0.548</w:t>
            </w:r>
          </w:p>
        </w:tc>
        <w:tc>
          <w:tcPr>
            <w:tcW w:w="2640" w:type="dxa"/>
          </w:tcPr>
          <w:p w14:paraId="0D29D888"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9648E02"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70416A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E8838AD" w14:textId="77777777" w:rsidR="00C8021E" w:rsidRDefault="00C8021E" w:rsidP="00C8021E">
            <w:r>
              <w:t>Patients under 4 years</w:t>
            </w:r>
          </w:p>
        </w:tc>
        <w:tc>
          <w:tcPr>
            <w:tcW w:w="2640" w:type="dxa"/>
          </w:tcPr>
          <w:p w14:paraId="4AF33F0E"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0.502</w:t>
            </w:r>
          </w:p>
        </w:tc>
        <w:tc>
          <w:tcPr>
            <w:tcW w:w="2640" w:type="dxa"/>
          </w:tcPr>
          <w:p w14:paraId="70C6DFD0"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0.005</w:t>
            </w:r>
          </w:p>
        </w:tc>
        <w:tc>
          <w:tcPr>
            <w:tcW w:w="2640" w:type="dxa"/>
          </w:tcPr>
          <w:p w14:paraId="188525B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2A1804CF"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02E6ABBD" w14:textId="77777777" w:rsidR="00C8021E" w:rsidRDefault="00C8021E" w:rsidP="00C8021E">
            <w:r>
              <w:t>Patients under 3 years</w:t>
            </w:r>
          </w:p>
        </w:tc>
        <w:tc>
          <w:tcPr>
            <w:tcW w:w="2640" w:type="dxa"/>
          </w:tcPr>
          <w:p w14:paraId="665730AC"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0.672</w:t>
            </w:r>
          </w:p>
        </w:tc>
        <w:tc>
          <w:tcPr>
            <w:tcW w:w="2640" w:type="dxa"/>
          </w:tcPr>
          <w:p w14:paraId="39F32D79"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0.003</w:t>
            </w:r>
          </w:p>
        </w:tc>
        <w:tc>
          <w:tcPr>
            <w:tcW w:w="2640" w:type="dxa"/>
          </w:tcPr>
          <w:p w14:paraId="41245685"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2864BD9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67D4087" w14:textId="77777777" w:rsidR="00C8021E" w:rsidRDefault="00C8021E" w:rsidP="00C8021E">
            <w:r>
              <w:t>Patients under 2  years</w:t>
            </w:r>
          </w:p>
        </w:tc>
        <w:tc>
          <w:tcPr>
            <w:tcW w:w="2640" w:type="dxa"/>
          </w:tcPr>
          <w:p w14:paraId="3E217840"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0.543</w:t>
            </w:r>
          </w:p>
        </w:tc>
        <w:tc>
          <w:tcPr>
            <w:tcW w:w="2640" w:type="dxa"/>
          </w:tcPr>
          <w:p w14:paraId="250EF6CF"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0.208</w:t>
            </w:r>
          </w:p>
        </w:tc>
        <w:tc>
          <w:tcPr>
            <w:tcW w:w="2640" w:type="dxa"/>
          </w:tcPr>
          <w:p w14:paraId="4A1F2895"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7</w:t>
            </w:r>
          </w:p>
        </w:tc>
      </w:tr>
    </w:tbl>
    <w:p w14:paraId="3BCAEF93" w14:textId="77777777" w:rsidR="00C8021E" w:rsidRDefault="00C8021E" w:rsidP="00C8021E"/>
    <w:p w14:paraId="7355B570" w14:textId="77777777" w:rsidR="00134984" w:rsidRDefault="00442058" w:rsidP="00134984">
      <w:pPr>
        <w:keepNext/>
        <w:jc w:val="center"/>
      </w:pPr>
      <w:r>
        <w:rPr>
          <w:noProof/>
        </w:rPr>
        <w:pict w14:anchorId="1525E8DF">
          <v:shape id="_x0000_i1027" type="#_x0000_t75" alt="ctx-rh-precentral__wm-rh-precentral__roi__stddevFA__correlation" style="width:4in;height:3in;mso-width-percent:0;mso-height-percent:0;mso-width-percent:0;mso-height-percent:0">
            <v:imagedata r:id="rId41" o:title="ctx-rh-precentral__wm-rh-precentral__roi__stddevFA__correlation"/>
          </v:shape>
        </w:pict>
      </w:r>
    </w:p>
    <w:p w14:paraId="3A1E7E20" w14:textId="5FC57038" w:rsidR="00134984" w:rsidRDefault="00134984" w:rsidP="00134984">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893" w:author="David Mattie" w:date="2019-08-19T08:44:00Z">
        <w:r w:rsidR="002B3FE8">
          <w:rPr>
            <w:noProof/>
          </w:rPr>
          <w:t>32</w:t>
        </w:r>
      </w:ins>
      <w:del w:id="2894" w:author="David Mattie" w:date="2019-08-01T18:20:00Z">
        <w:r w:rsidR="00A72CEF" w:rsidDel="00E7462C">
          <w:rPr>
            <w:noProof/>
          </w:rPr>
          <w:delText>26</w:delText>
        </w:r>
      </w:del>
      <w:r w:rsidR="00E32EA6">
        <w:rPr>
          <w:noProof/>
        </w:rPr>
        <w:fldChar w:fldCharType="end"/>
      </w:r>
      <w:r>
        <w:t xml:space="preserve"> ctx-</w:t>
      </w:r>
      <w:ins w:id="2895" w:author="David Mattie" w:date="2019-08-12T09:19:00Z">
        <w:r w:rsidR="00BC26C4">
          <w:t>r</w:t>
        </w:r>
      </w:ins>
      <w:del w:id="2896" w:author="David Mattie" w:date="2019-08-12T09:19:00Z">
        <w:r w:rsidDel="00BC26C4">
          <w:delText>l</w:delText>
        </w:r>
      </w:del>
      <w:r>
        <w:t>h-precentral to w-rh-precentral stddevFA correlation with Age</w:t>
      </w:r>
    </w:p>
    <w:p w14:paraId="3ED975F4" w14:textId="77777777" w:rsidR="00C8021E" w:rsidRDefault="00C8021E" w:rsidP="00C8021E">
      <w:pPr>
        <w:pStyle w:val="Heading4"/>
        <w:numPr>
          <w:ilvl w:val="0"/>
          <w:numId w:val="0"/>
        </w:numPr>
      </w:pPr>
    </w:p>
    <w:p w14:paraId="378EF3CC" w14:textId="77777777" w:rsidR="00C8021E" w:rsidRDefault="00C8021E" w:rsidP="00C8021E">
      <w:pPr>
        <w:pStyle w:val="Heading4"/>
        <w:numPr>
          <w:ilvl w:val="0"/>
          <w:numId w:val="0"/>
        </w:numPr>
      </w:pPr>
    </w:p>
    <w:p w14:paraId="022BB101" w14:textId="77777777" w:rsidR="00C8021E" w:rsidRDefault="00C8021E" w:rsidP="00C8021E">
      <w:pPr>
        <w:pStyle w:val="Heading4"/>
        <w:numPr>
          <w:ilvl w:val="0"/>
          <w:numId w:val="0"/>
        </w:numPr>
      </w:pPr>
      <w:bookmarkStart w:id="2897" w:name="_Toc17056300"/>
      <w:r w:rsidRPr="00C8021E">
        <w:t>Brain-Stem</w:t>
      </w:r>
      <w:r w:rsidR="001D5888">
        <w:t xml:space="preserve"> to </w:t>
      </w:r>
      <w:r w:rsidRPr="00C8021E">
        <w:t>ctx-lh-superiorfrontal</w:t>
      </w:r>
      <w:bookmarkEnd w:id="2897"/>
    </w:p>
    <w:p w14:paraId="6132294F" w14:textId="77777777" w:rsidR="00C8021E" w:rsidRDefault="00C8021E" w:rsidP="00C8021E">
      <w:r>
        <w:t>Method: roi</w:t>
      </w:r>
    </w:p>
    <w:p w14:paraId="5C67B383" w14:textId="77777777" w:rsidR="00C8021E" w:rsidRDefault="00C8021E" w:rsidP="00C8021E">
      <w:r>
        <w:t xml:space="preserve">Measure: </w:t>
      </w:r>
      <w:r w:rsidR="001D5888">
        <w:t>meanFA</w:t>
      </w:r>
    </w:p>
    <w:p w14:paraId="115E8415" w14:textId="77777777" w:rsidR="00C8021E" w:rsidRDefault="00C8021E" w:rsidP="00C8021E"/>
    <w:p w14:paraId="71FDC4C9" w14:textId="77777777" w:rsidR="00C8021E" w:rsidRDefault="00C8021E" w:rsidP="00C8021E">
      <w:r>
        <w:t>Correlation with Age</w:t>
      </w:r>
    </w:p>
    <w:p w14:paraId="2F7344D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1C7759E4"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249C48" w14:textId="77777777" w:rsidR="00C8021E" w:rsidRDefault="00C8021E" w:rsidP="00C8021E"/>
        </w:tc>
        <w:tc>
          <w:tcPr>
            <w:tcW w:w="2640" w:type="dxa"/>
          </w:tcPr>
          <w:p w14:paraId="3B8C6E7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1577A6D3"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A47B85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73FED6F"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9C03E78" w14:textId="77777777" w:rsidR="00C8021E" w:rsidRDefault="00C8021E" w:rsidP="00C8021E">
            <w:r>
              <w:t>All Samples</w:t>
            </w:r>
          </w:p>
        </w:tc>
        <w:tc>
          <w:tcPr>
            <w:tcW w:w="2640" w:type="dxa"/>
          </w:tcPr>
          <w:p w14:paraId="4F2955BD"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0.656</w:t>
            </w:r>
          </w:p>
        </w:tc>
        <w:tc>
          <w:tcPr>
            <w:tcW w:w="2640" w:type="dxa"/>
          </w:tcPr>
          <w:p w14:paraId="7FCB0CD2"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BB7DA56"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538</w:t>
            </w:r>
          </w:p>
        </w:tc>
      </w:tr>
      <w:tr w:rsidR="00C8021E" w14:paraId="51E2618B"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A848D25" w14:textId="77777777" w:rsidR="00C8021E" w:rsidRDefault="00C8021E" w:rsidP="00C8021E">
            <w:r>
              <w:t>Patients under 15 years</w:t>
            </w:r>
          </w:p>
        </w:tc>
        <w:tc>
          <w:tcPr>
            <w:tcW w:w="2640" w:type="dxa"/>
          </w:tcPr>
          <w:p w14:paraId="4A27ABC4"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0.607</w:t>
            </w:r>
          </w:p>
        </w:tc>
        <w:tc>
          <w:tcPr>
            <w:tcW w:w="2640" w:type="dxa"/>
          </w:tcPr>
          <w:p w14:paraId="6EF56A9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8084F98"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362</w:t>
            </w:r>
          </w:p>
        </w:tc>
      </w:tr>
      <w:tr w:rsidR="00C8021E" w14:paraId="28FE3FF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C4FDD7" w14:textId="77777777" w:rsidR="00C8021E" w:rsidRDefault="00C8021E" w:rsidP="00C8021E">
            <w:r>
              <w:t>Patients under 10 years</w:t>
            </w:r>
          </w:p>
        </w:tc>
        <w:tc>
          <w:tcPr>
            <w:tcW w:w="2640" w:type="dxa"/>
          </w:tcPr>
          <w:p w14:paraId="444B13F8"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0.577</w:t>
            </w:r>
          </w:p>
        </w:tc>
        <w:tc>
          <w:tcPr>
            <w:tcW w:w="2640" w:type="dxa"/>
          </w:tcPr>
          <w:p w14:paraId="0F49FC78"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467463C"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192</w:t>
            </w:r>
          </w:p>
        </w:tc>
      </w:tr>
      <w:tr w:rsidR="00C8021E" w14:paraId="4554440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CE7D9B7" w14:textId="77777777" w:rsidR="00C8021E" w:rsidRDefault="00C8021E" w:rsidP="00C8021E">
            <w:r>
              <w:lastRenderedPageBreak/>
              <w:t>Patients under 8 years</w:t>
            </w:r>
          </w:p>
        </w:tc>
        <w:tc>
          <w:tcPr>
            <w:tcW w:w="2640" w:type="dxa"/>
          </w:tcPr>
          <w:p w14:paraId="2598212A"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0.518</w:t>
            </w:r>
          </w:p>
        </w:tc>
        <w:tc>
          <w:tcPr>
            <w:tcW w:w="2640" w:type="dxa"/>
          </w:tcPr>
          <w:p w14:paraId="583D205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3C0FCDBB"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4391276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CC2396D" w14:textId="77777777" w:rsidR="00C8021E" w:rsidRDefault="00C8021E" w:rsidP="00C8021E">
            <w:r>
              <w:t>Patients under 6 years</w:t>
            </w:r>
          </w:p>
        </w:tc>
        <w:tc>
          <w:tcPr>
            <w:tcW w:w="2640" w:type="dxa"/>
          </w:tcPr>
          <w:p w14:paraId="5221DA9F"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0.468</w:t>
            </w:r>
          </w:p>
        </w:tc>
        <w:tc>
          <w:tcPr>
            <w:tcW w:w="2640" w:type="dxa"/>
          </w:tcPr>
          <w:p w14:paraId="77CCDF4C"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99F6923"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424CDD29"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2A0688A" w14:textId="77777777" w:rsidR="00C8021E" w:rsidRDefault="00C8021E" w:rsidP="00C8021E">
            <w:r>
              <w:t>Patients under 5 years</w:t>
            </w:r>
          </w:p>
        </w:tc>
        <w:tc>
          <w:tcPr>
            <w:tcW w:w="2640" w:type="dxa"/>
          </w:tcPr>
          <w:p w14:paraId="4ED747BB"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0.654</w:t>
            </w:r>
          </w:p>
        </w:tc>
        <w:tc>
          <w:tcPr>
            <w:tcW w:w="2640" w:type="dxa"/>
          </w:tcPr>
          <w:p w14:paraId="33E7A35B"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872AC67"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2B974A2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9CD3D65" w14:textId="77777777" w:rsidR="00C8021E" w:rsidRDefault="00C8021E" w:rsidP="00C8021E">
            <w:r>
              <w:t>Patients under 4 years</w:t>
            </w:r>
          </w:p>
        </w:tc>
        <w:tc>
          <w:tcPr>
            <w:tcW w:w="2640" w:type="dxa"/>
          </w:tcPr>
          <w:p w14:paraId="71B91AD0"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0.575</w:t>
            </w:r>
          </w:p>
        </w:tc>
        <w:tc>
          <w:tcPr>
            <w:tcW w:w="2640" w:type="dxa"/>
          </w:tcPr>
          <w:p w14:paraId="65469692"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0.001</w:t>
            </w:r>
          </w:p>
        </w:tc>
        <w:tc>
          <w:tcPr>
            <w:tcW w:w="2640" w:type="dxa"/>
          </w:tcPr>
          <w:p w14:paraId="600B465D"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0E9E820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603C6DA" w14:textId="77777777" w:rsidR="00C8021E" w:rsidRDefault="00C8021E" w:rsidP="00C8021E">
            <w:r>
              <w:t>Patients under 3 years</w:t>
            </w:r>
          </w:p>
        </w:tc>
        <w:tc>
          <w:tcPr>
            <w:tcW w:w="2640" w:type="dxa"/>
          </w:tcPr>
          <w:p w14:paraId="39F0847E"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0.349</w:t>
            </w:r>
          </w:p>
        </w:tc>
        <w:tc>
          <w:tcPr>
            <w:tcW w:w="2640" w:type="dxa"/>
          </w:tcPr>
          <w:p w14:paraId="5B17B3C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0.169</w:t>
            </w:r>
          </w:p>
        </w:tc>
        <w:tc>
          <w:tcPr>
            <w:tcW w:w="2640" w:type="dxa"/>
          </w:tcPr>
          <w:p w14:paraId="3759E477"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6F4A25B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1EEDD05" w14:textId="77777777" w:rsidR="00C8021E" w:rsidRDefault="00C8021E" w:rsidP="00C8021E">
            <w:r>
              <w:t>Patients under 2  years</w:t>
            </w:r>
          </w:p>
        </w:tc>
        <w:tc>
          <w:tcPr>
            <w:tcW w:w="2640" w:type="dxa"/>
          </w:tcPr>
          <w:p w14:paraId="73A1F58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0.296</w:t>
            </w:r>
          </w:p>
        </w:tc>
        <w:tc>
          <w:tcPr>
            <w:tcW w:w="2640" w:type="dxa"/>
          </w:tcPr>
          <w:p w14:paraId="27557831"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0.520</w:t>
            </w:r>
          </w:p>
        </w:tc>
        <w:tc>
          <w:tcPr>
            <w:tcW w:w="2640" w:type="dxa"/>
          </w:tcPr>
          <w:p w14:paraId="14F0A72D"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7</w:t>
            </w:r>
          </w:p>
        </w:tc>
      </w:tr>
    </w:tbl>
    <w:p w14:paraId="0A96ACF0" w14:textId="77777777" w:rsidR="00C8021E" w:rsidRDefault="00C8021E" w:rsidP="00C8021E"/>
    <w:p w14:paraId="51752E9B" w14:textId="77777777" w:rsidR="00134984" w:rsidRDefault="00442058" w:rsidP="00134984">
      <w:pPr>
        <w:keepNext/>
        <w:jc w:val="center"/>
      </w:pPr>
      <w:r>
        <w:rPr>
          <w:noProof/>
        </w:rPr>
        <w:pict w14:anchorId="0348709C">
          <v:shape id="_x0000_i1028" type="#_x0000_t75" alt="Brain-Stem__ctx-lh-superiorfrontal__roi__meanFA__correlation" style="width:4in;height:3in;mso-width-percent:0;mso-height-percent:0;mso-width-percent:0;mso-height-percent:0">
            <v:imagedata r:id="rId42" o:title="Brain-Stem__ctx-lh-superiorfrontal__roi__meanFA__correlation"/>
          </v:shape>
        </w:pict>
      </w:r>
    </w:p>
    <w:p w14:paraId="1789CBB9" w14:textId="7DCD210A" w:rsidR="00134984" w:rsidRDefault="00134984" w:rsidP="00134984">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898" w:author="David Mattie" w:date="2019-08-19T08:44:00Z">
        <w:r w:rsidR="002B3FE8">
          <w:rPr>
            <w:noProof/>
          </w:rPr>
          <w:t>33</w:t>
        </w:r>
      </w:ins>
      <w:del w:id="2899" w:author="David Mattie" w:date="2019-08-01T18:20:00Z">
        <w:r w:rsidR="00A72CEF" w:rsidDel="00E7462C">
          <w:rPr>
            <w:noProof/>
          </w:rPr>
          <w:delText>27</w:delText>
        </w:r>
      </w:del>
      <w:r w:rsidR="00E32EA6">
        <w:rPr>
          <w:noProof/>
        </w:rPr>
        <w:fldChar w:fldCharType="end"/>
      </w:r>
      <w:r>
        <w:t xml:space="preserve"> Brain-Stem to ctx-lh-superiorfrontal meanFA correlation wth age</w:t>
      </w:r>
    </w:p>
    <w:p w14:paraId="1C5942C3" w14:textId="77777777" w:rsidR="00C8021E" w:rsidRDefault="00C8021E" w:rsidP="00C8021E">
      <w:pPr>
        <w:pStyle w:val="Heading4"/>
        <w:numPr>
          <w:ilvl w:val="0"/>
          <w:numId w:val="0"/>
        </w:numPr>
      </w:pPr>
    </w:p>
    <w:p w14:paraId="2763026A" w14:textId="77777777" w:rsidR="00C8021E" w:rsidRDefault="00C8021E" w:rsidP="00C8021E">
      <w:pPr>
        <w:pStyle w:val="Heading4"/>
        <w:numPr>
          <w:ilvl w:val="0"/>
          <w:numId w:val="0"/>
        </w:numPr>
      </w:pPr>
    </w:p>
    <w:p w14:paraId="1C60729A" w14:textId="77777777" w:rsidR="00C8021E" w:rsidRDefault="001D5888" w:rsidP="00C8021E">
      <w:pPr>
        <w:pStyle w:val="Heading4"/>
        <w:numPr>
          <w:ilvl w:val="0"/>
          <w:numId w:val="0"/>
        </w:numPr>
      </w:pPr>
      <w:bookmarkStart w:id="2900" w:name="_Toc17056301"/>
      <w:r>
        <w:t xml:space="preserve">Brain-Stem to </w:t>
      </w:r>
      <w:r w:rsidR="00C8021E" w:rsidRPr="00C8021E">
        <w:t>wm-lh-superiorfrontal</w:t>
      </w:r>
      <w:bookmarkEnd w:id="2900"/>
    </w:p>
    <w:p w14:paraId="3B194C79" w14:textId="77777777" w:rsidR="00C8021E" w:rsidRDefault="00C8021E" w:rsidP="00C8021E">
      <w:r>
        <w:t>Method: roi</w:t>
      </w:r>
    </w:p>
    <w:p w14:paraId="54977F38" w14:textId="77777777" w:rsidR="00C8021E" w:rsidRDefault="00C8021E" w:rsidP="00C8021E">
      <w:r>
        <w:t xml:space="preserve">Measure: </w:t>
      </w:r>
      <w:r w:rsidR="001D5888">
        <w:t>meanFA</w:t>
      </w:r>
    </w:p>
    <w:p w14:paraId="52F86933" w14:textId="77777777" w:rsidR="00C8021E" w:rsidRDefault="00C8021E" w:rsidP="00C8021E"/>
    <w:p w14:paraId="1EE8ABE9" w14:textId="77777777" w:rsidR="00C8021E" w:rsidRDefault="00C8021E" w:rsidP="00C8021E">
      <w:r>
        <w:t>Correlation with Age</w:t>
      </w:r>
    </w:p>
    <w:p w14:paraId="5F17D013"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C5AEE08"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F965F37" w14:textId="77777777" w:rsidR="00C8021E" w:rsidRDefault="00C8021E" w:rsidP="00C8021E"/>
        </w:tc>
        <w:tc>
          <w:tcPr>
            <w:tcW w:w="2640" w:type="dxa"/>
          </w:tcPr>
          <w:p w14:paraId="36CF938D"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545C688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7822065C"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1DAC177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76A976D" w14:textId="77777777" w:rsidR="00C8021E" w:rsidRDefault="00C8021E" w:rsidP="00C8021E">
            <w:r>
              <w:t>All Samples</w:t>
            </w:r>
          </w:p>
        </w:tc>
        <w:tc>
          <w:tcPr>
            <w:tcW w:w="2640" w:type="dxa"/>
          </w:tcPr>
          <w:p w14:paraId="2F40075E"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0.654</w:t>
            </w:r>
          </w:p>
        </w:tc>
        <w:tc>
          <w:tcPr>
            <w:tcW w:w="2640" w:type="dxa"/>
          </w:tcPr>
          <w:p w14:paraId="466761A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71A794C"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539</w:t>
            </w:r>
          </w:p>
        </w:tc>
      </w:tr>
      <w:tr w:rsidR="00C8021E" w14:paraId="6675710A"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E0D6601" w14:textId="77777777" w:rsidR="00C8021E" w:rsidRDefault="00C8021E" w:rsidP="00C8021E">
            <w:r>
              <w:t>Patients under 15 years</w:t>
            </w:r>
          </w:p>
        </w:tc>
        <w:tc>
          <w:tcPr>
            <w:tcW w:w="2640" w:type="dxa"/>
          </w:tcPr>
          <w:p w14:paraId="130F2788"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0.612</w:t>
            </w:r>
          </w:p>
        </w:tc>
        <w:tc>
          <w:tcPr>
            <w:tcW w:w="2640" w:type="dxa"/>
          </w:tcPr>
          <w:p w14:paraId="476C46ED"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FE9C69E"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362</w:t>
            </w:r>
          </w:p>
        </w:tc>
      </w:tr>
      <w:tr w:rsidR="00C8021E" w14:paraId="5049A7B7"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27E7E13" w14:textId="77777777" w:rsidR="00C8021E" w:rsidRDefault="00C8021E" w:rsidP="00C8021E">
            <w:r>
              <w:t>Patients under 10 years</w:t>
            </w:r>
          </w:p>
        </w:tc>
        <w:tc>
          <w:tcPr>
            <w:tcW w:w="2640" w:type="dxa"/>
          </w:tcPr>
          <w:p w14:paraId="09B778E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0.592</w:t>
            </w:r>
          </w:p>
        </w:tc>
        <w:tc>
          <w:tcPr>
            <w:tcW w:w="2640" w:type="dxa"/>
          </w:tcPr>
          <w:p w14:paraId="5EA5A26F"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35573D7"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192</w:t>
            </w:r>
          </w:p>
        </w:tc>
      </w:tr>
      <w:tr w:rsidR="00C8021E" w14:paraId="0518AF6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4B4028E" w14:textId="77777777" w:rsidR="00C8021E" w:rsidRDefault="00C8021E" w:rsidP="00C8021E">
            <w:r>
              <w:lastRenderedPageBreak/>
              <w:t>Patients under 8 years</w:t>
            </w:r>
          </w:p>
        </w:tc>
        <w:tc>
          <w:tcPr>
            <w:tcW w:w="2640" w:type="dxa"/>
          </w:tcPr>
          <w:p w14:paraId="78D2CAB6"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0.561</w:t>
            </w:r>
          </w:p>
        </w:tc>
        <w:tc>
          <w:tcPr>
            <w:tcW w:w="2640" w:type="dxa"/>
          </w:tcPr>
          <w:p w14:paraId="49B7B31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275F10E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11D84F5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F0D1C4B" w14:textId="77777777" w:rsidR="00C8021E" w:rsidRDefault="00C8021E" w:rsidP="00C8021E">
            <w:r>
              <w:t>Patients under 6 years</w:t>
            </w:r>
          </w:p>
        </w:tc>
        <w:tc>
          <w:tcPr>
            <w:tcW w:w="2640" w:type="dxa"/>
          </w:tcPr>
          <w:p w14:paraId="55032CFB"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0.541</w:t>
            </w:r>
          </w:p>
        </w:tc>
        <w:tc>
          <w:tcPr>
            <w:tcW w:w="2640" w:type="dxa"/>
          </w:tcPr>
          <w:p w14:paraId="75E17AD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6317166"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20183CB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2697F8C" w14:textId="77777777" w:rsidR="00C8021E" w:rsidRDefault="00C8021E" w:rsidP="00C8021E">
            <w:r>
              <w:t>Patients under 5 years</w:t>
            </w:r>
          </w:p>
        </w:tc>
        <w:tc>
          <w:tcPr>
            <w:tcW w:w="2640" w:type="dxa"/>
          </w:tcPr>
          <w:p w14:paraId="144EF2C2"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0.697</w:t>
            </w:r>
          </w:p>
        </w:tc>
        <w:tc>
          <w:tcPr>
            <w:tcW w:w="2640" w:type="dxa"/>
          </w:tcPr>
          <w:p w14:paraId="33C3A83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7419E2A1"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643D0414"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CDE06A1" w14:textId="77777777" w:rsidR="00C8021E" w:rsidRDefault="00C8021E" w:rsidP="00C8021E">
            <w:r>
              <w:t>Patients under 4 years</w:t>
            </w:r>
          </w:p>
        </w:tc>
        <w:tc>
          <w:tcPr>
            <w:tcW w:w="2640" w:type="dxa"/>
          </w:tcPr>
          <w:p w14:paraId="4CB139A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0.612</w:t>
            </w:r>
          </w:p>
        </w:tc>
        <w:tc>
          <w:tcPr>
            <w:tcW w:w="2640" w:type="dxa"/>
          </w:tcPr>
          <w:p w14:paraId="45FCF25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3E8C79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50835C8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3D25D84" w14:textId="77777777" w:rsidR="00C8021E" w:rsidRDefault="00C8021E" w:rsidP="00C8021E">
            <w:r>
              <w:t>Patients under 3 years</w:t>
            </w:r>
          </w:p>
        </w:tc>
        <w:tc>
          <w:tcPr>
            <w:tcW w:w="2640" w:type="dxa"/>
          </w:tcPr>
          <w:p w14:paraId="085A5A2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0.428</w:t>
            </w:r>
          </w:p>
        </w:tc>
        <w:tc>
          <w:tcPr>
            <w:tcW w:w="2640" w:type="dxa"/>
          </w:tcPr>
          <w:p w14:paraId="0D419C22"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0.083</w:t>
            </w:r>
          </w:p>
        </w:tc>
        <w:tc>
          <w:tcPr>
            <w:tcW w:w="2640" w:type="dxa"/>
          </w:tcPr>
          <w:p w14:paraId="290F718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E06EF2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A826783" w14:textId="77777777" w:rsidR="00C8021E" w:rsidRDefault="00C8021E" w:rsidP="00C8021E">
            <w:r>
              <w:t>Patients under 2  years</w:t>
            </w:r>
          </w:p>
        </w:tc>
        <w:tc>
          <w:tcPr>
            <w:tcW w:w="2640" w:type="dxa"/>
          </w:tcPr>
          <w:p w14:paraId="57C9E1B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0.260</w:t>
            </w:r>
          </w:p>
        </w:tc>
        <w:tc>
          <w:tcPr>
            <w:tcW w:w="2640" w:type="dxa"/>
          </w:tcPr>
          <w:p w14:paraId="76E4C3C7"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0.573</w:t>
            </w:r>
          </w:p>
        </w:tc>
        <w:tc>
          <w:tcPr>
            <w:tcW w:w="2640" w:type="dxa"/>
          </w:tcPr>
          <w:p w14:paraId="4137A021"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14:paraId="3B106FFF" w14:textId="77777777" w:rsidR="001D5888" w:rsidRDefault="00442058" w:rsidP="001D5888">
      <w:pPr>
        <w:keepNext/>
        <w:jc w:val="center"/>
      </w:pPr>
      <w:r>
        <w:rPr>
          <w:noProof/>
        </w:rPr>
        <w:pict w14:anchorId="725C4477">
          <v:shape id="_x0000_i1029" type="#_x0000_t75" alt="Brain-Stem__wm-lh-superiorfrontal__roi__meanFA__correlation" style="width:4in;height:3in;mso-width-percent:0;mso-height-percent:0;mso-width-percent:0;mso-height-percent:0">
            <v:imagedata r:id="rId43" o:title="Brain-Stem__wm-lh-superiorfrontal__roi__meanFA__correlation"/>
          </v:shape>
        </w:pict>
      </w:r>
    </w:p>
    <w:p w14:paraId="00A56D85" w14:textId="24F2F98B" w:rsidR="00C8021E" w:rsidRDefault="001D5888" w:rsidP="001D5888">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901" w:author="David Mattie" w:date="2019-08-19T08:44:00Z">
        <w:r w:rsidR="002B3FE8">
          <w:rPr>
            <w:noProof/>
          </w:rPr>
          <w:t>34</w:t>
        </w:r>
      </w:ins>
      <w:del w:id="2902" w:author="David Mattie" w:date="2019-08-01T18:20:00Z">
        <w:r w:rsidR="00A72CEF" w:rsidDel="00E7462C">
          <w:rPr>
            <w:noProof/>
          </w:rPr>
          <w:delText>28</w:delText>
        </w:r>
      </w:del>
      <w:r w:rsidR="00E32EA6">
        <w:rPr>
          <w:noProof/>
        </w:rPr>
        <w:fldChar w:fldCharType="end"/>
      </w:r>
      <w:r>
        <w:t xml:space="preserve"> Brain-Stem to wm-lh-superiorfrontal meanFA correlation with age</w:t>
      </w:r>
    </w:p>
    <w:p w14:paraId="65673FA9" w14:textId="77777777" w:rsidR="00C8021E" w:rsidRDefault="00C8021E" w:rsidP="00C8021E">
      <w:pPr>
        <w:pStyle w:val="Heading4"/>
        <w:numPr>
          <w:ilvl w:val="0"/>
          <w:numId w:val="0"/>
        </w:numPr>
      </w:pPr>
    </w:p>
    <w:p w14:paraId="45022703" w14:textId="77777777" w:rsidR="00C8021E" w:rsidRDefault="00C8021E" w:rsidP="00C8021E">
      <w:pPr>
        <w:pStyle w:val="Heading4"/>
        <w:numPr>
          <w:ilvl w:val="0"/>
          <w:numId w:val="0"/>
        </w:numPr>
      </w:pPr>
    </w:p>
    <w:p w14:paraId="7E9F839D" w14:textId="77777777" w:rsidR="00C8021E" w:rsidRDefault="00C8021E" w:rsidP="00C8021E">
      <w:pPr>
        <w:pStyle w:val="Heading4"/>
        <w:numPr>
          <w:ilvl w:val="0"/>
          <w:numId w:val="0"/>
        </w:numPr>
      </w:pPr>
      <w:bookmarkStart w:id="2903" w:name="_Toc17056302"/>
      <w:r w:rsidRPr="00C8021E">
        <w:t>Brain-Stem</w:t>
      </w:r>
      <w:r w:rsidR="001D5888">
        <w:t xml:space="preserve"> to </w:t>
      </w:r>
      <w:r w:rsidRPr="00C8021E">
        <w:t>Left-VentralDC</w:t>
      </w:r>
      <w:bookmarkEnd w:id="2903"/>
    </w:p>
    <w:p w14:paraId="488922F5" w14:textId="77777777" w:rsidR="00C8021E" w:rsidRDefault="00C8021E" w:rsidP="00C8021E">
      <w:r>
        <w:t>Method: roi</w:t>
      </w:r>
    </w:p>
    <w:p w14:paraId="500EF3D5" w14:textId="77777777" w:rsidR="00C8021E" w:rsidRDefault="00C8021E" w:rsidP="00C8021E">
      <w:r>
        <w:t xml:space="preserve">Measure: </w:t>
      </w:r>
      <w:r w:rsidR="001D5888">
        <w:t>meanFA</w:t>
      </w:r>
    </w:p>
    <w:p w14:paraId="68AD229F" w14:textId="77777777" w:rsidR="00C8021E" w:rsidRDefault="00C8021E" w:rsidP="00C8021E"/>
    <w:p w14:paraId="55160B59" w14:textId="77777777" w:rsidR="00C8021E" w:rsidRDefault="00C8021E" w:rsidP="00C8021E">
      <w:r>
        <w:t>Correlation with Age</w:t>
      </w:r>
    </w:p>
    <w:p w14:paraId="49BE2A27"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16366E03"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F63E553" w14:textId="77777777" w:rsidR="00C8021E" w:rsidRDefault="00C8021E" w:rsidP="00C8021E"/>
        </w:tc>
        <w:tc>
          <w:tcPr>
            <w:tcW w:w="2640" w:type="dxa"/>
          </w:tcPr>
          <w:p w14:paraId="56615BBF"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700989DF"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8FB27E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561B1C7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1271932" w14:textId="77777777" w:rsidR="00C8021E" w:rsidRDefault="00C8021E" w:rsidP="00C8021E">
            <w:r>
              <w:t>All Samples</w:t>
            </w:r>
          </w:p>
        </w:tc>
        <w:tc>
          <w:tcPr>
            <w:tcW w:w="2640" w:type="dxa"/>
          </w:tcPr>
          <w:p w14:paraId="13FE5E2C"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0.653</w:t>
            </w:r>
          </w:p>
        </w:tc>
        <w:tc>
          <w:tcPr>
            <w:tcW w:w="2640" w:type="dxa"/>
          </w:tcPr>
          <w:p w14:paraId="206F6AA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D5AF94E"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66C71CD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920209A" w14:textId="77777777" w:rsidR="00C8021E" w:rsidRDefault="00C8021E" w:rsidP="00C8021E">
            <w:r>
              <w:t>Patients under 15 years</w:t>
            </w:r>
          </w:p>
        </w:tc>
        <w:tc>
          <w:tcPr>
            <w:tcW w:w="2640" w:type="dxa"/>
          </w:tcPr>
          <w:p w14:paraId="108F9B33"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0.655</w:t>
            </w:r>
          </w:p>
        </w:tc>
        <w:tc>
          <w:tcPr>
            <w:tcW w:w="2640" w:type="dxa"/>
          </w:tcPr>
          <w:p w14:paraId="7041B28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236B4F1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11109F8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FA985D8" w14:textId="77777777" w:rsidR="00C8021E" w:rsidRDefault="00C8021E" w:rsidP="00C8021E">
            <w:r>
              <w:t>Patients under 10 years</w:t>
            </w:r>
          </w:p>
        </w:tc>
        <w:tc>
          <w:tcPr>
            <w:tcW w:w="2640" w:type="dxa"/>
          </w:tcPr>
          <w:p w14:paraId="25809C57"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0.642</w:t>
            </w:r>
          </w:p>
        </w:tc>
        <w:tc>
          <w:tcPr>
            <w:tcW w:w="2640" w:type="dxa"/>
          </w:tcPr>
          <w:p w14:paraId="51FA8C9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3F09F01"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193</w:t>
            </w:r>
          </w:p>
        </w:tc>
      </w:tr>
      <w:tr w:rsidR="00C8021E" w14:paraId="3C6E74C1"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5C5311F" w14:textId="77777777" w:rsidR="00C8021E" w:rsidRDefault="00C8021E" w:rsidP="00C8021E">
            <w:r>
              <w:t>Patients under 8 years</w:t>
            </w:r>
          </w:p>
        </w:tc>
        <w:tc>
          <w:tcPr>
            <w:tcW w:w="2640" w:type="dxa"/>
          </w:tcPr>
          <w:p w14:paraId="38FA50B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0.614</w:t>
            </w:r>
          </w:p>
        </w:tc>
        <w:tc>
          <w:tcPr>
            <w:tcW w:w="2640" w:type="dxa"/>
          </w:tcPr>
          <w:p w14:paraId="75F88B1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AFD2482"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2BE0E50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81EEAB" w14:textId="77777777" w:rsidR="00C8021E" w:rsidRDefault="00C8021E" w:rsidP="00C8021E">
            <w:r>
              <w:lastRenderedPageBreak/>
              <w:t>Patients under 6 years</w:t>
            </w:r>
          </w:p>
        </w:tc>
        <w:tc>
          <w:tcPr>
            <w:tcW w:w="2640" w:type="dxa"/>
          </w:tcPr>
          <w:p w14:paraId="37AE1F2A"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0.581</w:t>
            </w:r>
          </w:p>
        </w:tc>
        <w:tc>
          <w:tcPr>
            <w:tcW w:w="2640" w:type="dxa"/>
          </w:tcPr>
          <w:p w14:paraId="2DEE70A4"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F640A0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195FD99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DBF8334" w14:textId="77777777" w:rsidR="00C8021E" w:rsidRDefault="00C8021E" w:rsidP="00C8021E">
            <w:r>
              <w:t>Patients under 5 years</w:t>
            </w:r>
          </w:p>
        </w:tc>
        <w:tc>
          <w:tcPr>
            <w:tcW w:w="2640" w:type="dxa"/>
          </w:tcPr>
          <w:p w14:paraId="6719422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0.642</w:t>
            </w:r>
          </w:p>
        </w:tc>
        <w:tc>
          <w:tcPr>
            <w:tcW w:w="2640" w:type="dxa"/>
          </w:tcPr>
          <w:p w14:paraId="4F0C7B8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2CECF42B"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7296FCA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D2AF94E" w14:textId="77777777" w:rsidR="00C8021E" w:rsidRDefault="00C8021E" w:rsidP="00C8021E">
            <w:r>
              <w:t>Patients under 4 years</w:t>
            </w:r>
          </w:p>
        </w:tc>
        <w:tc>
          <w:tcPr>
            <w:tcW w:w="2640" w:type="dxa"/>
          </w:tcPr>
          <w:p w14:paraId="44AAE67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0.539</w:t>
            </w:r>
          </w:p>
        </w:tc>
        <w:tc>
          <w:tcPr>
            <w:tcW w:w="2640" w:type="dxa"/>
          </w:tcPr>
          <w:p w14:paraId="6B579DB2"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0.002</w:t>
            </w:r>
          </w:p>
        </w:tc>
        <w:tc>
          <w:tcPr>
            <w:tcW w:w="2640" w:type="dxa"/>
          </w:tcPr>
          <w:p w14:paraId="1B49A04A"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75CCA17E"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566FD8A" w14:textId="77777777" w:rsidR="00C8021E" w:rsidRDefault="00C8021E" w:rsidP="00C8021E">
            <w:r>
              <w:t>Patients under 3 years</w:t>
            </w:r>
          </w:p>
        </w:tc>
        <w:tc>
          <w:tcPr>
            <w:tcW w:w="2640" w:type="dxa"/>
          </w:tcPr>
          <w:p w14:paraId="7B196894"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0.338</w:t>
            </w:r>
          </w:p>
        </w:tc>
        <w:tc>
          <w:tcPr>
            <w:tcW w:w="2640" w:type="dxa"/>
          </w:tcPr>
          <w:p w14:paraId="18CDE09E"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0.184</w:t>
            </w:r>
          </w:p>
        </w:tc>
        <w:tc>
          <w:tcPr>
            <w:tcW w:w="2640" w:type="dxa"/>
          </w:tcPr>
          <w:p w14:paraId="2D2EC1C6"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EBF302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65C5370" w14:textId="77777777" w:rsidR="00C8021E" w:rsidRDefault="00C8021E" w:rsidP="00C8021E">
            <w:r>
              <w:t>Patients under 2  years</w:t>
            </w:r>
          </w:p>
        </w:tc>
        <w:tc>
          <w:tcPr>
            <w:tcW w:w="2640" w:type="dxa"/>
          </w:tcPr>
          <w:p w14:paraId="5EF9C27B"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-0.077</w:t>
            </w:r>
          </w:p>
        </w:tc>
        <w:tc>
          <w:tcPr>
            <w:tcW w:w="2640" w:type="dxa"/>
          </w:tcPr>
          <w:p w14:paraId="2EA6DDDF"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0.869</w:t>
            </w:r>
          </w:p>
        </w:tc>
        <w:tc>
          <w:tcPr>
            <w:tcW w:w="2640" w:type="dxa"/>
          </w:tcPr>
          <w:p w14:paraId="529A9126"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14:paraId="57A8123A" w14:textId="77777777" w:rsidR="00C8021E" w:rsidRDefault="00C8021E" w:rsidP="00C8021E"/>
    <w:p w14:paraId="65D019C7" w14:textId="77777777" w:rsidR="001D5888" w:rsidRDefault="00442058" w:rsidP="001D5888">
      <w:pPr>
        <w:keepNext/>
        <w:jc w:val="center"/>
      </w:pPr>
      <w:r>
        <w:rPr>
          <w:noProof/>
        </w:rPr>
        <w:pict w14:anchorId="2C68EA83">
          <v:shape id="_x0000_i1030" type="#_x0000_t75" alt="Brain-Stem__Left-VentralDC__roi__meanFA__correlation" style="width:4in;height:3in;mso-width-percent:0;mso-height-percent:0;mso-width-percent:0;mso-height-percent:0">
            <v:imagedata r:id="rId44" o:title="Brain-Stem__Left-VentralDC__roi__meanFA__correlation"/>
          </v:shape>
        </w:pict>
      </w:r>
    </w:p>
    <w:p w14:paraId="7B79D7E8" w14:textId="21CEB7C9" w:rsidR="001D5888" w:rsidRDefault="001D5888" w:rsidP="001D5888">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904" w:author="David Mattie" w:date="2019-08-19T08:44:00Z">
        <w:r w:rsidR="002B3FE8">
          <w:rPr>
            <w:noProof/>
          </w:rPr>
          <w:t>35</w:t>
        </w:r>
      </w:ins>
      <w:del w:id="2905" w:author="David Mattie" w:date="2019-08-01T18:20:00Z">
        <w:r w:rsidR="00A72CEF" w:rsidDel="00E7462C">
          <w:rPr>
            <w:noProof/>
          </w:rPr>
          <w:delText>29</w:delText>
        </w:r>
      </w:del>
      <w:r w:rsidR="00E32EA6">
        <w:rPr>
          <w:noProof/>
        </w:rPr>
        <w:fldChar w:fldCharType="end"/>
      </w:r>
      <w:r>
        <w:t xml:space="preserve"> Brain-Stem to left-VentricalDC meanFA correlation with age</w:t>
      </w:r>
    </w:p>
    <w:p w14:paraId="0C5CDFB6" w14:textId="77777777" w:rsidR="00C8021E" w:rsidRDefault="00C8021E" w:rsidP="00C8021E">
      <w:pPr>
        <w:pStyle w:val="Heading4"/>
        <w:numPr>
          <w:ilvl w:val="0"/>
          <w:numId w:val="0"/>
        </w:numPr>
      </w:pPr>
    </w:p>
    <w:p w14:paraId="61FF097B" w14:textId="77777777" w:rsidR="00C8021E" w:rsidRDefault="00C8021E" w:rsidP="00C8021E">
      <w:pPr>
        <w:pStyle w:val="Heading4"/>
        <w:numPr>
          <w:ilvl w:val="0"/>
          <w:numId w:val="0"/>
        </w:numPr>
      </w:pPr>
    </w:p>
    <w:p w14:paraId="101B8EA6" w14:textId="77777777" w:rsidR="00C8021E" w:rsidRDefault="001D5888" w:rsidP="00C8021E">
      <w:pPr>
        <w:pStyle w:val="Heading4"/>
        <w:numPr>
          <w:ilvl w:val="0"/>
          <w:numId w:val="0"/>
        </w:numPr>
      </w:pPr>
      <w:bookmarkStart w:id="2906" w:name="_Toc17056303"/>
      <w:r>
        <w:t>Left-VentralDC to wm-lh-insula</w:t>
      </w:r>
      <w:bookmarkEnd w:id="2906"/>
    </w:p>
    <w:p w14:paraId="0C3C3D6A" w14:textId="77777777" w:rsidR="00C8021E" w:rsidRDefault="00C8021E" w:rsidP="00C8021E">
      <w:r>
        <w:t>Method: roi</w:t>
      </w:r>
    </w:p>
    <w:p w14:paraId="7E0CCD71" w14:textId="77777777" w:rsidR="00C8021E" w:rsidRDefault="00C8021E" w:rsidP="00C8021E">
      <w:r>
        <w:t xml:space="preserve">Measure: </w:t>
      </w:r>
      <w:r w:rsidR="001D5888">
        <w:t>meanFA</w:t>
      </w:r>
    </w:p>
    <w:p w14:paraId="4C326242" w14:textId="77777777" w:rsidR="00C8021E" w:rsidRDefault="00C8021E" w:rsidP="00C8021E"/>
    <w:p w14:paraId="43F061B5" w14:textId="77777777" w:rsidR="00C8021E" w:rsidRDefault="00C8021E" w:rsidP="00C8021E">
      <w:r>
        <w:t>Correlation with Age</w:t>
      </w:r>
    </w:p>
    <w:p w14:paraId="77E12D8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3B39D03F"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49C668B" w14:textId="77777777" w:rsidR="00C8021E" w:rsidRDefault="00C8021E" w:rsidP="00C8021E"/>
        </w:tc>
        <w:tc>
          <w:tcPr>
            <w:tcW w:w="2640" w:type="dxa"/>
          </w:tcPr>
          <w:p w14:paraId="4F16958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307303E8"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4769A709"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722CCB3B"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F6E1C5" w14:textId="77777777" w:rsidR="00C8021E" w:rsidRDefault="00C8021E" w:rsidP="00C8021E">
            <w:r>
              <w:t>All Samples</w:t>
            </w:r>
          </w:p>
        </w:tc>
        <w:tc>
          <w:tcPr>
            <w:tcW w:w="2640" w:type="dxa"/>
          </w:tcPr>
          <w:p w14:paraId="21401716"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14:paraId="32C27CA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A34444A"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25B8A630"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B7D9C68" w14:textId="77777777" w:rsidR="00C8021E" w:rsidRDefault="00C8021E" w:rsidP="00C8021E">
            <w:r>
              <w:t>Patients under 15 years</w:t>
            </w:r>
          </w:p>
        </w:tc>
        <w:tc>
          <w:tcPr>
            <w:tcW w:w="2640" w:type="dxa"/>
          </w:tcPr>
          <w:p w14:paraId="5CE612ED"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0.664</w:t>
            </w:r>
          </w:p>
        </w:tc>
        <w:tc>
          <w:tcPr>
            <w:tcW w:w="2640" w:type="dxa"/>
          </w:tcPr>
          <w:p w14:paraId="01710371"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79DA465"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495FE254"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7CC492B" w14:textId="77777777" w:rsidR="00C8021E" w:rsidRDefault="00C8021E" w:rsidP="00C8021E">
            <w:r>
              <w:t>Patients under 10 years</w:t>
            </w:r>
          </w:p>
        </w:tc>
        <w:tc>
          <w:tcPr>
            <w:tcW w:w="2640" w:type="dxa"/>
          </w:tcPr>
          <w:p w14:paraId="331FC64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0.667</w:t>
            </w:r>
          </w:p>
        </w:tc>
        <w:tc>
          <w:tcPr>
            <w:tcW w:w="2640" w:type="dxa"/>
          </w:tcPr>
          <w:p w14:paraId="6506222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758166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1B292E10"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E7A8ED9" w14:textId="77777777" w:rsidR="00C8021E" w:rsidRDefault="00C8021E" w:rsidP="00C8021E">
            <w:r>
              <w:t>Patients under 8 years</w:t>
            </w:r>
          </w:p>
        </w:tc>
        <w:tc>
          <w:tcPr>
            <w:tcW w:w="2640" w:type="dxa"/>
          </w:tcPr>
          <w:p w14:paraId="3EC70EF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0.667</w:t>
            </w:r>
          </w:p>
        </w:tc>
        <w:tc>
          <w:tcPr>
            <w:tcW w:w="2640" w:type="dxa"/>
          </w:tcPr>
          <w:p w14:paraId="75962EE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D92934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39B2B75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5D8EDC9" w14:textId="77777777" w:rsidR="00C8021E" w:rsidRDefault="00C8021E" w:rsidP="00C8021E">
            <w:r>
              <w:lastRenderedPageBreak/>
              <w:t>Patients under 6 years</w:t>
            </w:r>
          </w:p>
        </w:tc>
        <w:tc>
          <w:tcPr>
            <w:tcW w:w="2640" w:type="dxa"/>
          </w:tcPr>
          <w:p w14:paraId="3E2706EB"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14:paraId="7A41497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5AC9A9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3895D43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831734F" w14:textId="77777777" w:rsidR="00C8021E" w:rsidRDefault="00C8021E" w:rsidP="00C8021E">
            <w:r>
              <w:t>Patients under 5 years</w:t>
            </w:r>
          </w:p>
        </w:tc>
        <w:tc>
          <w:tcPr>
            <w:tcW w:w="2640" w:type="dxa"/>
          </w:tcPr>
          <w:p w14:paraId="3C214F3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0.598</w:t>
            </w:r>
          </w:p>
        </w:tc>
        <w:tc>
          <w:tcPr>
            <w:tcW w:w="2640" w:type="dxa"/>
          </w:tcPr>
          <w:p w14:paraId="64E94061"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357C10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0DB272F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6FACFD7" w14:textId="77777777" w:rsidR="00C8021E" w:rsidRDefault="00C8021E" w:rsidP="00C8021E">
            <w:r>
              <w:t>Patients under 4 years</w:t>
            </w:r>
          </w:p>
        </w:tc>
        <w:tc>
          <w:tcPr>
            <w:tcW w:w="2640" w:type="dxa"/>
          </w:tcPr>
          <w:p w14:paraId="3F045C1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0.422</w:t>
            </w:r>
          </w:p>
        </w:tc>
        <w:tc>
          <w:tcPr>
            <w:tcW w:w="2640" w:type="dxa"/>
          </w:tcPr>
          <w:p w14:paraId="254E01A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0.020</w:t>
            </w:r>
          </w:p>
        </w:tc>
        <w:tc>
          <w:tcPr>
            <w:tcW w:w="2640" w:type="dxa"/>
          </w:tcPr>
          <w:p w14:paraId="3CA1291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5829B02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1F1EB4A" w14:textId="77777777" w:rsidR="00C8021E" w:rsidRDefault="00C8021E" w:rsidP="00C8021E">
            <w:r>
              <w:t>Patients under 3 years</w:t>
            </w:r>
          </w:p>
        </w:tc>
        <w:tc>
          <w:tcPr>
            <w:tcW w:w="2640" w:type="dxa"/>
          </w:tcPr>
          <w:p w14:paraId="08DC4323"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0.352</w:t>
            </w:r>
          </w:p>
        </w:tc>
        <w:tc>
          <w:tcPr>
            <w:tcW w:w="2640" w:type="dxa"/>
          </w:tcPr>
          <w:p w14:paraId="0508539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0.166</w:t>
            </w:r>
          </w:p>
        </w:tc>
        <w:tc>
          <w:tcPr>
            <w:tcW w:w="2640" w:type="dxa"/>
          </w:tcPr>
          <w:p w14:paraId="2B7C3C7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5373D3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2577DBE" w14:textId="77777777" w:rsidR="00C8021E" w:rsidRDefault="00C8021E" w:rsidP="00C8021E">
            <w:r>
              <w:t>Patients under 2  years</w:t>
            </w:r>
          </w:p>
        </w:tc>
        <w:tc>
          <w:tcPr>
            <w:tcW w:w="2640" w:type="dxa"/>
          </w:tcPr>
          <w:p w14:paraId="017FB6FF"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-0.284</w:t>
            </w:r>
          </w:p>
        </w:tc>
        <w:tc>
          <w:tcPr>
            <w:tcW w:w="2640" w:type="dxa"/>
          </w:tcPr>
          <w:p w14:paraId="1B9C075E"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0.537</w:t>
            </w:r>
          </w:p>
        </w:tc>
        <w:tc>
          <w:tcPr>
            <w:tcW w:w="2640" w:type="dxa"/>
          </w:tcPr>
          <w:p w14:paraId="4BD3538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14:paraId="33352653" w14:textId="77777777" w:rsidR="00C8021E" w:rsidRDefault="00C8021E" w:rsidP="00C8021E"/>
    <w:p w14:paraId="190C1DD7" w14:textId="77777777" w:rsidR="001D5888" w:rsidRDefault="00442058" w:rsidP="001D5888">
      <w:pPr>
        <w:keepNext/>
        <w:jc w:val="center"/>
      </w:pPr>
      <w:r>
        <w:rPr>
          <w:noProof/>
        </w:rPr>
        <w:pict w14:anchorId="2D3485D7">
          <v:shape id="_x0000_i1031" type="#_x0000_t75" alt="Left-VentralDC__wm-lh-insula__roi__meanFA__correlation" style="width:4in;height:3in;mso-width-percent:0;mso-height-percent:0;mso-width-percent:0;mso-height-percent:0">
            <v:imagedata r:id="rId45" o:title="Left-VentralDC__wm-lh-insula__roi__meanFA__correlation"/>
          </v:shape>
        </w:pict>
      </w:r>
    </w:p>
    <w:p w14:paraId="00E172DD" w14:textId="7261074D" w:rsidR="001D5888" w:rsidRDefault="001D5888" w:rsidP="001D5888">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907" w:author="David Mattie" w:date="2019-08-19T08:44:00Z">
        <w:r w:rsidR="002B3FE8">
          <w:rPr>
            <w:noProof/>
          </w:rPr>
          <w:t>36</w:t>
        </w:r>
      </w:ins>
      <w:del w:id="2908" w:author="David Mattie" w:date="2019-08-01T18:20:00Z">
        <w:r w:rsidR="00A72CEF" w:rsidDel="00E7462C">
          <w:rPr>
            <w:noProof/>
          </w:rPr>
          <w:delText>30</w:delText>
        </w:r>
      </w:del>
      <w:r w:rsidR="00E32EA6">
        <w:rPr>
          <w:noProof/>
        </w:rPr>
        <w:fldChar w:fldCharType="end"/>
      </w:r>
      <w:r>
        <w:t xml:space="preserve"> Left-VentricalDC to wm-lh-insula meanFA correlation with age</w:t>
      </w:r>
    </w:p>
    <w:p w14:paraId="64002CC6" w14:textId="77777777" w:rsidR="00C8021E" w:rsidRDefault="00C8021E" w:rsidP="00C8021E">
      <w:pPr>
        <w:pStyle w:val="Heading4"/>
        <w:numPr>
          <w:ilvl w:val="0"/>
          <w:numId w:val="0"/>
        </w:numPr>
      </w:pPr>
    </w:p>
    <w:p w14:paraId="75C29360" w14:textId="77777777" w:rsidR="00C8021E" w:rsidRDefault="00C8021E" w:rsidP="00C8021E">
      <w:pPr>
        <w:pStyle w:val="Heading4"/>
        <w:numPr>
          <w:ilvl w:val="0"/>
          <w:numId w:val="0"/>
        </w:numPr>
      </w:pPr>
    </w:p>
    <w:p w14:paraId="449CC150" w14:textId="77777777" w:rsidR="00C8021E" w:rsidRDefault="009C2CED" w:rsidP="00C8021E">
      <w:pPr>
        <w:pStyle w:val="Heading4"/>
        <w:numPr>
          <w:ilvl w:val="0"/>
          <w:numId w:val="0"/>
        </w:numPr>
      </w:pPr>
      <w:bookmarkStart w:id="2909" w:name="_Toc17056304"/>
      <w:r>
        <w:t xml:space="preserve">Brain-Stem to </w:t>
      </w:r>
      <w:r w:rsidR="00C8021E" w:rsidRPr="00C8021E">
        <w:t>wm-lh-precentral</w:t>
      </w:r>
      <w:bookmarkEnd w:id="2909"/>
    </w:p>
    <w:p w14:paraId="4CB0E238" w14:textId="77777777" w:rsidR="00C8021E" w:rsidRDefault="00C8021E" w:rsidP="00C8021E">
      <w:r>
        <w:t>Method: roi</w:t>
      </w:r>
    </w:p>
    <w:p w14:paraId="38E3551D" w14:textId="77777777" w:rsidR="00C8021E" w:rsidRDefault="00C8021E" w:rsidP="00C8021E">
      <w:r>
        <w:t xml:space="preserve">Measure: </w:t>
      </w:r>
      <w:r w:rsidR="009C2CED">
        <w:t>meanFA</w:t>
      </w:r>
    </w:p>
    <w:p w14:paraId="0444FA0D" w14:textId="77777777" w:rsidR="00C8021E" w:rsidRDefault="00C8021E" w:rsidP="00C8021E"/>
    <w:p w14:paraId="65398742" w14:textId="77777777" w:rsidR="00C8021E" w:rsidRDefault="00C8021E" w:rsidP="00C8021E">
      <w:r>
        <w:t>Correlation with Age</w:t>
      </w:r>
    </w:p>
    <w:p w14:paraId="6B06D434"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0286DD38"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007B7F2" w14:textId="77777777" w:rsidR="00C8021E" w:rsidRDefault="00C8021E" w:rsidP="00C8021E"/>
        </w:tc>
        <w:tc>
          <w:tcPr>
            <w:tcW w:w="2640" w:type="dxa"/>
          </w:tcPr>
          <w:p w14:paraId="4328658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7FCACE3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25719D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727BE5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AE162D9" w14:textId="77777777" w:rsidR="00C8021E" w:rsidRDefault="00C8021E" w:rsidP="00C8021E">
            <w:r>
              <w:t>All Samples</w:t>
            </w:r>
          </w:p>
        </w:tc>
        <w:tc>
          <w:tcPr>
            <w:tcW w:w="2640" w:type="dxa"/>
          </w:tcPr>
          <w:p w14:paraId="0399C67A"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14:paraId="3D5FDDCC"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1CCC17E"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53D30E31"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ABCDE19" w14:textId="77777777" w:rsidR="00C8021E" w:rsidRDefault="00C8021E" w:rsidP="00C8021E">
            <w:r>
              <w:t>Patients under 15 years</w:t>
            </w:r>
          </w:p>
        </w:tc>
        <w:tc>
          <w:tcPr>
            <w:tcW w:w="2640" w:type="dxa"/>
          </w:tcPr>
          <w:p w14:paraId="1AA15986"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0.649</w:t>
            </w:r>
          </w:p>
        </w:tc>
        <w:tc>
          <w:tcPr>
            <w:tcW w:w="2640" w:type="dxa"/>
          </w:tcPr>
          <w:p w14:paraId="3AF4277F"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439C075B"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7769211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2D4495D" w14:textId="77777777" w:rsidR="00C8021E" w:rsidRDefault="00C8021E" w:rsidP="00C8021E">
            <w:r>
              <w:t>Patients under 10 years</w:t>
            </w:r>
          </w:p>
        </w:tc>
        <w:tc>
          <w:tcPr>
            <w:tcW w:w="2640" w:type="dxa"/>
          </w:tcPr>
          <w:p w14:paraId="050F4D4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0.592</w:t>
            </w:r>
          </w:p>
        </w:tc>
        <w:tc>
          <w:tcPr>
            <w:tcW w:w="2640" w:type="dxa"/>
          </w:tcPr>
          <w:p w14:paraId="37146420"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451F67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193</w:t>
            </w:r>
          </w:p>
        </w:tc>
      </w:tr>
      <w:tr w:rsidR="00C8021E" w14:paraId="09665EE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726BAAF" w14:textId="77777777" w:rsidR="00C8021E" w:rsidRDefault="00C8021E" w:rsidP="00C8021E">
            <w:r>
              <w:t>Patients under 8 years</w:t>
            </w:r>
          </w:p>
        </w:tc>
        <w:tc>
          <w:tcPr>
            <w:tcW w:w="2640" w:type="dxa"/>
          </w:tcPr>
          <w:p w14:paraId="43D48AE4"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0.538</w:t>
            </w:r>
          </w:p>
        </w:tc>
        <w:tc>
          <w:tcPr>
            <w:tcW w:w="2640" w:type="dxa"/>
          </w:tcPr>
          <w:p w14:paraId="4BE112F6"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4A141CF"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29BC77A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7532F9D" w14:textId="77777777" w:rsidR="00C8021E" w:rsidRDefault="00C8021E" w:rsidP="00C8021E">
            <w:r>
              <w:lastRenderedPageBreak/>
              <w:t>Patients under 6 years</w:t>
            </w:r>
          </w:p>
        </w:tc>
        <w:tc>
          <w:tcPr>
            <w:tcW w:w="2640" w:type="dxa"/>
          </w:tcPr>
          <w:p w14:paraId="0D566B43"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0.583</w:t>
            </w:r>
          </w:p>
        </w:tc>
        <w:tc>
          <w:tcPr>
            <w:tcW w:w="2640" w:type="dxa"/>
          </w:tcPr>
          <w:p w14:paraId="475D98EB"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CC05652"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40F440EB"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E474937" w14:textId="77777777" w:rsidR="00C8021E" w:rsidRDefault="00C8021E" w:rsidP="00C8021E">
            <w:r>
              <w:t>Patients under 5 years</w:t>
            </w:r>
          </w:p>
        </w:tc>
        <w:tc>
          <w:tcPr>
            <w:tcW w:w="2640" w:type="dxa"/>
          </w:tcPr>
          <w:p w14:paraId="4FD08D02"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0.553</w:t>
            </w:r>
          </w:p>
        </w:tc>
        <w:tc>
          <w:tcPr>
            <w:tcW w:w="2640" w:type="dxa"/>
          </w:tcPr>
          <w:p w14:paraId="0EBE7141"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3B0B70D4"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7145970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56B5148" w14:textId="77777777" w:rsidR="00C8021E" w:rsidRDefault="00C8021E" w:rsidP="00C8021E">
            <w:r>
              <w:t>Patients under 4 years</w:t>
            </w:r>
          </w:p>
        </w:tc>
        <w:tc>
          <w:tcPr>
            <w:tcW w:w="2640" w:type="dxa"/>
          </w:tcPr>
          <w:p w14:paraId="311A3629"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0.430</w:t>
            </w:r>
          </w:p>
        </w:tc>
        <w:tc>
          <w:tcPr>
            <w:tcW w:w="2640" w:type="dxa"/>
          </w:tcPr>
          <w:p w14:paraId="559C983D"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0.018</w:t>
            </w:r>
          </w:p>
        </w:tc>
        <w:tc>
          <w:tcPr>
            <w:tcW w:w="2640" w:type="dxa"/>
          </w:tcPr>
          <w:p w14:paraId="738931BA"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2067AD0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5C05F2F" w14:textId="77777777" w:rsidR="00C8021E" w:rsidRDefault="00C8021E" w:rsidP="00C8021E">
            <w:r>
              <w:t>Patients under 3 years</w:t>
            </w:r>
          </w:p>
        </w:tc>
        <w:tc>
          <w:tcPr>
            <w:tcW w:w="2640" w:type="dxa"/>
          </w:tcPr>
          <w:p w14:paraId="10104DFE"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0.377</w:t>
            </w:r>
          </w:p>
        </w:tc>
        <w:tc>
          <w:tcPr>
            <w:tcW w:w="2640" w:type="dxa"/>
          </w:tcPr>
          <w:p w14:paraId="5C8CBA6D"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0.136</w:t>
            </w:r>
          </w:p>
        </w:tc>
        <w:tc>
          <w:tcPr>
            <w:tcW w:w="2640" w:type="dxa"/>
          </w:tcPr>
          <w:p w14:paraId="1DD8C76F"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68D7D86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4653510" w14:textId="77777777" w:rsidR="00C8021E" w:rsidRDefault="00C8021E" w:rsidP="00C8021E">
            <w:r>
              <w:t>Patients under 2  years</w:t>
            </w:r>
          </w:p>
        </w:tc>
        <w:tc>
          <w:tcPr>
            <w:tcW w:w="2640" w:type="dxa"/>
          </w:tcPr>
          <w:p w14:paraId="79B19301"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0.450</w:t>
            </w:r>
          </w:p>
        </w:tc>
        <w:tc>
          <w:tcPr>
            <w:tcW w:w="2640" w:type="dxa"/>
          </w:tcPr>
          <w:p w14:paraId="2C6198A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0.311</w:t>
            </w:r>
          </w:p>
        </w:tc>
        <w:tc>
          <w:tcPr>
            <w:tcW w:w="2640" w:type="dxa"/>
          </w:tcPr>
          <w:p w14:paraId="372A324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7</w:t>
            </w:r>
          </w:p>
        </w:tc>
      </w:tr>
    </w:tbl>
    <w:p w14:paraId="3B960F55" w14:textId="77777777" w:rsidR="00C8021E" w:rsidRDefault="00C8021E" w:rsidP="00C8021E"/>
    <w:p w14:paraId="06D70BE5" w14:textId="77777777" w:rsidR="009C2CED" w:rsidRDefault="00442058" w:rsidP="009C2CED">
      <w:pPr>
        <w:keepNext/>
        <w:jc w:val="center"/>
      </w:pPr>
      <w:r>
        <w:rPr>
          <w:noProof/>
        </w:rPr>
        <w:pict w14:anchorId="25E644BE">
          <v:shape id="_x0000_i1032" type="#_x0000_t75" alt="Brain-Stem__wm-lh-precentral__roi__meanFA__correlation" style="width:4in;height:3in;mso-width-percent:0;mso-height-percent:0;mso-width-percent:0;mso-height-percent:0">
            <v:imagedata r:id="rId46" o:title="Brain-Stem__wm-lh-precentral__roi__meanFA__correlation"/>
          </v:shape>
        </w:pict>
      </w:r>
    </w:p>
    <w:p w14:paraId="02F005C5" w14:textId="117E2D91" w:rsidR="009C2CED" w:rsidRDefault="009C2CED" w:rsidP="009C2CED">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910" w:author="David Mattie" w:date="2019-08-19T08:44:00Z">
        <w:r w:rsidR="002B3FE8">
          <w:rPr>
            <w:noProof/>
          </w:rPr>
          <w:t>37</w:t>
        </w:r>
      </w:ins>
      <w:del w:id="2911" w:author="David Mattie" w:date="2019-08-01T18:20:00Z">
        <w:r w:rsidR="00A72CEF" w:rsidDel="00E7462C">
          <w:rPr>
            <w:noProof/>
          </w:rPr>
          <w:delText>31</w:delText>
        </w:r>
      </w:del>
      <w:r w:rsidR="00E32EA6">
        <w:rPr>
          <w:noProof/>
        </w:rPr>
        <w:fldChar w:fldCharType="end"/>
      </w:r>
      <w:r>
        <w:t xml:space="preserve"> Brain-Stem to wm-lh-precentral meanFA correlation with age</w:t>
      </w:r>
    </w:p>
    <w:p w14:paraId="4D1A052C" w14:textId="77777777" w:rsidR="00C8021E" w:rsidRDefault="00C8021E" w:rsidP="00C8021E">
      <w:pPr>
        <w:pStyle w:val="Heading4"/>
        <w:numPr>
          <w:ilvl w:val="0"/>
          <w:numId w:val="0"/>
        </w:numPr>
      </w:pPr>
    </w:p>
    <w:p w14:paraId="7A454213" w14:textId="77777777" w:rsidR="00C8021E" w:rsidRDefault="00C8021E" w:rsidP="00C8021E">
      <w:pPr>
        <w:pStyle w:val="Heading4"/>
        <w:numPr>
          <w:ilvl w:val="0"/>
          <w:numId w:val="0"/>
        </w:numPr>
      </w:pPr>
    </w:p>
    <w:p w14:paraId="4E04C29F" w14:textId="77777777" w:rsidR="00C8021E" w:rsidRDefault="009C2CED" w:rsidP="00C8021E">
      <w:pPr>
        <w:pStyle w:val="Heading4"/>
        <w:numPr>
          <w:ilvl w:val="0"/>
          <w:numId w:val="0"/>
        </w:numPr>
      </w:pPr>
      <w:bookmarkStart w:id="2912" w:name="_Toc17056305"/>
      <w:r>
        <w:t>Left-VentralDC to wm-lh-precentral</w:t>
      </w:r>
      <w:bookmarkEnd w:id="2912"/>
    </w:p>
    <w:p w14:paraId="27AB2102" w14:textId="77777777" w:rsidR="00C8021E" w:rsidRDefault="00C8021E" w:rsidP="00C8021E">
      <w:r>
        <w:t>Method: roi</w:t>
      </w:r>
    </w:p>
    <w:p w14:paraId="6B1E1BFF" w14:textId="77777777" w:rsidR="00C8021E" w:rsidRDefault="00C8021E" w:rsidP="00C8021E">
      <w:r>
        <w:t xml:space="preserve">Measure: </w:t>
      </w:r>
      <w:r w:rsidR="009C2CED">
        <w:t>meanFA</w:t>
      </w:r>
    </w:p>
    <w:p w14:paraId="7D24F068" w14:textId="77777777" w:rsidR="00C8021E" w:rsidRDefault="00C8021E" w:rsidP="00C8021E"/>
    <w:p w14:paraId="0D27BFD8" w14:textId="77777777" w:rsidR="00C8021E" w:rsidRDefault="00C8021E" w:rsidP="00C8021E">
      <w:r>
        <w:t>Correlation with Age</w:t>
      </w:r>
    </w:p>
    <w:p w14:paraId="48F770E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D3ED418"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7B30092" w14:textId="77777777" w:rsidR="00C8021E" w:rsidRDefault="00C8021E" w:rsidP="00C8021E"/>
        </w:tc>
        <w:tc>
          <w:tcPr>
            <w:tcW w:w="2640" w:type="dxa"/>
          </w:tcPr>
          <w:p w14:paraId="0929B2CA"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1FBCA96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3BAB858"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338C05B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E5B8B89" w14:textId="77777777" w:rsidR="00C8021E" w:rsidRDefault="00C8021E" w:rsidP="00C8021E">
            <w:r>
              <w:t>All Samples</w:t>
            </w:r>
          </w:p>
        </w:tc>
        <w:tc>
          <w:tcPr>
            <w:tcW w:w="2640" w:type="dxa"/>
          </w:tcPr>
          <w:p w14:paraId="1904F96A"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0.651</w:t>
            </w:r>
          </w:p>
        </w:tc>
        <w:tc>
          <w:tcPr>
            <w:tcW w:w="2640" w:type="dxa"/>
          </w:tcPr>
          <w:p w14:paraId="6EE107AF"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49F0BCE9"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68E4A54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DC34958" w14:textId="77777777" w:rsidR="00C8021E" w:rsidRDefault="00C8021E" w:rsidP="00C8021E">
            <w:r>
              <w:t>Patients under 15 years</w:t>
            </w:r>
          </w:p>
        </w:tc>
        <w:tc>
          <w:tcPr>
            <w:tcW w:w="2640" w:type="dxa"/>
          </w:tcPr>
          <w:p w14:paraId="67E179FA"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0.655</w:t>
            </w:r>
          </w:p>
        </w:tc>
        <w:tc>
          <w:tcPr>
            <w:tcW w:w="2640" w:type="dxa"/>
          </w:tcPr>
          <w:p w14:paraId="501150D3"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435682CC"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5579B0CF"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6A54E1D" w14:textId="77777777" w:rsidR="00C8021E" w:rsidRDefault="00C8021E" w:rsidP="00C8021E">
            <w:r>
              <w:t>Patients under 10 years</w:t>
            </w:r>
          </w:p>
        </w:tc>
        <w:tc>
          <w:tcPr>
            <w:tcW w:w="2640" w:type="dxa"/>
          </w:tcPr>
          <w:p w14:paraId="2EB286A7"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0.627</w:t>
            </w:r>
          </w:p>
        </w:tc>
        <w:tc>
          <w:tcPr>
            <w:tcW w:w="2640" w:type="dxa"/>
          </w:tcPr>
          <w:p w14:paraId="11E47F86"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5FCFCC4"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486AE37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880EB96" w14:textId="77777777" w:rsidR="00C8021E" w:rsidRDefault="00C8021E" w:rsidP="00C8021E">
            <w:r>
              <w:t>Patients under 8 years</w:t>
            </w:r>
          </w:p>
        </w:tc>
        <w:tc>
          <w:tcPr>
            <w:tcW w:w="2640" w:type="dxa"/>
          </w:tcPr>
          <w:p w14:paraId="44DAB308"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0.576</w:t>
            </w:r>
          </w:p>
        </w:tc>
        <w:tc>
          <w:tcPr>
            <w:tcW w:w="2640" w:type="dxa"/>
          </w:tcPr>
          <w:p w14:paraId="15131612"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842740D"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04FEADB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7A48C9E" w14:textId="77777777" w:rsidR="00C8021E" w:rsidRDefault="00C8021E" w:rsidP="00C8021E">
            <w:r>
              <w:lastRenderedPageBreak/>
              <w:t>Patients under 6 years</w:t>
            </w:r>
          </w:p>
        </w:tc>
        <w:tc>
          <w:tcPr>
            <w:tcW w:w="2640" w:type="dxa"/>
          </w:tcPr>
          <w:p w14:paraId="0EB35B13"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0.606</w:t>
            </w:r>
          </w:p>
        </w:tc>
        <w:tc>
          <w:tcPr>
            <w:tcW w:w="2640" w:type="dxa"/>
          </w:tcPr>
          <w:p w14:paraId="11B99AEF"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8796AB0"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0C3ECDD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95A2B47" w14:textId="77777777" w:rsidR="00C8021E" w:rsidRDefault="00C8021E" w:rsidP="00C8021E">
            <w:r>
              <w:t>Patients under 5 years</w:t>
            </w:r>
          </w:p>
        </w:tc>
        <w:tc>
          <w:tcPr>
            <w:tcW w:w="2640" w:type="dxa"/>
          </w:tcPr>
          <w:p w14:paraId="533B23AD"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0.564</w:t>
            </w:r>
          </w:p>
        </w:tc>
        <w:tc>
          <w:tcPr>
            <w:tcW w:w="2640" w:type="dxa"/>
          </w:tcPr>
          <w:p w14:paraId="1ED4785E"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81A83CA"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2ACEEE6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06AF1A4" w14:textId="77777777" w:rsidR="00C8021E" w:rsidRDefault="00C8021E" w:rsidP="00C8021E">
            <w:r>
              <w:t>Patients under 4 years</w:t>
            </w:r>
          </w:p>
        </w:tc>
        <w:tc>
          <w:tcPr>
            <w:tcW w:w="2640" w:type="dxa"/>
          </w:tcPr>
          <w:p w14:paraId="01C50031"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0.455</w:t>
            </w:r>
          </w:p>
        </w:tc>
        <w:tc>
          <w:tcPr>
            <w:tcW w:w="2640" w:type="dxa"/>
          </w:tcPr>
          <w:p w14:paraId="7DA50295"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0.011</w:t>
            </w:r>
          </w:p>
        </w:tc>
        <w:tc>
          <w:tcPr>
            <w:tcW w:w="2640" w:type="dxa"/>
          </w:tcPr>
          <w:p w14:paraId="3E61037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3168E71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F9BECA2" w14:textId="77777777" w:rsidR="00C8021E" w:rsidRDefault="00C8021E" w:rsidP="00C8021E">
            <w:r>
              <w:t>Patients under 3 years</w:t>
            </w:r>
          </w:p>
        </w:tc>
        <w:tc>
          <w:tcPr>
            <w:tcW w:w="2640" w:type="dxa"/>
          </w:tcPr>
          <w:p w14:paraId="7BD1E42E"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0.529</w:t>
            </w:r>
          </w:p>
        </w:tc>
        <w:tc>
          <w:tcPr>
            <w:tcW w:w="2640" w:type="dxa"/>
          </w:tcPr>
          <w:p w14:paraId="3E2BB70A"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0.029</w:t>
            </w:r>
          </w:p>
        </w:tc>
        <w:tc>
          <w:tcPr>
            <w:tcW w:w="2640" w:type="dxa"/>
          </w:tcPr>
          <w:p w14:paraId="2E19DE10"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2382BD6"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075A6E3" w14:textId="77777777" w:rsidR="00C8021E" w:rsidRDefault="00C8021E" w:rsidP="00C8021E">
            <w:r>
              <w:t>Patients under 2  years</w:t>
            </w:r>
          </w:p>
        </w:tc>
        <w:tc>
          <w:tcPr>
            <w:tcW w:w="2640" w:type="dxa"/>
          </w:tcPr>
          <w:p w14:paraId="5C9003EB"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0.465</w:t>
            </w:r>
          </w:p>
        </w:tc>
        <w:tc>
          <w:tcPr>
            <w:tcW w:w="2640" w:type="dxa"/>
          </w:tcPr>
          <w:p w14:paraId="1BF323B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0.293</w:t>
            </w:r>
          </w:p>
        </w:tc>
        <w:tc>
          <w:tcPr>
            <w:tcW w:w="2640" w:type="dxa"/>
          </w:tcPr>
          <w:p w14:paraId="59ADF90C"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7</w:t>
            </w:r>
          </w:p>
        </w:tc>
      </w:tr>
    </w:tbl>
    <w:p w14:paraId="3FF6687D" w14:textId="77777777" w:rsidR="00C8021E" w:rsidRDefault="00C8021E" w:rsidP="00C8021E"/>
    <w:p w14:paraId="6B1362A5" w14:textId="77777777" w:rsidR="009C2CED" w:rsidRDefault="00442058" w:rsidP="009C2CED">
      <w:pPr>
        <w:keepNext/>
        <w:jc w:val="center"/>
      </w:pPr>
      <w:r>
        <w:rPr>
          <w:noProof/>
        </w:rPr>
        <w:pict w14:anchorId="146876FE">
          <v:shape id="_x0000_i1033" type="#_x0000_t75" alt="Left-VentralDC__wm-lh-precentral__roi__meanFA__correlation" style="width:4in;height:3in;mso-width-percent:0;mso-height-percent:0;mso-width-percent:0;mso-height-percent:0">
            <v:imagedata r:id="rId47" o:title="Left-VentralDC__wm-lh-precentral__roi__meanFA__correlation"/>
          </v:shape>
        </w:pict>
      </w:r>
    </w:p>
    <w:p w14:paraId="61BC3F9D" w14:textId="6DCFAD3D" w:rsidR="009C2CED" w:rsidRDefault="009C2CED" w:rsidP="009C2CED">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913" w:author="David Mattie" w:date="2019-08-19T08:44:00Z">
        <w:r w:rsidR="002B3FE8">
          <w:rPr>
            <w:noProof/>
          </w:rPr>
          <w:t>38</w:t>
        </w:r>
      </w:ins>
      <w:del w:id="2914" w:author="David Mattie" w:date="2019-08-01T18:20:00Z">
        <w:r w:rsidR="00A72CEF" w:rsidDel="00E7462C">
          <w:rPr>
            <w:noProof/>
          </w:rPr>
          <w:delText>32</w:delText>
        </w:r>
      </w:del>
      <w:r w:rsidR="00E32EA6">
        <w:rPr>
          <w:noProof/>
        </w:rPr>
        <w:fldChar w:fldCharType="end"/>
      </w:r>
      <w:r>
        <w:t xml:space="preserve"> Left-VentralDC to wm-lh-precentral meanFA correlation with age</w:t>
      </w:r>
    </w:p>
    <w:p w14:paraId="0DE144A0" w14:textId="77777777" w:rsidR="00C8021E" w:rsidRDefault="00C8021E" w:rsidP="00C8021E">
      <w:pPr>
        <w:pStyle w:val="Heading4"/>
        <w:numPr>
          <w:ilvl w:val="0"/>
          <w:numId w:val="0"/>
        </w:numPr>
      </w:pPr>
    </w:p>
    <w:p w14:paraId="161278C2" w14:textId="77777777" w:rsidR="00C8021E" w:rsidRDefault="00C8021E" w:rsidP="00C8021E">
      <w:pPr>
        <w:pStyle w:val="Heading4"/>
        <w:numPr>
          <w:ilvl w:val="0"/>
          <w:numId w:val="0"/>
        </w:numPr>
      </w:pPr>
    </w:p>
    <w:p w14:paraId="5DAF5AA7" w14:textId="77777777" w:rsidR="00C8021E" w:rsidRDefault="00C8021E" w:rsidP="00C8021E">
      <w:pPr>
        <w:pStyle w:val="Heading4"/>
        <w:numPr>
          <w:ilvl w:val="0"/>
          <w:numId w:val="0"/>
        </w:numPr>
      </w:pPr>
      <w:bookmarkStart w:id="2915" w:name="_Toc17056306"/>
      <w:r w:rsidRPr="00C8021E">
        <w:t>Brain-Stem</w:t>
      </w:r>
      <w:r w:rsidR="009C2CED">
        <w:t xml:space="preserve"> to Right-Pallidum</w:t>
      </w:r>
      <w:bookmarkEnd w:id="2915"/>
    </w:p>
    <w:p w14:paraId="2B35B101" w14:textId="77777777" w:rsidR="00C8021E" w:rsidRDefault="00C8021E" w:rsidP="00C8021E">
      <w:r>
        <w:t>Method: roi</w:t>
      </w:r>
    </w:p>
    <w:p w14:paraId="45D44243" w14:textId="77777777" w:rsidR="00C8021E" w:rsidRDefault="00C8021E" w:rsidP="00C8021E">
      <w:r>
        <w:t xml:space="preserve">Measure: </w:t>
      </w:r>
      <w:r w:rsidR="009C2CED">
        <w:t>meanFA</w:t>
      </w:r>
    </w:p>
    <w:p w14:paraId="7AFEE871" w14:textId="77777777" w:rsidR="00C8021E" w:rsidRDefault="00C8021E" w:rsidP="00C8021E"/>
    <w:p w14:paraId="20282AAB" w14:textId="77777777" w:rsidR="00C8021E" w:rsidRDefault="00C8021E" w:rsidP="00C8021E">
      <w:r>
        <w:t>Correlation with Age</w:t>
      </w:r>
    </w:p>
    <w:p w14:paraId="3FF9A01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0032668E"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67F4E25" w14:textId="77777777" w:rsidR="00C8021E" w:rsidRDefault="00C8021E" w:rsidP="00C8021E"/>
        </w:tc>
        <w:tc>
          <w:tcPr>
            <w:tcW w:w="2640" w:type="dxa"/>
          </w:tcPr>
          <w:p w14:paraId="3CE5DFB2"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59C38BF9"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DDDC74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59C0D954"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89509D0" w14:textId="77777777" w:rsidR="00C8021E" w:rsidRDefault="00C8021E" w:rsidP="00C8021E">
            <w:r>
              <w:t>All Samples</w:t>
            </w:r>
          </w:p>
        </w:tc>
        <w:tc>
          <w:tcPr>
            <w:tcW w:w="2640" w:type="dxa"/>
          </w:tcPr>
          <w:p w14:paraId="78A63B30"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0.650</w:t>
            </w:r>
          </w:p>
        </w:tc>
        <w:tc>
          <w:tcPr>
            <w:tcW w:w="2640" w:type="dxa"/>
          </w:tcPr>
          <w:p w14:paraId="1C39ABB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B7DF22F"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76A63E3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65E46DA" w14:textId="77777777" w:rsidR="00C8021E" w:rsidRDefault="00C8021E" w:rsidP="00C8021E">
            <w:r>
              <w:t>Patients under 15 years</w:t>
            </w:r>
          </w:p>
        </w:tc>
        <w:tc>
          <w:tcPr>
            <w:tcW w:w="2640" w:type="dxa"/>
          </w:tcPr>
          <w:p w14:paraId="79D10324"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0.635</w:t>
            </w:r>
          </w:p>
        </w:tc>
        <w:tc>
          <w:tcPr>
            <w:tcW w:w="2640" w:type="dxa"/>
          </w:tcPr>
          <w:p w14:paraId="62727622"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C2AF282"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610A43F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2AEA245" w14:textId="77777777" w:rsidR="00C8021E" w:rsidRDefault="00C8021E" w:rsidP="00C8021E">
            <w:r>
              <w:t>Patients under 10 years</w:t>
            </w:r>
          </w:p>
        </w:tc>
        <w:tc>
          <w:tcPr>
            <w:tcW w:w="2640" w:type="dxa"/>
          </w:tcPr>
          <w:p w14:paraId="6094117F"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0.635</w:t>
            </w:r>
          </w:p>
        </w:tc>
        <w:tc>
          <w:tcPr>
            <w:tcW w:w="2640" w:type="dxa"/>
          </w:tcPr>
          <w:p w14:paraId="2B702C93"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96ACB6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193</w:t>
            </w:r>
          </w:p>
        </w:tc>
      </w:tr>
      <w:tr w:rsidR="00C8021E" w14:paraId="56F05E8A"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1DE9693" w14:textId="77777777" w:rsidR="00C8021E" w:rsidRDefault="00C8021E" w:rsidP="00C8021E">
            <w:r>
              <w:t>Patients under 8 years</w:t>
            </w:r>
          </w:p>
        </w:tc>
        <w:tc>
          <w:tcPr>
            <w:tcW w:w="2640" w:type="dxa"/>
          </w:tcPr>
          <w:p w14:paraId="33436D8E"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0.650</w:t>
            </w:r>
          </w:p>
        </w:tc>
        <w:tc>
          <w:tcPr>
            <w:tcW w:w="2640" w:type="dxa"/>
          </w:tcPr>
          <w:p w14:paraId="3CCEA67F"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ED61BAB"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4FA36DC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E67B1CB" w14:textId="77777777" w:rsidR="00C8021E" w:rsidRDefault="00C8021E" w:rsidP="00C8021E">
            <w:r>
              <w:lastRenderedPageBreak/>
              <w:t>Patients under 6 years</w:t>
            </w:r>
          </w:p>
        </w:tc>
        <w:tc>
          <w:tcPr>
            <w:tcW w:w="2640" w:type="dxa"/>
          </w:tcPr>
          <w:p w14:paraId="4B1C9488"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0.622</w:t>
            </w:r>
          </w:p>
        </w:tc>
        <w:tc>
          <w:tcPr>
            <w:tcW w:w="2640" w:type="dxa"/>
          </w:tcPr>
          <w:p w14:paraId="227B12CE"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68D23C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6049BB5F"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BB834C1" w14:textId="77777777" w:rsidR="00C8021E" w:rsidRDefault="00C8021E" w:rsidP="00C8021E">
            <w:r>
              <w:t>Patients under 5 years</w:t>
            </w:r>
          </w:p>
        </w:tc>
        <w:tc>
          <w:tcPr>
            <w:tcW w:w="2640" w:type="dxa"/>
          </w:tcPr>
          <w:p w14:paraId="74CC9D70"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0.638</w:t>
            </w:r>
          </w:p>
        </w:tc>
        <w:tc>
          <w:tcPr>
            <w:tcW w:w="2640" w:type="dxa"/>
          </w:tcPr>
          <w:p w14:paraId="68C0BCE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451C0DC9"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A765ECB"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7A6262C" w14:textId="77777777" w:rsidR="00C8021E" w:rsidRDefault="00C8021E" w:rsidP="00C8021E">
            <w:r>
              <w:t>Patients under 4 years</w:t>
            </w:r>
          </w:p>
        </w:tc>
        <w:tc>
          <w:tcPr>
            <w:tcW w:w="2640" w:type="dxa"/>
          </w:tcPr>
          <w:p w14:paraId="0C1326B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0.546</w:t>
            </w:r>
          </w:p>
        </w:tc>
        <w:tc>
          <w:tcPr>
            <w:tcW w:w="2640" w:type="dxa"/>
          </w:tcPr>
          <w:p w14:paraId="55C15EA6"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0.002</w:t>
            </w:r>
          </w:p>
        </w:tc>
        <w:tc>
          <w:tcPr>
            <w:tcW w:w="2640" w:type="dxa"/>
          </w:tcPr>
          <w:p w14:paraId="7658DF2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266B1139"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A1F7A6C" w14:textId="77777777" w:rsidR="00C8021E" w:rsidRDefault="00C8021E" w:rsidP="00C8021E">
            <w:r>
              <w:t>Patients under 3 years</w:t>
            </w:r>
          </w:p>
        </w:tc>
        <w:tc>
          <w:tcPr>
            <w:tcW w:w="2640" w:type="dxa"/>
          </w:tcPr>
          <w:p w14:paraId="64A8518E"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0.409</w:t>
            </w:r>
          </w:p>
        </w:tc>
        <w:tc>
          <w:tcPr>
            <w:tcW w:w="2640" w:type="dxa"/>
          </w:tcPr>
          <w:p w14:paraId="284DAA00"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0.103</w:t>
            </w:r>
          </w:p>
        </w:tc>
        <w:tc>
          <w:tcPr>
            <w:tcW w:w="2640" w:type="dxa"/>
          </w:tcPr>
          <w:p w14:paraId="467F8DA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17925CD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807658" w14:textId="77777777" w:rsidR="00C8021E" w:rsidRDefault="00C8021E" w:rsidP="00C8021E">
            <w:r>
              <w:t>Patients under 2  years</w:t>
            </w:r>
          </w:p>
        </w:tc>
        <w:tc>
          <w:tcPr>
            <w:tcW w:w="2640" w:type="dxa"/>
          </w:tcPr>
          <w:p w14:paraId="7F49087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-0.003</w:t>
            </w:r>
          </w:p>
        </w:tc>
        <w:tc>
          <w:tcPr>
            <w:tcW w:w="2640" w:type="dxa"/>
          </w:tcPr>
          <w:p w14:paraId="2FD70990"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0.995</w:t>
            </w:r>
          </w:p>
        </w:tc>
        <w:tc>
          <w:tcPr>
            <w:tcW w:w="2640" w:type="dxa"/>
          </w:tcPr>
          <w:p w14:paraId="679699AC"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14:paraId="64FF5EAB" w14:textId="77777777" w:rsidR="00C8021E" w:rsidRDefault="00C8021E" w:rsidP="00C8021E"/>
    <w:p w14:paraId="33DFAE6C" w14:textId="77777777" w:rsidR="002540EF" w:rsidRDefault="00442058" w:rsidP="002540EF">
      <w:pPr>
        <w:keepNext/>
        <w:jc w:val="center"/>
      </w:pPr>
      <w:r>
        <w:rPr>
          <w:noProof/>
        </w:rPr>
        <w:pict w14:anchorId="36C2DC7F">
          <v:shape id="_x0000_i1034" type="#_x0000_t75" alt="Brain-Stem__Right-Pallidum__roi__meanFA__correlation" style="width:4in;height:3in;mso-width-percent:0;mso-height-percent:0;mso-width-percent:0;mso-height-percent:0">
            <v:imagedata r:id="rId48" o:title="Brain-Stem__Right-Pallidum__roi__meanFA__correlation"/>
          </v:shape>
        </w:pict>
      </w:r>
    </w:p>
    <w:p w14:paraId="27333915" w14:textId="78B5D689" w:rsidR="002540EF" w:rsidRDefault="002540EF" w:rsidP="002540EF">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916" w:author="David Mattie" w:date="2019-08-19T08:44:00Z">
        <w:r w:rsidR="002B3FE8">
          <w:rPr>
            <w:noProof/>
          </w:rPr>
          <w:t>39</w:t>
        </w:r>
      </w:ins>
      <w:del w:id="2917" w:author="David Mattie" w:date="2019-08-01T18:20:00Z">
        <w:r w:rsidR="00A72CEF" w:rsidDel="00E7462C">
          <w:rPr>
            <w:noProof/>
          </w:rPr>
          <w:delText>33</w:delText>
        </w:r>
      </w:del>
      <w:r w:rsidR="00E32EA6">
        <w:rPr>
          <w:noProof/>
        </w:rPr>
        <w:fldChar w:fldCharType="end"/>
      </w:r>
      <w:r>
        <w:t xml:space="preserve"> Brain-Stem to Right-Palladium meanFA correlation with age</w:t>
      </w:r>
    </w:p>
    <w:p w14:paraId="732197EB" w14:textId="77777777" w:rsidR="00C8021E" w:rsidRDefault="00C8021E" w:rsidP="00C8021E">
      <w:pPr>
        <w:pStyle w:val="Heading4"/>
        <w:numPr>
          <w:ilvl w:val="0"/>
          <w:numId w:val="0"/>
        </w:numPr>
      </w:pPr>
    </w:p>
    <w:p w14:paraId="6ACE0289" w14:textId="77777777" w:rsidR="00C8021E" w:rsidRDefault="00C8021E" w:rsidP="00C8021E">
      <w:pPr>
        <w:pStyle w:val="Heading4"/>
        <w:numPr>
          <w:ilvl w:val="0"/>
          <w:numId w:val="0"/>
        </w:numPr>
      </w:pPr>
    </w:p>
    <w:p w14:paraId="7C443ED2" w14:textId="77777777" w:rsidR="00C8021E" w:rsidRDefault="002540EF" w:rsidP="00C8021E">
      <w:pPr>
        <w:pStyle w:val="Heading4"/>
        <w:numPr>
          <w:ilvl w:val="0"/>
          <w:numId w:val="0"/>
        </w:numPr>
      </w:pPr>
      <w:bookmarkStart w:id="2918" w:name="_Toc17056307"/>
      <w:r>
        <w:t xml:space="preserve">ctx-lh-rostralmiddlefrontal to </w:t>
      </w:r>
      <w:r w:rsidR="00C8021E" w:rsidRPr="00C8021E">
        <w:t>wm-lh-rostralmiddlefrontal</w:t>
      </w:r>
      <w:bookmarkEnd w:id="2918"/>
    </w:p>
    <w:p w14:paraId="612B04A2" w14:textId="77777777" w:rsidR="00C8021E" w:rsidRDefault="00C8021E" w:rsidP="00C8021E">
      <w:r>
        <w:t>Method: roi</w:t>
      </w:r>
      <w:r w:rsidR="002540EF">
        <w:t>_end</w:t>
      </w:r>
    </w:p>
    <w:p w14:paraId="4A5DAEEA" w14:textId="77777777" w:rsidR="00C8021E" w:rsidRDefault="00C8021E" w:rsidP="00C8021E">
      <w:r>
        <w:t xml:space="preserve">Measure: </w:t>
      </w:r>
      <w:r w:rsidRPr="00C8021E">
        <w:t>stddevFA</w:t>
      </w:r>
    </w:p>
    <w:p w14:paraId="070C2EB6" w14:textId="77777777" w:rsidR="00C8021E" w:rsidRDefault="00C8021E" w:rsidP="00C8021E"/>
    <w:p w14:paraId="7968BE93" w14:textId="77777777" w:rsidR="00C8021E" w:rsidRDefault="00C8021E" w:rsidP="00C8021E">
      <w:r>
        <w:t>Correlation with Age</w:t>
      </w:r>
    </w:p>
    <w:p w14:paraId="42641207"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252A5B97"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4145D81" w14:textId="77777777" w:rsidR="00C8021E" w:rsidRDefault="00C8021E" w:rsidP="00C8021E"/>
        </w:tc>
        <w:tc>
          <w:tcPr>
            <w:tcW w:w="2640" w:type="dxa"/>
          </w:tcPr>
          <w:p w14:paraId="6C53D1DC"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66A6E75F"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C070A7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3D40DCE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5088532" w14:textId="77777777" w:rsidR="00C8021E" w:rsidRDefault="00C8021E" w:rsidP="00C8021E">
            <w:r>
              <w:t>All Samples</w:t>
            </w:r>
          </w:p>
        </w:tc>
        <w:tc>
          <w:tcPr>
            <w:tcW w:w="2640" w:type="dxa"/>
          </w:tcPr>
          <w:p w14:paraId="12EACB1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0.648</w:t>
            </w:r>
          </w:p>
        </w:tc>
        <w:tc>
          <w:tcPr>
            <w:tcW w:w="2640" w:type="dxa"/>
          </w:tcPr>
          <w:p w14:paraId="547E4231"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ABE2FE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539</w:t>
            </w:r>
          </w:p>
        </w:tc>
      </w:tr>
      <w:tr w:rsidR="00C8021E" w14:paraId="6DF3D4F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C667867" w14:textId="77777777" w:rsidR="00C8021E" w:rsidRDefault="00C8021E" w:rsidP="00C8021E">
            <w:r>
              <w:t>Patients under 15 years</w:t>
            </w:r>
          </w:p>
        </w:tc>
        <w:tc>
          <w:tcPr>
            <w:tcW w:w="2640" w:type="dxa"/>
          </w:tcPr>
          <w:p w14:paraId="0226115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0.640</w:t>
            </w:r>
          </w:p>
        </w:tc>
        <w:tc>
          <w:tcPr>
            <w:tcW w:w="2640" w:type="dxa"/>
          </w:tcPr>
          <w:p w14:paraId="0974DFB3"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3B6915F"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7A4C896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E3D4AF7" w14:textId="77777777" w:rsidR="00C8021E" w:rsidRDefault="00C8021E" w:rsidP="00C8021E">
            <w:r>
              <w:t>Patients under 10 years</w:t>
            </w:r>
          </w:p>
        </w:tc>
        <w:tc>
          <w:tcPr>
            <w:tcW w:w="2640" w:type="dxa"/>
          </w:tcPr>
          <w:p w14:paraId="5071B3B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0.472</w:t>
            </w:r>
          </w:p>
        </w:tc>
        <w:tc>
          <w:tcPr>
            <w:tcW w:w="2640" w:type="dxa"/>
          </w:tcPr>
          <w:p w14:paraId="3508EA25"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20B65C8"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40EFEB6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5408697" w14:textId="77777777" w:rsidR="00C8021E" w:rsidRDefault="00C8021E" w:rsidP="00C8021E">
            <w:r>
              <w:t>Patients under 8 years</w:t>
            </w:r>
          </w:p>
        </w:tc>
        <w:tc>
          <w:tcPr>
            <w:tcW w:w="2640" w:type="dxa"/>
          </w:tcPr>
          <w:p w14:paraId="77783C0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0.468</w:t>
            </w:r>
          </w:p>
        </w:tc>
        <w:tc>
          <w:tcPr>
            <w:tcW w:w="2640" w:type="dxa"/>
          </w:tcPr>
          <w:p w14:paraId="5AA3A4F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2FCA26C"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3474245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F263338" w14:textId="77777777" w:rsidR="00C8021E" w:rsidRDefault="00C8021E" w:rsidP="00C8021E">
            <w:r>
              <w:lastRenderedPageBreak/>
              <w:t>Patients under 6 years</w:t>
            </w:r>
          </w:p>
        </w:tc>
        <w:tc>
          <w:tcPr>
            <w:tcW w:w="2640" w:type="dxa"/>
          </w:tcPr>
          <w:p w14:paraId="0787C7A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0.487</w:t>
            </w:r>
          </w:p>
        </w:tc>
        <w:tc>
          <w:tcPr>
            <w:tcW w:w="2640" w:type="dxa"/>
          </w:tcPr>
          <w:p w14:paraId="7F03497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C26B82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2BEA9421"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6A3B5FC" w14:textId="77777777" w:rsidR="00C8021E" w:rsidRDefault="00C8021E" w:rsidP="00C8021E">
            <w:r>
              <w:t>Patients under 5 years</w:t>
            </w:r>
          </w:p>
        </w:tc>
        <w:tc>
          <w:tcPr>
            <w:tcW w:w="2640" w:type="dxa"/>
          </w:tcPr>
          <w:p w14:paraId="3189793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0.633</w:t>
            </w:r>
          </w:p>
        </w:tc>
        <w:tc>
          <w:tcPr>
            <w:tcW w:w="2640" w:type="dxa"/>
          </w:tcPr>
          <w:p w14:paraId="01FBDF5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36B3D47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F494A97"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14177A0" w14:textId="77777777" w:rsidR="00C8021E" w:rsidRDefault="00C8021E" w:rsidP="00C8021E">
            <w:r>
              <w:t>Patients under 4 years</w:t>
            </w:r>
          </w:p>
        </w:tc>
        <w:tc>
          <w:tcPr>
            <w:tcW w:w="2640" w:type="dxa"/>
          </w:tcPr>
          <w:p w14:paraId="27971376"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0.682</w:t>
            </w:r>
          </w:p>
        </w:tc>
        <w:tc>
          <w:tcPr>
            <w:tcW w:w="2640" w:type="dxa"/>
          </w:tcPr>
          <w:p w14:paraId="69D263A4"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4745793F"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1B5071A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9BF617D" w14:textId="77777777" w:rsidR="00C8021E" w:rsidRDefault="00C8021E" w:rsidP="00C8021E">
            <w:r>
              <w:t>Patients under 3 years</w:t>
            </w:r>
          </w:p>
        </w:tc>
        <w:tc>
          <w:tcPr>
            <w:tcW w:w="2640" w:type="dxa"/>
          </w:tcPr>
          <w:p w14:paraId="4E0BE20F"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0.663</w:t>
            </w:r>
          </w:p>
        </w:tc>
        <w:tc>
          <w:tcPr>
            <w:tcW w:w="2640" w:type="dxa"/>
          </w:tcPr>
          <w:p w14:paraId="38EC37A3"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0.004</w:t>
            </w:r>
          </w:p>
        </w:tc>
        <w:tc>
          <w:tcPr>
            <w:tcW w:w="2640" w:type="dxa"/>
          </w:tcPr>
          <w:p w14:paraId="591F280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57F7CFE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82437CE" w14:textId="77777777" w:rsidR="00C8021E" w:rsidRDefault="00C8021E" w:rsidP="00C8021E">
            <w:r>
              <w:t>Patients under 2  years</w:t>
            </w:r>
          </w:p>
        </w:tc>
        <w:tc>
          <w:tcPr>
            <w:tcW w:w="2640" w:type="dxa"/>
          </w:tcPr>
          <w:p w14:paraId="207DBF84"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0.575</w:t>
            </w:r>
          </w:p>
        </w:tc>
        <w:tc>
          <w:tcPr>
            <w:tcW w:w="2640" w:type="dxa"/>
          </w:tcPr>
          <w:p w14:paraId="1328F12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0.177</w:t>
            </w:r>
          </w:p>
        </w:tc>
        <w:tc>
          <w:tcPr>
            <w:tcW w:w="2640" w:type="dxa"/>
          </w:tcPr>
          <w:p w14:paraId="24B8934E"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14:paraId="58EFD670" w14:textId="77777777" w:rsidR="00C8021E" w:rsidRDefault="00C8021E" w:rsidP="00C8021E"/>
    <w:p w14:paraId="04027AC1" w14:textId="77777777" w:rsidR="002540EF" w:rsidRDefault="00442058" w:rsidP="002540EF">
      <w:pPr>
        <w:keepNext/>
        <w:jc w:val="center"/>
      </w:pPr>
      <w:r>
        <w:rPr>
          <w:noProof/>
        </w:rPr>
        <w:pict w14:anchorId="314159DD">
          <v:shape id="_x0000_i1035" type="#_x0000_t75" alt="ctx-lh-rostralmiddlefrontal__wm-lh-rostralmiddlefrontal__roi_end__stddevFA__correlation" style="width:4in;height:3in;mso-width-percent:0;mso-height-percent:0;mso-width-percent:0;mso-height-percent:0">
            <v:imagedata r:id="rId49" o:title="ctx-lh-rostralmiddlefrontal__wm-lh-rostralmiddlefrontal__roi_end__stddevFA__correlation"/>
          </v:shape>
        </w:pict>
      </w:r>
    </w:p>
    <w:p w14:paraId="6E2BFF73" w14:textId="0033B8F1" w:rsidR="002540EF" w:rsidRDefault="002540EF" w:rsidP="002540EF">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919" w:author="David Mattie" w:date="2019-08-19T08:44:00Z">
        <w:r w:rsidR="002B3FE8">
          <w:rPr>
            <w:noProof/>
          </w:rPr>
          <w:t>40</w:t>
        </w:r>
      </w:ins>
      <w:del w:id="2920" w:author="David Mattie" w:date="2019-08-01T18:20:00Z">
        <w:r w:rsidR="00A72CEF" w:rsidDel="00E7462C">
          <w:rPr>
            <w:noProof/>
          </w:rPr>
          <w:delText>34</w:delText>
        </w:r>
      </w:del>
      <w:r w:rsidR="00E32EA6">
        <w:rPr>
          <w:noProof/>
        </w:rPr>
        <w:fldChar w:fldCharType="end"/>
      </w:r>
      <w:r>
        <w:t xml:space="preserve"> ctx</w:t>
      </w:r>
      <w:ins w:id="2921" w:author="David Mattie" w:date="2019-08-12T09:21:00Z">
        <w:r w:rsidR="00BC26C4">
          <w:t>-</w:t>
        </w:r>
      </w:ins>
      <w:r>
        <w:t>lh-rostralmiddlefrontal to wm-lh-rostralmiddlefrontal stddevFA correlation with age</w:t>
      </w:r>
    </w:p>
    <w:p w14:paraId="28F3C79B" w14:textId="77777777" w:rsidR="00C8021E" w:rsidRDefault="00C8021E" w:rsidP="00C8021E">
      <w:pPr>
        <w:pStyle w:val="Heading4"/>
        <w:numPr>
          <w:ilvl w:val="0"/>
          <w:numId w:val="0"/>
        </w:numPr>
      </w:pPr>
    </w:p>
    <w:p w14:paraId="2B3D3D48" w14:textId="77777777" w:rsidR="00C8021E" w:rsidRDefault="002540EF" w:rsidP="00C8021E">
      <w:pPr>
        <w:pStyle w:val="Heading4"/>
        <w:numPr>
          <w:ilvl w:val="0"/>
          <w:numId w:val="0"/>
        </w:numPr>
      </w:pPr>
      <w:bookmarkStart w:id="2922" w:name="_Toc17056308"/>
      <w:r>
        <w:t>Left-Thalamus-Proper to Brain-Stem</w:t>
      </w:r>
      <w:bookmarkEnd w:id="2922"/>
    </w:p>
    <w:p w14:paraId="6764C0EE" w14:textId="77777777" w:rsidR="00C8021E" w:rsidRDefault="00C8021E" w:rsidP="00C8021E">
      <w:r>
        <w:t>Method: roi</w:t>
      </w:r>
    </w:p>
    <w:p w14:paraId="1F4A5922" w14:textId="77777777" w:rsidR="00C8021E" w:rsidRDefault="00C8021E" w:rsidP="00C8021E">
      <w:r>
        <w:t xml:space="preserve">Measure: </w:t>
      </w:r>
      <w:r w:rsidR="002540EF">
        <w:t>meanFA</w:t>
      </w:r>
    </w:p>
    <w:p w14:paraId="024A2BB2" w14:textId="77777777" w:rsidR="00C8021E" w:rsidRDefault="00C8021E" w:rsidP="00C8021E"/>
    <w:p w14:paraId="727B03EF" w14:textId="77777777" w:rsidR="00C8021E" w:rsidRDefault="00C8021E" w:rsidP="00C8021E">
      <w:r>
        <w:t>Correlation with Age</w:t>
      </w:r>
    </w:p>
    <w:p w14:paraId="7452D179"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8D6AA80"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83B0439" w14:textId="77777777" w:rsidR="00C8021E" w:rsidRDefault="00C8021E" w:rsidP="00C8021E"/>
        </w:tc>
        <w:tc>
          <w:tcPr>
            <w:tcW w:w="2640" w:type="dxa"/>
          </w:tcPr>
          <w:p w14:paraId="7B1DBC8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3ED634E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AB83BB0"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2F7A5C16"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E57C8FD" w14:textId="77777777" w:rsidR="00C8021E" w:rsidRDefault="00C8021E" w:rsidP="00C8021E">
            <w:r>
              <w:t>All Samples</w:t>
            </w:r>
          </w:p>
        </w:tc>
        <w:tc>
          <w:tcPr>
            <w:tcW w:w="2640" w:type="dxa"/>
          </w:tcPr>
          <w:p w14:paraId="38C67F9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0.646</w:t>
            </w:r>
          </w:p>
        </w:tc>
        <w:tc>
          <w:tcPr>
            <w:tcW w:w="2640" w:type="dxa"/>
          </w:tcPr>
          <w:p w14:paraId="321A3427"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24F83A7"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538</w:t>
            </w:r>
          </w:p>
        </w:tc>
      </w:tr>
      <w:tr w:rsidR="00C8021E" w14:paraId="7BA86898"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042B773C" w14:textId="77777777" w:rsidR="00C8021E" w:rsidRDefault="00C8021E" w:rsidP="00C8021E">
            <w:r>
              <w:t>Patients under 15 years</w:t>
            </w:r>
          </w:p>
        </w:tc>
        <w:tc>
          <w:tcPr>
            <w:tcW w:w="2640" w:type="dxa"/>
          </w:tcPr>
          <w:p w14:paraId="1289F7F7"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0.651</w:t>
            </w:r>
          </w:p>
        </w:tc>
        <w:tc>
          <w:tcPr>
            <w:tcW w:w="2640" w:type="dxa"/>
          </w:tcPr>
          <w:p w14:paraId="51FA76E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0B144C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362</w:t>
            </w:r>
          </w:p>
        </w:tc>
      </w:tr>
      <w:tr w:rsidR="00C8021E" w14:paraId="7061C51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6C19B6A" w14:textId="77777777" w:rsidR="00C8021E" w:rsidRDefault="00C8021E" w:rsidP="00C8021E">
            <w:r>
              <w:t>Patients under 10 years</w:t>
            </w:r>
          </w:p>
        </w:tc>
        <w:tc>
          <w:tcPr>
            <w:tcW w:w="2640" w:type="dxa"/>
          </w:tcPr>
          <w:p w14:paraId="4C73DF4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0.635</w:t>
            </w:r>
          </w:p>
        </w:tc>
        <w:tc>
          <w:tcPr>
            <w:tcW w:w="2640" w:type="dxa"/>
          </w:tcPr>
          <w:p w14:paraId="1449F30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73FDF30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192</w:t>
            </w:r>
          </w:p>
        </w:tc>
      </w:tr>
      <w:tr w:rsidR="00C8021E" w14:paraId="21BCE85F"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1D3B463" w14:textId="77777777" w:rsidR="00C8021E" w:rsidRDefault="00C8021E" w:rsidP="00C8021E">
            <w:r>
              <w:t>Patients under 8 years</w:t>
            </w:r>
          </w:p>
        </w:tc>
        <w:tc>
          <w:tcPr>
            <w:tcW w:w="2640" w:type="dxa"/>
          </w:tcPr>
          <w:p w14:paraId="61BC257C"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0.607</w:t>
            </w:r>
          </w:p>
        </w:tc>
        <w:tc>
          <w:tcPr>
            <w:tcW w:w="2640" w:type="dxa"/>
          </w:tcPr>
          <w:p w14:paraId="09F6F911"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2BDADAE"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2B604DEF"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72B3729" w14:textId="77777777" w:rsidR="00C8021E" w:rsidRDefault="00C8021E" w:rsidP="00C8021E">
            <w:r>
              <w:t>Patients under 6 years</w:t>
            </w:r>
          </w:p>
        </w:tc>
        <w:tc>
          <w:tcPr>
            <w:tcW w:w="2640" w:type="dxa"/>
          </w:tcPr>
          <w:p w14:paraId="7FF01800"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0.577</w:t>
            </w:r>
          </w:p>
        </w:tc>
        <w:tc>
          <w:tcPr>
            <w:tcW w:w="2640" w:type="dxa"/>
          </w:tcPr>
          <w:p w14:paraId="38D5BEB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7B028975"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6B0F490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89A8A30" w14:textId="77777777" w:rsidR="00C8021E" w:rsidRDefault="00C8021E" w:rsidP="00C8021E">
            <w:r>
              <w:lastRenderedPageBreak/>
              <w:t>Patients under 5 years</w:t>
            </w:r>
          </w:p>
        </w:tc>
        <w:tc>
          <w:tcPr>
            <w:tcW w:w="2640" w:type="dxa"/>
          </w:tcPr>
          <w:p w14:paraId="4BB42E6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0.657</w:t>
            </w:r>
          </w:p>
        </w:tc>
        <w:tc>
          <w:tcPr>
            <w:tcW w:w="2640" w:type="dxa"/>
          </w:tcPr>
          <w:p w14:paraId="5A64EC8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CD2B8FA"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5E9CC49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4717546" w14:textId="77777777" w:rsidR="00C8021E" w:rsidRDefault="00C8021E" w:rsidP="00C8021E">
            <w:r>
              <w:t>Patients under 4 years</w:t>
            </w:r>
          </w:p>
        </w:tc>
        <w:tc>
          <w:tcPr>
            <w:tcW w:w="2640" w:type="dxa"/>
          </w:tcPr>
          <w:p w14:paraId="4FACCF47"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0.525</w:t>
            </w:r>
          </w:p>
        </w:tc>
        <w:tc>
          <w:tcPr>
            <w:tcW w:w="2640" w:type="dxa"/>
          </w:tcPr>
          <w:p w14:paraId="3398B042"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0.003</w:t>
            </w:r>
          </w:p>
        </w:tc>
        <w:tc>
          <w:tcPr>
            <w:tcW w:w="2640" w:type="dxa"/>
          </w:tcPr>
          <w:p w14:paraId="03AEA92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7FAA481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F2FADC0" w14:textId="77777777" w:rsidR="00C8021E" w:rsidRDefault="00C8021E" w:rsidP="00C8021E">
            <w:r>
              <w:t>Patients under 3 years</w:t>
            </w:r>
          </w:p>
        </w:tc>
        <w:tc>
          <w:tcPr>
            <w:tcW w:w="2640" w:type="dxa"/>
          </w:tcPr>
          <w:p w14:paraId="23297C1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0.258</w:t>
            </w:r>
          </w:p>
        </w:tc>
        <w:tc>
          <w:tcPr>
            <w:tcW w:w="2640" w:type="dxa"/>
          </w:tcPr>
          <w:p w14:paraId="098B2474"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0.318</w:t>
            </w:r>
          </w:p>
        </w:tc>
        <w:tc>
          <w:tcPr>
            <w:tcW w:w="2640" w:type="dxa"/>
          </w:tcPr>
          <w:p w14:paraId="3A02274B"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3E0A940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29C0D51" w14:textId="77777777" w:rsidR="00C8021E" w:rsidRDefault="00C8021E" w:rsidP="00C8021E">
            <w:r>
              <w:t>Patients under 2  years</w:t>
            </w:r>
          </w:p>
        </w:tc>
        <w:tc>
          <w:tcPr>
            <w:tcW w:w="2640" w:type="dxa"/>
          </w:tcPr>
          <w:p w14:paraId="77B7C58C"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-0.106</w:t>
            </w:r>
          </w:p>
        </w:tc>
        <w:tc>
          <w:tcPr>
            <w:tcW w:w="2640" w:type="dxa"/>
          </w:tcPr>
          <w:p w14:paraId="602285FE"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0.820</w:t>
            </w:r>
          </w:p>
        </w:tc>
        <w:tc>
          <w:tcPr>
            <w:tcW w:w="2640" w:type="dxa"/>
          </w:tcPr>
          <w:p w14:paraId="277B3E1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14:paraId="36DDEB45" w14:textId="77777777" w:rsidR="00C8021E" w:rsidRDefault="00C8021E" w:rsidP="00C8021E"/>
    <w:p w14:paraId="7A979346" w14:textId="77777777" w:rsidR="002540EF" w:rsidRDefault="00442058" w:rsidP="002540EF">
      <w:pPr>
        <w:keepNext/>
        <w:jc w:val="center"/>
      </w:pPr>
      <w:r>
        <w:rPr>
          <w:noProof/>
        </w:rPr>
        <w:pict w14:anchorId="1D98ED52">
          <v:shape id="_x0000_i1036" type="#_x0000_t75" alt="Left-Thalamus-Proper__Brain-Stem__roi__meanFA__correlation" style="width:4in;height:3in;mso-width-percent:0;mso-height-percent:0;mso-width-percent:0;mso-height-percent:0">
            <v:imagedata r:id="rId50" o:title="Left-Thalamus-Proper__Brain-Stem__roi__meanFA__correlation"/>
          </v:shape>
        </w:pict>
      </w:r>
    </w:p>
    <w:p w14:paraId="23F9E323" w14:textId="15852723" w:rsidR="002540EF" w:rsidRDefault="002540EF" w:rsidP="002540EF">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923" w:author="David Mattie" w:date="2019-08-19T08:44:00Z">
        <w:r w:rsidR="002B3FE8">
          <w:rPr>
            <w:noProof/>
          </w:rPr>
          <w:t>41</w:t>
        </w:r>
      </w:ins>
      <w:del w:id="2924" w:author="David Mattie" w:date="2019-08-01T18:20:00Z">
        <w:r w:rsidR="00A72CEF" w:rsidDel="00E7462C">
          <w:rPr>
            <w:noProof/>
          </w:rPr>
          <w:delText>35</w:delText>
        </w:r>
      </w:del>
      <w:r w:rsidR="00E32EA6">
        <w:rPr>
          <w:noProof/>
        </w:rPr>
        <w:fldChar w:fldCharType="end"/>
      </w:r>
      <w:r>
        <w:t xml:space="preserve"> Left-Thalmus-Proper to Brain-Stem meanFA correlation with age</w:t>
      </w:r>
    </w:p>
    <w:p w14:paraId="448B6F2F" w14:textId="77777777" w:rsidR="00C8021E" w:rsidRDefault="00C8021E" w:rsidP="00C8021E">
      <w:pPr>
        <w:pStyle w:val="Heading4"/>
        <w:numPr>
          <w:ilvl w:val="0"/>
          <w:numId w:val="0"/>
        </w:numPr>
      </w:pPr>
    </w:p>
    <w:p w14:paraId="34354421" w14:textId="77777777" w:rsidR="00C8021E" w:rsidRDefault="00C8021E" w:rsidP="00C8021E">
      <w:pPr>
        <w:pStyle w:val="Heading4"/>
        <w:numPr>
          <w:ilvl w:val="0"/>
          <w:numId w:val="0"/>
        </w:numPr>
      </w:pPr>
    </w:p>
    <w:p w14:paraId="7A836899" w14:textId="77777777" w:rsidR="00C8021E" w:rsidRDefault="00E93423" w:rsidP="00C8021E">
      <w:pPr>
        <w:pStyle w:val="Heading4"/>
        <w:numPr>
          <w:ilvl w:val="0"/>
          <w:numId w:val="0"/>
        </w:numPr>
      </w:pPr>
      <w:bookmarkStart w:id="2925" w:name="_Toc17056309"/>
      <w:r>
        <w:t>ctx-lh-postcentral to wm-lh-postcentral</w:t>
      </w:r>
      <w:bookmarkEnd w:id="2925"/>
    </w:p>
    <w:p w14:paraId="1E50A1C8" w14:textId="77777777" w:rsidR="00C8021E" w:rsidRDefault="00C8021E" w:rsidP="00C8021E">
      <w:r>
        <w:t>Method: roi</w:t>
      </w:r>
    </w:p>
    <w:p w14:paraId="165B3439" w14:textId="77777777" w:rsidR="00C8021E" w:rsidRDefault="00C8021E" w:rsidP="00C8021E">
      <w:r>
        <w:t xml:space="preserve">Measure: </w:t>
      </w:r>
      <w:r w:rsidRPr="00C8021E">
        <w:t>stddevFA</w:t>
      </w:r>
    </w:p>
    <w:p w14:paraId="43EF3BE2" w14:textId="77777777" w:rsidR="00C8021E" w:rsidRDefault="00C8021E" w:rsidP="00C8021E"/>
    <w:p w14:paraId="4BD92A63" w14:textId="77777777" w:rsidR="00C8021E" w:rsidRDefault="00C8021E" w:rsidP="00C8021E">
      <w:r>
        <w:t>Correlation with Age</w:t>
      </w:r>
    </w:p>
    <w:p w14:paraId="653BF74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689E0CC1"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88A1411" w14:textId="77777777" w:rsidR="00C8021E" w:rsidRDefault="00C8021E" w:rsidP="00C8021E"/>
        </w:tc>
        <w:tc>
          <w:tcPr>
            <w:tcW w:w="2640" w:type="dxa"/>
          </w:tcPr>
          <w:p w14:paraId="7430AFA2"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0ACEC36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92C03E4"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5CC03C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25C3A88" w14:textId="77777777" w:rsidR="00C8021E" w:rsidRDefault="00C8021E" w:rsidP="00C8021E">
            <w:r>
              <w:t>All Samples</w:t>
            </w:r>
          </w:p>
        </w:tc>
        <w:tc>
          <w:tcPr>
            <w:tcW w:w="2640" w:type="dxa"/>
          </w:tcPr>
          <w:p w14:paraId="773E34E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0.644</w:t>
            </w:r>
          </w:p>
        </w:tc>
        <w:tc>
          <w:tcPr>
            <w:tcW w:w="2640" w:type="dxa"/>
          </w:tcPr>
          <w:p w14:paraId="28800597"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526347F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067284E9"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EBAB719" w14:textId="77777777" w:rsidR="00C8021E" w:rsidRDefault="00C8021E" w:rsidP="00C8021E">
            <w:r>
              <w:t>Patients under 15 years</w:t>
            </w:r>
          </w:p>
        </w:tc>
        <w:tc>
          <w:tcPr>
            <w:tcW w:w="2640" w:type="dxa"/>
          </w:tcPr>
          <w:p w14:paraId="1C0F1BF1"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0.658</w:t>
            </w:r>
          </w:p>
        </w:tc>
        <w:tc>
          <w:tcPr>
            <w:tcW w:w="2640" w:type="dxa"/>
          </w:tcPr>
          <w:p w14:paraId="0AAFA892"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0FE2AF7A"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6A7BE21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2618AD9" w14:textId="77777777" w:rsidR="00C8021E" w:rsidRDefault="00C8021E" w:rsidP="00C8021E">
            <w:r>
              <w:t>Patients under 10 years</w:t>
            </w:r>
          </w:p>
        </w:tc>
        <w:tc>
          <w:tcPr>
            <w:tcW w:w="2640" w:type="dxa"/>
          </w:tcPr>
          <w:p w14:paraId="2318AD7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0.576</w:t>
            </w:r>
          </w:p>
        </w:tc>
        <w:tc>
          <w:tcPr>
            <w:tcW w:w="2640" w:type="dxa"/>
          </w:tcPr>
          <w:p w14:paraId="04C40AE6"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FE2CA68"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77821FF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D9DF60F" w14:textId="77777777" w:rsidR="00C8021E" w:rsidRDefault="00C8021E" w:rsidP="00C8021E">
            <w:r>
              <w:t>Patients under 8 years</w:t>
            </w:r>
          </w:p>
        </w:tc>
        <w:tc>
          <w:tcPr>
            <w:tcW w:w="2640" w:type="dxa"/>
          </w:tcPr>
          <w:p w14:paraId="1FF5658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0.559</w:t>
            </w:r>
          </w:p>
        </w:tc>
        <w:tc>
          <w:tcPr>
            <w:tcW w:w="2640" w:type="dxa"/>
          </w:tcPr>
          <w:p w14:paraId="2444E235"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01A6CFE4"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00B2BB1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61215A9" w14:textId="77777777" w:rsidR="00C8021E" w:rsidRDefault="00C8021E" w:rsidP="00C8021E">
            <w:r>
              <w:t>Patients under 6 years</w:t>
            </w:r>
          </w:p>
        </w:tc>
        <w:tc>
          <w:tcPr>
            <w:tcW w:w="2640" w:type="dxa"/>
          </w:tcPr>
          <w:p w14:paraId="0ED5D73A"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0.633</w:t>
            </w:r>
          </w:p>
        </w:tc>
        <w:tc>
          <w:tcPr>
            <w:tcW w:w="2640" w:type="dxa"/>
          </w:tcPr>
          <w:p w14:paraId="3CAE95F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0BB68DE"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7306D8FC"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3C0C5F6" w14:textId="77777777" w:rsidR="00C8021E" w:rsidRDefault="00C8021E" w:rsidP="00C8021E">
            <w:r>
              <w:lastRenderedPageBreak/>
              <w:t>Patients under 5 years</w:t>
            </w:r>
          </w:p>
        </w:tc>
        <w:tc>
          <w:tcPr>
            <w:tcW w:w="2640" w:type="dxa"/>
          </w:tcPr>
          <w:p w14:paraId="75774F53"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0.452</w:t>
            </w:r>
          </w:p>
        </w:tc>
        <w:tc>
          <w:tcPr>
            <w:tcW w:w="2640" w:type="dxa"/>
          </w:tcPr>
          <w:p w14:paraId="7D2B0A1A"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0.003</w:t>
            </w:r>
          </w:p>
        </w:tc>
        <w:tc>
          <w:tcPr>
            <w:tcW w:w="2640" w:type="dxa"/>
          </w:tcPr>
          <w:p w14:paraId="772F7776"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27BD709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8BF23C5" w14:textId="77777777" w:rsidR="00C8021E" w:rsidRDefault="00C8021E" w:rsidP="00C8021E">
            <w:r>
              <w:t>Patients under 4 years</w:t>
            </w:r>
          </w:p>
        </w:tc>
        <w:tc>
          <w:tcPr>
            <w:tcW w:w="2640" w:type="dxa"/>
          </w:tcPr>
          <w:p w14:paraId="07CC2FE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0.407</w:t>
            </w:r>
          </w:p>
        </w:tc>
        <w:tc>
          <w:tcPr>
            <w:tcW w:w="2640" w:type="dxa"/>
          </w:tcPr>
          <w:p w14:paraId="3F55B97C"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0.025</w:t>
            </w:r>
          </w:p>
        </w:tc>
        <w:tc>
          <w:tcPr>
            <w:tcW w:w="2640" w:type="dxa"/>
          </w:tcPr>
          <w:p w14:paraId="56B98F5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45D5CF18"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9947B10" w14:textId="77777777" w:rsidR="00C8021E" w:rsidRDefault="00C8021E" w:rsidP="00C8021E">
            <w:r>
              <w:t>Patients under 3 years</w:t>
            </w:r>
          </w:p>
        </w:tc>
        <w:tc>
          <w:tcPr>
            <w:tcW w:w="2640" w:type="dxa"/>
          </w:tcPr>
          <w:p w14:paraId="4041EF7A"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0.626</w:t>
            </w:r>
          </w:p>
        </w:tc>
        <w:tc>
          <w:tcPr>
            <w:tcW w:w="2640" w:type="dxa"/>
          </w:tcPr>
          <w:p w14:paraId="3C8CECE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0.007</w:t>
            </w:r>
          </w:p>
        </w:tc>
        <w:tc>
          <w:tcPr>
            <w:tcW w:w="2640" w:type="dxa"/>
          </w:tcPr>
          <w:p w14:paraId="0569C5CC"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35EBA33B"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6769719" w14:textId="77777777" w:rsidR="00C8021E" w:rsidRDefault="00C8021E" w:rsidP="00C8021E">
            <w:r>
              <w:t>Patients under 2  years</w:t>
            </w:r>
          </w:p>
        </w:tc>
        <w:tc>
          <w:tcPr>
            <w:tcW w:w="2640" w:type="dxa"/>
          </w:tcPr>
          <w:p w14:paraId="7E8F699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0.887</w:t>
            </w:r>
          </w:p>
        </w:tc>
        <w:tc>
          <w:tcPr>
            <w:tcW w:w="2640" w:type="dxa"/>
          </w:tcPr>
          <w:p w14:paraId="5ED24840"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0.008</w:t>
            </w:r>
          </w:p>
        </w:tc>
        <w:tc>
          <w:tcPr>
            <w:tcW w:w="2640" w:type="dxa"/>
          </w:tcPr>
          <w:p w14:paraId="442AB842"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7</w:t>
            </w:r>
          </w:p>
        </w:tc>
      </w:tr>
    </w:tbl>
    <w:p w14:paraId="2BE1CD73" w14:textId="77777777" w:rsidR="00C8021E" w:rsidRDefault="00C8021E" w:rsidP="00C8021E"/>
    <w:p w14:paraId="10938567" w14:textId="77777777" w:rsidR="00E93423" w:rsidRDefault="00442058" w:rsidP="00E93423">
      <w:pPr>
        <w:keepNext/>
        <w:jc w:val="center"/>
      </w:pPr>
      <w:r>
        <w:rPr>
          <w:noProof/>
        </w:rPr>
        <w:pict w14:anchorId="2064F923">
          <v:shape id="_x0000_i1037" type="#_x0000_t75" alt="ctx-lh-postcentral__wm-lh-postcentral__roi__stddevFA__correlation" style="width:4in;height:3in;mso-width-percent:0;mso-height-percent:0;mso-width-percent:0;mso-height-percent:0">
            <v:imagedata r:id="rId51" o:title="ctx-lh-postcentral__wm-lh-postcentral__roi__stddevFA__correlation"/>
          </v:shape>
        </w:pict>
      </w:r>
    </w:p>
    <w:p w14:paraId="067184FB" w14:textId="77D9682C" w:rsidR="00E93423" w:rsidRDefault="00E93423" w:rsidP="00E93423">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926" w:author="David Mattie" w:date="2019-08-19T08:44:00Z">
        <w:r w:rsidR="002B3FE8">
          <w:rPr>
            <w:noProof/>
          </w:rPr>
          <w:t>42</w:t>
        </w:r>
      </w:ins>
      <w:del w:id="2927" w:author="David Mattie" w:date="2019-08-01T18:20:00Z">
        <w:r w:rsidR="00A72CEF" w:rsidDel="00E7462C">
          <w:rPr>
            <w:noProof/>
          </w:rPr>
          <w:delText>36</w:delText>
        </w:r>
      </w:del>
      <w:r w:rsidR="00E32EA6">
        <w:rPr>
          <w:noProof/>
        </w:rPr>
        <w:fldChar w:fldCharType="end"/>
      </w:r>
      <w:r>
        <w:t xml:space="preserve"> ctx-lh-postcentral to wm-lh-postcentral stddevFA correlation with age</w:t>
      </w:r>
    </w:p>
    <w:p w14:paraId="4C074C60" w14:textId="77777777" w:rsidR="00C8021E" w:rsidRDefault="00C8021E" w:rsidP="00C8021E">
      <w:pPr>
        <w:pStyle w:val="Heading4"/>
        <w:numPr>
          <w:ilvl w:val="0"/>
          <w:numId w:val="0"/>
        </w:numPr>
      </w:pPr>
    </w:p>
    <w:p w14:paraId="4F09EBBF" w14:textId="77777777" w:rsidR="00C8021E" w:rsidRDefault="00C8021E" w:rsidP="00C8021E">
      <w:pPr>
        <w:pStyle w:val="Heading4"/>
        <w:numPr>
          <w:ilvl w:val="0"/>
          <w:numId w:val="0"/>
        </w:numPr>
      </w:pPr>
    </w:p>
    <w:p w14:paraId="4AA5D54E" w14:textId="77777777" w:rsidR="00C8021E" w:rsidRDefault="00E93423" w:rsidP="00C8021E">
      <w:pPr>
        <w:pStyle w:val="Heading4"/>
        <w:numPr>
          <w:ilvl w:val="0"/>
          <w:numId w:val="0"/>
        </w:numPr>
      </w:pPr>
      <w:bookmarkStart w:id="2928" w:name="_Toc17056310"/>
      <w:r>
        <w:t xml:space="preserve">Right-Putamen to </w:t>
      </w:r>
      <w:r w:rsidR="00C8021E" w:rsidRPr="00C8021E">
        <w:t>wm-rh-insula</w:t>
      </w:r>
      <w:bookmarkEnd w:id="2928"/>
    </w:p>
    <w:p w14:paraId="56F4DFC9" w14:textId="77777777" w:rsidR="00C8021E" w:rsidRDefault="00C8021E" w:rsidP="00C8021E">
      <w:r>
        <w:t>Method: roi</w:t>
      </w:r>
    </w:p>
    <w:p w14:paraId="0B3A02AE" w14:textId="77777777" w:rsidR="00C8021E" w:rsidRDefault="00C8021E" w:rsidP="00C8021E">
      <w:r>
        <w:t xml:space="preserve">Measure: </w:t>
      </w:r>
      <w:r w:rsidR="00E93423">
        <w:t>meanFA</w:t>
      </w:r>
    </w:p>
    <w:p w14:paraId="4B858CD3" w14:textId="77777777" w:rsidR="00C8021E" w:rsidRDefault="00C8021E" w:rsidP="00C8021E"/>
    <w:p w14:paraId="5D785CA8" w14:textId="77777777" w:rsidR="00C8021E" w:rsidRDefault="00C8021E" w:rsidP="00C8021E">
      <w:r>
        <w:t>Correlation with Age</w:t>
      </w:r>
    </w:p>
    <w:p w14:paraId="6D878959"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D1E19CB"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3ACFFE4" w14:textId="77777777" w:rsidR="00C8021E" w:rsidRDefault="00C8021E" w:rsidP="00C8021E"/>
        </w:tc>
        <w:tc>
          <w:tcPr>
            <w:tcW w:w="2640" w:type="dxa"/>
          </w:tcPr>
          <w:p w14:paraId="1EE1785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4AD16E87"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5F8A063C"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19892EB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D04D1A" w14:textId="77777777" w:rsidR="00C8021E" w:rsidRDefault="00C8021E" w:rsidP="00C8021E">
            <w:r>
              <w:t>All Samples</w:t>
            </w:r>
          </w:p>
        </w:tc>
        <w:tc>
          <w:tcPr>
            <w:tcW w:w="2640" w:type="dxa"/>
          </w:tcPr>
          <w:p w14:paraId="502A9571"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0.644</w:t>
            </w:r>
          </w:p>
        </w:tc>
        <w:tc>
          <w:tcPr>
            <w:tcW w:w="2640" w:type="dxa"/>
          </w:tcPr>
          <w:p w14:paraId="0CB3F655"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EFDCC08"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541</w:t>
            </w:r>
          </w:p>
        </w:tc>
      </w:tr>
      <w:tr w:rsidR="00C8021E" w14:paraId="12AAB1B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ED2EECA" w14:textId="77777777" w:rsidR="00C8021E" w:rsidRDefault="00C8021E" w:rsidP="00C8021E">
            <w:r>
              <w:t>Patients under 15 years</w:t>
            </w:r>
          </w:p>
        </w:tc>
        <w:tc>
          <w:tcPr>
            <w:tcW w:w="2640" w:type="dxa"/>
          </w:tcPr>
          <w:p w14:paraId="3D1F84F7"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0.642</w:t>
            </w:r>
          </w:p>
        </w:tc>
        <w:tc>
          <w:tcPr>
            <w:tcW w:w="2640" w:type="dxa"/>
          </w:tcPr>
          <w:p w14:paraId="7D3CB970"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DA3095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25E1EB3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9708229" w14:textId="77777777" w:rsidR="00C8021E" w:rsidRDefault="00C8021E" w:rsidP="00C8021E">
            <w:r>
              <w:t>Patients under 10 years</w:t>
            </w:r>
          </w:p>
        </w:tc>
        <w:tc>
          <w:tcPr>
            <w:tcW w:w="2640" w:type="dxa"/>
          </w:tcPr>
          <w:p w14:paraId="2C3E401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0.642</w:t>
            </w:r>
          </w:p>
        </w:tc>
        <w:tc>
          <w:tcPr>
            <w:tcW w:w="2640" w:type="dxa"/>
          </w:tcPr>
          <w:p w14:paraId="6B2D094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9CA6DC5"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5A5D4DD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7099636" w14:textId="77777777" w:rsidR="00C8021E" w:rsidRDefault="00C8021E" w:rsidP="00C8021E">
            <w:r>
              <w:t>Patients under 8 years</w:t>
            </w:r>
          </w:p>
        </w:tc>
        <w:tc>
          <w:tcPr>
            <w:tcW w:w="2640" w:type="dxa"/>
          </w:tcPr>
          <w:p w14:paraId="75D491C5"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0.594</w:t>
            </w:r>
          </w:p>
        </w:tc>
        <w:tc>
          <w:tcPr>
            <w:tcW w:w="2640" w:type="dxa"/>
          </w:tcPr>
          <w:p w14:paraId="76E931F1"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B2DE2A9"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1696CEB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87F8F2A" w14:textId="77777777" w:rsidR="00C8021E" w:rsidRDefault="00C8021E" w:rsidP="00C8021E">
            <w:r>
              <w:t>Patients under 6 years</w:t>
            </w:r>
          </w:p>
        </w:tc>
        <w:tc>
          <w:tcPr>
            <w:tcW w:w="2640" w:type="dxa"/>
          </w:tcPr>
          <w:p w14:paraId="60A40D3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0.540</w:t>
            </w:r>
          </w:p>
        </w:tc>
        <w:tc>
          <w:tcPr>
            <w:tcW w:w="2640" w:type="dxa"/>
          </w:tcPr>
          <w:p w14:paraId="109C7B82"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5E3AF35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44A5DB7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2840D9B" w14:textId="77777777" w:rsidR="00C8021E" w:rsidRDefault="00C8021E" w:rsidP="00C8021E">
            <w:r>
              <w:lastRenderedPageBreak/>
              <w:t>Patients under 5 years</w:t>
            </w:r>
          </w:p>
        </w:tc>
        <w:tc>
          <w:tcPr>
            <w:tcW w:w="2640" w:type="dxa"/>
          </w:tcPr>
          <w:p w14:paraId="0F0ABAB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0.420</w:t>
            </w:r>
          </w:p>
        </w:tc>
        <w:tc>
          <w:tcPr>
            <w:tcW w:w="2640" w:type="dxa"/>
          </w:tcPr>
          <w:p w14:paraId="29A9DC4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0.007</w:t>
            </w:r>
          </w:p>
        </w:tc>
        <w:tc>
          <w:tcPr>
            <w:tcW w:w="2640" w:type="dxa"/>
          </w:tcPr>
          <w:p w14:paraId="7474EC9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60</w:t>
            </w:r>
          </w:p>
        </w:tc>
      </w:tr>
      <w:tr w:rsidR="00C8021E" w14:paraId="1120B5C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9E1201A" w14:textId="77777777" w:rsidR="00C8021E" w:rsidRDefault="00C8021E" w:rsidP="00C8021E">
            <w:r>
              <w:t>Patients under 4 years</w:t>
            </w:r>
          </w:p>
        </w:tc>
        <w:tc>
          <w:tcPr>
            <w:tcW w:w="2640" w:type="dxa"/>
          </w:tcPr>
          <w:p w14:paraId="3C993DF1"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0.252</w:t>
            </w:r>
          </w:p>
        </w:tc>
        <w:tc>
          <w:tcPr>
            <w:tcW w:w="2640" w:type="dxa"/>
          </w:tcPr>
          <w:p w14:paraId="5DEA1EBD"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0.179</w:t>
            </w:r>
          </w:p>
        </w:tc>
        <w:tc>
          <w:tcPr>
            <w:tcW w:w="2640" w:type="dxa"/>
          </w:tcPr>
          <w:p w14:paraId="79AA30D8"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176BACAC"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EEB192B" w14:textId="77777777" w:rsidR="00C8021E" w:rsidRDefault="00C8021E" w:rsidP="00C8021E">
            <w:r>
              <w:t>Patients under 3 years</w:t>
            </w:r>
          </w:p>
        </w:tc>
        <w:tc>
          <w:tcPr>
            <w:tcW w:w="2640" w:type="dxa"/>
          </w:tcPr>
          <w:p w14:paraId="0C315A1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0.287</w:t>
            </w:r>
          </w:p>
        </w:tc>
        <w:tc>
          <w:tcPr>
            <w:tcW w:w="2640" w:type="dxa"/>
          </w:tcPr>
          <w:p w14:paraId="5C5A0B8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0.263</w:t>
            </w:r>
          </w:p>
        </w:tc>
        <w:tc>
          <w:tcPr>
            <w:tcW w:w="2640" w:type="dxa"/>
          </w:tcPr>
          <w:p w14:paraId="05793ED2"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7EA9B1D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8CC06AC" w14:textId="77777777" w:rsidR="00C8021E" w:rsidRDefault="00C8021E" w:rsidP="00C8021E">
            <w:r>
              <w:t>Patients under 2  years</w:t>
            </w:r>
          </w:p>
        </w:tc>
        <w:tc>
          <w:tcPr>
            <w:tcW w:w="2640" w:type="dxa"/>
          </w:tcPr>
          <w:p w14:paraId="6628B33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0.243</w:t>
            </w:r>
          </w:p>
        </w:tc>
        <w:tc>
          <w:tcPr>
            <w:tcW w:w="2640" w:type="dxa"/>
          </w:tcPr>
          <w:p w14:paraId="426F86A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0.600</w:t>
            </w:r>
          </w:p>
        </w:tc>
        <w:tc>
          <w:tcPr>
            <w:tcW w:w="2640" w:type="dxa"/>
          </w:tcPr>
          <w:p w14:paraId="4B8D169F"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7</w:t>
            </w:r>
          </w:p>
        </w:tc>
      </w:tr>
    </w:tbl>
    <w:p w14:paraId="4F1799E2" w14:textId="77777777" w:rsidR="00C8021E" w:rsidRDefault="00C8021E" w:rsidP="00C8021E"/>
    <w:p w14:paraId="57774FC9" w14:textId="77777777" w:rsidR="00E93423" w:rsidRDefault="00442058" w:rsidP="00E93423">
      <w:pPr>
        <w:keepNext/>
        <w:jc w:val="center"/>
      </w:pPr>
      <w:r>
        <w:rPr>
          <w:noProof/>
        </w:rPr>
        <w:pict w14:anchorId="5C795648">
          <v:shape id="_x0000_i1038" type="#_x0000_t75" alt="Right-Putamen__wm-rh-insula__roi__meanFA__correlation" style="width:4in;height:3in;mso-width-percent:0;mso-height-percent:0;mso-width-percent:0;mso-height-percent:0">
            <v:imagedata r:id="rId52" o:title="Right-Putamen__wm-rh-insula__roi__meanFA__correlation"/>
          </v:shape>
        </w:pict>
      </w:r>
    </w:p>
    <w:p w14:paraId="173CC650" w14:textId="12878665" w:rsidR="00E93423" w:rsidRDefault="00E93423" w:rsidP="00E93423">
      <w:pPr>
        <w:pStyle w:val="Caption"/>
        <w:jc w:val="center"/>
      </w:pPr>
      <w:bookmarkStart w:id="2929" w:name="_Ref15238821"/>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930" w:author="David Mattie" w:date="2019-08-19T08:44:00Z">
        <w:r w:rsidR="002B3FE8">
          <w:rPr>
            <w:noProof/>
          </w:rPr>
          <w:t>43</w:t>
        </w:r>
      </w:ins>
      <w:del w:id="2931" w:author="David Mattie" w:date="2019-08-01T18:20:00Z">
        <w:r w:rsidR="00A72CEF" w:rsidDel="00E7462C">
          <w:rPr>
            <w:noProof/>
          </w:rPr>
          <w:delText>37</w:delText>
        </w:r>
      </w:del>
      <w:r w:rsidR="00E32EA6">
        <w:rPr>
          <w:noProof/>
        </w:rPr>
        <w:fldChar w:fldCharType="end"/>
      </w:r>
      <w:bookmarkEnd w:id="2929"/>
      <w:r>
        <w:t xml:space="preserve"> Right-Putamen to wm-rh-insula meanFA correlation with age</w:t>
      </w:r>
    </w:p>
    <w:p w14:paraId="11909AF2" w14:textId="77777777" w:rsidR="00C8021E" w:rsidRDefault="00C8021E" w:rsidP="00C8021E">
      <w:pPr>
        <w:pStyle w:val="Heading4"/>
        <w:numPr>
          <w:ilvl w:val="0"/>
          <w:numId w:val="0"/>
        </w:numPr>
      </w:pPr>
    </w:p>
    <w:p w14:paraId="7394EC02" w14:textId="77777777" w:rsidR="00932176" w:rsidRDefault="00932176">
      <w:pPr>
        <w:pStyle w:val="Body"/>
      </w:pPr>
    </w:p>
    <w:p w14:paraId="332F0E7A" w14:textId="77777777" w:rsidR="00932176" w:rsidRDefault="00932176">
      <w:pPr>
        <w:pStyle w:val="Body"/>
        <w:ind w:firstLine="0"/>
        <w:rPr>
          <w:color w:val="000000"/>
        </w:rPr>
      </w:pPr>
    </w:p>
    <w:p w14:paraId="2F4B1AA4" w14:textId="1187884D" w:rsidR="005B1186" w:rsidRDefault="005B1186" w:rsidP="005B1186">
      <w:pPr>
        <w:pStyle w:val="Heading2"/>
      </w:pPr>
      <w:bookmarkStart w:id="2932" w:name="_Toc17056311"/>
      <w:r>
        <w:t>Machine Learning</w:t>
      </w:r>
      <w:ins w:id="2933" w:author="David Mattie" w:date="2019-08-12T14:36:00Z">
        <w:r w:rsidR="00FD6D95">
          <w:t xml:space="preserve"> Demonstration</w:t>
        </w:r>
      </w:ins>
      <w:bookmarkEnd w:id="2932"/>
    </w:p>
    <w:p w14:paraId="3F76707E" w14:textId="03B00610" w:rsidR="00C7123D" w:rsidRDefault="00C7123D" w:rsidP="00C7123D">
      <w:pPr>
        <w:spacing w:line="480" w:lineRule="auto"/>
        <w:ind w:firstLine="720"/>
        <w:rPr>
          <w:ins w:id="2934" w:author="David Mattie" w:date="2019-08-13T10:01:00Z"/>
        </w:rPr>
      </w:pPr>
      <w:ins w:id="2935" w:author="David Mattie" w:date="2019-08-13T09:16:00Z">
        <w:r>
          <w:t xml:space="preserve">The demonstration of machine learning that follows is intended to provide an example of how CRUSH can extract an extensive set of explanatory variables that can be leveraged using machine learning techniques.  While there was little data available to classify (Gender) or predict (Age), future research may extend into a wide range of subject matter that may (or research may discover may not) have a relationship with brain </w:t>
        </w:r>
        <w:r>
          <w:lastRenderedPageBreak/>
          <w:t>tractography.</w:t>
        </w:r>
      </w:ins>
      <w:ins w:id="2936" w:author="David Mattie" w:date="2019-08-13T10:01:00Z">
        <w:r w:rsidR="0057489A">
          <w:t xml:space="preserve">  The examples below merely demonstrate the possibility of applying machine learning techniques on the data.  </w:t>
        </w:r>
      </w:ins>
    </w:p>
    <w:p w14:paraId="12E544F8" w14:textId="5FE4734F" w:rsidR="0057489A" w:rsidRDefault="0057489A" w:rsidP="00C7123D">
      <w:pPr>
        <w:spacing w:line="480" w:lineRule="auto"/>
        <w:ind w:firstLine="720"/>
        <w:rPr>
          <w:ins w:id="2937" w:author="David Mattie" w:date="2019-08-13T09:16:00Z"/>
        </w:rPr>
      </w:pPr>
      <w:ins w:id="2938" w:author="David Mattie" w:date="2019-08-13T10:01:00Z">
        <w:r>
          <w:t xml:space="preserve">A valuable </w:t>
        </w:r>
      </w:ins>
      <w:ins w:id="2939" w:author="David Mattie" w:date="2019-08-13T10:02:00Z">
        <w:r>
          <w:t xml:space="preserve">benefit of CRUSH tool is the ability to extract data in a columnar format.  This is necessary so we </w:t>
        </w:r>
      </w:ins>
      <w:ins w:id="2940" w:author="David Mattie" w:date="2019-08-13T10:03:00Z">
        <w:r>
          <w:t xml:space="preserve">easily </w:t>
        </w:r>
      </w:ins>
      <w:ins w:id="2941" w:author="David Mattie" w:date="2019-08-13T10:02:00Z">
        <w:r>
          <w:t>can align the explanatory variables</w:t>
        </w:r>
      </w:ins>
      <w:ins w:id="2942" w:author="David Mattie" w:date="2019-08-13T10:03:00Z">
        <w:r>
          <w:t xml:space="preserve"> on the same row of data.  Calculation of effect size and correlation in earlier sections of this research used a tall table</w:t>
        </w:r>
      </w:ins>
      <w:ins w:id="2943" w:author="David Mattie" w:date="2019-08-13T10:04:00Z">
        <w:r>
          <w:t>, where each row represented a</w:t>
        </w:r>
      </w:ins>
      <w:ins w:id="2944" w:author="David Mattie" w:date="2019-08-13T10:05:00Z">
        <w:r>
          <w:t>n individual</w:t>
        </w:r>
      </w:ins>
      <w:ins w:id="2945" w:author="David Mattie" w:date="2019-08-13T10:04:00Z">
        <w:r>
          <w:t xml:space="preserve"> feature.</w:t>
        </w:r>
      </w:ins>
      <w:ins w:id="2946" w:author="David Mattie" w:date="2019-08-13T10:03:00Z">
        <w:r>
          <w:t xml:space="preserve"> </w:t>
        </w:r>
      </w:ins>
      <w:ins w:id="2947" w:author="David Mattie" w:date="2019-08-13T10:02:00Z">
        <w:r>
          <w:t xml:space="preserve">  </w:t>
        </w:r>
      </w:ins>
      <w:ins w:id="2948" w:author="David Mattie" w:date="2019-08-13T10:05:00Z">
        <w:r>
          <w:t>That format requires a significant amount of preprocessing</w:t>
        </w:r>
      </w:ins>
      <w:ins w:id="2949" w:author="David Mattie" w:date="2019-08-13T10:06:00Z">
        <w:r>
          <w:t xml:space="preserve"> / transposing</w:t>
        </w:r>
      </w:ins>
      <w:ins w:id="2950" w:author="David Mattie" w:date="2019-08-13T10:05:00Z">
        <w:r w:rsidR="0009747B">
          <w:t xml:space="preserve"> </w:t>
        </w:r>
      </w:ins>
      <w:ins w:id="2951" w:author="David Mattie" w:date="2019-08-18T21:00:00Z">
        <w:r w:rsidR="0009747B">
          <w:t>in order to be used for</w:t>
        </w:r>
      </w:ins>
      <w:ins w:id="2952" w:author="David Mattie" w:date="2019-08-13T10:05:00Z">
        <w:r>
          <w:t xml:space="preserve"> Machine Learning.  CRUSH can produce data as wide as t</w:t>
        </w:r>
      </w:ins>
      <w:ins w:id="2953" w:author="David Mattie" w:date="2019-08-13T10:06:00Z">
        <w:r w:rsidR="0009747B">
          <w:t>here are features available to retrieve</w:t>
        </w:r>
        <w:r>
          <w:t>.</w:t>
        </w:r>
      </w:ins>
      <w:ins w:id="2954" w:author="David Mattie" w:date="2019-08-13T10:07:00Z">
        <w:r w:rsidR="0009747B">
          <w:t xml:space="preserve">  The size of the data in a columnar format</w:t>
        </w:r>
        <w:r>
          <w:t xml:space="preserve"> may limit the tools that can consume this data.  MATLAB for example performed poorly with such a large number of columns.  </w:t>
        </w:r>
      </w:ins>
    </w:p>
    <w:p w14:paraId="3DC65E0D" w14:textId="77777777" w:rsidR="00C7123D" w:rsidRDefault="00C7123D" w:rsidP="00C7123D">
      <w:pPr>
        <w:pStyle w:val="Heading4"/>
        <w:numPr>
          <w:ilvl w:val="3"/>
          <w:numId w:val="6"/>
        </w:numPr>
        <w:rPr>
          <w:ins w:id="2955" w:author="David Mattie" w:date="2019-08-13T09:16:00Z"/>
        </w:rPr>
      </w:pPr>
      <w:bookmarkStart w:id="2956" w:name="_Toc17056312"/>
      <w:ins w:id="2957" w:author="David Mattie" w:date="2019-08-13T09:16:00Z">
        <w:r>
          <w:t>Classification of gender</w:t>
        </w:r>
        <w:bookmarkEnd w:id="2956"/>
      </w:ins>
    </w:p>
    <w:p w14:paraId="7E12EF1D" w14:textId="01EA82DB" w:rsidR="00C7123D" w:rsidRDefault="00C7123D" w:rsidP="00C7123D">
      <w:pPr>
        <w:spacing w:line="480" w:lineRule="auto"/>
        <w:ind w:firstLine="720"/>
        <w:rPr>
          <w:ins w:id="2958" w:author="David Mattie" w:date="2019-08-13T09:16:00Z"/>
        </w:rPr>
      </w:pPr>
      <w:ins w:id="2959" w:author="David Mattie" w:date="2019-08-13T09:16:00Z">
        <w:r>
          <w:t>A common first choice when developing a supervised classification model is to s</w:t>
        </w:r>
      </w:ins>
      <w:ins w:id="2960" w:author="David Mattie" w:date="2019-08-13T09:17:00Z">
        <w:r>
          <w:t>tart with</w:t>
        </w:r>
      </w:ins>
      <w:ins w:id="2961" w:author="David Mattie" w:date="2019-08-13T09:16:00Z">
        <w:r>
          <w:t xml:space="preserve"> using support vector machines (SVM).  SVM learns how important each of the training data points are to differentiating between classes.  During model fitting, only a subset of the training points will define the decision boundary between classes (gender in this case).  The following python code was used to test the accuracy of an SVM approach:</w:t>
        </w:r>
      </w:ins>
    </w:p>
    <w:p w14:paraId="376C15EF" w14:textId="77777777" w:rsidR="00C7123D" w:rsidRPr="001A767F" w:rsidRDefault="00C7123D" w:rsidP="00C7123D">
      <w:pPr>
        <w:shd w:val="clear" w:color="auto" w:fill="FFFFFF"/>
        <w:rPr>
          <w:ins w:id="2962" w:author="David Mattie" w:date="2019-08-13T09:16:00Z"/>
          <w:rFonts w:ascii="Consolas" w:hAnsi="Consolas"/>
          <w:color w:val="000000"/>
          <w:sz w:val="18"/>
          <w:szCs w:val="21"/>
        </w:rPr>
      </w:pPr>
      <w:ins w:id="2963" w:author="David Mattie" w:date="2019-08-13T09:16:00Z">
        <w:r w:rsidRPr="001A767F">
          <w:rPr>
            <w:rFonts w:ascii="Consolas" w:hAnsi="Consolas"/>
            <w:color w:val="000000"/>
            <w:sz w:val="18"/>
            <w:szCs w:val="21"/>
          </w:rPr>
          <w:t xml:space="preserve">    target = df[[</w:t>
        </w:r>
        <w:r w:rsidRPr="001A767F">
          <w:rPr>
            <w:rFonts w:ascii="Consolas" w:hAnsi="Consolas"/>
            <w:color w:val="A31515"/>
            <w:sz w:val="18"/>
            <w:szCs w:val="21"/>
          </w:rPr>
          <w:t>'Gender'</w:t>
        </w:r>
        <w:r w:rsidRPr="001A767F">
          <w:rPr>
            <w:rFonts w:ascii="Consolas" w:hAnsi="Consolas"/>
            <w:color w:val="000000"/>
            <w:sz w:val="18"/>
            <w:szCs w:val="21"/>
          </w:rPr>
          <w:t>]]</w:t>
        </w:r>
      </w:ins>
    </w:p>
    <w:p w14:paraId="489248F7" w14:textId="77777777" w:rsidR="00C7123D" w:rsidRPr="001A767F" w:rsidRDefault="00C7123D" w:rsidP="00C7123D">
      <w:pPr>
        <w:shd w:val="clear" w:color="auto" w:fill="FFFFFF"/>
        <w:rPr>
          <w:ins w:id="2964" w:author="David Mattie" w:date="2019-08-13T09:16:00Z"/>
          <w:rFonts w:ascii="Consolas" w:hAnsi="Consolas"/>
          <w:color w:val="000000"/>
          <w:sz w:val="18"/>
          <w:szCs w:val="21"/>
        </w:rPr>
      </w:pPr>
      <w:ins w:id="2965" w:author="David Mattie" w:date="2019-08-13T09:16:00Z">
        <w:r w:rsidRPr="001A767F">
          <w:rPr>
            <w:rFonts w:ascii="Consolas" w:hAnsi="Consolas"/>
            <w:color w:val="000000"/>
            <w:sz w:val="18"/>
            <w:szCs w:val="21"/>
          </w:rPr>
          <w:t xml:space="preserve">    features = df.iloc[:,</w:t>
        </w:r>
        <w:r w:rsidRPr="001A767F">
          <w:rPr>
            <w:rFonts w:ascii="Consolas" w:hAnsi="Consolas"/>
            <w:color w:val="09885A"/>
            <w:sz w:val="18"/>
            <w:szCs w:val="21"/>
          </w:rPr>
          <w:t>3</w:t>
        </w:r>
        <w:r w:rsidRPr="001A767F">
          <w:rPr>
            <w:rFonts w:ascii="Consolas" w:hAnsi="Consolas"/>
            <w:color w:val="000000"/>
            <w:sz w:val="18"/>
            <w:szCs w:val="21"/>
          </w:rPr>
          <w:t>:]</w:t>
        </w:r>
      </w:ins>
    </w:p>
    <w:p w14:paraId="2F060F16" w14:textId="77777777" w:rsidR="00C7123D" w:rsidRPr="001A767F" w:rsidRDefault="00C7123D" w:rsidP="00C7123D">
      <w:pPr>
        <w:shd w:val="clear" w:color="auto" w:fill="FFFFFF"/>
        <w:rPr>
          <w:ins w:id="2966" w:author="David Mattie" w:date="2019-08-13T09:16:00Z"/>
          <w:rFonts w:ascii="Consolas" w:hAnsi="Consolas"/>
          <w:color w:val="000000"/>
          <w:sz w:val="18"/>
          <w:szCs w:val="21"/>
        </w:rPr>
      </w:pPr>
    </w:p>
    <w:p w14:paraId="167D934A" w14:textId="77777777" w:rsidR="00C7123D" w:rsidRPr="001A767F" w:rsidRDefault="00C7123D" w:rsidP="00C7123D">
      <w:pPr>
        <w:shd w:val="clear" w:color="auto" w:fill="FFFFFF"/>
        <w:rPr>
          <w:ins w:id="2967" w:author="David Mattie" w:date="2019-08-13T09:16:00Z"/>
          <w:rFonts w:ascii="Consolas" w:hAnsi="Consolas"/>
          <w:color w:val="000000"/>
          <w:sz w:val="18"/>
          <w:szCs w:val="21"/>
        </w:rPr>
      </w:pPr>
      <w:ins w:id="2968" w:author="David Mattie" w:date="2019-08-13T09:16:00Z">
        <w:r w:rsidRPr="001A767F">
          <w:rPr>
            <w:rFonts w:ascii="Consolas" w:hAnsi="Consolas"/>
            <w:color w:val="000000"/>
            <w:sz w:val="18"/>
            <w:szCs w:val="21"/>
          </w:rPr>
          <w:t xml:space="preserve">    X_train,X_test,y_train,y_test=train_test_split(features,target,</w:t>
        </w:r>
        <w:r w:rsidRPr="001A767F">
          <w:rPr>
            <w:rFonts w:ascii="Consolas" w:hAnsi="Consolas"/>
            <w:color w:val="001080"/>
            <w:sz w:val="18"/>
            <w:szCs w:val="21"/>
          </w:rPr>
          <w:t>random_state</w:t>
        </w:r>
        <w:r w:rsidRPr="001A767F">
          <w:rPr>
            <w:rFonts w:ascii="Consolas" w:hAnsi="Consolas"/>
            <w:color w:val="000000"/>
            <w:sz w:val="18"/>
            <w:szCs w:val="21"/>
          </w:rPr>
          <w:t>=</w:t>
        </w:r>
        <w:r w:rsidRPr="001A767F">
          <w:rPr>
            <w:rFonts w:ascii="Consolas" w:hAnsi="Consolas"/>
            <w:color w:val="09885A"/>
            <w:sz w:val="18"/>
            <w:szCs w:val="21"/>
          </w:rPr>
          <w:t>0</w:t>
        </w:r>
        <w:r w:rsidRPr="001A767F">
          <w:rPr>
            <w:rFonts w:ascii="Consolas" w:hAnsi="Consolas"/>
            <w:color w:val="000000"/>
            <w:sz w:val="18"/>
            <w:szCs w:val="21"/>
          </w:rPr>
          <w:t>)</w:t>
        </w:r>
      </w:ins>
    </w:p>
    <w:p w14:paraId="6A883E9E" w14:textId="77777777" w:rsidR="00C7123D" w:rsidRDefault="00C7123D" w:rsidP="00C7123D">
      <w:pPr>
        <w:shd w:val="clear" w:color="auto" w:fill="FFFFFF"/>
        <w:rPr>
          <w:ins w:id="2969" w:author="David Mattie" w:date="2019-08-13T09:16:00Z"/>
          <w:rFonts w:ascii="Consolas" w:hAnsi="Consolas"/>
          <w:color w:val="000000"/>
          <w:sz w:val="18"/>
          <w:szCs w:val="21"/>
        </w:rPr>
      </w:pPr>
    </w:p>
    <w:p w14:paraId="07D73135" w14:textId="77777777" w:rsidR="00C7123D" w:rsidRPr="001A767F" w:rsidRDefault="00C7123D" w:rsidP="00C7123D">
      <w:pPr>
        <w:shd w:val="clear" w:color="auto" w:fill="FFFFFF"/>
        <w:rPr>
          <w:ins w:id="2970" w:author="David Mattie" w:date="2019-08-13T09:16:00Z"/>
          <w:rFonts w:ascii="Consolas" w:hAnsi="Consolas"/>
          <w:color w:val="000000"/>
          <w:sz w:val="18"/>
          <w:szCs w:val="21"/>
        </w:rPr>
      </w:pPr>
      <w:ins w:id="2971" w:author="David Mattie" w:date="2019-08-13T09:16:00Z">
        <w:r w:rsidRPr="001A767F">
          <w:rPr>
            <w:rFonts w:ascii="Consolas" w:hAnsi="Consolas"/>
            <w:color w:val="000000"/>
            <w:sz w:val="18"/>
            <w:szCs w:val="21"/>
          </w:rPr>
          <w:t xml:space="preserve">    </w:t>
        </w:r>
        <w:r w:rsidRPr="001A767F">
          <w:rPr>
            <w:rFonts w:ascii="Consolas" w:hAnsi="Consolas"/>
            <w:color w:val="AF00DB"/>
            <w:sz w:val="18"/>
            <w:szCs w:val="21"/>
          </w:rPr>
          <w:t>from</w:t>
        </w:r>
        <w:r w:rsidRPr="001A767F">
          <w:rPr>
            <w:rFonts w:ascii="Consolas" w:hAnsi="Consolas"/>
            <w:color w:val="000000"/>
            <w:sz w:val="18"/>
            <w:szCs w:val="21"/>
          </w:rPr>
          <w:t xml:space="preserve"> sklearn.svm </w:t>
        </w:r>
        <w:r w:rsidRPr="001A767F">
          <w:rPr>
            <w:rFonts w:ascii="Consolas" w:hAnsi="Consolas"/>
            <w:color w:val="AF00DB"/>
            <w:sz w:val="18"/>
            <w:szCs w:val="21"/>
          </w:rPr>
          <w:t>import</w:t>
        </w:r>
        <w:r w:rsidRPr="001A767F">
          <w:rPr>
            <w:rFonts w:ascii="Consolas" w:hAnsi="Consolas"/>
            <w:color w:val="000000"/>
            <w:sz w:val="18"/>
            <w:szCs w:val="21"/>
          </w:rPr>
          <w:t xml:space="preserve"> SVC</w:t>
        </w:r>
      </w:ins>
    </w:p>
    <w:p w14:paraId="658770C1" w14:textId="77777777" w:rsidR="00C7123D" w:rsidRPr="001A767F" w:rsidRDefault="00C7123D" w:rsidP="00C7123D">
      <w:pPr>
        <w:shd w:val="clear" w:color="auto" w:fill="FFFFFF"/>
        <w:rPr>
          <w:ins w:id="2972" w:author="David Mattie" w:date="2019-08-13T09:16:00Z"/>
          <w:rFonts w:ascii="Consolas" w:hAnsi="Consolas"/>
          <w:color w:val="000000"/>
          <w:sz w:val="18"/>
          <w:szCs w:val="21"/>
        </w:rPr>
      </w:pPr>
      <w:ins w:id="2973" w:author="David Mattie" w:date="2019-08-13T09:16:00Z">
        <w:r w:rsidRPr="001A767F">
          <w:rPr>
            <w:rFonts w:ascii="Consolas" w:hAnsi="Consolas"/>
            <w:color w:val="000000"/>
            <w:sz w:val="18"/>
            <w:szCs w:val="21"/>
          </w:rPr>
          <w:t xml:space="preserve">    </w:t>
        </w:r>
        <w:r w:rsidRPr="001A767F">
          <w:rPr>
            <w:rFonts w:ascii="Consolas" w:hAnsi="Consolas"/>
            <w:color w:val="AF00DB"/>
            <w:sz w:val="18"/>
            <w:szCs w:val="21"/>
          </w:rPr>
          <w:t>from</w:t>
        </w:r>
        <w:r w:rsidRPr="001A767F">
          <w:rPr>
            <w:rFonts w:ascii="Consolas" w:hAnsi="Consolas"/>
            <w:color w:val="000000"/>
            <w:sz w:val="18"/>
            <w:szCs w:val="21"/>
          </w:rPr>
          <w:t xml:space="preserve"> sklearn.preprocessing </w:t>
        </w:r>
        <w:r w:rsidRPr="001A767F">
          <w:rPr>
            <w:rFonts w:ascii="Consolas" w:hAnsi="Consolas"/>
            <w:color w:val="AF00DB"/>
            <w:sz w:val="18"/>
            <w:szCs w:val="21"/>
          </w:rPr>
          <w:t>import</w:t>
        </w:r>
        <w:r w:rsidRPr="001A767F">
          <w:rPr>
            <w:rFonts w:ascii="Consolas" w:hAnsi="Consolas"/>
            <w:color w:val="000000"/>
            <w:sz w:val="18"/>
            <w:szCs w:val="21"/>
          </w:rPr>
          <w:t xml:space="preserve"> MinMaxScaler</w:t>
        </w:r>
      </w:ins>
    </w:p>
    <w:p w14:paraId="17FD864A" w14:textId="77777777" w:rsidR="00C7123D" w:rsidRPr="001A767F" w:rsidRDefault="00C7123D" w:rsidP="00C7123D">
      <w:pPr>
        <w:shd w:val="clear" w:color="auto" w:fill="FFFFFF"/>
        <w:rPr>
          <w:ins w:id="2974" w:author="David Mattie" w:date="2019-08-13T09:16:00Z"/>
          <w:rFonts w:ascii="Consolas" w:hAnsi="Consolas"/>
          <w:color w:val="000000"/>
          <w:sz w:val="18"/>
          <w:szCs w:val="21"/>
        </w:rPr>
      </w:pPr>
      <w:ins w:id="2975" w:author="David Mattie" w:date="2019-08-13T09:16:00Z">
        <w:r w:rsidRPr="001A767F">
          <w:rPr>
            <w:rFonts w:ascii="Consolas" w:hAnsi="Consolas"/>
            <w:color w:val="000000"/>
            <w:sz w:val="18"/>
            <w:szCs w:val="21"/>
          </w:rPr>
          <w:t xml:space="preserve">    svm = SVC()</w:t>
        </w:r>
      </w:ins>
    </w:p>
    <w:p w14:paraId="7415871E" w14:textId="77777777" w:rsidR="00C7123D" w:rsidRPr="001A767F" w:rsidRDefault="00C7123D" w:rsidP="00C7123D">
      <w:pPr>
        <w:shd w:val="clear" w:color="auto" w:fill="FFFFFF"/>
        <w:rPr>
          <w:ins w:id="2976" w:author="David Mattie" w:date="2019-08-13T09:16:00Z"/>
          <w:rFonts w:ascii="Consolas" w:hAnsi="Consolas"/>
          <w:color w:val="000000"/>
          <w:sz w:val="18"/>
          <w:szCs w:val="21"/>
        </w:rPr>
      </w:pPr>
      <w:ins w:id="2977" w:author="David Mattie" w:date="2019-08-13T09:16:00Z">
        <w:r w:rsidRPr="001A767F">
          <w:rPr>
            <w:rFonts w:ascii="Consolas" w:hAnsi="Consolas"/>
            <w:color w:val="000000"/>
            <w:sz w:val="18"/>
            <w:szCs w:val="21"/>
          </w:rPr>
          <w:t xml:space="preserve">    svm.fit(X_train,y_train.values.ravel())</w:t>
        </w:r>
      </w:ins>
    </w:p>
    <w:p w14:paraId="78ED799D" w14:textId="77777777" w:rsidR="00C7123D" w:rsidRPr="001A767F" w:rsidRDefault="00C7123D" w:rsidP="00C7123D">
      <w:pPr>
        <w:shd w:val="clear" w:color="auto" w:fill="FFFFFF"/>
        <w:rPr>
          <w:ins w:id="2978" w:author="David Mattie" w:date="2019-08-13T09:16:00Z"/>
          <w:rFonts w:ascii="Consolas" w:hAnsi="Consolas"/>
          <w:color w:val="000000"/>
          <w:sz w:val="18"/>
          <w:szCs w:val="21"/>
        </w:rPr>
      </w:pPr>
    </w:p>
    <w:p w14:paraId="495F75A5" w14:textId="77777777" w:rsidR="00C7123D" w:rsidRPr="001A767F" w:rsidRDefault="00C7123D">
      <w:pPr>
        <w:keepNext/>
        <w:shd w:val="clear" w:color="auto" w:fill="FFFFFF"/>
        <w:rPr>
          <w:ins w:id="2979" w:author="David Mattie" w:date="2019-08-13T09:16:00Z"/>
          <w:rFonts w:ascii="Consolas" w:hAnsi="Consolas"/>
          <w:color w:val="000000"/>
          <w:sz w:val="18"/>
          <w:szCs w:val="21"/>
        </w:rPr>
        <w:pPrChange w:id="2980" w:author="David Mattie" w:date="2019-08-13T09:17:00Z">
          <w:pPr>
            <w:shd w:val="clear" w:color="auto" w:fill="FFFFFF"/>
          </w:pPr>
        </w:pPrChange>
      </w:pPr>
      <w:ins w:id="2981" w:author="David Mattie" w:date="2019-08-13T09:16:00Z">
        <w:r w:rsidRPr="001A767F">
          <w:rPr>
            <w:rFonts w:ascii="Consolas" w:hAnsi="Consolas"/>
            <w:color w:val="000000"/>
            <w:sz w:val="18"/>
            <w:szCs w:val="21"/>
          </w:rPr>
          <w:t xml:space="preserve">    </w:t>
        </w:r>
        <w:r w:rsidRPr="001A767F">
          <w:rPr>
            <w:rFonts w:ascii="Consolas" w:hAnsi="Consolas"/>
            <w:color w:val="795E26"/>
            <w:sz w:val="18"/>
            <w:szCs w:val="21"/>
          </w:rPr>
          <w:t>print</w:t>
        </w:r>
        <w:r w:rsidRPr="001A767F">
          <w:rPr>
            <w:rFonts w:ascii="Consolas" w:hAnsi="Consolas"/>
            <w:color w:val="000000"/>
            <w:sz w:val="18"/>
            <w:szCs w:val="21"/>
          </w:rPr>
          <w:t>(</w:t>
        </w:r>
        <w:r w:rsidRPr="001A767F">
          <w:rPr>
            <w:rFonts w:ascii="Consolas" w:hAnsi="Consolas"/>
            <w:color w:val="A31515"/>
            <w:sz w:val="18"/>
            <w:szCs w:val="21"/>
          </w:rPr>
          <w:t xml:space="preserve">"Test set accuracy: </w:t>
        </w:r>
        <w:r w:rsidRPr="001A767F">
          <w:rPr>
            <w:rFonts w:ascii="Consolas" w:hAnsi="Consolas"/>
            <w:color w:val="0000FF"/>
            <w:sz w:val="18"/>
            <w:szCs w:val="21"/>
          </w:rPr>
          <w:t>{:.2f}</w:t>
        </w:r>
        <w:r w:rsidRPr="001A767F">
          <w:rPr>
            <w:rFonts w:ascii="Consolas" w:hAnsi="Consolas"/>
            <w:color w:val="A31515"/>
            <w:sz w:val="18"/>
            <w:szCs w:val="21"/>
          </w:rPr>
          <w:t>"</w:t>
        </w:r>
        <w:r w:rsidRPr="001A767F">
          <w:rPr>
            <w:rFonts w:ascii="Consolas" w:hAnsi="Consolas"/>
            <w:color w:val="000000"/>
            <w:sz w:val="18"/>
            <w:szCs w:val="21"/>
          </w:rPr>
          <w:t>.format(svm.score(X_test,y_test)))</w:t>
        </w:r>
      </w:ins>
    </w:p>
    <w:p w14:paraId="5672739E" w14:textId="77777777" w:rsidR="00C7123D" w:rsidRDefault="00C7123D">
      <w:pPr>
        <w:pStyle w:val="Caption"/>
        <w:rPr>
          <w:ins w:id="2982" w:author="David Mattie" w:date="2019-08-13T09:17:00Z"/>
        </w:rPr>
        <w:pPrChange w:id="2983" w:author="David Mattie" w:date="2019-08-13T09:17:00Z">
          <w:pPr>
            <w:shd w:val="clear" w:color="auto" w:fill="FFFFFF"/>
          </w:pPr>
        </w:pPrChange>
      </w:pPr>
    </w:p>
    <w:p w14:paraId="6E310D49" w14:textId="0567C786" w:rsidR="00C7123D" w:rsidRPr="001A767F" w:rsidRDefault="00C7123D">
      <w:pPr>
        <w:pStyle w:val="Caption"/>
        <w:jc w:val="center"/>
        <w:rPr>
          <w:ins w:id="2984" w:author="David Mattie" w:date="2019-08-13T09:16:00Z"/>
          <w:rFonts w:ascii="Consolas" w:hAnsi="Consolas"/>
          <w:color w:val="000000"/>
          <w:sz w:val="18"/>
          <w:szCs w:val="21"/>
        </w:rPr>
        <w:pPrChange w:id="2985" w:author="David Mattie" w:date="2019-08-13T09:17:00Z">
          <w:pPr>
            <w:shd w:val="clear" w:color="auto" w:fill="FFFFFF"/>
          </w:pPr>
        </w:pPrChange>
      </w:pPr>
      <w:ins w:id="2986" w:author="David Mattie" w:date="2019-08-13T09:17:00Z">
        <w:r>
          <w:t xml:space="preserve">Figure </w:t>
        </w:r>
        <w:r>
          <w:fldChar w:fldCharType="begin"/>
        </w:r>
        <w:r>
          <w:instrText xml:space="preserve"> SEQ Figure \* ARABIC </w:instrText>
        </w:r>
      </w:ins>
      <w:r>
        <w:fldChar w:fldCharType="separate"/>
      </w:r>
      <w:ins w:id="2987" w:author="David Mattie" w:date="2019-08-19T08:44:00Z">
        <w:r w:rsidR="002B3FE8">
          <w:rPr>
            <w:noProof/>
          </w:rPr>
          <w:t>44</w:t>
        </w:r>
      </w:ins>
      <w:ins w:id="2988" w:author="David Mattie" w:date="2019-08-13T09:17:00Z">
        <w:r>
          <w:fldChar w:fldCharType="end"/>
        </w:r>
        <w:r>
          <w:t xml:space="preserve"> - ML Classification with SVM</w:t>
        </w:r>
      </w:ins>
    </w:p>
    <w:p w14:paraId="6AD79B42" w14:textId="77777777" w:rsidR="00C7123D" w:rsidRPr="001A767F" w:rsidRDefault="00C7123D" w:rsidP="00C7123D">
      <w:pPr>
        <w:rPr>
          <w:ins w:id="2989" w:author="David Mattie" w:date="2019-08-13T09:16:00Z"/>
          <w:rFonts w:ascii="Calibri Light" w:hAnsi="Calibri Light" w:cs="Calibri Light"/>
          <w:sz w:val="20"/>
          <w:szCs w:val="20"/>
        </w:rPr>
      </w:pPr>
    </w:p>
    <w:p w14:paraId="6C6C28FC" w14:textId="77777777" w:rsidR="00C7123D" w:rsidRDefault="00C7123D" w:rsidP="00C7123D">
      <w:pPr>
        <w:rPr>
          <w:ins w:id="2990" w:author="David Mattie" w:date="2019-08-13T09:16:00Z"/>
        </w:rPr>
      </w:pPr>
    </w:p>
    <w:p w14:paraId="0C6D4F0D" w14:textId="77777777" w:rsidR="00C7123D" w:rsidRDefault="00C7123D">
      <w:pPr>
        <w:spacing w:line="480" w:lineRule="auto"/>
        <w:rPr>
          <w:ins w:id="2991" w:author="David Mattie" w:date="2019-08-13T09:16:00Z"/>
        </w:rPr>
        <w:pPrChange w:id="2992" w:author="David Mattie" w:date="2019-08-13T09:18:00Z">
          <w:pPr/>
        </w:pPrChange>
      </w:pPr>
      <w:ins w:id="2993" w:author="David Mattie" w:date="2019-08-13T09:16:00Z">
        <w:r>
          <w:lastRenderedPageBreak/>
          <w:t xml:space="preserve">The derived accuracy of this classification approach using the dataset extracted was calculated </w:t>
        </w:r>
        <w:r w:rsidRPr="00D265B0">
          <w:t>as 62% accurate.</w:t>
        </w:r>
      </w:ins>
    </w:p>
    <w:p w14:paraId="1F1FBEDC" w14:textId="77777777" w:rsidR="000778B5" w:rsidRDefault="00C7123D">
      <w:pPr>
        <w:spacing w:line="480" w:lineRule="auto"/>
        <w:ind w:firstLine="720"/>
        <w:rPr>
          <w:ins w:id="2994" w:author="David Mattie" w:date="2019-08-19T10:23:00Z"/>
        </w:rPr>
        <w:pPrChange w:id="2995" w:author="David Mattie" w:date="2019-08-13T09:18:00Z">
          <w:pPr/>
        </w:pPrChange>
      </w:pPr>
      <w:ins w:id="2996" w:author="David Mattie" w:date="2019-08-13T09:16:00Z">
        <w:r>
          <w:t>Several attempts were made to improve the accuracy</w:t>
        </w:r>
      </w:ins>
      <w:ins w:id="2997" w:author="David Mattie" w:date="2019-08-13T09:35:00Z">
        <w:r w:rsidR="00BC50E9">
          <w:t xml:space="preserve">, including K-Nearest Neighbour, Principal Component Analysis followed by K-NN classification, and manually selecting features prior to fitting a K-NN </w:t>
        </w:r>
      </w:ins>
      <w:ins w:id="2998" w:author="David Mattie" w:date="2019-08-13T09:36:00Z">
        <w:r w:rsidR="00BC50E9">
          <w:t>model</w:t>
        </w:r>
      </w:ins>
      <w:ins w:id="2999" w:author="David Mattie" w:date="2019-08-13T09:27:00Z">
        <w:r w:rsidR="002A4017">
          <w:t xml:space="preserve">.  The accuracy achieved with each of the classification techniques </w:t>
        </w:r>
      </w:ins>
      <w:ins w:id="3000" w:author="David Mattie" w:date="2019-08-13T09:28:00Z">
        <w:r w:rsidR="00BC50E9">
          <w:t>can be</w:t>
        </w:r>
        <w:r w:rsidR="002A4017">
          <w:t xml:space="preserve"> found</w:t>
        </w:r>
      </w:ins>
      <w:ins w:id="3001" w:author="David Mattie" w:date="2019-08-13T09:27:00Z">
        <w:r w:rsidR="002A4017">
          <w:t xml:space="preserve"> </w:t>
        </w:r>
      </w:ins>
      <w:ins w:id="3002" w:author="David Mattie" w:date="2019-08-13T09:28:00Z">
        <w:r w:rsidR="002A4017">
          <w:t xml:space="preserve">in </w:t>
        </w:r>
      </w:ins>
      <w:ins w:id="3003" w:author="David Mattie" w:date="2019-08-19T10:23:00Z">
        <w:r w:rsidR="000778B5">
          <w:fldChar w:fldCharType="begin"/>
        </w:r>
        <w:r w:rsidR="000778B5">
          <w:instrText xml:space="preserve"> REF _Ref17037378 \h </w:instrText>
        </w:r>
      </w:ins>
      <w:r w:rsidR="000778B5">
        <w:fldChar w:fldCharType="separate"/>
      </w:r>
      <w:ins w:id="3004" w:author="David Mattie" w:date="2019-08-19T10:23:00Z">
        <w:r w:rsidR="000778B5">
          <w:t xml:space="preserve">Table </w:t>
        </w:r>
        <w:r w:rsidR="000778B5">
          <w:rPr>
            <w:noProof/>
          </w:rPr>
          <w:t>17</w:t>
        </w:r>
        <w:r w:rsidR="000778B5">
          <w:fldChar w:fldCharType="end"/>
        </w:r>
        <w:r w:rsidR="000778B5">
          <w:t xml:space="preserve">.  </w:t>
        </w:r>
      </w:ins>
    </w:p>
    <w:p w14:paraId="344374BD" w14:textId="08FCFCCB" w:rsidR="002A4017" w:rsidRDefault="00DD317C">
      <w:pPr>
        <w:spacing w:line="480" w:lineRule="auto"/>
        <w:ind w:firstLine="720"/>
        <w:rPr>
          <w:ins w:id="3005" w:author="David Mattie" w:date="2019-08-13T09:28:00Z"/>
        </w:rPr>
        <w:pPrChange w:id="3006" w:author="David Mattie" w:date="2019-08-13T09:18:00Z">
          <w:pPr/>
        </w:pPrChange>
      </w:pPr>
      <w:ins w:id="3007" w:author="David Mattie" w:date="2019-08-13T09:49:00Z">
        <w:r>
          <w:t>It is</w:t>
        </w:r>
      </w:ins>
      <w:ins w:id="3008" w:author="David Mattie" w:date="2019-08-13T09:37:00Z">
        <w:r w:rsidR="00BC50E9">
          <w:t xml:space="preserve"> clear </w:t>
        </w:r>
      </w:ins>
      <w:ins w:id="3009" w:author="David Mattie" w:date="2019-08-13T09:39:00Z">
        <w:r w:rsidR="00BC50E9">
          <w:t xml:space="preserve">there are opportunities to develop classification models that can begin to </w:t>
        </w:r>
      </w:ins>
      <w:ins w:id="3010" w:author="David Mattie" w:date="2019-08-18T14:57:00Z">
        <w:r w:rsidR="004C602F">
          <w:t>classify</w:t>
        </w:r>
      </w:ins>
      <w:ins w:id="3011" w:author="David Mattie" w:date="2019-08-13T09:49:00Z">
        <w:r>
          <w:t xml:space="preserve"> gender, however using machine learning to </w:t>
        </w:r>
      </w:ins>
      <w:ins w:id="3012" w:author="David Mattie" w:date="2019-08-13T09:50:00Z">
        <w:r>
          <w:t>determine</w:t>
        </w:r>
      </w:ins>
      <w:ins w:id="3013" w:author="David Mattie" w:date="2019-08-13T09:49:00Z">
        <w:r>
          <w:t xml:space="preserve"> </w:t>
        </w:r>
      </w:ins>
      <w:ins w:id="3014" w:author="David Mattie" w:date="2019-08-13T09:50:00Z">
        <w:r>
          <w:t>gender is not very useful</w:t>
        </w:r>
      </w:ins>
      <w:ins w:id="3015" w:author="David Mattie" w:date="2019-08-13T09:49:00Z">
        <w:r>
          <w:t>, since gender is typical</w:t>
        </w:r>
      </w:ins>
      <w:ins w:id="3016" w:author="David Mattie" w:date="2019-08-18T14:57:00Z">
        <w:r w:rsidR="004C602F">
          <w:t>l</w:t>
        </w:r>
      </w:ins>
      <w:ins w:id="3017" w:author="David Mattie" w:date="2019-08-13T09:49:00Z">
        <w:r>
          <w:t>y</w:t>
        </w:r>
      </w:ins>
      <w:ins w:id="3018" w:author="David Mattie" w:date="2019-08-18T14:57:00Z">
        <w:r w:rsidR="004C602F">
          <w:t xml:space="preserve"> already</w:t>
        </w:r>
      </w:ins>
      <w:ins w:id="3019" w:author="David Mattie" w:date="2019-08-13T09:49:00Z">
        <w:r>
          <w:t xml:space="preserve"> known in a clinical setting.</w:t>
        </w:r>
      </w:ins>
      <w:ins w:id="3020" w:author="David Mattie" w:date="2019-08-13T09:51:00Z">
        <w:r w:rsidR="004C602F">
          <w:t xml:space="preserve">  </w:t>
        </w:r>
      </w:ins>
      <w:ins w:id="3021" w:author="David Mattie" w:date="2019-08-13T09:54:00Z">
        <w:r>
          <w:t>While there are obvious differences in the brains of each gender</w:t>
        </w:r>
      </w:ins>
      <w:customXmlInsRangeStart w:id="3022" w:author="David Mattie" w:date="2019-08-13T09:56:00Z"/>
      <w:sdt>
        <w:sdtPr>
          <w:id w:val="760112052"/>
          <w:citation/>
        </w:sdtPr>
        <w:sdtEndPr/>
        <w:sdtContent>
          <w:customXmlInsRangeEnd w:id="3022"/>
          <w:ins w:id="3023" w:author="David Mattie" w:date="2019-08-13T09:56:00Z">
            <w:r>
              <w:fldChar w:fldCharType="begin"/>
            </w:r>
            <w:r>
              <w:instrText xml:space="preserve"> CITATION Gon11 \l 1033 </w:instrText>
            </w:r>
          </w:ins>
          <w:r>
            <w:fldChar w:fldCharType="separate"/>
          </w:r>
          <w:r w:rsidR="00410A04">
            <w:rPr>
              <w:noProof/>
            </w:rPr>
            <w:t xml:space="preserve"> (Gong, He, &amp; Evans, 2011)</w:t>
          </w:r>
          <w:ins w:id="3024" w:author="David Mattie" w:date="2019-08-13T09:56:00Z">
            <w:r>
              <w:fldChar w:fldCharType="end"/>
            </w:r>
          </w:ins>
          <w:customXmlInsRangeStart w:id="3025" w:author="David Mattie" w:date="2019-08-13T09:56:00Z"/>
        </w:sdtContent>
      </w:sdt>
      <w:customXmlInsRangeEnd w:id="3025"/>
      <w:ins w:id="3026" w:author="David Mattie" w:date="2019-08-13T09:54:00Z">
        <w:r>
          <w:t>, a</w:t>
        </w:r>
      </w:ins>
      <w:ins w:id="3027" w:author="David Mattie" w:date="2019-08-13T09:51:00Z">
        <w:r>
          <w:t xml:space="preserve"> perfect classification</w:t>
        </w:r>
      </w:ins>
      <w:ins w:id="3028" w:author="David Mattie" w:date="2019-08-13T09:52:00Z">
        <w:r>
          <w:t xml:space="preserve"> model</w:t>
        </w:r>
      </w:ins>
      <w:ins w:id="3029" w:author="David Mattie" w:date="2019-08-13T09:51:00Z">
        <w:r>
          <w:t xml:space="preserve"> is unlikely</w:t>
        </w:r>
      </w:ins>
      <w:ins w:id="3030" w:author="David Mattie" w:date="2019-08-18T14:58:00Z">
        <w:r w:rsidR="004C602F">
          <w:t xml:space="preserve"> given there are more similarities than differences when considering the tracts among genders</w:t>
        </w:r>
      </w:ins>
      <w:ins w:id="3031" w:author="David Mattie" w:date="2019-08-18T21:04:00Z">
        <w:r w:rsidR="0009747B">
          <w:t xml:space="preserve"> as demonstrated in </w:t>
        </w:r>
        <w:r w:rsidR="0009747B">
          <w:fldChar w:fldCharType="begin"/>
        </w:r>
        <w:r w:rsidR="0009747B">
          <w:instrText xml:space="preserve"> REF _Ref17036753 \h </w:instrText>
        </w:r>
      </w:ins>
      <w:r w:rsidR="0009747B">
        <w:fldChar w:fldCharType="separate"/>
      </w:r>
      <w:ins w:id="3032" w:author="David Mattie" w:date="2019-08-19T08:44:00Z">
        <w:r w:rsidR="002B3FE8">
          <w:t xml:space="preserve">Table </w:t>
        </w:r>
        <w:r w:rsidR="002B3FE8">
          <w:rPr>
            <w:noProof/>
          </w:rPr>
          <w:t>2</w:t>
        </w:r>
      </w:ins>
      <w:ins w:id="3033" w:author="David Mattie" w:date="2019-08-18T21:04:00Z">
        <w:r w:rsidR="0009747B">
          <w:fldChar w:fldCharType="end"/>
        </w:r>
      </w:ins>
      <w:ins w:id="3034" w:author="David Mattie" w:date="2019-08-18T14:58:00Z">
        <w:r w:rsidR="004C602F">
          <w:t>.  Further</w:t>
        </w:r>
      </w:ins>
      <w:ins w:id="3035" w:author="David Mattie" w:date="2019-08-18T14:59:00Z">
        <w:r w:rsidR="004C602F">
          <w:t>,</w:t>
        </w:r>
      </w:ins>
      <w:ins w:id="3036" w:author="David Mattie" w:date="2019-08-13T09:58:00Z">
        <w:r>
          <w:t xml:space="preserve"> a gender classification model</w:t>
        </w:r>
      </w:ins>
      <w:ins w:id="3037" w:author="David Mattie" w:date="2019-08-13T09:52:00Z">
        <w:r>
          <w:t xml:space="preserve"> </w:t>
        </w:r>
      </w:ins>
      <w:ins w:id="3038" w:author="David Mattie" w:date="2019-08-18T14:59:00Z">
        <w:r w:rsidR="004C602F">
          <w:t xml:space="preserve">is not </w:t>
        </w:r>
      </w:ins>
      <w:ins w:id="3039" w:author="David Mattie" w:date="2019-08-13T09:53:00Z">
        <w:r>
          <w:t xml:space="preserve">very </w:t>
        </w:r>
      </w:ins>
      <w:ins w:id="3040" w:author="David Mattie" w:date="2019-08-13T09:52:00Z">
        <w:r>
          <w:t>useful</w:t>
        </w:r>
      </w:ins>
      <w:ins w:id="3041" w:author="David Mattie" w:date="2019-08-13T09:57:00Z">
        <w:r>
          <w:t xml:space="preserve"> given the availibilty of this data in patient records</w:t>
        </w:r>
      </w:ins>
      <w:ins w:id="3042" w:author="David Mattie" w:date="2019-08-13T09:52:00Z">
        <w:r>
          <w:t>.</w:t>
        </w:r>
      </w:ins>
    </w:p>
    <w:p w14:paraId="4D39ECD2" w14:textId="060B9C85" w:rsidR="00BC50E9" w:rsidRDefault="00BC50E9">
      <w:pPr>
        <w:pStyle w:val="Caption"/>
        <w:keepNext/>
        <w:rPr>
          <w:ins w:id="3043" w:author="David Mattie" w:date="2019-08-13T09:37:00Z"/>
        </w:rPr>
        <w:pPrChange w:id="3044" w:author="David Mattie" w:date="2019-08-13T09:37:00Z">
          <w:pPr/>
        </w:pPrChange>
      </w:pPr>
    </w:p>
    <w:p w14:paraId="52024E93" w14:textId="179D4ED6" w:rsidR="00F86D88" w:rsidRDefault="00F86D88">
      <w:pPr>
        <w:pStyle w:val="Caption"/>
        <w:keepNext/>
        <w:rPr>
          <w:ins w:id="3045" w:author="David Mattie" w:date="2019-08-18T16:15:00Z"/>
        </w:rPr>
        <w:pPrChange w:id="3046" w:author="David Mattie" w:date="2019-08-18T16:15:00Z">
          <w:pPr/>
        </w:pPrChange>
      </w:pPr>
      <w:bookmarkStart w:id="3047" w:name="_Ref17037378"/>
      <w:ins w:id="3048" w:author="David Mattie" w:date="2019-08-18T16:15:00Z">
        <w:r>
          <w:t xml:space="preserve">Table </w:t>
        </w:r>
        <w:r>
          <w:fldChar w:fldCharType="begin"/>
        </w:r>
        <w:r>
          <w:instrText xml:space="preserve"> SEQ Table \* ARABIC </w:instrText>
        </w:r>
      </w:ins>
      <w:r>
        <w:fldChar w:fldCharType="separate"/>
      </w:r>
      <w:ins w:id="3049" w:author="David Mattie" w:date="2019-08-19T08:44:00Z">
        <w:r w:rsidR="002B3FE8">
          <w:rPr>
            <w:noProof/>
          </w:rPr>
          <w:t>17</w:t>
        </w:r>
      </w:ins>
      <w:ins w:id="3050" w:author="David Mattie" w:date="2019-08-18T16:15:00Z">
        <w:r>
          <w:fldChar w:fldCharType="end"/>
        </w:r>
        <w:bookmarkEnd w:id="3047"/>
        <w:r>
          <w:t xml:space="preserve"> - </w:t>
        </w:r>
        <w:r w:rsidRPr="00B3135F">
          <w:t>Machine Learning Classification Results</w:t>
        </w:r>
      </w:ins>
    </w:p>
    <w:tbl>
      <w:tblPr>
        <w:tblStyle w:val="PlainTable2"/>
        <w:tblW w:w="8148" w:type="dxa"/>
        <w:tblLook w:val="04A0" w:firstRow="1" w:lastRow="0" w:firstColumn="1" w:lastColumn="0" w:noHBand="0" w:noVBand="1"/>
        <w:tblPrChange w:id="3051" w:author="David Mattie" w:date="2019-08-13T09:37:00Z">
          <w:tblPr>
            <w:tblW w:w="8100" w:type="dxa"/>
            <w:tblLook w:val="04A0" w:firstRow="1" w:lastRow="0" w:firstColumn="1" w:lastColumn="0" w:noHBand="0" w:noVBand="1"/>
          </w:tblPr>
        </w:tblPrChange>
      </w:tblPr>
      <w:tblGrid>
        <w:gridCol w:w="3480"/>
        <w:gridCol w:w="2120"/>
        <w:gridCol w:w="1540"/>
        <w:gridCol w:w="1035"/>
        <w:tblGridChange w:id="3052">
          <w:tblGrid>
            <w:gridCol w:w="3480"/>
            <w:gridCol w:w="2120"/>
            <w:gridCol w:w="1540"/>
            <w:gridCol w:w="994"/>
          </w:tblGrid>
        </w:tblGridChange>
      </w:tblGrid>
      <w:tr w:rsidR="00BC50E9" w14:paraId="433ED9E7" w14:textId="77777777" w:rsidTr="00BC50E9">
        <w:trPr>
          <w:cnfStyle w:val="100000000000" w:firstRow="1" w:lastRow="0" w:firstColumn="0" w:lastColumn="0" w:oddVBand="0" w:evenVBand="0" w:oddHBand="0" w:evenHBand="0" w:firstRowFirstColumn="0" w:firstRowLastColumn="0" w:lastRowFirstColumn="0" w:lastRowLastColumn="0"/>
          <w:trHeight w:val="288"/>
          <w:ins w:id="3053" w:author="David Mattie" w:date="2019-08-13T09:34:00Z"/>
          <w:trPrChange w:id="3054" w:author="David Mattie" w:date="2019-08-13T09:37:00Z">
            <w:trPr>
              <w:trHeight w:val="288"/>
            </w:trPr>
          </w:trPrChange>
        </w:trPr>
        <w:tc>
          <w:tcPr>
            <w:cnfStyle w:val="001000000000" w:firstRow="0" w:lastRow="0" w:firstColumn="1" w:lastColumn="0" w:oddVBand="0" w:evenVBand="0" w:oddHBand="0" w:evenHBand="0" w:firstRowFirstColumn="0" w:firstRowLastColumn="0" w:lastRowFirstColumn="0" w:lastRowLastColumn="0"/>
            <w:tcW w:w="3480" w:type="dxa"/>
            <w:noWrap/>
            <w:hideMark/>
            <w:tcPrChange w:id="3055" w:author="David Mattie" w:date="2019-08-13T09:37:00Z">
              <w:tcPr>
                <w:tcW w:w="3480" w:type="dxa"/>
                <w:tcBorders>
                  <w:top w:val="nil"/>
                  <w:left w:val="nil"/>
                  <w:bottom w:val="nil"/>
                  <w:right w:val="nil"/>
                </w:tcBorders>
                <w:shd w:val="clear" w:color="auto" w:fill="auto"/>
                <w:noWrap/>
                <w:vAlign w:val="bottom"/>
                <w:hideMark/>
              </w:tcPr>
            </w:tcPrChange>
          </w:tcPr>
          <w:p w14:paraId="109F7B9A" w14:textId="77777777" w:rsidR="00BC50E9" w:rsidRPr="000778B5" w:rsidRDefault="00BC50E9">
            <w:pPr>
              <w:cnfStyle w:val="101000000000" w:firstRow="1" w:lastRow="0" w:firstColumn="1" w:lastColumn="0" w:oddVBand="0" w:evenVBand="0" w:oddHBand="0" w:evenHBand="0" w:firstRowFirstColumn="0" w:firstRowLastColumn="0" w:lastRowFirstColumn="0" w:lastRowLastColumn="0"/>
              <w:rPr>
                <w:ins w:id="3056" w:author="David Mattie" w:date="2019-08-13T09:34:00Z"/>
                <w:color w:val="000000"/>
                <w:sz w:val="22"/>
                <w:szCs w:val="22"/>
                <w:rPrChange w:id="3057" w:author="David Mattie" w:date="2019-08-19T10:24:00Z">
                  <w:rPr>
                    <w:ins w:id="3058" w:author="David Mattie" w:date="2019-08-13T09:34:00Z"/>
                    <w:rFonts w:ascii="Calibri" w:hAnsi="Calibri" w:cs="Calibri"/>
                    <w:color w:val="000000"/>
                    <w:sz w:val="22"/>
                    <w:szCs w:val="22"/>
                  </w:rPr>
                </w:rPrChange>
              </w:rPr>
            </w:pPr>
            <w:ins w:id="3059" w:author="David Mattie" w:date="2019-08-13T09:34:00Z">
              <w:r w:rsidRPr="000778B5">
                <w:rPr>
                  <w:color w:val="000000"/>
                  <w:sz w:val="22"/>
                  <w:szCs w:val="22"/>
                  <w:rPrChange w:id="3060" w:author="David Mattie" w:date="2019-08-19T10:24:00Z">
                    <w:rPr>
                      <w:rFonts w:ascii="Calibri" w:hAnsi="Calibri" w:cs="Calibri"/>
                      <w:color w:val="000000"/>
                      <w:sz w:val="22"/>
                      <w:szCs w:val="22"/>
                    </w:rPr>
                  </w:rPrChange>
                </w:rPr>
                <w:t>Classification Technique</w:t>
              </w:r>
            </w:ins>
          </w:p>
        </w:tc>
        <w:tc>
          <w:tcPr>
            <w:tcW w:w="2120" w:type="dxa"/>
            <w:noWrap/>
            <w:hideMark/>
            <w:tcPrChange w:id="3061" w:author="David Mattie" w:date="2019-08-13T09:37:00Z">
              <w:tcPr>
                <w:tcW w:w="2120" w:type="dxa"/>
                <w:tcBorders>
                  <w:top w:val="nil"/>
                  <w:left w:val="nil"/>
                  <w:bottom w:val="nil"/>
                  <w:right w:val="nil"/>
                </w:tcBorders>
                <w:shd w:val="clear" w:color="auto" w:fill="auto"/>
                <w:noWrap/>
                <w:vAlign w:val="bottom"/>
                <w:hideMark/>
              </w:tcPr>
            </w:tcPrChange>
          </w:tcPr>
          <w:p w14:paraId="51557BAA" w14:textId="77777777" w:rsidR="00BC50E9" w:rsidRPr="000778B5" w:rsidRDefault="00BC50E9">
            <w:pPr>
              <w:jc w:val="right"/>
              <w:cnfStyle w:val="100000000000" w:firstRow="1" w:lastRow="0" w:firstColumn="0" w:lastColumn="0" w:oddVBand="0" w:evenVBand="0" w:oddHBand="0" w:evenHBand="0" w:firstRowFirstColumn="0" w:firstRowLastColumn="0" w:lastRowFirstColumn="0" w:lastRowLastColumn="0"/>
              <w:rPr>
                <w:ins w:id="3062" w:author="David Mattie" w:date="2019-08-13T09:34:00Z"/>
                <w:color w:val="000000"/>
                <w:sz w:val="22"/>
                <w:szCs w:val="22"/>
                <w:rPrChange w:id="3063" w:author="David Mattie" w:date="2019-08-19T10:24:00Z">
                  <w:rPr>
                    <w:ins w:id="3064" w:author="David Mattie" w:date="2019-08-13T09:34:00Z"/>
                    <w:rFonts w:ascii="Calibri" w:hAnsi="Calibri" w:cs="Calibri"/>
                    <w:color w:val="000000"/>
                    <w:sz w:val="22"/>
                    <w:szCs w:val="22"/>
                  </w:rPr>
                </w:rPrChange>
              </w:rPr>
              <w:pPrChange w:id="3065" w:author="David Mattie" w:date="2019-08-18T21:02:00Z">
                <w:pPr>
                  <w:cnfStyle w:val="100000000000" w:firstRow="1" w:lastRow="0" w:firstColumn="0" w:lastColumn="0" w:oddVBand="0" w:evenVBand="0" w:oddHBand="0" w:evenHBand="0" w:firstRowFirstColumn="0" w:firstRowLastColumn="0" w:lastRowFirstColumn="0" w:lastRowLastColumn="0"/>
                </w:pPr>
              </w:pPrChange>
            </w:pPr>
            <w:ins w:id="3066" w:author="David Mattie" w:date="2019-08-13T09:34:00Z">
              <w:r w:rsidRPr="000778B5">
                <w:rPr>
                  <w:color w:val="000000"/>
                  <w:sz w:val="22"/>
                  <w:szCs w:val="22"/>
                  <w:rPrChange w:id="3067" w:author="David Mattie" w:date="2019-08-19T10:24:00Z">
                    <w:rPr>
                      <w:rFonts w:ascii="Calibri" w:hAnsi="Calibri" w:cs="Calibri"/>
                      <w:color w:val="000000"/>
                      <w:sz w:val="22"/>
                      <w:szCs w:val="22"/>
                    </w:rPr>
                  </w:rPrChange>
                </w:rPr>
                <w:t>Accuracy Achived</w:t>
              </w:r>
            </w:ins>
          </w:p>
        </w:tc>
        <w:tc>
          <w:tcPr>
            <w:tcW w:w="1540" w:type="dxa"/>
            <w:noWrap/>
            <w:hideMark/>
            <w:tcPrChange w:id="3068" w:author="David Mattie" w:date="2019-08-13T09:37:00Z">
              <w:tcPr>
                <w:tcW w:w="1540" w:type="dxa"/>
                <w:tcBorders>
                  <w:top w:val="nil"/>
                  <w:left w:val="nil"/>
                  <w:bottom w:val="nil"/>
                  <w:right w:val="nil"/>
                </w:tcBorders>
                <w:shd w:val="clear" w:color="auto" w:fill="auto"/>
                <w:noWrap/>
                <w:vAlign w:val="bottom"/>
                <w:hideMark/>
              </w:tcPr>
            </w:tcPrChange>
          </w:tcPr>
          <w:p w14:paraId="577615DA" w14:textId="77777777" w:rsidR="00BC50E9" w:rsidRPr="000778B5" w:rsidRDefault="00BC50E9">
            <w:pPr>
              <w:jc w:val="right"/>
              <w:cnfStyle w:val="100000000000" w:firstRow="1" w:lastRow="0" w:firstColumn="0" w:lastColumn="0" w:oddVBand="0" w:evenVBand="0" w:oddHBand="0" w:evenHBand="0" w:firstRowFirstColumn="0" w:firstRowLastColumn="0" w:lastRowFirstColumn="0" w:lastRowLastColumn="0"/>
              <w:rPr>
                <w:ins w:id="3069" w:author="David Mattie" w:date="2019-08-13T09:34:00Z"/>
                <w:color w:val="000000"/>
                <w:sz w:val="22"/>
                <w:szCs w:val="22"/>
                <w:rPrChange w:id="3070" w:author="David Mattie" w:date="2019-08-19T10:24:00Z">
                  <w:rPr>
                    <w:ins w:id="3071" w:author="David Mattie" w:date="2019-08-13T09:34:00Z"/>
                    <w:rFonts w:ascii="Calibri" w:hAnsi="Calibri" w:cs="Calibri"/>
                    <w:color w:val="000000"/>
                    <w:sz w:val="22"/>
                    <w:szCs w:val="22"/>
                  </w:rPr>
                </w:rPrChange>
              </w:rPr>
              <w:pPrChange w:id="3072" w:author="David Mattie" w:date="2019-08-18T21:02:00Z">
                <w:pPr>
                  <w:cnfStyle w:val="100000000000" w:firstRow="1" w:lastRow="0" w:firstColumn="0" w:lastColumn="0" w:oddVBand="0" w:evenVBand="0" w:oddHBand="0" w:evenHBand="0" w:firstRowFirstColumn="0" w:firstRowLastColumn="0" w:lastRowFirstColumn="0" w:lastRowLastColumn="0"/>
                </w:pPr>
              </w:pPrChange>
            </w:pPr>
            <w:ins w:id="3073" w:author="David Mattie" w:date="2019-08-13T09:34:00Z">
              <w:r w:rsidRPr="000778B5">
                <w:rPr>
                  <w:color w:val="000000"/>
                  <w:sz w:val="22"/>
                  <w:szCs w:val="22"/>
                  <w:rPrChange w:id="3074" w:author="David Mattie" w:date="2019-08-19T10:24:00Z">
                    <w:rPr>
                      <w:rFonts w:ascii="Calibri" w:hAnsi="Calibri" w:cs="Calibri"/>
                      <w:color w:val="000000"/>
                      <w:sz w:val="22"/>
                      <w:szCs w:val="22"/>
                    </w:rPr>
                  </w:rPrChange>
                </w:rPr>
                <w:t>Sample Size</w:t>
              </w:r>
            </w:ins>
          </w:p>
        </w:tc>
        <w:tc>
          <w:tcPr>
            <w:tcW w:w="1008" w:type="dxa"/>
            <w:noWrap/>
            <w:hideMark/>
            <w:tcPrChange w:id="3075" w:author="David Mattie" w:date="2019-08-13T09:37:00Z">
              <w:tcPr>
                <w:tcW w:w="960" w:type="dxa"/>
                <w:tcBorders>
                  <w:top w:val="nil"/>
                  <w:left w:val="nil"/>
                  <w:bottom w:val="nil"/>
                  <w:right w:val="nil"/>
                </w:tcBorders>
                <w:shd w:val="clear" w:color="auto" w:fill="auto"/>
                <w:noWrap/>
                <w:vAlign w:val="bottom"/>
                <w:hideMark/>
              </w:tcPr>
            </w:tcPrChange>
          </w:tcPr>
          <w:p w14:paraId="68313804" w14:textId="77777777" w:rsidR="00BC50E9" w:rsidRPr="000778B5" w:rsidRDefault="00BC50E9">
            <w:pPr>
              <w:jc w:val="right"/>
              <w:cnfStyle w:val="100000000000" w:firstRow="1" w:lastRow="0" w:firstColumn="0" w:lastColumn="0" w:oddVBand="0" w:evenVBand="0" w:oddHBand="0" w:evenHBand="0" w:firstRowFirstColumn="0" w:firstRowLastColumn="0" w:lastRowFirstColumn="0" w:lastRowLastColumn="0"/>
              <w:rPr>
                <w:ins w:id="3076" w:author="David Mattie" w:date="2019-08-13T09:34:00Z"/>
                <w:color w:val="000000"/>
                <w:sz w:val="22"/>
                <w:szCs w:val="22"/>
                <w:rPrChange w:id="3077" w:author="David Mattie" w:date="2019-08-19T10:24:00Z">
                  <w:rPr>
                    <w:ins w:id="3078" w:author="David Mattie" w:date="2019-08-13T09:34:00Z"/>
                    <w:rFonts w:ascii="Calibri" w:hAnsi="Calibri" w:cs="Calibri"/>
                    <w:color w:val="000000"/>
                    <w:sz w:val="22"/>
                    <w:szCs w:val="22"/>
                  </w:rPr>
                </w:rPrChange>
              </w:rPr>
              <w:pPrChange w:id="3079" w:author="David Mattie" w:date="2019-08-18T21:02:00Z">
                <w:pPr>
                  <w:cnfStyle w:val="100000000000" w:firstRow="1" w:lastRow="0" w:firstColumn="0" w:lastColumn="0" w:oddVBand="0" w:evenVBand="0" w:oddHBand="0" w:evenHBand="0" w:firstRowFirstColumn="0" w:firstRowLastColumn="0" w:lastRowFirstColumn="0" w:lastRowLastColumn="0"/>
                </w:pPr>
              </w:pPrChange>
            </w:pPr>
            <w:ins w:id="3080" w:author="David Mattie" w:date="2019-08-13T09:34:00Z">
              <w:r w:rsidRPr="000778B5">
                <w:rPr>
                  <w:color w:val="000000"/>
                  <w:sz w:val="22"/>
                  <w:szCs w:val="22"/>
                  <w:rPrChange w:id="3081" w:author="David Mattie" w:date="2019-08-19T10:24:00Z">
                    <w:rPr>
                      <w:rFonts w:ascii="Calibri" w:hAnsi="Calibri" w:cs="Calibri"/>
                      <w:color w:val="000000"/>
                      <w:sz w:val="22"/>
                      <w:szCs w:val="22"/>
                    </w:rPr>
                  </w:rPrChange>
                </w:rPr>
                <w:t>Features</w:t>
              </w:r>
            </w:ins>
          </w:p>
        </w:tc>
      </w:tr>
      <w:tr w:rsidR="00BC50E9" w14:paraId="19A83432" w14:textId="77777777" w:rsidTr="00BC50E9">
        <w:trPr>
          <w:cnfStyle w:val="000000100000" w:firstRow="0" w:lastRow="0" w:firstColumn="0" w:lastColumn="0" w:oddVBand="0" w:evenVBand="0" w:oddHBand="1" w:evenHBand="0" w:firstRowFirstColumn="0" w:firstRowLastColumn="0" w:lastRowFirstColumn="0" w:lastRowLastColumn="0"/>
          <w:trHeight w:val="288"/>
          <w:ins w:id="3082" w:author="David Mattie" w:date="2019-08-13T09:34:00Z"/>
          <w:trPrChange w:id="3083" w:author="David Mattie" w:date="2019-08-13T09:37:00Z">
            <w:trPr>
              <w:trHeight w:val="288"/>
            </w:trPr>
          </w:trPrChange>
        </w:trPr>
        <w:tc>
          <w:tcPr>
            <w:cnfStyle w:val="001000000000" w:firstRow="0" w:lastRow="0" w:firstColumn="1" w:lastColumn="0" w:oddVBand="0" w:evenVBand="0" w:oddHBand="0" w:evenHBand="0" w:firstRowFirstColumn="0" w:firstRowLastColumn="0" w:lastRowFirstColumn="0" w:lastRowLastColumn="0"/>
            <w:tcW w:w="3480" w:type="dxa"/>
            <w:noWrap/>
            <w:hideMark/>
            <w:tcPrChange w:id="3084" w:author="David Mattie" w:date="2019-08-13T09:37:00Z">
              <w:tcPr>
                <w:tcW w:w="3480" w:type="dxa"/>
                <w:tcBorders>
                  <w:top w:val="nil"/>
                  <w:left w:val="nil"/>
                  <w:bottom w:val="nil"/>
                  <w:right w:val="nil"/>
                </w:tcBorders>
                <w:shd w:val="clear" w:color="auto" w:fill="auto"/>
                <w:noWrap/>
                <w:vAlign w:val="bottom"/>
                <w:hideMark/>
              </w:tcPr>
            </w:tcPrChange>
          </w:tcPr>
          <w:p w14:paraId="5D3A54B3" w14:textId="77777777" w:rsidR="00BC50E9" w:rsidRPr="000778B5" w:rsidRDefault="00BC50E9">
            <w:pPr>
              <w:cnfStyle w:val="001000100000" w:firstRow="0" w:lastRow="0" w:firstColumn="1" w:lastColumn="0" w:oddVBand="0" w:evenVBand="0" w:oddHBand="1" w:evenHBand="0" w:firstRowFirstColumn="0" w:firstRowLastColumn="0" w:lastRowFirstColumn="0" w:lastRowLastColumn="0"/>
              <w:rPr>
                <w:ins w:id="3085" w:author="David Mattie" w:date="2019-08-13T09:34:00Z"/>
                <w:b w:val="0"/>
                <w:color w:val="000000"/>
                <w:sz w:val="22"/>
                <w:szCs w:val="22"/>
                <w:rPrChange w:id="3086" w:author="David Mattie" w:date="2019-08-19T10:24:00Z">
                  <w:rPr>
                    <w:ins w:id="3087" w:author="David Mattie" w:date="2019-08-13T09:34:00Z"/>
                    <w:rFonts w:ascii="Calibri" w:hAnsi="Calibri" w:cs="Calibri"/>
                    <w:color w:val="000000"/>
                    <w:sz w:val="22"/>
                    <w:szCs w:val="22"/>
                  </w:rPr>
                </w:rPrChange>
              </w:rPr>
            </w:pPr>
            <w:ins w:id="3088" w:author="David Mattie" w:date="2019-08-13T09:34:00Z">
              <w:r w:rsidRPr="000778B5">
                <w:rPr>
                  <w:color w:val="000000"/>
                  <w:sz w:val="22"/>
                  <w:szCs w:val="22"/>
                  <w:rPrChange w:id="3089" w:author="David Mattie" w:date="2019-08-19T10:24:00Z">
                    <w:rPr>
                      <w:rFonts w:ascii="Calibri" w:hAnsi="Calibri" w:cs="Calibri"/>
                      <w:color w:val="000000"/>
                      <w:sz w:val="22"/>
                      <w:szCs w:val="22"/>
                    </w:rPr>
                  </w:rPrChange>
                </w:rPr>
                <w:t>Support Vector Machine</w:t>
              </w:r>
            </w:ins>
          </w:p>
        </w:tc>
        <w:tc>
          <w:tcPr>
            <w:tcW w:w="2120" w:type="dxa"/>
            <w:noWrap/>
            <w:hideMark/>
            <w:tcPrChange w:id="3090" w:author="David Mattie" w:date="2019-08-13T09:37:00Z">
              <w:tcPr>
                <w:tcW w:w="2120" w:type="dxa"/>
                <w:tcBorders>
                  <w:top w:val="nil"/>
                  <w:left w:val="nil"/>
                  <w:bottom w:val="nil"/>
                  <w:right w:val="nil"/>
                </w:tcBorders>
                <w:shd w:val="clear" w:color="auto" w:fill="auto"/>
                <w:noWrap/>
                <w:vAlign w:val="bottom"/>
                <w:hideMark/>
              </w:tcPr>
            </w:tcPrChange>
          </w:tcPr>
          <w:p w14:paraId="21D03271" w14:textId="77777777" w:rsidR="00BC50E9" w:rsidRPr="000778B5" w:rsidRDefault="00BC50E9">
            <w:pPr>
              <w:jc w:val="right"/>
              <w:cnfStyle w:val="000000100000" w:firstRow="0" w:lastRow="0" w:firstColumn="0" w:lastColumn="0" w:oddVBand="0" w:evenVBand="0" w:oddHBand="1" w:evenHBand="0" w:firstRowFirstColumn="0" w:firstRowLastColumn="0" w:lastRowFirstColumn="0" w:lastRowLastColumn="0"/>
              <w:rPr>
                <w:ins w:id="3091" w:author="David Mattie" w:date="2019-08-13T09:34:00Z"/>
                <w:color w:val="000000"/>
                <w:sz w:val="22"/>
                <w:szCs w:val="22"/>
                <w:rPrChange w:id="3092" w:author="David Mattie" w:date="2019-08-19T10:24:00Z">
                  <w:rPr>
                    <w:ins w:id="3093" w:author="David Mattie" w:date="2019-08-13T09:34:00Z"/>
                    <w:rFonts w:ascii="Calibri" w:hAnsi="Calibri" w:cs="Calibri"/>
                    <w:color w:val="000000"/>
                    <w:sz w:val="22"/>
                    <w:szCs w:val="22"/>
                  </w:rPr>
                </w:rPrChange>
              </w:rPr>
            </w:pPr>
            <w:ins w:id="3094" w:author="David Mattie" w:date="2019-08-13T09:34:00Z">
              <w:r w:rsidRPr="000778B5">
                <w:rPr>
                  <w:color w:val="000000"/>
                  <w:sz w:val="22"/>
                  <w:szCs w:val="22"/>
                  <w:rPrChange w:id="3095" w:author="David Mattie" w:date="2019-08-19T10:24:00Z">
                    <w:rPr>
                      <w:rFonts w:ascii="Calibri" w:hAnsi="Calibri" w:cs="Calibri"/>
                      <w:color w:val="000000"/>
                      <w:sz w:val="22"/>
                      <w:szCs w:val="22"/>
                    </w:rPr>
                  </w:rPrChange>
                </w:rPr>
                <w:t>62%</w:t>
              </w:r>
            </w:ins>
          </w:p>
        </w:tc>
        <w:tc>
          <w:tcPr>
            <w:tcW w:w="1540" w:type="dxa"/>
            <w:noWrap/>
            <w:hideMark/>
            <w:tcPrChange w:id="3096" w:author="David Mattie" w:date="2019-08-13T09:37:00Z">
              <w:tcPr>
                <w:tcW w:w="1540" w:type="dxa"/>
                <w:tcBorders>
                  <w:top w:val="nil"/>
                  <w:left w:val="nil"/>
                  <w:bottom w:val="nil"/>
                  <w:right w:val="nil"/>
                </w:tcBorders>
                <w:shd w:val="clear" w:color="auto" w:fill="auto"/>
                <w:noWrap/>
                <w:vAlign w:val="bottom"/>
                <w:hideMark/>
              </w:tcPr>
            </w:tcPrChange>
          </w:tcPr>
          <w:p w14:paraId="4B2BE39B" w14:textId="77777777" w:rsidR="00BC50E9" w:rsidRPr="000778B5" w:rsidRDefault="00BC50E9">
            <w:pPr>
              <w:jc w:val="right"/>
              <w:cnfStyle w:val="000000100000" w:firstRow="0" w:lastRow="0" w:firstColumn="0" w:lastColumn="0" w:oddVBand="0" w:evenVBand="0" w:oddHBand="1" w:evenHBand="0" w:firstRowFirstColumn="0" w:firstRowLastColumn="0" w:lastRowFirstColumn="0" w:lastRowLastColumn="0"/>
              <w:rPr>
                <w:ins w:id="3097" w:author="David Mattie" w:date="2019-08-13T09:34:00Z"/>
                <w:color w:val="000000"/>
                <w:sz w:val="22"/>
                <w:szCs w:val="22"/>
                <w:rPrChange w:id="3098" w:author="David Mattie" w:date="2019-08-19T10:24:00Z">
                  <w:rPr>
                    <w:ins w:id="3099" w:author="David Mattie" w:date="2019-08-13T09:34:00Z"/>
                    <w:rFonts w:ascii="Calibri" w:hAnsi="Calibri" w:cs="Calibri"/>
                    <w:color w:val="000000"/>
                    <w:sz w:val="22"/>
                    <w:szCs w:val="22"/>
                  </w:rPr>
                </w:rPrChange>
              </w:rPr>
            </w:pPr>
            <w:ins w:id="3100" w:author="David Mattie" w:date="2019-08-13T09:34:00Z">
              <w:r w:rsidRPr="000778B5">
                <w:rPr>
                  <w:color w:val="000000"/>
                  <w:sz w:val="22"/>
                  <w:szCs w:val="22"/>
                  <w:rPrChange w:id="3101" w:author="David Mattie" w:date="2019-08-19T10:24:00Z">
                    <w:rPr>
                      <w:rFonts w:ascii="Calibri" w:hAnsi="Calibri" w:cs="Calibri"/>
                      <w:color w:val="000000"/>
                      <w:sz w:val="22"/>
                      <w:szCs w:val="22"/>
                    </w:rPr>
                  </w:rPrChange>
                </w:rPr>
                <w:t>642</w:t>
              </w:r>
            </w:ins>
          </w:p>
        </w:tc>
        <w:tc>
          <w:tcPr>
            <w:tcW w:w="1008" w:type="dxa"/>
            <w:noWrap/>
            <w:hideMark/>
            <w:tcPrChange w:id="3102" w:author="David Mattie" w:date="2019-08-13T09:37:00Z">
              <w:tcPr>
                <w:tcW w:w="960" w:type="dxa"/>
                <w:tcBorders>
                  <w:top w:val="nil"/>
                  <w:left w:val="nil"/>
                  <w:bottom w:val="nil"/>
                  <w:right w:val="nil"/>
                </w:tcBorders>
                <w:shd w:val="clear" w:color="auto" w:fill="auto"/>
                <w:noWrap/>
                <w:vAlign w:val="bottom"/>
                <w:hideMark/>
              </w:tcPr>
            </w:tcPrChange>
          </w:tcPr>
          <w:p w14:paraId="6DC780E1" w14:textId="77777777" w:rsidR="00BC50E9" w:rsidRPr="000778B5" w:rsidRDefault="00BC50E9">
            <w:pPr>
              <w:jc w:val="right"/>
              <w:cnfStyle w:val="000000100000" w:firstRow="0" w:lastRow="0" w:firstColumn="0" w:lastColumn="0" w:oddVBand="0" w:evenVBand="0" w:oddHBand="1" w:evenHBand="0" w:firstRowFirstColumn="0" w:firstRowLastColumn="0" w:lastRowFirstColumn="0" w:lastRowLastColumn="0"/>
              <w:rPr>
                <w:ins w:id="3103" w:author="David Mattie" w:date="2019-08-13T09:34:00Z"/>
                <w:color w:val="000000"/>
                <w:sz w:val="22"/>
                <w:szCs w:val="22"/>
                <w:rPrChange w:id="3104" w:author="David Mattie" w:date="2019-08-19T10:24:00Z">
                  <w:rPr>
                    <w:ins w:id="3105" w:author="David Mattie" w:date="2019-08-13T09:34:00Z"/>
                    <w:rFonts w:ascii="Calibri" w:hAnsi="Calibri" w:cs="Calibri"/>
                    <w:color w:val="000000"/>
                    <w:sz w:val="22"/>
                    <w:szCs w:val="22"/>
                  </w:rPr>
                </w:rPrChange>
              </w:rPr>
            </w:pPr>
            <w:ins w:id="3106" w:author="David Mattie" w:date="2019-08-13T09:34:00Z">
              <w:r w:rsidRPr="000778B5">
                <w:rPr>
                  <w:color w:val="000000"/>
                  <w:sz w:val="22"/>
                  <w:szCs w:val="22"/>
                  <w:rPrChange w:id="3107" w:author="David Mattie" w:date="2019-08-19T10:24:00Z">
                    <w:rPr>
                      <w:rFonts w:ascii="Calibri" w:hAnsi="Calibri" w:cs="Calibri"/>
                      <w:color w:val="000000"/>
                      <w:sz w:val="22"/>
                      <w:szCs w:val="22"/>
                    </w:rPr>
                  </w:rPrChange>
                </w:rPr>
                <w:t>All</w:t>
              </w:r>
            </w:ins>
          </w:p>
        </w:tc>
      </w:tr>
      <w:tr w:rsidR="00BC50E9" w14:paraId="40A28151" w14:textId="77777777" w:rsidTr="00BC50E9">
        <w:trPr>
          <w:trHeight w:val="288"/>
          <w:ins w:id="3108" w:author="David Mattie" w:date="2019-08-13T09:34:00Z"/>
          <w:trPrChange w:id="3109" w:author="David Mattie" w:date="2019-08-13T09:37:00Z">
            <w:trPr>
              <w:trHeight w:val="288"/>
            </w:trPr>
          </w:trPrChange>
        </w:trPr>
        <w:tc>
          <w:tcPr>
            <w:cnfStyle w:val="001000000000" w:firstRow="0" w:lastRow="0" w:firstColumn="1" w:lastColumn="0" w:oddVBand="0" w:evenVBand="0" w:oddHBand="0" w:evenHBand="0" w:firstRowFirstColumn="0" w:firstRowLastColumn="0" w:lastRowFirstColumn="0" w:lastRowLastColumn="0"/>
            <w:tcW w:w="3480" w:type="dxa"/>
            <w:noWrap/>
            <w:hideMark/>
            <w:tcPrChange w:id="3110" w:author="David Mattie" w:date="2019-08-13T09:37:00Z">
              <w:tcPr>
                <w:tcW w:w="3480" w:type="dxa"/>
                <w:tcBorders>
                  <w:top w:val="nil"/>
                  <w:left w:val="nil"/>
                  <w:bottom w:val="nil"/>
                  <w:right w:val="nil"/>
                </w:tcBorders>
                <w:shd w:val="clear" w:color="auto" w:fill="auto"/>
                <w:noWrap/>
                <w:vAlign w:val="bottom"/>
                <w:hideMark/>
              </w:tcPr>
            </w:tcPrChange>
          </w:tcPr>
          <w:p w14:paraId="64E730C3" w14:textId="77777777" w:rsidR="00BC50E9" w:rsidRPr="000778B5" w:rsidRDefault="00BC50E9">
            <w:pPr>
              <w:rPr>
                <w:ins w:id="3111" w:author="David Mattie" w:date="2019-08-13T09:34:00Z"/>
                <w:b w:val="0"/>
                <w:color w:val="000000"/>
                <w:sz w:val="22"/>
                <w:szCs w:val="22"/>
                <w:rPrChange w:id="3112" w:author="David Mattie" w:date="2019-08-19T10:24:00Z">
                  <w:rPr>
                    <w:ins w:id="3113" w:author="David Mattie" w:date="2019-08-13T09:34:00Z"/>
                    <w:rFonts w:ascii="Calibri" w:hAnsi="Calibri" w:cs="Calibri"/>
                    <w:color w:val="000000"/>
                    <w:sz w:val="22"/>
                    <w:szCs w:val="22"/>
                  </w:rPr>
                </w:rPrChange>
              </w:rPr>
            </w:pPr>
            <w:ins w:id="3114" w:author="David Mattie" w:date="2019-08-13T09:34:00Z">
              <w:r w:rsidRPr="000778B5">
                <w:rPr>
                  <w:color w:val="000000"/>
                  <w:sz w:val="22"/>
                  <w:szCs w:val="22"/>
                  <w:rPrChange w:id="3115" w:author="David Mattie" w:date="2019-08-19T10:24:00Z">
                    <w:rPr>
                      <w:rFonts w:ascii="Calibri" w:hAnsi="Calibri" w:cs="Calibri"/>
                      <w:color w:val="000000"/>
                      <w:sz w:val="22"/>
                      <w:szCs w:val="22"/>
                    </w:rPr>
                  </w:rPrChange>
                </w:rPr>
                <w:t>K-Nearest Neighbour</w:t>
              </w:r>
            </w:ins>
          </w:p>
        </w:tc>
        <w:tc>
          <w:tcPr>
            <w:tcW w:w="2120" w:type="dxa"/>
            <w:noWrap/>
            <w:hideMark/>
            <w:tcPrChange w:id="3116" w:author="David Mattie" w:date="2019-08-13T09:37:00Z">
              <w:tcPr>
                <w:tcW w:w="2120" w:type="dxa"/>
                <w:tcBorders>
                  <w:top w:val="nil"/>
                  <w:left w:val="nil"/>
                  <w:bottom w:val="nil"/>
                  <w:right w:val="nil"/>
                </w:tcBorders>
                <w:shd w:val="clear" w:color="auto" w:fill="auto"/>
                <w:noWrap/>
                <w:vAlign w:val="bottom"/>
                <w:hideMark/>
              </w:tcPr>
            </w:tcPrChange>
          </w:tcPr>
          <w:p w14:paraId="14469770" w14:textId="77777777" w:rsidR="00BC50E9" w:rsidRPr="000778B5" w:rsidRDefault="00BC50E9">
            <w:pPr>
              <w:jc w:val="right"/>
              <w:cnfStyle w:val="000000000000" w:firstRow="0" w:lastRow="0" w:firstColumn="0" w:lastColumn="0" w:oddVBand="0" w:evenVBand="0" w:oddHBand="0" w:evenHBand="0" w:firstRowFirstColumn="0" w:firstRowLastColumn="0" w:lastRowFirstColumn="0" w:lastRowLastColumn="0"/>
              <w:rPr>
                <w:ins w:id="3117" w:author="David Mattie" w:date="2019-08-13T09:34:00Z"/>
                <w:color w:val="000000"/>
                <w:sz w:val="22"/>
                <w:szCs w:val="22"/>
                <w:rPrChange w:id="3118" w:author="David Mattie" w:date="2019-08-19T10:24:00Z">
                  <w:rPr>
                    <w:ins w:id="3119" w:author="David Mattie" w:date="2019-08-13T09:34:00Z"/>
                    <w:rFonts w:ascii="Calibri" w:hAnsi="Calibri" w:cs="Calibri"/>
                    <w:color w:val="000000"/>
                    <w:sz w:val="22"/>
                    <w:szCs w:val="22"/>
                  </w:rPr>
                </w:rPrChange>
              </w:rPr>
            </w:pPr>
            <w:ins w:id="3120" w:author="David Mattie" w:date="2019-08-13T09:34:00Z">
              <w:r w:rsidRPr="000778B5">
                <w:rPr>
                  <w:color w:val="000000"/>
                  <w:sz w:val="22"/>
                  <w:szCs w:val="22"/>
                  <w:rPrChange w:id="3121" w:author="David Mattie" w:date="2019-08-19T10:24:00Z">
                    <w:rPr>
                      <w:rFonts w:ascii="Calibri" w:hAnsi="Calibri" w:cs="Calibri"/>
                      <w:color w:val="000000"/>
                      <w:sz w:val="22"/>
                      <w:szCs w:val="22"/>
                    </w:rPr>
                  </w:rPrChange>
                </w:rPr>
                <w:t>58%</w:t>
              </w:r>
            </w:ins>
          </w:p>
        </w:tc>
        <w:tc>
          <w:tcPr>
            <w:tcW w:w="1540" w:type="dxa"/>
            <w:noWrap/>
            <w:hideMark/>
            <w:tcPrChange w:id="3122" w:author="David Mattie" w:date="2019-08-13T09:37:00Z">
              <w:tcPr>
                <w:tcW w:w="1540" w:type="dxa"/>
                <w:tcBorders>
                  <w:top w:val="nil"/>
                  <w:left w:val="nil"/>
                  <w:bottom w:val="nil"/>
                  <w:right w:val="nil"/>
                </w:tcBorders>
                <w:shd w:val="clear" w:color="auto" w:fill="auto"/>
                <w:noWrap/>
                <w:vAlign w:val="bottom"/>
                <w:hideMark/>
              </w:tcPr>
            </w:tcPrChange>
          </w:tcPr>
          <w:p w14:paraId="732C5B0F" w14:textId="77777777" w:rsidR="00BC50E9" w:rsidRPr="000778B5" w:rsidRDefault="00BC50E9">
            <w:pPr>
              <w:jc w:val="right"/>
              <w:cnfStyle w:val="000000000000" w:firstRow="0" w:lastRow="0" w:firstColumn="0" w:lastColumn="0" w:oddVBand="0" w:evenVBand="0" w:oddHBand="0" w:evenHBand="0" w:firstRowFirstColumn="0" w:firstRowLastColumn="0" w:lastRowFirstColumn="0" w:lastRowLastColumn="0"/>
              <w:rPr>
                <w:ins w:id="3123" w:author="David Mattie" w:date="2019-08-13T09:34:00Z"/>
                <w:color w:val="000000"/>
                <w:sz w:val="22"/>
                <w:szCs w:val="22"/>
                <w:rPrChange w:id="3124" w:author="David Mattie" w:date="2019-08-19T10:24:00Z">
                  <w:rPr>
                    <w:ins w:id="3125" w:author="David Mattie" w:date="2019-08-13T09:34:00Z"/>
                    <w:rFonts w:ascii="Calibri" w:hAnsi="Calibri" w:cs="Calibri"/>
                    <w:color w:val="000000"/>
                    <w:sz w:val="22"/>
                    <w:szCs w:val="22"/>
                  </w:rPr>
                </w:rPrChange>
              </w:rPr>
            </w:pPr>
            <w:ins w:id="3126" w:author="David Mattie" w:date="2019-08-13T09:34:00Z">
              <w:r w:rsidRPr="000778B5">
                <w:rPr>
                  <w:color w:val="000000"/>
                  <w:sz w:val="22"/>
                  <w:szCs w:val="22"/>
                  <w:rPrChange w:id="3127" w:author="David Mattie" w:date="2019-08-19T10:24:00Z">
                    <w:rPr>
                      <w:rFonts w:ascii="Calibri" w:hAnsi="Calibri" w:cs="Calibri"/>
                      <w:color w:val="000000"/>
                      <w:sz w:val="22"/>
                      <w:szCs w:val="22"/>
                    </w:rPr>
                  </w:rPrChange>
                </w:rPr>
                <w:t>642</w:t>
              </w:r>
            </w:ins>
          </w:p>
        </w:tc>
        <w:tc>
          <w:tcPr>
            <w:tcW w:w="1008" w:type="dxa"/>
            <w:noWrap/>
            <w:hideMark/>
            <w:tcPrChange w:id="3128" w:author="David Mattie" w:date="2019-08-13T09:37:00Z">
              <w:tcPr>
                <w:tcW w:w="960" w:type="dxa"/>
                <w:tcBorders>
                  <w:top w:val="nil"/>
                  <w:left w:val="nil"/>
                  <w:bottom w:val="nil"/>
                  <w:right w:val="nil"/>
                </w:tcBorders>
                <w:shd w:val="clear" w:color="auto" w:fill="auto"/>
                <w:noWrap/>
                <w:vAlign w:val="bottom"/>
                <w:hideMark/>
              </w:tcPr>
            </w:tcPrChange>
          </w:tcPr>
          <w:p w14:paraId="07AE3135" w14:textId="77777777" w:rsidR="00BC50E9" w:rsidRPr="000778B5" w:rsidRDefault="00BC50E9">
            <w:pPr>
              <w:jc w:val="right"/>
              <w:cnfStyle w:val="000000000000" w:firstRow="0" w:lastRow="0" w:firstColumn="0" w:lastColumn="0" w:oddVBand="0" w:evenVBand="0" w:oddHBand="0" w:evenHBand="0" w:firstRowFirstColumn="0" w:firstRowLastColumn="0" w:lastRowFirstColumn="0" w:lastRowLastColumn="0"/>
              <w:rPr>
                <w:ins w:id="3129" w:author="David Mattie" w:date="2019-08-13T09:34:00Z"/>
                <w:color w:val="000000"/>
                <w:sz w:val="22"/>
                <w:szCs w:val="22"/>
                <w:rPrChange w:id="3130" w:author="David Mattie" w:date="2019-08-19T10:24:00Z">
                  <w:rPr>
                    <w:ins w:id="3131" w:author="David Mattie" w:date="2019-08-13T09:34:00Z"/>
                    <w:rFonts w:ascii="Calibri" w:hAnsi="Calibri" w:cs="Calibri"/>
                    <w:color w:val="000000"/>
                    <w:sz w:val="22"/>
                    <w:szCs w:val="22"/>
                  </w:rPr>
                </w:rPrChange>
              </w:rPr>
            </w:pPr>
            <w:ins w:id="3132" w:author="David Mattie" w:date="2019-08-13T09:34:00Z">
              <w:r w:rsidRPr="000778B5">
                <w:rPr>
                  <w:color w:val="000000"/>
                  <w:sz w:val="22"/>
                  <w:szCs w:val="22"/>
                  <w:rPrChange w:id="3133" w:author="David Mattie" w:date="2019-08-19T10:24:00Z">
                    <w:rPr>
                      <w:rFonts w:ascii="Calibri" w:hAnsi="Calibri" w:cs="Calibri"/>
                      <w:color w:val="000000"/>
                      <w:sz w:val="22"/>
                      <w:szCs w:val="22"/>
                    </w:rPr>
                  </w:rPrChange>
                </w:rPr>
                <w:t>All</w:t>
              </w:r>
            </w:ins>
          </w:p>
        </w:tc>
      </w:tr>
      <w:tr w:rsidR="00BC50E9" w14:paraId="1A74EFAB" w14:textId="77777777" w:rsidTr="00BC50E9">
        <w:trPr>
          <w:cnfStyle w:val="000000100000" w:firstRow="0" w:lastRow="0" w:firstColumn="0" w:lastColumn="0" w:oddVBand="0" w:evenVBand="0" w:oddHBand="1" w:evenHBand="0" w:firstRowFirstColumn="0" w:firstRowLastColumn="0" w:lastRowFirstColumn="0" w:lastRowLastColumn="0"/>
          <w:trHeight w:val="288"/>
          <w:ins w:id="3134" w:author="David Mattie" w:date="2019-08-13T09:34:00Z"/>
          <w:trPrChange w:id="3135" w:author="David Mattie" w:date="2019-08-13T09:37:00Z">
            <w:trPr>
              <w:trHeight w:val="288"/>
            </w:trPr>
          </w:trPrChange>
        </w:trPr>
        <w:tc>
          <w:tcPr>
            <w:cnfStyle w:val="001000000000" w:firstRow="0" w:lastRow="0" w:firstColumn="1" w:lastColumn="0" w:oddVBand="0" w:evenVBand="0" w:oddHBand="0" w:evenHBand="0" w:firstRowFirstColumn="0" w:firstRowLastColumn="0" w:lastRowFirstColumn="0" w:lastRowLastColumn="0"/>
            <w:tcW w:w="3480" w:type="dxa"/>
            <w:noWrap/>
            <w:hideMark/>
            <w:tcPrChange w:id="3136" w:author="David Mattie" w:date="2019-08-13T09:37:00Z">
              <w:tcPr>
                <w:tcW w:w="3480" w:type="dxa"/>
                <w:tcBorders>
                  <w:top w:val="nil"/>
                  <w:left w:val="nil"/>
                  <w:bottom w:val="nil"/>
                  <w:right w:val="nil"/>
                </w:tcBorders>
                <w:shd w:val="clear" w:color="auto" w:fill="auto"/>
                <w:noWrap/>
                <w:vAlign w:val="bottom"/>
                <w:hideMark/>
              </w:tcPr>
            </w:tcPrChange>
          </w:tcPr>
          <w:p w14:paraId="3547C9B5" w14:textId="77777777" w:rsidR="00BC50E9" w:rsidRPr="000778B5" w:rsidRDefault="00BC50E9">
            <w:pPr>
              <w:cnfStyle w:val="001000100000" w:firstRow="0" w:lastRow="0" w:firstColumn="1" w:lastColumn="0" w:oddVBand="0" w:evenVBand="0" w:oddHBand="1" w:evenHBand="0" w:firstRowFirstColumn="0" w:firstRowLastColumn="0" w:lastRowFirstColumn="0" w:lastRowLastColumn="0"/>
              <w:rPr>
                <w:ins w:id="3137" w:author="David Mattie" w:date="2019-08-13T09:34:00Z"/>
                <w:b w:val="0"/>
                <w:color w:val="000000"/>
                <w:sz w:val="22"/>
                <w:szCs w:val="22"/>
                <w:rPrChange w:id="3138" w:author="David Mattie" w:date="2019-08-19T10:24:00Z">
                  <w:rPr>
                    <w:ins w:id="3139" w:author="David Mattie" w:date="2019-08-13T09:34:00Z"/>
                    <w:rFonts w:ascii="Calibri" w:hAnsi="Calibri" w:cs="Calibri"/>
                    <w:color w:val="000000"/>
                    <w:sz w:val="22"/>
                    <w:szCs w:val="22"/>
                  </w:rPr>
                </w:rPrChange>
              </w:rPr>
            </w:pPr>
            <w:ins w:id="3140" w:author="David Mattie" w:date="2019-08-13T09:34:00Z">
              <w:r w:rsidRPr="000778B5">
                <w:rPr>
                  <w:color w:val="000000"/>
                  <w:sz w:val="22"/>
                  <w:szCs w:val="22"/>
                  <w:rPrChange w:id="3141" w:author="David Mattie" w:date="2019-08-19T10:24:00Z">
                    <w:rPr>
                      <w:rFonts w:ascii="Calibri" w:hAnsi="Calibri" w:cs="Calibri"/>
                      <w:color w:val="000000"/>
                      <w:sz w:val="22"/>
                      <w:szCs w:val="22"/>
                    </w:rPr>
                  </w:rPrChange>
                </w:rPr>
                <w:t>Principal Component Analysis + KNN</w:t>
              </w:r>
            </w:ins>
          </w:p>
        </w:tc>
        <w:tc>
          <w:tcPr>
            <w:tcW w:w="2120" w:type="dxa"/>
            <w:noWrap/>
            <w:hideMark/>
            <w:tcPrChange w:id="3142" w:author="David Mattie" w:date="2019-08-13T09:37:00Z">
              <w:tcPr>
                <w:tcW w:w="2120" w:type="dxa"/>
                <w:tcBorders>
                  <w:top w:val="nil"/>
                  <w:left w:val="nil"/>
                  <w:bottom w:val="nil"/>
                  <w:right w:val="nil"/>
                </w:tcBorders>
                <w:shd w:val="clear" w:color="auto" w:fill="auto"/>
                <w:noWrap/>
                <w:vAlign w:val="bottom"/>
                <w:hideMark/>
              </w:tcPr>
            </w:tcPrChange>
          </w:tcPr>
          <w:p w14:paraId="1E11F0F5" w14:textId="77777777" w:rsidR="00BC50E9" w:rsidRPr="000778B5" w:rsidRDefault="00BC50E9">
            <w:pPr>
              <w:jc w:val="right"/>
              <w:cnfStyle w:val="000000100000" w:firstRow="0" w:lastRow="0" w:firstColumn="0" w:lastColumn="0" w:oddVBand="0" w:evenVBand="0" w:oddHBand="1" w:evenHBand="0" w:firstRowFirstColumn="0" w:firstRowLastColumn="0" w:lastRowFirstColumn="0" w:lastRowLastColumn="0"/>
              <w:rPr>
                <w:ins w:id="3143" w:author="David Mattie" w:date="2019-08-13T09:34:00Z"/>
                <w:color w:val="000000"/>
                <w:sz w:val="22"/>
                <w:szCs w:val="22"/>
                <w:rPrChange w:id="3144" w:author="David Mattie" w:date="2019-08-19T10:24:00Z">
                  <w:rPr>
                    <w:ins w:id="3145" w:author="David Mattie" w:date="2019-08-13T09:34:00Z"/>
                    <w:rFonts w:ascii="Calibri" w:hAnsi="Calibri" w:cs="Calibri"/>
                    <w:color w:val="000000"/>
                    <w:sz w:val="22"/>
                    <w:szCs w:val="22"/>
                  </w:rPr>
                </w:rPrChange>
              </w:rPr>
            </w:pPr>
            <w:ins w:id="3146" w:author="David Mattie" w:date="2019-08-13T09:34:00Z">
              <w:r w:rsidRPr="000778B5">
                <w:rPr>
                  <w:color w:val="000000"/>
                  <w:sz w:val="22"/>
                  <w:szCs w:val="22"/>
                  <w:rPrChange w:id="3147" w:author="David Mattie" w:date="2019-08-19T10:24:00Z">
                    <w:rPr>
                      <w:rFonts w:ascii="Calibri" w:hAnsi="Calibri" w:cs="Calibri"/>
                      <w:color w:val="000000"/>
                      <w:sz w:val="22"/>
                      <w:szCs w:val="22"/>
                    </w:rPr>
                  </w:rPrChange>
                </w:rPr>
                <w:t>65%</w:t>
              </w:r>
            </w:ins>
          </w:p>
        </w:tc>
        <w:tc>
          <w:tcPr>
            <w:tcW w:w="1540" w:type="dxa"/>
            <w:noWrap/>
            <w:hideMark/>
            <w:tcPrChange w:id="3148" w:author="David Mattie" w:date="2019-08-13T09:37:00Z">
              <w:tcPr>
                <w:tcW w:w="1540" w:type="dxa"/>
                <w:tcBorders>
                  <w:top w:val="nil"/>
                  <w:left w:val="nil"/>
                  <w:bottom w:val="nil"/>
                  <w:right w:val="nil"/>
                </w:tcBorders>
                <w:shd w:val="clear" w:color="auto" w:fill="auto"/>
                <w:noWrap/>
                <w:vAlign w:val="bottom"/>
                <w:hideMark/>
              </w:tcPr>
            </w:tcPrChange>
          </w:tcPr>
          <w:p w14:paraId="3155B66E" w14:textId="77777777" w:rsidR="00BC50E9" w:rsidRPr="000778B5" w:rsidRDefault="00BC50E9">
            <w:pPr>
              <w:jc w:val="right"/>
              <w:cnfStyle w:val="000000100000" w:firstRow="0" w:lastRow="0" w:firstColumn="0" w:lastColumn="0" w:oddVBand="0" w:evenVBand="0" w:oddHBand="1" w:evenHBand="0" w:firstRowFirstColumn="0" w:firstRowLastColumn="0" w:lastRowFirstColumn="0" w:lastRowLastColumn="0"/>
              <w:rPr>
                <w:ins w:id="3149" w:author="David Mattie" w:date="2019-08-13T09:34:00Z"/>
                <w:color w:val="000000"/>
                <w:sz w:val="22"/>
                <w:szCs w:val="22"/>
                <w:rPrChange w:id="3150" w:author="David Mattie" w:date="2019-08-19T10:24:00Z">
                  <w:rPr>
                    <w:ins w:id="3151" w:author="David Mattie" w:date="2019-08-13T09:34:00Z"/>
                    <w:rFonts w:ascii="Calibri" w:hAnsi="Calibri" w:cs="Calibri"/>
                    <w:color w:val="000000"/>
                    <w:sz w:val="22"/>
                    <w:szCs w:val="22"/>
                  </w:rPr>
                </w:rPrChange>
              </w:rPr>
            </w:pPr>
            <w:ins w:id="3152" w:author="David Mattie" w:date="2019-08-13T09:34:00Z">
              <w:r w:rsidRPr="000778B5">
                <w:rPr>
                  <w:color w:val="000000"/>
                  <w:sz w:val="22"/>
                  <w:szCs w:val="22"/>
                  <w:rPrChange w:id="3153" w:author="David Mattie" w:date="2019-08-19T10:24:00Z">
                    <w:rPr>
                      <w:rFonts w:ascii="Calibri" w:hAnsi="Calibri" w:cs="Calibri"/>
                      <w:color w:val="000000"/>
                      <w:sz w:val="22"/>
                      <w:szCs w:val="22"/>
                    </w:rPr>
                  </w:rPrChange>
                </w:rPr>
                <w:t>642</w:t>
              </w:r>
            </w:ins>
          </w:p>
        </w:tc>
        <w:tc>
          <w:tcPr>
            <w:tcW w:w="1008" w:type="dxa"/>
            <w:noWrap/>
            <w:hideMark/>
            <w:tcPrChange w:id="3154" w:author="David Mattie" w:date="2019-08-13T09:37:00Z">
              <w:tcPr>
                <w:tcW w:w="960" w:type="dxa"/>
                <w:tcBorders>
                  <w:top w:val="nil"/>
                  <w:left w:val="nil"/>
                  <w:bottom w:val="nil"/>
                  <w:right w:val="nil"/>
                </w:tcBorders>
                <w:shd w:val="clear" w:color="auto" w:fill="auto"/>
                <w:noWrap/>
                <w:vAlign w:val="bottom"/>
                <w:hideMark/>
              </w:tcPr>
            </w:tcPrChange>
          </w:tcPr>
          <w:p w14:paraId="4044621E" w14:textId="77777777" w:rsidR="00BC50E9" w:rsidRPr="000778B5" w:rsidRDefault="00BC50E9">
            <w:pPr>
              <w:jc w:val="right"/>
              <w:cnfStyle w:val="000000100000" w:firstRow="0" w:lastRow="0" w:firstColumn="0" w:lastColumn="0" w:oddVBand="0" w:evenVBand="0" w:oddHBand="1" w:evenHBand="0" w:firstRowFirstColumn="0" w:firstRowLastColumn="0" w:lastRowFirstColumn="0" w:lastRowLastColumn="0"/>
              <w:rPr>
                <w:ins w:id="3155" w:author="David Mattie" w:date="2019-08-13T09:34:00Z"/>
                <w:color w:val="000000"/>
                <w:sz w:val="22"/>
                <w:szCs w:val="22"/>
                <w:rPrChange w:id="3156" w:author="David Mattie" w:date="2019-08-19T10:24:00Z">
                  <w:rPr>
                    <w:ins w:id="3157" w:author="David Mattie" w:date="2019-08-13T09:34:00Z"/>
                    <w:rFonts w:ascii="Calibri" w:hAnsi="Calibri" w:cs="Calibri"/>
                    <w:color w:val="000000"/>
                    <w:sz w:val="22"/>
                    <w:szCs w:val="22"/>
                  </w:rPr>
                </w:rPrChange>
              </w:rPr>
            </w:pPr>
            <w:ins w:id="3158" w:author="David Mattie" w:date="2019-08-13T09:34:00Z">
              <w:r w:rsidRPr="000778B5">
                <w:rPr>
                  <w:color w:val="000000"/>
                  <w:sz w:val="22"/>
                  <w:szCs w:val="22"/>
                  <w:rPrChange w:id="3159" w:author="David Mattie" w:date="2019-08-19T10:24:00Z">
                    <w:rPr>
                      <w:rFonts w:ascii="Calibri" w:hAnsi="Calibri" w:cs="Calibri"/>
                      <w:color w:val="000000"/>
                      <w:sz w:val="22"/>
                      <w:szCs w:val="22"/>
                    </w:rPr>
                  </w:rPrChange>
                </w:rPr>
                <w:t>100</w:t>
              </w:r>
            </w:ins>
          </w:p>
        </w:tc>
      </w:tr>
      <w:tr w:rsidR="00BC50E9" w14:paraId="1EF8C2D1" w14:textId="77777777" w:rsidTr="00BC50E9">
        <w:trPr>
          <w:trHeight w:val="288"/>
          <w:ins w:id="3160" w:author="David Mattie" w:date="2019-08-13T09:34:00Z"/>
          <w:trPrChange w:id="3161" w:author="David Mattie" w:date="2019-08-13T09:37:00Z">
            <w:trPr>
              <w:trHeight w:val="288"/>
            </w:trPr>
          </w:trPrChange>
        </w:trPr>
        <w:tc>
          <w:tcPr>
            <w:cnfStyle w:val="001000000000" w:firstRow="0" w:lastRow="0" w:firstColumn="1" w:lastColumn="0" w:oddVBand="0" w:evenVBand="0" w:oddHBand="0" w:evenHBand="0" w:firstRowFirstColumn="0" w:firstRowLastColumn="0" w:lastRowFirstColumn="0" w:lastRowLastColumn="0"/>
            <w:tcW w:w="3480" w:type="dxa"/>
            <w:noWrap/>
            <w:hideMark/>
            <w:tcPrChange w:id="3162" w:author="David Mattie" w:date="2019-08-13T09:37:00Z">
              <w:tcPr>
                <w:tcW w:w="3480" w:type="dxa"/>
                <w:tcBorders>
                  <w:top w:val="nil"/>
                  <w:left w:val="nil"/>
                  <w:bottom w:val="nil"/>
                  <w:right w:val="nil"/>
                </w:tcBorders>
                <w:shd w:val="clear" w:color="auto" w:fill="auto"/>
                <w:noWrap/>
                <w:vAlign w:val="bottom"/>
                <w:hideMark/>
              </w:tcPr>
            </w:tcPrChange>
          </w:tcPr>
          <w:p w14:paraId="131B33A3" w14:textId="77777777" w:rsidR="00BC50E9" w:rsidRPr="000778B5" w:rsidRDefault="00BC50E9">
            <w:pPr>
              <w:rPr>
                <w:ins w:id="3163" w:author="David Mattie" w:date="2019-08-13T09:34:00Z"/>
                <w:b w:val="0"/>
                <w:color w:val="000000"/>
                <w:sz w:val="22"/>
                <w:szCs w:val="22"/>
                <w:rPrChange w:id="3164" w:author="David Mattie" w:date="2019-08-19T10:24:00Z">
                  <w:rPr>
                    <w:ins w:id="3165" w:author="David Mattie" w:date="2019-08-13T09:34:00Z"/>
                    <w:rFonts w:ascii="Calibri" w:hAnsi="Calibri" w:cs="Calibri"/>
                    <w:color w:val="000000"/>
                    <w:sz w:val="22"/>
                    <w:szCs w:val="22"/>
                  </w:rPr>
                </w:rPrChange>
              </w:rPr>
            </w:pPr>
            <w:ins w:id="3166" w:author="David Mattie" w:date="2019-08-13T09:34:00Z">
              <w:r w:rsidRPr="000778B5">
                <w:rPr>
                  <w:color w:val="000000"/>
                  <w:sz w:val="22"/>
                  <w:szCs w:val="22"/>
                  <w:rPrChange w:id="3167" w:author="David Mattie" w:date="2019-08-19T10:24:00Z">
                    <w:rPr>
                      <w:rFonts w:ascii="Calibri" w:hAnsi="Calibri" w:cs="Calibri"/>
                      <w:color w:val="000000"/>
                      <w:sz w:val="22"/>
                      <w:szCs w:val="22"/>
                    </w:rPr>
                  </w:rPrChange>
                </w:rPr>
                <w:t>Manual Factor Reduction</w:t>
              </w:r>
            </w:ins>
          </w:p>
        </w:tc>
        <w:tc>
          <w:tcPr>
            <w:tcW w:w="2120" w:type="dxa"/>
            <w:noWrap/>
            <w:hideMark/>
            <w:tcPrChange w:id="3168" w:author="David Mattie" w:date="2019-08-13T09:37:00Z">
              <w:tcPr>
                <w:tcW w:w="2120" w:type="dxa"/>
                <w:tcBorders>
                  <w:top w:val="nil"/>
                  <w:left w:val="nil"/>
                  <w:bottom w:val="nil"/>
                  <w:right w:val="nil"/>
                </w:tcBorders>
                <w:shd w:val="clear" w:color="auto" w:fill="auto"/>
                <w:noWrap/>
                <w:vAlign w:val="bottom"/>
                <w:hideMark/>
              </w:tcPr>
            </w:tcPrChange>
          </w:tcPr>
          <w:p w14:paraId="1598B6C1" w14:textId="77777777" w:rsidR="00BC50E9" w:rsidRPr="000778B5" w:rsidRDefault="00BC50E9">
            <w:pPr>
              <w:jc w:val="right"/>
              <w:cnfStyle w:val="000000000000" w:firstRow="0" w:lastRow="0" w:firstColumn="0" w:lastColumn="0" w:oddVBand="0" w:evenVBand="0" w:oddHBand="0" w:evenHBand="0" w:firstRowFirstColumn="0" w:firstRowLastColumn="0" w:lastRowFirstColumn="0" w:lastRowLastColumn="0"/>
              <w:rPr>
                <w:ins w:id="3169" w:author="David Mattie" w:date="2019-08-13T09:34:00Z"/>
                <w:color w:val="000000"/>
                <w:sz w:val="22"/>
                <w:szCs w:val="22"/>
                <w:rPrChange w:id="3170" w:author="David Mattie" w:date="2019-08-19T10:24:00Z">
                  <w:rPr>
                    <w:ins w:id="3171" w:author="David Mattie" w:date="2019-08-13T09:34:00Z"/>
                    <w:rFonts w:ascii="Calibri" w:hAnsi="Calibri" w:cs="Calibri"/>
                    <w:color w:val="000000"/>
                    <w:sz w:val="22"/>
                    <w:szCs w:val="22"/>
                  </w:rPr>
                </w:rPrChange>
              </w:rPr>
            </w:pPr>
            <w:ins w:id="3172" w:author="David Mattie" w:date="2019-08-13T09:34:00Z">
              <w:r w:rsidRPr="000778B5">
                <w:rPr>
                  <w:color w:val="000000"/>
                  <w:sz w:val="22"/>
                  <w:szCs w:val="22"/>
                  <w:rPrChange w:id="3173" w:author="David Mattie" w:date="2019-08-19T10:24:00Z">
                    <w:rPr>
                      <w:rFonts w:ascii="Calibri" w:hAnsi="Calibri" w:cs="Calibri"/>
                      <w:color w:val="000000"/>
                      <w:sz w:val="22"/>
                      <w:szCs w:val="22"/>
                    </w:rPr>
                  </w:rPrChange>
                </w:rPr>
                <w:t>56%</w:t>
              </w:r>
            </w:ins>
          </w:p>
        </w:tc>
        <w:tc>
          <w:tcPr>
            <w:tcW w:w="1540" w:type="dxa"/>
            <w:noWrap/>
            <w:hideMark/>
            <w:tcPrChange w:id="3174" w:author="David Mattie" w:date="2019-08-13T09:37:00Z">
              <w:tcPr>
                <w:tcW w:w="1540" w:type="dxa"/>
                <w:tcBorders>
                  <w:top w:val="nil"/>
                  <w:left w:val="nil"/>
                  <w:bottom w:val="nil"/>
                  <w:right w:val="nil"/>
                </w:tcBorders>
                <w:shd w:val="clear" w:color="auto" w:fill="auto"/>
                <w:noWrap/>
                <w:vAlign w:val="bottom"/>
                <w:hideMark/>
              </w:tcPr>
            </w:tcPrChange>
          </w:tcPr>
          <w:p w14:paraId="1EA7C8FB" w14:textId="77777777" w:rsidR="00BC50E9" w:rsidRPr="000778B5" w:rsidRDefault="00BC50E9">
            <w:pPr>
              <w:jc w:val="right"/>
              <w:cnfStyle w:val="000000000000" w:firstRow="0" w:lastRow="0" w:firstColumn="0" w:lastColumn="0" w:oddVBand="0" w:evenVBand="0" w:oddHBand="0" w:evenHBand="0" w:firstRowFirstColumn="0" w:firstRowLastColumn="0" w:lastRowFirstColumn="0" w:lastRowLastColumn="0"/>
              <w:rPr>
                <w:ins w:id="3175" w:author="David Mattie" w:date="2019-08-13T09:34:00Z"/>
                <w:color w:val="000000"/>
                <w:sz w:val="22"/>
                <w:szCs w:val="22"/>
                <w:rPrChange w:id="3176" w:author="David Mattie" w:date="2019-08-19T10:24:00Z">
                  <w:rPr>
                    <w:ins w:id="3177" w:author="David Mattie" w:date="2019-08-13T09:34:00Z"/>
                    <w:rFonts w:ascii="Calibri" w:hAnsi="Calibri" w:cs="Calibri"/>
                    <w:color w:val="000000"/>
                    <w:sz w:val="22"/>
                    <w:szCs w:val="22"/>
                  </w:rPr>
                </w:rPrChange>
              </w:rPr>
            </w:pPr>
            <w:ins w:id="3178" w:author="David Mattie" w:date="2019-08-13T09:34:00Z">
              <w:r w:rsidRPr="000778B5">
                <w:rPr>
                  <w:color w:val="000000"/>
                  <w:sz w:val="22"/>
                  <w:szCs w:val="22"/>
                  <w:rPrChange w:id="3179" w:author="David Mattie" w:date="2019-08-19T10:24:00Z">
                    <w:rPr>
                      <w:rFonts w:ascii="Calibri" w:hAnsi="Calibri" w:cs="Calibri"/>
                      <w:color w:val="000000"/>
                      <w:sz w:val="22"/>
                      <w:szCs w:val="22"/>
                    </w:rPr>
                  </w:rPrChange>
                </w:rPr>
                <w:t>642</w:t>
              </w:r>
            </w:ins>
          </w:p>
        </w:tc>
        <w:tc>
          <w:tcPr>
            <w:tcW w:w="1008" w:type="dxa"/>
            <w:noWrap/>
            <w:hideMark/>
            <w:tcPrChange w:id="3180" w:author="David Mattie" w:date="2019-08-13T09:37:00Z">
              <w:tcPr>
                <w:tcW w:w="960" w:type="dxa"/>
                <w:tcBorders>
                  <w:top w:val="nil"/>
                  <w:left w:val="nil"/>
                  <w:bottom w:val="nil"/>
                  <w:right w:val="nil"/>
                </w:tcBorders>
                <w:shd w:val="clear" w:color="auto" w:fill="auto"/>
                <w:noWrap/>
                <w:vAlign w:val="bottom"/>
                <w:hideMark/>
              </w:tcPr>
            </w:tcPrChange>
          </w:tcPr>
          <w:p w14:paraId="25D607DF" w14:textId="77777777" w:rsidR="00BC50E9" w:rsidRPr="000778B5" w:rsidRDefault="00BC50E9">
            <w:pPr>
              <w:jc w:val="right"/>
              <w:cnfStyle w:val="000000000000" w:firstRow="0" w:lastRow="0" w:firstColumn="0" w:lastColumn="0" w:oddVBand="0" w:evenVBand="0" w:oddHBand="0" w:evenHBand="0" w:firstRowFirstColumn="0" w:firstRowLastColumn="0" w:lastRowFirstColumn="0" w:lastRowLastColumn="0"/>
              <w:rPr>
                <w:ins w:id="3181" w:author="David Mattie" w:date="2019-08-13T09:34:00Z"/>
                <w:color w:val="000000"/>
                <w:sz w:val="22"/>
                <w:szCs w:val="22"/>
                <w:rPrChange w:id="3182" w:author="David Mattie" w:date="2019-08-19T10:24:00Z">
                  <w:rPr>
                    <w:ins w:id="3183" w:author="David Mattie" w:date="2019-08-13T09:34:00Z"/>
                    <w:rFonts w:ascii="Calibri" w:hAnsi="Calibri" w:cs="Calibri"/>
                    <w:color w:val="000000"/>
                    <w:sz w:val="22"/>
                    <w:szCs w:val="22"/>
                  </w:rPr>
                </w:rPrChange>
              </w:rPr>
            </w:pPr>
            <w:ins w:id="3184" w:author="David Mattie" w:date="2019-08-13T09:34:00Z">
              <w:r w:rsidRPr="000778B5">
                <w:rPr>
                  <w:color w:val="000000"/>
                  <w:sz w:val="22"/>
                  <w:szCs w:val="22"/>
                  <w:rPrChange w:id="3185" w:author="David Mattie" w:date="2019-08-19T10:24:00Z">
                    <w:rPr>
                      <w:rFonts w:ascii="Calibri" w:hAnsi="Calibri" w:cs="Calibri"/>
                      <w:color w:val="000000"/>
                      <w:sz w:val="22"/>
                      <w:szCs w:val="22"/>
                    </w:rPr>
                  </w:rPrChange>
                </w:rPr>
                <w:t>224</w:t>
              </w:r>
            </w:ins>
          </w:p>
        </w:tc>
      </w:tr>
    </w:tbl>
    <w:p w14:paraId="369527D2" w14:textId="77777777" w:rsidR="002A4017" w:rsidRDefault="002A4017">
      <w:pPr>
        <w:spacing w:line="480" w:lineRule="auto"/>
        <w:ind w:firstLine="720"/>
        <w:rPr>
          <w:ins w:id="3186" w:author="David Mattie" w:date="2019-08-13T09:28:00Z"/>
        </w:rPr>
        <w:pPrChange w:id="3187" w:author="David Mattie" w:date="2019-08-13T09:18:00Z">
          <w:pPr/>
        </w:pPrChange>
      </w:pPr>
    </w:p>
    <w:p w14:paraId="70B89CCB" w14:textId="2DAAA953" w:rsidR="00C7123D" w:rsidRDefault="0057489A">
      <w:pPr>
        <w:pStyle w:val="Heading4"/>
        <w:rPr>
          <w:ins w:id="3188" w:author="David Mattie" w:date="2019-08-13T11:16:00Z"/>
        </w:rPr>
        <w:pPrChange w:id="3189" w:author="David Mattie" w:date="2019-08-13T10:00:00Z">
          <w:pPr/>
        </w:pPrChange>
      </w:pPr>
      <w:bookmarkStart w:id="3190" w:name="_Toc17056313"/>
      <w:ins w:id="3191" w:author="David Mattie" w:date="2019-08-13T10:00:00Z">
        <w:r>
          <w:t>Prediction of Age</w:t>
        </w:r>
      </w:ins>
      <w:bookmarkEnd w:id="3190"/>
    </w:p>
    <w:p w14:paraId="713CFF84" w14:textId="3D9F7B82" w:rsidR="00577C9D" w:rsidRDefault="00BE003C" w:rsidP="00577C9D">
      <w:pPr>
        <w:spacing w:line="480" w:lineRule="auto"/>
        <w:rPr>
          <w:ins w:id="3192" w:author="David Mattie" w:date="2019-08-18T16:47:00Z"/>
        </w:rPr>
      </w:pPr>
      <w:ins w:id="3193" w:author="David Mattie" w:date="2019-08-13T11:17:00Z">
        <w:r>
          <w:t xml:space="preserve">As we have seen in </w:t>
        </w:r>
      </w:ins>
      <w:ins w:id="3194" w:author="David Mattie" w:date="2019-08-13T11:18:00Z">
        <w:r>
          <w:fldChar w:fldCharType="begin"/>
        </w:r>
        <w:r>
          <w:instrText xml:space="preserve"> REF _Ref15823728 \h </w:instrText>
        </w:r>
      </w:ins>
      <w:r>
        <w:fldChar w:fldCharType="separate"/>
      </w:r>
      <w:ins w:id="3195" w:author="David Mattie" w:date="2019-08-19T08:44:00Z">
        <w:r w:rsidR="002B3FE8">
          <w:t xml:space="preserve">Table </w:t>
        </w:r>
        <w:r w:rsidR="002B3FE8">
          <w:rPr>
            <w:noProof/>
          </w:rPr>
          <w:t>16</w:t>
        </w:r>
      </w:ins>
      <w:ins w:id="3196" w:author="David Mattie" w:date="2019-08-13T11:18:00Z">
        <w:r>
          <w:fldChar w:fldCharType="end"/>
        </w:r>
        <w:r>
          <w:t xml:space="preserve">, brain ageing is </w:t>
        </w:r>
      </w:ins>
      <w:ins w:id="3197" w:author="David Mattie" w:date="2019-08-13T11:20:00Z">
        <w:r>
          <w:t xml:space="preserve">correlated </w:t>
        </w:r>
      </w:ins>
      <w:ins w:id="3198" w:author="David Mattie" w:date="2019-08-13T11:35:00Z">
        <w:r w:rsidR="00082F9D">
          <w:t>to some features of</w:t>
        </w:r>
      </w:ins>
      <w:ins w:id="3199" w:author="David Mattie" w:date="2019-08-13T11:18:00Z">
        <w:r>
          <w:t xml:space="preserve"> </w:t>
        </w:r>
      </w:ins>
      <w:ins w:id="3200" w:author="David Mattie" w:date="2019-08-13T11:19:00Z">
        <w:r>
          <w:t xml:space="preserve">tract </w:t>
        </w:r>
      </w:ins>
      <w:ins w:id="3201" w:author="David Mattie" w:date="2019-08-13T11:18:00Z">
        <w:r>
          <w:t>connectivity</w:t>
        </w:r>
      </w:ins>
      <w:ins w:id="3202" w:author="David Mattie" w:date="2019-08-13T11:36:00Z">
        <w:r w:rsidR="00082F9D">
          <w:t xml:space="preserve"> suggesting we can use those features to predict age.  Accurate detection of maturation may be useful in brain analysis when </w:t>
        </w:r>
      </w:ins>
      <w:ins w:id="3203" w:author="David Mattie" w:date="2019-08-13T11:38:00Z">
        <w:r w:rsidR="00082F9D">
          <w:t xml:space="preserve">assess potential association with a variety of developmental milestones as well as pathological conditions.  To capture brain </w:t>
        </w:r>
        <w:r w:rsidR="00082F9D">
          <w:lastRenderedPageBreak/>
          <w:t xml:space="preserve">ageing, we have developed an </w:t>
        </w:r>
      </w:ins>
      <w:ins w:id="3204" w:author="David Mattie" w:date="2019-08-18T16:19:00Z">
        <w:r w:rsidR="00F86D88">
          <w:t>artificial</w:t>
        </w:r>
      </w:ins>
      <w:ins w:id="3205" w:author="David Mattie" w:date="2019-08-13T11:38:00Z">
        <w:r w:rsidR="00082F9D">
          <w:t xml:space="preserve"> </w:t>
        </w:r>
      </w:ins>
      <w:ins w:id="3206" w:author="David Mattie" w:date="2019-08-13T11:39:00Z">
        <w:r w:rsidR="00082F9D">
          <w:t>neural network</w:t>
        </w:r>
      </w:ins>
      <w:ins w:id="3207" w:author="David Mattie" w:date="2019-08-18T16:19:00Z">
        <w:r w:rsidR="00F86D88">
          <w:t xml:space="preserve"> (ANN)</w:t>
        </w:r>
      </w:ins>
      <w:ins w:id="3208" w:author="David Mattie" w:date="2019-08-13T11:39:00Z">
        <w:r w:rsidR="00082F9D">
          <w:t xml:space="preserve"> approach for modelling </w:t>
        </w:r>
      </w:ins>
      <w:ins w:id="3209" w:author="David Mattie" w:date="2019-08-13T11:40:00Z">
        <w:r w:rsidR="00082F9D">
          <w:t>the 642 subjects’ age.</w:t>
        </w:r>
      </w:ins>
      <w:ins w:id="3210" w:author="David Mattie" w:date="2019-08-18T16:18:00Z">
        <w:r w:rsidR="00F86D88">
          <w:t xml:space="preserve">  </w:t>
        </w:r>
      </w:ins>
      <w:ins w:id="3211" w:author="David Mattie" w:date="2019-08-13T11:41:00Z">
        <w:r w:rsidR="00082F9D">
          <w:t xml:space="preserve">  </w:t>
        </w:r>
      </w:ins>
      <w:ins w:id="3212" w:author="David Mattie" w:date="2019-08-18T16:19:00Z">
        <w:r w:rsidR="00F86D88">
          <w:t>ANN</w:t>
        </w:r>
      </w:ins>
      <w:ins w:id="3213" w:author="David Mattie" w:date="2019-08-18T16:21:00Z">
        <w:r w:rsidR="00F86D88">
          <w:t xml:space="preserve"> is an analytical method for simulating system performance and relies on experimental</w:t>
        </w:r>
      </w:ins>
      <w:ins w:id="3214" w:author="David Mattie" w:date="2019-08-18T16:22:00Z">
        <w:r w:rsidR="00F86D88">
          <w:t xml:space="preserve"> training</w:t>
        </w:r>
      </w:ins>
      <w:ins w:id="3215" w:author="David Mattie" w:date="2019-08-18T16:21:00Z">
        <w:r w:rsidR="00F86D88">
          <w:t xml:space="preserve"> data </w:t>
        </w:r>
      </w:ins>
      <w:ins w:id="3216" w:author="David Mattie" w:date="2019-08-18T16:22:00Z">
        <w:r w:rsidR="00F86D88">
          <w:t xml:space="preserve">later </w:t>
        </w:r>
      </w:ins>
      <w:ins w:id="3217" w:author="David Mattie" w:date="2019-08-18T16:21:00Z">
        <w:r w:rsidR="00F86D88">
          <w:t xml:space="preserve">used to predict </w:t>
        </w:r>
      </w:ins>
      <w:ins w:id="3218" w:author="David Mattie" w:date="2019-08-18T16:22:00Z">
        <w:r w:rsidR="00F86D88">
          <w:t xml:space="preserve">an outcome </w:t>
        </w:r>
      </w:ins>
      <w:ins w:id="3219" w:author="David Mattie" w:date="2019-08-18T16:23:00Z">
        <w:r w:rsidR="006F6F50">
          <w:t>under</w:t>
        </w:r>
      </w:ins>
      <w:ins w:id="3220" w:author="David Mattie" w:date="2019-08-18T16:22:00Z">
        <w:r w:rsidR="00F86D88">
          <w:t xml:space="preserve"> other conditions.</w:t>
        </w:r>
      </w:ins>
      <w:ins w:id="3221" w:author="David Mattie" w:date="2019-08-18T16:23:00Z">
        <w:r w:rsidR="006F6F50">
          <w:t xml:space="preserve">  The performance of the ANN-based predictions is evaluated by regression analysis of the network inputs and experimental values</w:t>
        </w:r>
      </w:ins>
      <w:ins w:id="3222" w:author="David Mattie" w:date="2019-08-18T16:24:00Z">
        <w:r w:rsidR="006F6F50">
          <w:t xml:space="preserve">.  </w:t>
        </w:r>
      </w:ins>
      <w:ins w:id="3223" w:author="David Mattie" w:date="2019-08-18T16:25:00Z">
        <w:r w:rsidR="006F6F50">
          <w:t>Performance evaluation of the model relie</w:t>
        </w:r>
      </w:ins>
      <w:ins w:id="3224" w:author="David Mattie" w:date="2019-08-18T21:05:00Z">
        <w:r w:rsidR="0009747B">
          <w:t>d</w:t>
        </w:r>
      </w:ins>
      <w:ins w:id="3225" w:author="David Mattie" w:date="2019-08-18T16:25:00Z">
        <w:r w:rsidR="006F6F50">
          <w:t xml:space="preserve"> on the root mean square error (RMSE), representing</w:t>
        </w:r>
      </w:ins>
      <w:ins w:id="3226" w:author="David Mattie" w:date="2019-08-18T16:26:00Z">
        <w:r w:rsidR="006F6F50">
          <w:t xml:space="preserve"> t</w:t>
        </w:r>
      </w:ins>
      <w:ins w:id="3227" w:author="David Mattie" w:date="2019-08-18T16:24:00Z">
        <w:r w:rsidR="006F6F50">
          <w:t xml:space="preserve">he error </w:t>
        </w:r>
      </w:ins>
      <w:ins w:id="3228" w:author="David Mattie" w:date="2019-08-18T16:25:00Z">
        <w:r w:rsidR="006F6F50">
          <w:t>identified during learning</w:t>
        </w:r>
      </w:ins>
      <w:ins w:id="3229" w:author="David Mattie" w:date="2019-08-18T16:52:00Z">
        <w:r w:rsidR="00577C9D">
          <w:t xml:space="preserve"> as seen in </w:t>
        </w:r>
        <w:r w:rsidR="00577C9D">
          <w:fldChar w:fldCharType="begin"/>
        </w:r>
        <w:r w:rsidR="00577C9D">
          <w:instrText xml:space="preserve"> REF _Ref17039595 \h </w:instrText>
        </w:r>
      </w:ins>
      <w:r w:rsidR="00577C9D">
        <w:fldChar w:fldCharType="separate"/>
      </w:r>
      <w:ins w:id="3230" w:author="David Mattie" w:date="2019-08-19T08:44:00Z">
        <w:r w:rsidR="002B3FE8">
          <w:t xml:space="preserve">Figure </w:t>
        </w:r>
        <w:r w:rsidR="002B3FE8">
          <w:rPr>
            <w:noProof/>
          </w:rPr>
          <w:t>46</w:t>
        </w:r>
      </w:ins>
      <w:ins w:id="3231" w:author="David Mattie" w:date="2019-08-18T16:52:00Z">
        <w:r w:rsidR="00577C9D">
          <w:fldChar w:fldCharType="end"/>
        </w:r>
      </w:ins>
      <w:ins w:id="3232" w:author="David Mattie" w:date="2019-08-18T16:25:00Z">
        <w:r w:rsidR="006F6F50">
          <w:t>.</w:t>
        </w:r>
      </w:ins>
      <w:ins w:id="3233" w:author="David Mattie" w:date="2019-08-18T16:44:00Z">
        <w:r w:rsidR="002C278A">
          <w:t xml:space="preserve">  </w:t>
        </w:r>
      </w:ins>
      <m:oMath>
        <m:r>
          <w:ins w:id="3234" w:author="David Mattie" w:date="2019-08-18T16:47:00Z">
            <m:rPr>
              <m:sty m:val="p"/>
            </m:rPr>
            <w:rPr>
              <w:rFonts w:ascii="Cambria Math" w:hAnsi="Cambria Math"/>
            </w:rPr>
            <w:br/>
          </w:ins>
        </m:r>
      </m:oMath>
      <m:oMathPara>
        <m:oMath>
          <m:r>
            <w:ins w:id="3235" w:author="David Mattie" w:date="2019-08-18T16:47:00Z">
              <m:rPr>
                <m:sty m:val="p"/>
              </m:rPr>
              <w:rPr>
                <w:rFonts w:ascii="Cambria Math" w:hAnsi="Cambria Math"/>
              </w:rPr>
              <m:t>RMSE</m:t>
            </w:ins>
          </m:r>
          <m:r>
            <w:ins w:id="3236" w:author="David Mattie" w:date="2019-08-18T16:47:00Z">
              <w:rPr>
                <w:rFonts w:ascii="Cambria Math" w:hAnsi="Cambria Math"/>
              </w:rPr>
              <m:t>=</m:t>
            </w:ins>
          </m:r>
          <m:rad>
            <m:radPr>
              <m:degHide m:val="1"/>
              <m:ctrlPr>
                <w:ins w:id="3237" w:author="David Mattie" w:date="2019-08-18T16:47:00Z">
                  <w:rPr>
                    <w:rFonts w:ascii="Cambria Math" w:hAnsi="Cambria Math"/>
                    <w:i/>
                  </w:rPr>
                </w:ins>
              </m:ctrlPr>
            </m:radPr>
            <m:deg/>
            <m:e>
              <m:f>
                <m:fPr>
                  <m:ctrlPr>
                    <w:ins w:id="3238" w:author="David Mattie" w:date="2019-08-18T16:47:00Z">
                      <w:rPr>
                        <w:rFonts w:ascii="Cambria Math" w:hAnsi="Cambria Math"/>
                        <w:i/>
                      </w:rPr>
                    </w:ins>
                  </m:ctrlPr>
                </m:fPr>
                <m:num>
                  <m:nary>
                    <m:naryPr>
                      <m:chr m:val="∑"/>
                      <m:limLoc m:val="undOvr"/>
                      <m:ctrlPr>
                        <w:ins w:id="3239" w:author="David Mattie" w:date="2019-08-18T16:47:00Z">
                          <w:rPr>
                            <w:rFonts w:ascii="Cambria Math" w:hAnsi="Cambria Math"/>
                            <w:i/>
                          </w:rPr>
                        </w:ins>
                      </m:ctrlPr>
                    </m:naryPr>
                    <m:sub>
                      <m:r>
                        <w:ins w:id="3240" w:author="David Mattie" w:date="2019-08-18T16:47:00Z">
                          <w:rPr>
                            <w:rFonts w:ascii="Cambria Math" w:hAnsi="Cambria Math"/>
                          </w:rPr>
                          <m:t>i=1</m:t>
                        </w:ins>
                      </m:r>
                    </m:sub>
                    <m:sup>
                      <m:r>
                        <w:ins w:id="3241" w:author="David Mattie" w:date="2019-08-18T16:47:00Z">
                          <w:rPr>
                            <w:rFonts w:ascii="Cambria Math" w:hAnsi="Cambria Math"/>
                          </w:rPr>
                          <m:t>n</m:t>
                        </w:ins>
                      </m:r>
                    </m:sup>
                    <m:e>
                      <m:sSup>
                        <m:sSupPr>
                          <m:ctrlPr>
                            <w:ins w:id="3242" w:author="David Mattie" w:date="2019-08-18T16:47:00Z">
                              <w:rPr>
                                <w:rFonts w:ascii="Cambria Math" w:hAnsi="Cambria Math"/>
                                <w:i/>
                              </w:rPr>
                            </w:ins>
                          </m:ctrlPr>
                        </m:sSupPr>
                        <m:e>
                          <m:r>
                            <w:ins w:id="3243" w:author="David Mattie" w:date="2019-08-18T16:47:00Z">
                              <w:rPr>
                                <w:rFonts w:ascii="Cambria Math" w:hAnsi="Cambria Math"/>
                              </w:rPr>
                              <m:t>(</m:t>
                            </w:ins>
                          </m:r>
                          <m:sSub>
                            <m:sSubPr>
                              <m:ctrlPr>
                                <w:ins w:id="3244" w:author="David Mattie" w:date="2019-08-18T16:47:00Z">
                                  <w:rPr>
                                    <w:rFonts w:ascii="Cambria Math" w:hAnsi="Cambria Math"/>
                                    <w:i/>
                                  </w:rPr>
                                </w:ins>
                              </m:ctrlPr>
                            </m:sSubPr>
                            <m:e>
                              <m:r>
                                <w:ins w:id="3245" w:author="David Mattie" w:date="2019-08-18T16:47:00Z">
                                  <w:rPr>
                                    <w:rFonts w:ascii="Cambria Math" w:hAnsi="Cambria Math"/>
                                  </w:rPr>
                                  <m:t>P</m:t>
                                </w:ins>
                              </m:r>
                            </m:e>
                            <m:sub>
                              <m:r>
                                <w:ins w:id="3246" w:author="David Mattie" w:date="2019-08-18T16:47:00Z">
                                  <w:rPr>
                                    <w:rFonts w:ascii="Cambria Math" w:hAnsi="Cambria Math"/>
                                  </w:rPr>
                                  <m:t>i</m:t>
                                </w:ins>
                              </m:r>
                            </m:sub>
                          </m:sSub>
                          <m:r>
                            <w:ins w:id="3247" w:author="David Mattie" w:date="2019-08-18T16:47:00Z">
                              <w:rPr>
                                <w:rFonts w:ascii="Cambria Math" w:hAnsi="Cambria Math"/>
                              </w:rPr>
                              <m:t>-</m:t>
                            </w:ins>
                          </m:r>
                          <m:sSub>
                            <m:sSubPr>
                              <m:ctrlPr>
                                <w:ins w:id="3248" w:author="David Mattie" w:date="2019-08-18T16:47:00Z">
                                  <w:rPr>
                                    <w:rFonts w:ascii="Cambria Math" w:hAnsi="Cambria Math"/>
                                    <w:i/>
                                  </w:rPr>
                                </w:ins>
                              </m:ctrlPr>
                            </m:sSubPr>
                            <m:e>
                              <m:r>
                                <w:ins w:id="3249" w:author="David Mattie" w:date="2019-08-18T16:47:00Z">
                                  <w:rPr>
                                    <w:rFonts w:ascii="Cambria Math" w:hAnsi="Cambria Math"/>
                                  </w:rPr>
                                  <m:t>O</m:t>
                                </w:ins>
                              </m:r>
                            </m:e>
                            <m:sub>
                              <m:r>
                                <w:ins w:id="3250" w:author="David Mattie" w:date="2019-08-18T16:47:00Z">
                                  <w:rPr>
                                    <w:rFonts w:ascii="Cambria Math" w:hAnsi="Cambria Math"/>
                                  </w:rPr>
                                  <m:t>i</m:t>
                                </w:ins>
                              </m:r>
                            </m:sub>
                          </m:sSub>
                          <m:r>
                            <w:ins w:id="3251" w:author="David Mattie" w:date="2019-08-18T16:47:00Z">
                              <w:rPr>
                                <w:rFonts w:ascii="Cambria Math" w:hAnsi="Cambria Math"/>
                              </w:rPr>
                              <m:t>)</m:t>
                            </w:ins>
                          </m:r>
                        </m:e>
                        <m:sup>
                          <m:r>
                            <w:ins w:id="3252" w:author="David Mattie" w:date="2019-08-18T16:47:00Z">
                              <w:rPr>
                                <w:rFonts w:ascii="Cambria Math" w:hAnsi="Cambria Math"/>
                              </w:rPr>
                              <m:t>2</m:t>
                            </w:ins>
                          </m:r>
                        </m:sup>
                      </m:sSup>
                    </m:e>
                  </m:nary>
                </m:num>
                <m:den>
                  <m:r>
                    <w:ins w:id="3253" w:author="David Mattie" w:date="2019-08-18T16:47:00Z">
                      <w:rPr>
                        <w:rFonts w:ascii="Cambria Math" w:hAnsi="Cambria Math"/>
                      </w:rPr>
                      <m:t>n</m:t>
                    </w:ins>
                  </m:r>
                </m:den>
              </m:f>
            </m:e>
          </m:rad>
        </m:oMath>
      </m:oMathPara>
    </w:p>
    <w:p w14:paraId="09DA56D8" w14:textId="2C725E90" w:rsidR="00F86D88" w:rsidRDefault="002C278A">
      <w:pPr>
        <w:spacing w:line="480" w:lineRule="auto"/>
        <w:rPr>
          <w:ins w:id="3254" w:author="David Mattie" w:date="2019-08-18T16:26:00Z"/>
        </w:rPr>
        <w:pPrChange w:id="3255" w:author="David Mattie" w:date="2019-08-13T11:17:00Z">
          <w:pPr/>
        </w:pPrChange>
      </w:pPr>
      <w:ins w:id="3256" w:author="David Mattie" w:date="2019-08-18T16:45:00Z">
        <w:r>
          <w:t>Given the large number of features</w:t>
        </w:r>
      </w:ins>
      <w:ins w:id="3257" w:author="David Mattie" w:date="2019-08-18T16:47:00Z">
        <w:r w:rsidR="00577C9D">
          <w:t xml:space="preserve"> in the data</w:t>
        </w:r>
      </w:ins>
      <w:ins w:id="3258" w:author="David Mattie" w:date="2019-08-18T16:46:00Z">
        <w:r w:rsidR="00577C9D">
          <w:t>, manual feature reduction was necessary.  T</w:t>
        </w:r>
      </w:ins>
      <w:ins w:id="3259" w:author="David Mattie" w:date="2019-08-18T16:45:00Z">
        <w:r>
          <w:t>he top 100 featu</w:t>
        </w:r>
        <w:r w:rsidR="00577C9D">
          <w:t>res most correlated to age were</w:t>
        </w:r>
        <w:r w:rsidR="002A0E1E">
          <w:t xml:space="preserve"> used in the analysis.  The network type used in the model was a Feed-forward backpropagation with</w:t>
        </w:r>
      </w:ins>
      <w:ins w:id="3260" w:author="David Mattie" w:date="2019-08-19T13:52:00Z">
        <w:r w:rsidR="002A0E1E">
          <w:t xml:space="preserve"> 1 hidden layer</w:t>
        </w:r>
      </w:ins>
      <w:ins w:id="3261" w:author="David Mattie" w:date="2019-08-19T13:53:00Z">
        <w:r w:rsidR="002A0E1E">
          <w:t xml:space="preserve"> using the 100 features as inputs and one output (age), using tansig as the activation function.</w:t>
        </w:r>
      </w:ins>
      <w:ins w:id="3262" w:author="David Mattie" w:date="2019-08-19T13:56:00Z">
        <w:r w:rsidR="00883EB5">
          <w:t xml:space="preserve">  </w:t>
        </w:r>
      </w:ins>
      <w:ins w:id="3263" w:author="David Mattie" w:date="2019-08-18T16:47:00Z">
        <w:r w:rsidR="00577C9D">
          <w:t xml:space="preserve">The performance of each neural network is indicated in </w:t>
        </w:r>
      </w:ins>
      <w:ins w:id="3264" w:author="David Mattie" w:date="2019-08-18T16:48:00Z">
        <w:r w:rsidR="00577C9D">
          <w:fldChar w:fldCharType="begin"/>
        </w:r>
        <w:r w:rsidR="00577C9D">
          <w:instrText xml:space="preserve"> REF _Ref17039345 \h </w:instrText>
        </w:r>
      </w:ins>
      <w:r w:rsidR="00577C9D">
        <w:fldChar w:fldCharType="separate"/>
      </w:r>
      <w:ins w:id="3265" w:author="David Mattie" w:date="2019-08-19T08:44:00Z">
        <w:r w:rsidR="002B3FE8">
          <w:t xml:space="preserve">Figure </w:t>
        </w:r>
        <w:r w:rsidR="002B3FE8">
          <w:rPr>
            <w:noProof/>
          </w:rPr>
          <w:t>45</w:t>
        </w:r>
      </w:ins>
      <w:ins w:id="3266" w:author="David Mattie" w:date="2019-08-18T16:48:00Z">
        <w:r w:rsidR="00577C9D">
          <w:fldChar w:fldCharType="end"/>
        </w:r>
      </w:ins>
      <w:ins w:id="3267" w:author="David Mattie" w:date="2019-08-18T16:49:00Z">
        <w:r w:rsidR="00577C9D">
          <w:t>.  The ANN model with 25 neurons appeared to offer the best performance.</w:t>
        </w:r>
      </w:ins>
    </w:p>
    <w:p w14:paraId="1374B25D" w14:textId="77777777" w:rsidR="006F6F50" w:rsidRDefault="006F6F50">
      <w:pPr>
        <w:keepNext/>
        <w:spacing w:line="480" w:lineRule="auto"/>
        <w:jc w:val="center"/>
        <w:rPr>
          <w:ins w:id="3268" w:author="David Mattie" w:date="2019-08-18T16:31:00Z"/>
        </w:rPr>
        <w:pPrChange w:id="3269" w:author="David Mattie" w:date="2019-08-18T16:31:00Z">
          <w:pPr>
            <w:spacing w:line="480" w:lineRule="auto"/>
            <w:jc w:val="center"/>
          </w:pPr>
        </w:pPrChange>
      </w:pPr>
      <w:ins w:id="3270" w:author="David Mattie" w:date="2019-08-18T16:30:00Z">
        <w:r w:rsidRPr="00F83875">
          <w:rPr>
            <w:rFonts w:cs="Arial"/>
            <w:bCs/>
            <w:noProof/>
            <w:sz w:val="32"/>
            <w:szCs w:val="26"/>
          </w:rPr>
          <w:lastRenderedPageBreak/>
          <w:drawing>
            <wp:inline distT="0" distB="0" distL="0" distR="0" wp14:anchorId="4CEE465E" wp14:editId="6C0E6E8B">
              <wp:extent cx="4572000" cy="2717800"/>
              <wp:effectExtent l="0" t="0" r="0" b="6350"/>
              <wp:docPr id="24" name="Picture 24" descr="C:\Users\dmattie\AppData\Local\Microsoft\Windows\INetCache\Content.MSO\C3DFA5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mattie\AppData\Local\Microsoft\Windows\INetCache\Content.MSO\C3DFA50B.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717800"/>
                      </a:xfrm>
                      <a:prstGeom prst="rect">
                        <a:avLst/>
                      </a:prstGeom>
                      <a:noFill/>
                      <a:ln>
                        <a:noFill/>
                      </a:ln>
                    </pic:spPr>
                  </pic:pic>
                </a:graphicData>
              </a:graphic>
            </wp:inline>
          </w:drawing>
        </w:r>
      </w:ins>
    </w:p>
    <w:p w14:paraId="2C9985E8" w14:textId="19C87B91" w:rsidR="006F6F50" w:rsidRDefault="006F6F50">
      <w:pPr>
        <w:pStyle w:val="Caption"/>
        <w:jc w:val="center"/>
        <w:rPr>
          <w:ins w:id="3271" w:author="David Mattie" w:date="2019-08-18T16:18:00Z"/>
        </w:rPr>
        <w:pPrChange w:id="3272" w:author="David Mattie" w:date="2019-08-18T16:31:00Z">
          <w:pPr/>
        </w:pPrChange>
      </w:pPr>
      <w:bookmarkStart w:id="3273" w:name="_Ref17039345"/>
      <w:ins w:id="3274" w:author="David Mattie" w:date="2019-08-18T16:31:00Z">
        <w:r>
          <w:t xml:space="preserve">Figure </w:t>
        </w:r>
        <w:r>
          <w:fldChar w:fldCharType="begin"/>
        </w:r>
        <w:r>
          <w:instrText xml:space="preserve"> SEQ Figure \* ARABIC </w:instrText>
        </w:r>
      </w:ins>
      <w:r>
        <w:fldChar w:fldCharType="separate"/>
      </w:r>
      <w:ins w:id="3275" w:author="David Mattie" w:date="2019-08-19T08:44:00Z">
        <w:r w:rsidR="002B3FE8">
          <w:rPr>
            <w:noProof/>
          </w:rPr>
          <w:t>45</w:t>
        </w:r>
      </w:ins>
      <w:ins w:id="3276" w:author="David Mattie" w:date="2019-08-18T16:31:00Z">
        <w:r>
          <w:fldChar w:fldCharType="end"/>
        </w:r>
        <w:bookmarkEnd w:id="3273"/>
        <w:r>
          <w:t xml:space="preserve"> - </w:t>
        </w:r>
        <w:r>
          <w:rPr>
            <w:noProof/>
          </w:rPr>
          <w:t xml:space="preserve"> Summary of different networks evaluated to yield criteria of network performance</w:t>
        </w:r>
      </w:ins>
    </w:p>
    <w:p w14:paraId="294FF01A" w14:textId="36FB0A5A" w:rsidR="00F86D88" w:rsidRDefault="00F86D88">
      <w:pPr>
        <w:spacing w:line="480" w:lineRule="auto"/>
        <w:rPr>
          <w:ins w:id="3277" w:author="David Mattie" w:date="2019-08-18T16:32:00Z"/>
        </w:rPr>
        <w:pPrChange w:id="3278" w:author="David Mattie" w:date="2019-08-13T11:17:00Z">
          <w:pPr/>
        </w:pPrChange>
      </w:pPr>
    </w:p>
    <w:p w14:paraId="072EAA20" w14:textId="2A939761" w:rsidR="00BE003C" w:rsidRDefault="00082F9D">
      <w:pPr>
        <w:spacing w:line="480" w:lineRule="auto"/>
        <w:rPr>
          <w:ins w:id="3279" w:author="David Mattie" w:date="2019-08-18T16:50:00Z"/>
        </w:rPr>
        <w:pPrChange w:id="3280" w:author="David Mattie" w:date="2019-08-13T11:17:00Z">
          <w:pPr/>
        </w:pPrChange>
      </w:pPr>
      <w:ins w:id="3281" w:author="David Mattie" w:date="2019-08-13T11:41:00Z">
        <w:r>
          <w:t>The predicted brain age is strongly correlated to chronological age (r = 0.8).</w:t>
        </w:r>
      </w:ins>
      <w:ins w:id="3282" w:author="David Mattie" w:date="2019-08-13T11:51:00Z">
        <w:r w:rsidR="00F83875">
          <w:t xml:space="preserve">  The model</w:t>
        </w:r>
      </w:ins>
      <w:ins w:id="3283" w:author="David Mattie" w:date="2019-08-18T16:42:00Z">
        <w:r w:rsidR="002C278A">
          <w:t xml:space="preserve"> with 25 neurons</w:t>
        </w:r>
      </w:ins>
      <w:ins w:id="3284" w:author="David Mattie" w:date="2019-08-13T11:51:00Z">
        <w:r w:rsidR="00F83875">
          <w:t xml:space="preserve"> has root mean squared error </w:t>
        </w:r>
      </w:ins>
      <w:ins w:id="3285" w:author="David Mattie" w:date="2019-08-13T11:52:00Z">
        <w:r w:rsidR="00F83875">
          <w:t xml:space="preserve">(RMSE) </w:t>
        </w:r>
      </w:ins>
      <w:ins w:id="3286" w:author="David Mattie" w:date="2019-08-13T11:51:00Z">
        <w:r w:rsidR="00F83875">
          <w:t>of 2.7 years</w:t>
        </w:r>
      </w:ins>
      <w:ins w:id="3287" w:author="David Mattie" w:date="2019-08-13T11:52:00Z">
        <w:r w:rsidR="00F83875">
          <w:t>.  Therefore</w:t>
        </w:r>
      </w:ins>
      <w:ins w:id="3288" w:author="David Mattie" w:date="2019-08-13T11:54:00Z">
        <w:r w:rsidR="00F83875">
          <w:t>,</w:t>
        </w:r>
      </w:ins>
      <w:ins w:id="3289" w:author="David Mattie" w:date="2019-08-13T11:52:00Z">
        <w:r w:rsidR="00F83875">
          <w:t xml:space="preserve"> we believe this method can provide a way to quantitatively describe a patient</w:t>
        </w:r>
      </w:ins>
      <w:ins w:id="3290" w:author="David Mattie" w:date="2019-08-13T11:53:00Z">
        <w:r w:rsidR="00F83875">
          <w:t xml:space="preserve">’s age and serve as a biomarker for </w:t>
        </w:r>
      </w:ins>
      <w:ins w:id="3291" w:author="David Mattie" w:date="2019-08-13T11:54:00Z">
        <w:r w:rsidR="00F83875">
          <w:t>future research.</w:t>
        </w:r>
      </w:ins>
    </w:p>
    <w:p w14:paraId="2927BFF4" w14:textId="77777777" w:rsidR="00577C9D" w:rsidRDefault="00577C9D">
      <w:pPr>
        <w:keepNext/>
        <w:spacing w:line="480" w:lineRule="auto"/>
        <w:rPr>
          <w:ins w:id="3292" w:author="David Mattie" w:date="2019-08-18T16:50:00Z"/>
        </w:rPr>
        <w:pPrChange w:id="3293" w:author="David Mattie" w:date="2019-08-18T16:50:00Z">
          <w:pPr>
            <w:spacing w:line="480" w:lineRule="auto"/>
          </w:pPr>
        </w:pPrChange>
      </w:pPr>
      <w:ins w:id="3294" w:author="David Mattie" w:date="2019-08-18T16:50:00Z">
        <w:r w:rsidRPr="00082F9D">
          <w:rPr>
            <w:noProof/>
          </w:rPr>
          <w:lastRenderedPageBreak/>
          <w:drawing>
            <wp:inline distT="0" distB="0" distL="0" distR="0" wp14:anchorId="551D1C2B" wp14:editId="2DFABE2B">
              <wp:extent cx="5486400" cy="548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ins>
    </w:p>
    <w:p w14:paraId="7B2331DC" w14:textId="6B11CA87" w:rsidR="00577C9D" w:rsidRDefault="00577C9D">
      <w:pPr>
        <w:pStyle w:val="Caption"/>
        <w:jc w:val="center"/>
        <w:rPr>
          <w:ins w:id="3295" w:author="David Mattie" w:date="2019-08-13T11:55:00Z"/>
        </w:rPr>
        <w:pPrChange w:id="3296" w:author="David Mattie" w:date="2019-08-18T16:50:00Z">
          <w:pPr/>
        </w:pPrChange>
      </w:pPr>
      <w:bookmarkStart w:id="3297" w:name="_Ref17039595"/>
      <w:ins w:id="3298" w:author="David Mattie" w:date="2019-08-18T16:50:00Z">
        <w:r>
          <w:t xml:space="preserve">Figure </w:t>
        </w:r>
        <w:r>
          <w:fldChar w:fldCharType="begin"/>
        </w:r>
        <w:r>
          <w:instrText xml:space="preserve"> SEQ Figure \* ARABIC </w:instrText>
        </w:r>
      </w:ins>
      <w:r>
        <w:fldChar w:fldCharType="separate"/>
      </w:r>
      <w:ins w:id="3299" w:author="David Mattie" w:date="2019-08-19T08:44:00Z">
        <w:r w:rsidR="002B3FE8">
          <w:rPr>
            <w:noProof/>
          </w:rPr>
          <w:t>46</w:t>
        </w:r>
      </w:ins>
      <w:ins w:id="3300" w:author="David Mattie" w:date="2019-08-18T16:50:00Z">
        <w:r>
          <w:fldChar w:fldCharType="end"/>
        </w:r>
        <w:bookmarkEnd w:id="3297"/>
        <w:r>
          <w:t xml:space="preserve"> - ANN </w:t>
        </w:r>
      </w:ins>
      <w:ins w:id="3301" w:author="David Mattie" w:date="2019-08-18T16:51:00Z">
        <w:r>
          <w:t xml:space="preserve">predictions for age vs observed values </w:t>
        </w:r>
      </w:ins>
      <w:ins w:id="3302" w:author="David Mattie" w:date="2019-08-18T16:50:00Z">
        <w:r>
          <w:t>with 25 neurons</w:t>
        </w:r>
      </w:ins>
    </w:p>
    <w:p w14:paraId="662DA374" w14:textId="67A56555" w:rsidR="00F83875" w:rsidRDefault="00F83875">
      <w:pPr>
        <w:spacing w:line="480" w:lineRule="auto"/>
        <w:rPr>
          <w:ins w:id="3303" w:author="David Mattie" w:date="2019-08-13T11:55:00Z"/>
        </w:rPr>
        <w:pPrChange w:id="3304" w:author="David Mattie" w:date="2019-08-13T11:17:00Z">
          <w:pPr/>
        </w:pPrChange>
      </w:pPr>
    </w:p>
    <w:p w14:paraId="1AF2F009" w14:textId="77777777" w:rsidR="00577C9D" w:rsidRDefault="00577C9D">
      <w:pPr>
        <w:keepNext/>
        <w:spacing w:line="480" w:lineRule="auto"/>
        <w:rPr>
          <w:ins w:id="3305" w:author="David Mattie" w:date="2019-08-18T16:54:00Z"/>
        </w:rPr>
        <w:pPrChange w:id="3306" w:author="David Mattie" w:date="2019-08-18T16:54:00Z">
          <w:pPr>
            <w:spacing w:line="480" w:lineRule="auto"/>
          </w:pPr>
        </w:pPrChange>
      </w:pPr>
      <w:ins w:id="3307" w:author="David Mattie" w:date="2019-08-18T16:53:00Z">
        <w:r w:rsidRPr="00082F9D">
          <w:rPr>
            <w:noProof/>
          </w:rPr>
          <w:lastRenderedPageBreak/>
          <w:drawing>
            <wp:inline distT="0" distB="0" distL="0" distR="0" wp14:anchorId="158B851F" wp14:editId="247EAE63">
              <wp:extent cx="5323840" cy="3990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23840" cy="3990975"/>
                      </a:xfrm>
                      <a:prstGeom prst="rect">
                        <a:avLst/>
                      </a:prstGeom>
                      <a:noFill/>
                      <a:ln>
                        <a:noFill/>
                      </a:ln>
                    </pic:spPr>
                  </pic:pic>
                </a:graphicData>
              </a:graphic>
            </wp:inline>
          </w:drawing>
        </w:r>
      </w:ins>
    </w:p>
    <w:p w14:paraId="37C496A5" w14:textId="721E938E" w:rsidR="00577C9D" w:rsidRDefault="00577C9D">
      <w:pPr>
        <w:pStyle w:val="Caption"/>
        <w:jc w:val="center"/>
        <w:rPr>
          <w:ins w:id="3308" w:author="David Mattie" w:date="2019-08-18T16:54:00Z"/>
        </w:rPr>
        <w:pPrChange w:id="3309" w:author="David Mattie" w:date="2019-08-18T16:54:00Z">
          <w:pPr/>
        </w:pPrChange>
      </w:pPr>
      <w:ins w:id="3310" w:author="David Mattie" w:date="2019-08-18T16:54:00Z">
        <w:r>
          <w:t xml:space="preserve">Figure </w:t>
        </w:r>
        <w:r>
          <w:fldChar w:fldCharType="begin"/>
        </w:r>
        <w:r>
          <w:instrText xml:space="preserve"> SEQ Figure \* ARABIC </w:instrText>
        </w:r>
      </w:ins>
      <w:r>
        <w:fldChar w:fldCharType="separate"/>
      </w:r>
      <w:ins w:id="3311" w:author="David Mattie" w:date="2019-08-19T08:44:00Z">
        <w:r w:rsidR="002B3FE8">
          <w:rPr>
            <w:noProof/>
          </w:rPr>
          <w:t>47</w:t>
        </w:r>
      </w:ins>
      <w:ins w:id="3312" w:author="David Mattie" w:date="2019-08-18T16:54:00Z">
        <w:r>
          <w:fldChar w:fldCharType="end"/>
        </w:r>
        <w:r>
          <w:t xml:space="preserve"> - ANN Performance of 25 neuron network with 1 hidden layer</w:t>
        </w:r>
      </w:ins>
    </w:p>
    <w:p w14:paraId="0AA37267" w14:textId="77777777" w:rsidR="00577C9D" w:rsidRPr="00D265B0" w:rsidRDefault="00577C9D" w:rsidP="00D265B0">
      <w:pPr>
        <w:rPr>
          <w:ins w:id="3313" w:author="David Mattie" w:date="2019-08-18T16:53:00Z"/>
        </w:rPr>
      </w:pPr>
    </w:p>
    <w:p w14:paraId="18D7487B" w14:textId="1D3F980B" w:rsidR="00442058" w:rsidRDefault="00577C9D">
      <w:pPr>
        <w:spacing w:line="480" w:lineRule="auto"/>
        <w:rPr>
          <w:ins w:id="3314" w:author="David Mattie" w:date="2019-08-26T13:27:00Z"/>
        </w:rPr>
        <w:pPrChange w:id="3315" w:author="David Mattie" w:date="2019-08-13T11:17:00Z">
          <w:pPr/>
        </w:pPrChange>
      </w:pPr>
      <w:ins w:id="3316" w:author="David Mattie" w:date="2019-08-18T16:56:00Z">
        <w:r>
          <w:tab/>
        </w:r>
      </w:ins>
      <w:ins w:id="3317" w:author="David Mattie" w:date="2019-08-26T13:25:00Z">
        <w:r w:rsidR="00442058">
          <w:t>The</w:t>
        </w:r>
      </w:ins>
      <w:ins w:id="3318" w:author="David Mattie" w:date="2019-08-26T13:26:00Z">
        <w:r w:rsidR="00442058">
          <w:t xml:space="preserve"> derived</w:t>
        </w:r>
      </w:ins>
      <w:ins w:id="3319" w:author="David Mattie" w:date="2019-08-26T13:25:00Z">
        <w:r w:rsidR="00442058">
          <w:t xml:space="preserve"> input weights of the first layer are shown in tablex, sorted by absolute value</w:t>
        </w:r>
      </w:ins>
      <w:ins w:id="3320" w:author="David Mattie" w:date="2019-08-26T13:26:00Z">
        <w:r w:rsidR="00442058">
          <w:t xml:space="preserve">.  Since this is only a single later network, </w:t>
        </w:r>
      </w:ins>
      <w:ins w:id="3321" w:author="David Mattie" w:date="2019-08-26T13:27:00Z">
        <w:r w:rsidR="00442058">
          <w:t xml:space="preserve">this table should represent feature importance with respect to this </w:t>
        </w:r>
        <w:bookmarkStart w:id="3322" w:name="_GoBack"/>
        <w:bookmarkEnd w:id="3322"/>
        <w:r w:rsidR="00442058">
          <w:t>ANN.</w:t>
        </w:r>
      </w:ins>
    </w:p>
    <w:p w14:paraId="217E2020" w14:textId="7EF17BC1" w:rsidR="00442058" w:rsidRDefault="00442058">
      <w:pPr>
        <w:spacing w:line="480" w:lineRule="auto"/>
        <w:rPr>
          <w:sz w:val="20"/>
          <w:szCs w:val="20"/>
          <w:lang w:eastAsia="ja-JP"/>
        </w:rPr>
      </w:pPr>
      <w:ins w:id="3323" w:author="David Mattie" w:date="2019-08-26T13:33:00Z">
        <w:r>
          <w:fldChar w:fldCharType="begin"/>
        </w:r>
        <w:r>
          <w:instrText xml:space="preserve"> LINK Excel.Sheet.12 "https://stfxca-my.sharepoint.com/personal/dmattie_stfx_ca/Documents/PROJECTS/MSC%20Connectomics/ANN%20Weights%20per%20epoch.xlsx" "All Weights Summary!R2C1:R102C3" \a \f 5 \h </w:instrText>
        </w:r>
      </w:ins>
      <w:r>
        <w:instrText xml:space="preserve"> \* MERGEFORMAT </w:instrText>
      </w:r>
      <w:ins w:id="3324" w:author="David Mattie" w:date="2019-08-26T13:33:00Z">
        <w:r>
          <w:fldChar w:fldCharType="separate"/>
        </w:r>
      </w:ins>
    </w:p>
    <w:tbl>
      <w:tblPr>
        <w:tblStyle w:val="PlainTable2"/>
        <w:tblW w:w="5840" w:type="dxa"/>
        <w:tblLook w:val="04A0" w:firstRow="1" w:lastRow="0" w:firstColumn="1" w:lastColumn="0" w:noHBand="0" w:noVBand="1"/>
        <w:tblPrChange w:id="3325" w:author="David Mattie" w:date="2019-08-26T13:33:00Z">
          <w:tblPr>
            <w:tblW w:w="5840" w:type="dxa"/>
            <w:tblCellMar>
              <w:left w:w="0" w:type="dxa"/>
              <w:right w:w="0" w:type="dxa"/>
            </w:tblCellMar>
            <w:tblLook w:val="04A0" w:firstRow="1" w:lastRow="0" w:firstColumn="1" w:lastColumn="0" w:noHBand="0" w:noVBand="1"/>
          </w:tblPr>
        </w:tblPrChange>
      </w:tblPr>
      <w:tblGrid>
        <w:gridCol w:w="3920"/>
        <w:gridCol w:w="1116"/>
        <w:gridCol w:w="1116"/>
        <w:tblGridChange w:id="3326">
          <w:tblGrid>
            <w:gridCol w:w="3920"/>
            <w:gridCol w:w="960"/>
            <w:gridCol w:w="960"/>
          </w:tblGrid>
        </w:tblGridChange>
      </w:tblGrid>
      <w:tr w:rsidR="00442058" w:rsidRPr="00442058" w14:paraId="63B34ECB" w14:textId="77777777" w:rsidTr="00442058">
        <w:trPr>
          <w:cnfStyle w:val="100000000000" w:firstRow="1" w:lastRow="0" w:firstColumn="0" w:lastColumn="0" w:oddVBand="0" w:evenVBand="0" w:oddHBand="0" w:evenHBand="0" w:firstRowFirstColumn="0" w:firstRowLastColumn="0" w:lastRowFirstColumn="0" w:lastRowLastColumn="0"/>
          <w:trHeight w:val="300"/>
          <w:ins w:id="3327" w:author="David Mattie" w:date="2019-08-26T13:33:00Z"/>
          <w:trPrChange w:id="3328"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329" w:author="David Mattie" w:date="2019-08-26T13:33:00Z">
              <w:tcPr>
                <w:tcW w:w="3920" w:type="dxa"/>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D96C228" w14:textId="7EEB3C88" w:rsidR="00442058" w:rsidRPr="00442058" w:rsidRDefault="00442058" w:rsidP="00442058">
            <w:pPr>
              <w:spacing w:line="480" w:lineRule="auto"/>
              <w:cnfStyle w:val="101000000000" w:firstRow="1" w:lastRow="0" w:firstColumn="1" w:lastColumn="0" w:oddVBand="0" w:evenVBand="0" w:oddHBand="0" w:evenHBand="0" w:firstRowFirstColumn="0" w:firstRowLastColumn="0" w:lastRowFirstColumn="0" w:lastRowLastColumn="0"/>
              <w:rPr>
                <w:ins w:id="3330" w:author="David Mattie" w:date="2019-08-26T13:33:00Z"/>
                <w:rPrChange w:id="3331" w:author="David Mattie" w:date="2019-08-26T13:33:00Z">
                  <w:rPr>
                    <w:ins w:id="3332" w:author="David Mattie" w:date="2019-08-26T13:33:00Z"/>
                  </w:rPr>
                </w:rPrChange>
              </w:rPr>
              <w:pPrChange w:id="3333" w:author="David Mattie" w:date="2019-08-26T13:33:00Z">
                <w:pPr>
                  <w:cnfStyle w:val="101000000000" w:firstRow="1" w:lastRow="0" w:firstColumn="1" w:lastColumn="0" w:oddVBand="0" w:evenVBand="0" w:oddHBand="0" w:evenHBand="0" w:firstRowFirstColumn="0" w:firstRowLastColumn="0" w:lastRowFirstColumn="0" w:lastRowLastColumn="0"/>
                </w:pPr>
              </w:pPrChange>
            </w:pPr>
          </w:p>
        </w:tc>
        <w:tc>
          <w:tcPr>
            <w:tcW w:w="960" w:type="dxa"/>
            <w:noWrap/>
            <w:hideMark/>
            <w:tcPrChange w:id="3334" w:author="David Mattie" w:date="2019-08-26T13:33:00Z">
              <w:tcPr>
                <w:tcW w:w="960" w:type="dxa"/>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BA38207" w14:textId="77777777" w:rsidR="00442058" w:rsidRPr="00442058" w:rsidRDefault="00442058" w:rsidP="00442058">
            <w:pPr>
              <w:spacing w:line="480" w:lineRule="auto"/>
              <w:cnfStyle w:val="100000000000" w:firstRow="1" w:lastRow="0" w:firstColumn="0" w:lastColumn="0" w:oddVBand="0" w:evenVBand="0" w:oddHBand="0" w:evenHBand="0" w:firstRowFirstColumn="0" w:firstRowLastColumn="0" w:lastRowFirstColumn="0" w:lastRowLastColumn="0"/>
              <w:rPr>
                <w:ins w:id="3335" w:author="David Mattie" w:date="2019-08-26T13:33:00Z"/>
                <w:rPrChange w:id="3336" w:author="David Mattie" w:date="2019-08-26T13:33:00Z">
                  <w:rPr>
                    <w:ins w:id="3337" w:author="David Mattie" w:date="2019-08-26T13:33:00Z"/>
                    <w:rFonts w:ascii="Calibri" w:hAnsi="Calibri" w:cs="Calibri"/>
                    <w:color w:val="000000"/>
                    <w:sz w:val="22"/>
                    <w:szCs w:val="22"/>
                  </w:rPr>
                </w:rPrChange>
              </w:rPr>
              <w:pPrChange w:id="3338" w:author="David Mattie" w:date="2019-08-26T13:33:00Z">
                <w:pPr>
                  <w:cnfStyle w:val="100000000000" w:firstRow="1" w:lastRow="0" w:firstColumn="0" w:lastColumn="0" w:oddVBand="0" w:evenVBand="0" w:oddHBand="0" w:evenHBand="0" w:firstRowFirstColumn="0" w:firstRowLastColumn="0" w:lastRowFirstColumn="0" w:lastRowLastColumn="0"/>
                </w:pPr>
              </w:pPrChange>
            </w:pPr>
            <w:ins w:id="3339" w:author="David Mattie" w:date="2019-08-26T13:33:00Z">
              <w:r w:rsidRPr="00442058">
                <w:rPr>
                  <w:rPrChange w:id="3340" w:author="David Mattie" w:date="2019-08-26T13:33:00Z">
                    <w:rPr>
                      <w:rFonts w:ascii="Calibri" w:hAnsi="Calibri" w:cs="Calibri"/>
                      <w:color w:val="000000"/>
                      <w:sz w:val="22"/>
                      <w:szCs w:val="22"/>
                    </w:rPr>
                  </w:rPrChange>
                </w:rPr>
                <w:t>AVG</w:t>
              </w:r>
            </w:ins>
          </w:p>
        </w:tc>
        <w:tc>
          <w:tcPr>
            <w:tcW w:w="960" w:type="dxa"/>
            <w:noWrap/>
            <w:hideMark/>
            <w:tcPrChange w:id="3341" w:author="David Mattie" w:date="2019-08-26T13:33:00Z">
              <w:tcPr>
                <w:tcW w:w="960" w:type="dxa"/>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AC00601" w14:textId="77777777" w:rsidR="00442058" w:rsidRPr="00442058" w:rsidRDefault="00442058" w:rsidP="00442058">
            <w:pPr>
              <w:spacing w:line="480" w:lineRule="auto"/>
              <w:cnfStyle w:val="100000000000" w:firstRow="1" w:lastRow="0" w:firstColumn="0" w:lastColumn="0" w:oddVBand="0" w:evenVBand="0" w:oddHBand="0" w:evenHBand="0" w:firstRowFirstColumn="0" w:firstRowLastColumn="0" w:lastRowFirstColumn="0" w:lastRowLastColumn="0"/>
              <w:rPr>
                <w:ins w:id="3342" w:author="David Mattie" w:date="2019-08-26T13:33:00Z"/>
                <w:rPrChange w:id="3343" w:author="David Mattie" w:date="2019-08-26T13:33:00Z">
                  <w:rPr>
                    <w:ins w:id="3344" w:author="David Mattie" w:date="2019-08-26T13:33:00Z"/>
                    <w:rFonts w:ascii="Calibri" w:hAnsi="Calibri" w:cs="Calibri"/>
                    <w:color w:val="000000"/>
                    <w:sz w:val="22"/>
                    <w:szCs w:val="22"/>
                  </w:rPr>
                </w:rPrChange>
              </w:rPr>
              <w:pPrChange w:id="3345" w:author="David Mattie" w:date="2019-08-26T13:33:00Z">
                <w:pPr>
                  <w:cnfStyle w:val="100000000000" w:firstRow="1" w:lastRow="0" w:firstColumn="0" w:lastColumn="0" w:oddVBand="0" w:evenVBand="0" w:oddHBand="0" w:evenHBand="0" w:firstRowFirstColumn="0" w:firstRowLastColumn="0" w:lastRowFirstColumn="0" w:lastRowLastColumn="0"/>
                </w:pPr>
              </w:pPrChange>
            </w:pPr>
            <w:ins w:id="3346" w:author="David Mattie" w:date="2019-08-26T13:33:00Z">
              <w:r w:rsidRPr="00442058">
                <w:rPr>
                  <w:rPrChange w:id="3347" w:author="David Mattie" w:date="2019-08-26T13:33:00Z">
                    <w:rPr>
                      <w:rFonts w:ascii="Calibri" w:hAnsi="Calibri" w:cs="Calibri"/>
                      <w:color w:val="000000"/>
                      <w:sz w:val="22"/>
                      <w:szCs w:val="22"/>
                    </w:rPr>
                  </w:rPrChange>
                </w:rPr>
                <w:t>STDEV</w:t>
              </w:r>
            </w:ins>
          </w:p>
        </w:tc>
      </w:tr>
      <w:tr w:rsidR="00442058" w:rsidRPr="00442058" w14:paraId="2101E8AB" w14:textId="77777777" w:rsidTr="00442058">
        <w:trPr>
          <w:cnfStyle w:val="000000100000" w:firstRow="0" w:lastRow="0" w:firstColumn="0" w:lastColumn="0" w:oddVBand="0" w:evenVBand="0" w:oddHBand="1" w:evenHBand="0" w:firstRowFirstColumn="0" w:firstRowLastColumn="0" w:lastRowFirstColumn="0" w:lastRowLastColumn="0"/>
          <w:trHeight w:val="300"/>
          <w:ins w:id="3348" w:author="David Mattie" w:date="2019-08-26T13:33:00Z"/>
          <w:trPrChange w:id="3349"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35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0E2BA4E"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3351" w:author="David Mattie" w:date="2019-08-26T13:33:00Z"/>
                <w:rPrChange w:id="3352" w:author="David Mattie" w:date="2019-08-26T13:33:00Z">
                  <w:rPr>
                    <w:ins w:id="3353" w:author="David Mattie" w:date="2019-08-26T13:33:00Z"/>
                    <w:rFonts w:ascii="Calibri" w:hAnsi="Calibri" w:cs="Calibri"/>
                    <w:color w:val="000000"/>
                    <w:sz w:val="22"/>
                    <w:szCs w:val="22"/>
                  </w:rPr>
                </w:rPrChange>
              </w:rPr>
              <w:pPrChange w:id="3354"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3355" w:author="David Mattie" w:date="2019-08-26T13:33:00Z">
              <w:r w:rsidRPr="00442058">
                <w:rPr>
                  <w:rPrChange w:id="3356" w:author="David Mattie" w:date="2019-08-26T13:33:00Z">
                    <w:rPr>
                      <w:rFonts w:ascii="Calibri" w:hAnsi="Calibri" w:cs="Calibri"/>
                      <w:color w:val="000000"/>
                      <w:sz w:val="22"/>
                      <w:szCs w:val="22"/>
                    </w:rPr>
                  </w:rPrChange>
                </w:rPr>
                <w:t>levman/2008-4031-roi-stddevFA</w:t>
              </w:r>
            </w:ins>
          </w:p>
        </w:tc>
        <w:tc>
          <w:tcPr>
            <w:tcW w:w="960" w:type="dxa"/>
            <w:noWrap/>
            <w:hideMark/>
            <w:tcPrChange w:id="335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5122624"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358" w:author="David Mattie" w:date="2019-08-26T13:33:00Z"/>
                <w:rPrChange w:id="3359" w:author="David Mattie" w:date="2019-08-26T13:33:00Z">
                  <w:rPr>
                    <w:ins w:id="3360" w:author="David Mattie" w:date="2019-08-26T13:33:00Z"/>
                    <w:rFonts w:ascii="Calibri" w:hAnsi="Calibri" w:cs="Calibri"/>
                    <w:color w:val="000000"/>
                    <w:sz w:val="22"/>
                    <w:szCs w:val="22"/>
                  </w:rPr>
                </w:rPrChange>
              </w:rPr>
              <w:pPrChange w:id="3361"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362" w:author="David Mattie" w:date="2019-08-26T13:33:00Z">
              <w:r w:rsidRPr="00442058">
                <w:rPr>
                  <w:rPrChange w:id="3363" w:author="David Mattie" w:date="2019-08-26T13:33:00Z">
                    <w:rPr>
                      <w:rFonts w:ascii="Calibri" w:hAnsi="Calibri" w:cs="Calibri"/>
                      <w:color w:val="000000"/>
                      <w:sz w:val="22"/>
                      <w:szCs w:val="22"/>
                    </w:rPr>
                  </w:rPrChange>
                </w:rPr>
                <w:t>-0.29207</w:t>
              </w:r>
            </w:ins>
          </w:p>
        </w:tc>
        <w:tc>
          <w:tcPr>
            <w:tcW w:w="960" w:type="dxa"/>
            <w:noWrap/>
            <w:hideMark/>
            <w:tcPrChange w:id="336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44E0AD1"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365" w:author="David Mattie" w:date="2019-08-26T13:33:00Z"/>
                <w:rPrChange w:id="3366" w:author="David Mattie" w:date="2019-08-26T13:33:00Z">
                  <w:rPr>
                    <w:ins w:id="3367" w:author="David Mattie" w:date="2019-08-26T13:33:00Z"/>
                    <w:rFonts w:ascii="Calibri" w:hAnsi="Calibri" w:cs="Calibri"/>
                    <w:color w:val="000000"/>
                    <w:sz w:val="22"/>
                    <w:szCs w:val="22"/>
                  </w:rPr>
                </w:rPrChange>
              </w:rPr>
              <w:pPrChange w:id="3368"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369" w:author="David Mattie" w:date="2019-08-26T13:33:00Z">
              <w:r w:rsidRPr="00442058">
                <w:rPr>
                  <w:rPrChange w:id="3370" w:author="David Mattie" w:date="2019-08-26T13:33:00Z">
                    <w:rPr>
                      <w:rFonts w:ascii="Calibri" w:hAnsi="Calibri" w:cs="Calibri"/>
                      <w:color w:val="000000"/>
                      <w:sz w:val="22"/>
                      <w:szCs w:val="22"/>
                    </w:rPr>
                  </w:rPrChange>
                </w:rPr>
                <w:t>0.608059</w:t>
              </w:r>
            </w:ins>
          </w:p>
        </w:tc>
      </w:tr>
      <w:tr w:rsidR="00442058" w:rsidRPr="00442058" w14:paraId="12A52D30" w14:textId="77777777" w:rsidTr="00442058">
        <w:trPr>
          <w:trHeight w:val="300"/>
          <w:ins w:id="3371" w:author="David Mattie" w:date="2019-08-26T13:33:00Z"/>
          <w:trPrChange w:id="3372"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37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1479B72" w14:textId="77777777" w:rsidR="00442058" w:rsidRPr="00442058" w:rsidRDefault="00442058" w:rsidP="00442058">
            <w:pPr>
              <w:spacing w:line="480" w:lineRule="auto"/>
              <w:rPr>
                <w:ins w:id="3374" w:author="David Mattie" w:date="2019-08-26T13:33:00Z"/>
                <w:rPrChange w:id="3375" w:author="David Mattie" w:date="2019-08-26T13:33:00Z">
                  <w:rPr>
                    <w:ins w:id="3376" w:author="David Mattie" w:date="2019-08-26T13:33:00Z"/>
                    <w:rFonts w:ascii="Calibri" w:hAnsi="Calibri" w:cs="Calibri"/>
                    <w:color w:val="000000"/>
                    <w:sz w:val="22"/>
                    <w:szCs w:val="22"/>
                  </w:rPr>
                </w:rPrChange>
              </w:rPr>
              <w:pPrChange w:id="3377" w:author="David Mattie" w:date="2019-08-26T13:33:00Z">
                <w:pPr/>
              </w:pPrChange>
            </w:pPr>
            <w:ins w:id="3378" w:author="David Mattie" w:date="2019-08-26T13:33:00Z">
              <w:r w:rsidRPr="00442058">
                <w:rPr>
                  <w:rPrChange w:id="3379" w:author="David Mattie" w:date="2019-08-26T13:33:00Z">
                    <w:rPr>
                      <w:rFonts w:ascii="Calibri" w:hAnsi="Calibri" w:cs="Calibri"/>
                      <w:color w:val="000000"/>
                      <w:sz w:val="22"/>
                      <w:szCs w:val="22"/>
                    </w:rPr>
                  </w:rPrChange>
                </w:rPr>
                <w:t>levman/0016-5001-roi-meanFA</w:t>
              </w:r>
            </w:ins>
          </w:p>
        </w:tc>
        <w:tc>
          <w:tcPr>
            <w:tcW w:w="960" w:type="dxa"/>
            <w:noWrap/>
            <w:hideMark/>
            <w:tcPrChange w:id="338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3234E84"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381" w:author="David Mattie" w:date="2019-08-26T13:33:00Z"/>
                <w:rPrChange w:id="3382" w:author="David Mattie" w:date="2019-08-26T13:33:00Z">
                  <w:rPr>
                    <w:ins w:id="3383" w:author="David Mattie" w:date="2019-08-26T13:33:00Z"/>
                    <w:rFonts w:ascii="Calibri" w:hAnsi="Calibri" w:cs="Calibri"/>
                    <w:color w:val="000000"/>
                    <w:sz w:val="22"/>
                    <w:szCs w:val="22"/>
                  </w:rPr>
                </w:rPrChange>
              </w:rPr>
              <w:pPrChange w:id="3384"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385" w:author="David Mattie" w:date="2019-08-26T13:33:00Z">
              <w:r w:rsidRPr="00442058">
                <w:rPr>
                  <w:rPrChange w:id="3386" w:author="David Mattie" w:date="2019-08-26T13:33:00Z">
                    <w:rPr>
                      <w:rFonts w:ascii="Calibri" w:hAnsi="Calibri" w:cs="Calibri"/>
                      <w:color w:val="000000"/>
                      <w:sz w:val="22"/>
                      <w:szCs w:val="22"/>
                    </w:rPr>
                  </w:rPrChange>
                </w:rPr>
                <w:t>0.255602</w:t>
              </w:r>
            </w:ins>
          </w:p>
        </w:tc>
        <w:tc>
          <w:tcPr>
            <w:tcW w:w="960" w:type="dxa"/>
            <w:noWrap/>
            <w:hideMark/>
            <w:tcPrChange w:id="338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C87D939"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388" w:author="David Mattie" w:date="2019-08-26T13:33:00Z"/>
                <w:rPrChange w:id="3389" w:author="David Mattie" w:date="2019-08-26T13:33:00Z">
                  <w:rPr>
                    <w:ins w:id="3390" w:author="David Mattie" w:date="2019-08-26T13:33:00Z"/>
                    <w:rFonts w:ascii="Calibri" w:hAnsi="Calibri" w:cs="Calibri"/>
                    <w:color w:val="000000"/>
                    <w:sz w:val="22"/>
                    <w:szCs w:val="22"/>
                  </w:rPr>
                </w:rPrChange>
              </w:rPr>
              <w:pPrChange w:id="3391"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392" w:author="David Mattie" w:date="2019-08-26T13:33:00Z">
              <w:r w:rsidRPr="00442058">
                <w:rPr>
                  <w:rPrChange w:id="3393" w:author="David Mattie" w:date="2019-08-26T13:33:00Z">
                    <w:rPr>
                      <w:rFonts w:ascii="Calibri" w:hAnsi="Calibri" w:cs="Calibri"/>
                      <w:color w:val="000000"/>
                      <w:sz w:val="22"/>
                      <w:szCs w:val="22"/>
                    </w:rPr>
                  </w:rPrChange>
                </w:rPr>
                <w:t>0.6092</w:t>
              </w:r>
            </w:ins>
          </w:p>
        </w:tc>
      </w:tr>
      <w:tr w:rsidR="00442058" w:rsidRPr="00442058" w14:paraId="2534CE1D" w14:textId="77777777" w:rsidTr="00442058">
        <w:trPr>
          <w:cnfStyle w:val="000000100000" w:firstRow="0" w:lastRow="0" w:firstColumn="0" w:lastColumn="0" w:oddVBand="0" w:evenVBand="0" w:oddHBand="1" w:evenHBand="0" w:firstRowFirstColumn="0" w:firstRowLastColumn="0" w:lastRowFirstColumn="0" w:lastRowLastColumn="0"/>
          <w:trHeight w:val="300"/>
          <w:ins w:id="3394" w:author="David Mattie" w:date="2019-08-26T13:33:00Z"/>
          <w:trPrChange w:id="3395"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39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5C336DE"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3397" w:author="David Mattie" w:date="2019-08-26T13:33:00Z"/>
                <w:rPrChange w:id="3398" w:author="David Mattie" w:date="2019-08-26T13:33:00Z">
                  <w:rPr>
                    <w:ins w:id="3399" w:author="David Mattie" w:date="2019-08-26T13:33:00Z"/>
                    <w:rFonts w:ascii="Calibri" w:hAnsi="Calibri" w:cs="Calibri"/>
                    <w:color w:val="000000"/>
                    <w:sz w:val="22"/>
                    <w:szCs w:val="22"/>
                  </w:rPr>
                </w:rPrChange>
              </w:rPr>
              <w:pPrChange w:id="3400"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3401" w:author="David Mattie" w:date="2019-08-26T13:33:00Z">
              <w:r w:rsidRPr="00442058">
                <w:rPr>
                  <w:rPrChange w:id="3402" w:author="David Mattie" w:date="2019-08-26T13:33:00Z">
                    <w:rPr>
                      <w:rFonts w:ascii="Calibri" w:hAnsi="Calibri" w:cs="Calibri"/>
                      <w:color w:val="000000"/>
                      <w:sz w:val="22"/>
                      <w:szCs w:val="22"/>
                    </w:rPr>
                  </w:rPrChange>
                </w:rPr>
                <w:t>levman/1018-3024-roi-stddevFA</w:t>
              </w:r>
            </w:ins>
          </w:p>
        </w:tc>
        <w:tc>
          <w:tcPr>
            <w:tcW w:w="960" w:type="dxa"/>
            <w:noWrap/>
            <w:hideMark/>
            <w:tcPrChange w:id="340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D1CD7D7"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404" w:author="David Mattie" w:date="2019-08-26T13:33:00Z"/>
                <w:rPrChange w:id="3405" w:author="David Mattie" w:date="2019-08-26T13:33:00Z">
                  <w:rPr>
                    <w:ins w:id="3406" w:author="David Mattie" w:date="2019-08-26T13:33:00Z"/>
                    <w:rFonts w:ascii="Calibri" w:hAnsi="Calibri" w:cs="Calibri"/>
                    <w:color w:val="000000"/>
                    <w:sz w:val="22"/>
                    <w:szCs w:val="22"/>
                  </w:rPr>
                </w:rPrChange>
              </w:rPr>
              <w:pPrChange w:id="3407"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408" w:author="David Mattie" w:date="2019-08-26T13:33:00Z">
              <w:r w:rsidRPr="00442058">
                <w:rPr>
                  <w:rPrChange w:id="3409" w:author="David Mattie" w:date="2019-08-26T13:33:00Z">
                    <w:rPr>
                      <w:rFonts w:ascii="Calibri" w:hAnsi="Calibri" w:cs="Calibri"/>
                      <w:color w:val="000000"/>
                      <w:sz w:val="22"/>
                      <w:szCs w:val="22"/>
                    </w:rPr>
                  </w:rPrChange>
                </w:rPr>
                <w:t>-0.22398</w:t>
              </w:r>
            </w:ins>
          </w:p>
        </w:tc>
        <w:tc>
          <w:tcPr>
            <w:tcW w:w="960" w:type="dxa"/>
            <w:noWrap/>
            <w:hideMark/>
            <w:tcPrChange w:id="341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69109E1"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411" w:author="David Mattie" w:date="2019-08-26T13:33:00Z"/>
                <w:rPrChange w:id="3412" w:author="David Mattie" w:date="2019-08-26T13:33:00Z">
                  <w:rPr>
                    <w:ins w:id="3413" w:author="David Mattie" w:date="2019-08-26T13:33:00Z"/>
                    <w:rFonts w:ascii="Calibri" w:hAnsi="Calibri" w:cs="Calibri"/>
                    <w:color w:val="000000"/>
                    <w:sz w:val="22"/>
                    <w:szCs w:val="22"/>
                  </w:rPr>
                </w:rPrChange>
              </w:rPr>
              <w:pPrChange w:id="3414"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415" w:author="David Mattie" w:date="2019-08-26T13:33:00Z">
              <w:r w:rsidRPr="00442058">
                <w:rPr>
                  <w:rPrChange w:id="3416" w:author="David Mattie" w:date="2019-08-26T13:33:00Z">
                    <w:rPr>
                      <w:rFonts w:ascii="Calibri" w:hAnsi="Calibri" w:cs="Calibri"/>
                      <w:color w:val="000000"/>
                      <w:sz w:val="22"/>
                      <w:szCs w:val="22"/>
                    </w:rPr>
                  </w:rPrChange>
                </w:rPr>
                <w:t>0.575364</w:t>
              </w:r>
            </w:ins>
          </w:p>
        </w:tc>
      </w:tr>
      <w:tr w:rsidR="00442058" w:rsidRPr="00442058" w14:paraId="524DF8D4" w14:textId="77777777" w:rsidTr="00442058">
        <w:trPr>
          <w:trHeight w:val="300"/>
          <w:ins w:id="3417" w:author="David Mattie" w:date="2019-08-26T13:33:00Z"/>
          <w:trPrChange w:id="3418"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41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5D3EC0C" w14:textId="77777777" w:rsidR="00442058" w:rsidRPr="00442058" w:rsidRDefault="00442058" w:rsidP="00442058">
            <w:pPr>
              <w:spacing w:line="480" w:lineRule="auto"/>
              <w:rPr>
                <w:ins w:id="3420" w:author="David Mattie" w:date="2019-08-26T13:33:00Z"/>
                <w:rPrChange w:id="3421" w:author="David Mattie" w:date="2019-08-26T13:33:00Z">
                  <w:rPr>
                    <w:ins w:id="3422" w:author="David Mattie" w:date="2019-08-26T13:33:00Z"/>
                    <w:rFonts w:ascii="Calibri" w:hAnsi="Calibri" w:cs="Calibri"/>
                    <w:color w:val="000000"/>
                    <w:sz w:val="22"/>
                    <w:szCs w:val="22"/>
                  </w:rPr>
                </w:rPrChange>
              </w:rPr>
              <w:pPrChange w:id="3423" w:author="David Mattie" w:date="2019-08-26T13:33:00Z">
                <w:pPr/>
              </w:pPrChange>
            </w:pPr>
            <w:ins w:id="3424" w:author="David Mattie" w:date="2019-08-26T13:33:00Z">
              <w:r w:rsidRPr="00442058">
                <w:rPr>
                  <w:rPrChange w:id="3425" w:author="David Mattie" w:date="2019-08-26T13:33:00Z">
                    <w:rPr>
                      <w:rFonts w:ascii="Calibri" w:hAnsi="Calibri" w:cs="Calibri"/>
                      <w:color w:val="000000"/>
                      <w:sz w:val="22"/>
                      <w:szCs w:val="22"/>
                    </w:rPr>
                  </w:rPrChange>
                </w:rPr>
                <w:t>levman/3024-5001-roi-meanFA</w:t>
              </w:r>
            </w:ins>
          </w:p>
        </w:tc>
        <w:tc>
          <w:tcPr>
            <w:tcW w:w="960" w:type="dxa"/>
            <w:noWrap/>
            <w:hideMark/>
            <w:tcPrChange w:id="342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E138D6E"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427" w:author="David Mattie" w:date="2019-08-26T13:33:00Z"/>
                <w:rPrChange w:id="3428" w:author="David Mattie" w:date="2019-08-26T13:33:00Z">
                  <w:rPr>
                    <w:ins w:id="3429" w:author="David Mattie" w:date="2019-08-26T13:33:00Z"/>
                    <w:rFonts w:ascii="Calibri" w:hAnsi="Calibri" w:cs="Calibri"/>
                    <w:color w:val="000000"/>
                    <w:sz w:val="22"/>
                    <w:szCs w:val="22"/>
                  </w:rPr>
                </w:rPrChange>
              </w:rPr>
              <w:pPrChange w:id="3430"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431" w:author="David Mattie" w:date="2019-08-26T13:33:00Z">
              <w:r w:rsidRPr="00442058">
                <w:rPr>
                  <w:rPrChange w:id="3432" w:author="David Mattie" w:date="2019-08-26T13:33:00Z">
                    <w:rPr>
                      <w:rFonts w:ascii="Calibri" w:hAnsi="Calibri" w:cs="Calibri"/>
                      <w:color w:val="000000"/>
                      <w:sz w:val="22"/>
                      <w:szCs w:val="22"/>
                    </w:rPr>
                  </w:rPrChange>
                </w:rPr>
                <w:t>0.200885</w:t>
              </w:r>
            </w:ins>
          </w:p>
        </w:tc>
        <w:tc>
          <w:tcPr>
            <w:tcW w:w="960" w:type="dxa"/>
            <w:noWrap/>
            <w:hideMark/>
            <w:tcPrChange w:id="343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F25A594"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434" w:author="David Mattie" w:date="2019-08-26T13:33:00Z"/>
                <w:rPrChange w:id="3435" w:author="David Mattie" w:date="2019-08-26T13:33:00Z">
                  <w:rPr>
                    <w:ins w:id="3436" w:author="David Mattie" w:date="2019-08-26T13:33:00Z"/>
                    <w:rFonts w:ascii="Calibri" w:hAnsi="Calibri" w:cs="Calibri"/>
                    <w:color w:val="000000"/>
                    <w:sz w:val="22"/>
                    <w:szCs w:val="22"/>
                  </w:rPr>
                </w:rPrChange>
              </w:rPr>
              <w:pPrChange w:id="3437"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438" w:author="David Mattie" w:date="2019-08-26T13:33:00Z">
              <w:r w:rsidRPr="00442058">
                <w:rPr>
                  <w:rPrChange w:id="3439" w:author="David Mattie" w:date="2019-08-26T13:33:00Z">
                    <w:rPr>
                      <w:rFonts w:ascii="Calibri" w:hAnsi="Calibri" w:cs="Calibri"/>
                      <w:color w:val="000000"/>
                      <w:sz w:val="22"/>
                      <w:szCs w:val="22"/>
                    </w:rPr>
                  </w:rPrChange>
                </w:rPr>
                <w:t>0.625398</w:t>
              </w:r>
            </w:ins>
          </w:p>
        </w:tc>
      </w:tr>
      <w:tr w:rsidR="00442058" w:rsidRPr="00442058" w14:paraId="2DC52859" w14:textId="77777777" w:rsidTr="00442058">
        <w:trPr>
          <w:cnfStyle w:val="000000100000" w:firstRow="0" w:lastRow="0" w:firstColumn="0" w:lastColumn="0" w:oddVBand="0" w:evenVBand="0" w:oddHBand="1" w:evenHBand="0" w:firstRowFirstColumn="0" w:firstRowLastColumn="0" w:lastRowFirstColumn="0" w:lastRowLastColumn="0"/>
          <w:trHeight w:val="300"/>
          <w:ins w:id="3440" w:author="David Mattie" w:date="2019-08-26T13:33:00Z"/>
          <w:trPrChange w:id="3441"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44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44FC398"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3443" w:author="David Mattie" w:date="2019-08-26T13:33:00Z"/>
                <w:rPrChange w:id="3444" w:author="David Mattie" w:date="2019-08-26T13:33:00Z">
                  <w:rPr>
                    <w:ins w:id="3445" w:author="David Mattie" w:date="2019-08-26T13:33:00Z"/>
                    <w:rFonts w:ascii="Calibri" w:hAnsi="Calibri" w:cs="Calibri"/>
                    <w:color w:val="000000"/>
                    <w:sz w:val="22"/>
                    <w:szCs w:val="22"/>
                  </w:rPr>
                </w:rPrChange>
              </w:rPr>
              <w:pPrChange w:id="3446"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3447" w:author="David Mattie" w:date="2019-08-26T13:33:00Z">
              <w:r w:rsidRPr="00442058">
                <w:rPr>
                  <w:rPrChange w:id="3448" w:author="David Mattie" w:date="2019-08-26T13:33:00Z">
                    <w:rPr>
                      <w:rFonts w:ascii="Calibri" w:hAnsi="Calibri" w:cs="Calibri"/>
                      <w:color w:val="000000"/>
                      <w:sz w:val="22"/>
                      <w:szCs w:val="22"/>
                    </w:rPr>
                  </w:rPrChange>
                </w:rPr>
                <w:t>levman/2022-4022-roi-stddevFA</w:t>
              </w:r>
            </w:ins>
          </w:p>
        </w:tc>
        <w:tc>
          <w:tcPr>
            <w:tcW w:w="960" w:type="dxa"/>
            <w:noWrap/>
            <w:hideMark/>
            <w:tcPrChange w:id="344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30F6B3F"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450" w:author="David Mattie" w:date="2019-08-26T13:33:00Z"/>
                <w:rPrChange w:id="3451" w:author="David Mattie" w:date="2019-08-26T13:33:00Z">
                  <w:rPr>
                    <w:ins w:id="3452" w:author="David Mattie" w:date="2019-08-26T13:33:00Z"/>
                    <w:rFonts w:ascii="Calibri" w:hAnsi="Calibri" w:cs="Calibri"/>
                    <w:color w:val="000000"/>
                    <w:sz w:val="22"/>
                    <w:szCs w:val="22"/>
                  </w:rPr>
                </w:rPrChange>
              </w:rPr>
              <w:pPrChange w:id="3453"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454" w:author="David Mattie" w:date="2019-08-26T13:33:00Z">
              <w:r w:rsidRPr="00442058">
                <w:rPr>
                  <w:rPrChange w:id="3455" w:author="David Mattie" w:date="2019-08-26T13:33:00Z">
                    <w:rPr>
                      <w:rFonts w:ascii="Calibri" w:hAnsi="Calibri" w:cs="Calibri"/>
                      <w:color w:val="000000"/>
                      <w:sz w:val="22"/>
                      <w:szCs w:val="22"/>
                    </w:rPr>
                  </w:rPrChange>
                </w:rPr>
                <w:t>-0.19642</w:t>
              </w:r>
            </w:ins>
          </w:p>
        </w:tc>
        <w:tc>
          <w:tcPr>
            <w:tcW w:w="960" w:type="dxa"/>
            <w:noWrap/>
            <w:hideMark/>
            <w:tcPrChange w:id="345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1921F3D"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457" w:author="David Mattie" w:date="2019-08-26T13:33:00Z"/>
                <w:rPrChange w:id="3458" w:author="David Mattie" w:date="2019-08-26T13:33:00Z">
                  <w:rPr>
                    <w:ins w:id="3459" w:author="David Mattie" w:date="2019-08-26T13:33:00Z"/>
                    <w:rFonts w:ascii="Calibri" w:hAnsi="Calibri" w:cs="Calibri"/>
                    <w:color w:val="000000"/>
                    <w:sz w:val="22"/>
                    <w:szCs w:val="22"/>
                  </w:rPr>
                </w:rPrChange>
              </w:rPr>
              <w:pPrChange w:id="3460"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461" w:author="David Mattie" w:date="2019-08-26T13:33:00Z">
              <w:r w:rsidRPr="00442058">
                <w:rPr>
                  <w:rPrChange w:id="3462" w:author="David Mattie" w:date="2019-08-26T13:33:00Z">
                    <w:rPr>
                      <w:rFonts w:ascii="Calibri" w:hAnsi="Calibri" w:cs="Calibri"/>
                      <w:color w:val="000000"/>
                      <w:sz w:val="22"/>
                      <w:szCs w:val="22"/>
                    </w:rPr>
                  </w:rPrChange>
                </w:rPr>
                <w:t>0.43337</w:t>
              </w:r>
            </w:ins>
          </w:p>
        </w:tc>
      </w:tr>
      <w:tr w:rsidR="00442058" w:rsidRPr="00442058" w14:paraId="76D0974C" w14:textId="77777777" w:rsidTr="00442058">
        <w:trPr>
          <w:trHeight w:val="300"/>
          <w:ins w:id="3463" w:author="David Mattie" w:date="2019-08-26T13:33:00Z"/>
          <w:trPrChange w:id="3464"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46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FA9B937" w14:textId="77777777" w:rsidR="00442058" w:rsidRPr="00442058" w:rsidRDefault="00442058" w:rsidP="00442058">
            <w:pPr>
              <w:spacing w:line="480" w:lineRule="auto"/>
              <w:rPr>
                <w:ins w:id="3466" w:author="David Mattie" w:date="2019-08-26T13:33:00Z"/>
                <w:rPrChange w:id="3467" w:author="David Mattie" w:date="2019-08-26T13:33:00Z">
                  <w:rPr>
                    <w:ins w:id="3468" w:author="David Mattie" w:date="2019-08-26T13:33:00Z"/>
                    <w:rFonts w:ascii="Calibri" w:hAnsi="Calibri" w:cs="Calibri"/>
                    <w:color w:val="000000"/>
                    <w:sz w:val="22"/>
                    <w:szCs w:val="22"/>
                  </w:rPr>
                </w:rPrChange>
              </w:rPr>
              <w:pPrChange w:id="3469" w:author="David Mattie" w:date="2019-08-26T13:33:00Z">
                <w:pPr/>
              </w:pPrChange>
            </w:pPr>
            <w:ins w:id="3470" w:author="David Mattie" w:date="2019-08-26T13:33:00Z">
              <w:r w:rsidRPr="00442058">
                <w:rPr>
                  <w:rPrChange w:id="3471" w:author="David Mattie" w:date="2019-08-26T13:33:00Z">
                    <w:rPr>
                      <w:rFonts w:ascii="Calibri" w:hAnsi="Calibri" w:cs="Calibri"/>
                      <w:color w:val="000000"/>
                      <w:sz w:val="22"/>
                      <w:szCs w:val="22"/>
                    </w:rPr>
                  </w:rPrChange>
                </w:rPr>
                <w:lastRenderedPageBreak/>
                <w:t>levman/1024-3024-roi-stddevFA</w:t>
              </w:r>
            </w:ins>
          </w:p>
        </w:tc>
        <w:tc>
          <w:tcPr>
            <w:tcW w:w="960" w:type="dxa"/>
            <w:noWrap/>
            <w:hideMark/>
            <w:tcPrChange w:id="347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D337FD9"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473" w:author="David Mattie" w:date="2019-08-26T13:33:00Z"/>
                <w:rPrChange w:id="3474" w:author="David Mattie" w:date="2019-08-26T13:33:00Z">
                  <w:rPr>
                    <w:ins w:id="3475" w:author="David Mattie" w:date="2019-08-26T13:33:00Z"/>
                    <w:rFonts w:ascii="Calibri" w:hAnsi="Calibri" w:cs="Calibri"/>
                    <w:color w:val="000000"/>
                    <w:sz w:val="22"/>
                    <w:szCs w:val="22"/>
                  </w:rPr>
                </w:rPrChange>
              </w:rPr>
              <w:pPrChange w:id="3476"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477" w:author="David Mattie" w:date="2019-08-26T13:33:00Z">
              <w:r w:rsidRPr="00442058">
                <w:rPr>
                  <w:rPrChange w:id="3478" w:author="David Mattie" w:date="2019-08-26T13:33:00Z">
                    <w:rPr>
                      <w:rFonts w:ascii="Calibri" w:hAnsi="Calibri" w:cs="Calibri"/>
                      <w:color w:val="000000"/>
                      <w:sz w:val="22"/>
                      <w:szCs w:val="22"/>
                    </w:rPr>
                  </w:rPrChange>
                </w:rPr>
                <w:t>0.194708</w:t>
              </w:r>
            </w:ins>
          </w:p>
        </w:tc>
        <w:tc>
          <w:tcPr>
            <w:tcW w:w="960" w:type="dxa"/>
            <w:noWrap/>
            <w:hideMark/>
            <w:tcPrChange w:id="347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BBC6DE4"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480" w:author="David Mattie" w:date="2019-08-26T13:33:00Z"/>
                <w:rPrChange w:id="3481" w:author="David Mattie" w:date="2019-08-26T13:33:00Z">
                  <w:rPr>
                    <w:ins w:id="3482" w:author="David Mattie" w:date="2019-08-26T13:33:00Z"/>
                    <w:rFonts w:ascii="Calibri" w:hAnsi="Calibri" w:cs="Calibri"/>
                    <w:color w:val="000000"/>
                    <w:sz w:val="22"/>
                    <w:szCs w:val="22"/>
                  </w:rPr>
                </w:rPrChange>
              </w:rPr>
              <w:pPrChange w:id="3483"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484" w:author="David Mattie" w:date="2019-08-26T13:33:00Z">
              <w:r w:rsidRPr="00442058">
                <w:rPr>
                  <w:rPrChange w:id="3485" w:author="David Mattie" w:date="2019-08-26T13:33:00Z">
                    <w:rPr>
                      <w:rFonts w:ascii="Calibri" w:hAnsi="Calibri" w:cs="Calibri"/>
                      <w:color w:val="000000"/>
                      <w:sz w:val="22"/>
                      <w:szCs w:val="22"/>
                    </w:rPr>
                  </w:rPrChange>
                </w:rPr>
                <w:t>0.38108</w:t>
              </w:r>
            </w:ins>
          </w:p>
        </w:tc>
      </w:tr>
      <w:tr w:rsidR="00442058" w:rsidRPr="00442058" w14:paraId="5DD3BBD4" w14:textId="77777777" w:rsidTr="00442058">
        <w:trPr>
          <w:cnfStyle w:val="000000100000" w:firstRow="0" w:lastRow="0" w:firstColumn="0" w:lastColumn="0" w:oddVBand="0" w:evenVBand="0" w:oddHBand="1" w:evenHBand="0" w:firstRowFirstColumn="0" w:firstRowLastColumn="0" w:lastRowFirstColumn="0" w:lastRowLastColumn="0"/>
          <w:trHeight w:val="300"/>
          <w:ins w:id="3486" w:author="David Mattie" w:date="2019-08-26T13:33:00Z"/>
          <w:trPrChange w:id="3487"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48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B4925C9"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3489" w:author="David Mattie" w:date="2019-08-26T13:33:00Z"/>
                <w:rPrChange w:id="3490" w:author="David Mattie" w:date="2019-08-26T13:33:00Z">
                  <w:rPr>
                    <w:ins w:id="3491" w:author="David Mattie" w:date="2019-08-26T13:33:00Z"/>
                    <w:rFonts w:ascii="Calibri" w:hAnsi="Calibri" w:cs="Calibri"/>
                    <w:color w:val="000000"/>
                    <w:sz w:val="22"/>
                    <w:szCs w:val="22"/>
                  </w:rPr>
                </w:rPrChange>
              </w:rPr>
              <w:pPrChange w:id="3492"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3493" w:author="David Mattie" w:date="2019-08-26T13:33:00Z">
              <w:r w:rsidRPr="00442058">
                <w:rPr>
                  <w:rPrChange w:id="3494" w:author="David Mattie" w:date="2019-08-26T13:33:00Z">
                    <w:rPr>
                      <w:rFonts w:ascii="Calibri" w:hAnsi="Calibri" w:cs="Calibri"/>
                      <w:color w:val="000000"/>
                      <w:sz w:val="22"/>
                      <w:szCs w:val="22"/>
                    </w:rPr>
                  </w:rPrChange>
                </w:rPr>
                <w:t>levman/4008-4031-roi-stddevFA</w:t>
              </w:r>
            </w:ins>
          </w:p>
        </w:tc>
        <w:tc>
          <w:tcPr>
            <w:tcW w:w="960" w:type="dxa"/>
            <w:noWrap/>
            <w:hideMark/>
            <w:tcPrChange w:id="349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03B6E82"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496" w:author="David Mattie" w:date="2019-08-26T13:33:00Z"/>
                <w:rPrChange w:id="3497" w:author="David Mattie" w:date="2019-08-26T13:33:00Z">
                  <w:rPr>
                    <w:ins w:id="3498" w:author="David Mattie" w:date="2019-08-26T13:33:00Z"/>
                    <w:rFonts w:ascii="Calibri" w:hAnsi="Calibri" w:cs="Calibri"/>
                    <w:color w:val="000000"/>
                    <w:sz w:val="22"/>
                    <w:szCs w:val="22"/>
                  </w:rPr>
                </w:rPrChange>
              </w:rPr>
              <w:pPrChange w:id="3499"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500" w:author="David Mattie" w:date="2019-08-26T13:33:00Z">
              <w:r w:rsidRPr="00442058">
                <w:rPr>
                  <w:rPrChange w:id="3501" w:author="David Mattie" w:date="2019-08-26T13:33:00Z">
                    <w:rPr>
                      <w:rFonts w:ascii="Calibri" w:hAnsi="Calibri" w:cs="Calibri"/>
                      <w:color w:val="000000"/>
                      <w:sz w:val="22"/>
                      <w:szCs w:val="22"/>
                    </w:rPr>
                  </w:rPrChange>
                </w:rPr>
                <w:t>0.186356</w:t>
              </w:r>
            </w:ins>
          </w:p>
        </w:tc>
        <w:tc>
          <w:tcPr>
            <w:tcW w:w="960" w:type="dxa"/>
            <w:noWrap/>
            <w:hideMark/>
            <w:tcPrChange w:id="350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30B2694"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503" w:author="David Mattie" w:date="2019-08-26T13:33:00Z"/>
                <w:rPrChange w:id="3504" w:author="David Mattie" w:date="2019-08-26T13:33:00Z">
                  <w:rPr>
                    <w:ins w:id="3505" w:author="David Mattie" w:date="2019-08-26T13:33:00Z"/>
                    <w:rFonts w:ascii="Calibri" w:hAnsi="Calibri" w:cs="Calibri"/>
                    <w:color w:val="000000"/>
                    <w:sz w:val="22"/>
                    <w:szCs w:val="22"/>
                  </w:rPr>
                </w:rPrChange>
              </w:rPr>
              <w:pPrChange w:id="3506"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507" w:author="David Mattie" w:date="2019-08-26T13:33:00Z">
              <w:r w:rsidRPr="00442058">
                <w:rPr>
                  <w:rPrChange w:id="3508" w:author="David Mattie" w:date="2019-08-26T13:33:00Z">
                    <w:rPr>
                      <w:rFonts w:ascii="Calibri" w:hAnsi="Calibri" w:cs="Calibri"/>
                      <w:color w:val="000000"/>
                      <w:sz w:val="22"/>
                      <w:szCs w:val="22"/>
                    </w:rPr>
                  </w:rPrChange>
                </w:rPr>
                <w:t>0.470301</w:t>
              </w:r>
            </w:ins>
          </w:p>
        </w:tc>
      </w:tr>
      <w:tr w:rsidR="00442058" w:rsidRPr="00442058" w14:paraId="56FCE112" w14:textId="77777777" w:rsidTr="00442058">
        <w:trPr>
          <w:trHeight w:val="300"/>
          <w:ins w:id="3509" w:author="David Mattie" w:date="2019-08-26T13:33:00Z"/>
          <w:trPrChange w:id="3510"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51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ED9A7D8" w14:textId="77777777" w:rsidR="00442058" w:rsidRPr="00442058" w:rsidRDefault="00442058" w:rsidP="00442058">
            <w:pPr>
              <w:spacing w:line="480" w:lineRule="auto"/>
              <w:rPr>
                <w:ins w:id="3512" w:author="David Mattie" w:date="2019-08-26T13:33:00Z"/>
                <w:rPrChange w:id="3513" w:author="David Mattie" w:date="2019-08-26T13:33:00Z">
                  <w:rPr>
                    <w:ins w:id="3514" w:author="David Mattie" w:date="2019-08-26T13:33:00Z"/>
                    <w:rFonts w:ascii="Calibri" w:hAnsi="Calibri" w:cs="Calibri"/>
                    <w:color w:val="000000"/>
                    <w:sz w:val="22"/>
                    <w:szCs w:val="22"/>
                  </w:rPr>
                </w:rPrChange>
              </w:rPr>
              <w:pPrChange w:id="3515" w:author="David Mattie" w:date="2019-08-26T13:33:00Z">
                <w:pPr/>
              </w:pPrChange>
            </w:pPr>
            <w:ins w:id="3516" w:author="David Mattie" w:date="2019-08-26T13:33:00Z">
              <w:r w:rsidRPr="00442058">
                <w:rPr>
                  <w:rPrChange w:id="3517" w:author="David Mattie" w:date="2019-08-26T13:33:00Z">
                    <w:rPr>
                      <w:rFonts w:ascii="Calibri" w:hAnsi="Calibri" w:cs="Calibri"/>
                      <w:color w:val="000000"/>
                      <w:sz w:val="22"/>
                      <w:szCs w:val="22"/>
                    </w:rPr>
                  </w:rPrChange>
                </w:rPr>
                <w:t>levman/1015-3015-roi-stddevFA</w:t>
              </w:r>
            </w:ins>
          </w:p>
        </w:tc>
        <w:tc>
          <w:tcPr>
            <w:tcW w:w="960" w:type="dxa"/>
            <w:noWrap/>
            <w:hideMark/>
            <w:tcPrChange w:id="351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F08DC57"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519" w:author="David Mattie" w:date="2019-08-26T13:33:00Z"/>
                <w:rPrChange w:id="3520" w:author="David Mattie" w:date="2019-08-26T13:33:00Z">
                  <w:rPr>
                    <w:ins w:id="3521" w:author="David Mattie" w:date="2019-08-26T13:33:00Z"/>
                    <w:rFonts w:ascii="Calibri" w:hAnsi="Calibri" w:cs="Calibri"/>
                    <w:color w:val="000000"/>
                    <w:sz w:val="22"/>
                    <w:szCs w:val="22"/>
                  </w:rPr>
                </w:rPrChange>
              </w:rPr>
              <w:pPrChange w:id="3522"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523" w:author="David Mattie" w:date="2019-08-26T13:33:00Z">
              <w:r w:rsidRPr="00442058">
                <w:rPr>
                  <w:rPrChange w:id="3524" w:author="David Mattie" w:date="2019-08-26T13:33:00Z">
                    <w:rPr>
                      <w:rFonts w:ascii="Calibri" w:hAnsi="Calibri" w:cs="Calibri"/>
                      <w:color w:val="000000"/>
                      <w:sz w:val="22"/>
                      <w:szCs w:val="22"/>
                    </w:rPr>
                  </w:rPrChange>
                </w:rPr>
                <w:t>0.184323</w:t>
              </w:r>
            </w:ins>
          </w:p>
        </w:tc>
        <w:tc>
          <w:tcPr>
            <w:tcW w:w="960" w:type="dxa"/>
            <w:noWrap/>
            <w:hideMark/>
            <w:tcPrChange w:id="352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1F9CB66"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526" w:author="David Mattie" w:date="2019-08-26T13:33:00Z"/>
                <w:rPrChange w:id="3527" w:author="David Mattie" w:date="2019-08-26T13:33:00Z">
                  <w:rPr>
                    <w:ins w:id="3528" w:author="David Mattie" w:date="2019-08-26T13:33:00Z"/>
                    <w:rFonts w:ascii="Calibri" w:hAnsi="Calibri" w:cs="Calibri"/>
                    <w:color w:val="000000"/>
                    <w:sz w:val="22"/>
                    <w:szCs w:val="22"/>
                  </w:rPr>
                </w:rPrChange>
              </w:rPr>
              <w:pPrChange w:id="3529"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530" w:author="David Mattie" w:date="2019-08-26T13:33:00Z">
              <w:r w:rsidRPr="00442058">
                <w:rPr>
                  <w:rPrChange w:id="3531" w:author="David Mattie" w:date="2019-08-26T13:33:00Z">
                    <w:rPr>
                      <w:rFonts w:ascii="Calibri" w:hAnsi="Calibri" w:cs="Calibri"/>
                      <w:color w:val="000000"/>
                      <w:sz w:val="22"/>
                      <w:szCs w:val="22"/>
                    </w:rPr>
                  </w:rPrChange>
                </w:rPr>
                <w:t>0.546733</w:t>
              </w:r>
            </w:ins>
          </w:p>
        </w:tc>
      </w:tr>
      <w:tr w:rsidR="00442058" w:rsidRPr="00442058" w14:paraId="41E29C99" w14:textId="77777777" w:rsidTr="00442058">
        <w:trPr>
          <w:cnfStyle w:val="000000100000" w:firstRow="0" w:lastRow="0" w:firstColumn="0" w:lastColumn="0" w:oddVBand="0" w:evenVBand="0" w:oddHBand="1" w:evenHBand="0" w:firstRowFirstColumn="0" w:firstRowLastColumn="0" w:lastRowFirstColumn="0" w:lastRowLastColumn="0"/>
          <w:trHeight w:val="300"/>
          <w:ins w:id="3532" w:author="David Mattie" w:date="2019-08-26T13:33:00Z"/>
          <w:trPrChange w:id="3533"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53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E534149"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3535" w:author="David Mattie" w:date="2019-08-26T13:33:00Z"/>
                <w:rPrChange w:id="3536" w:author="David Mattie" w:date="2019-08-26T13:33:00Z">
                  <w:rPr>
                    <w:ins w:id="3537" w:author="David Mattie" w:date="2019-08-26T13:33:00Z"/>
                    <w:rFonts w:ascii="Calibri" w:hAnsi="Calibri" w:cs="Calibri"/>
                    <w:color w:val="000000"/>
                    <w:sz w:val="22"/>
                    <w:szCs w:val="22"/>
                  </w:rPr>
                </w:rPrChange>
              </w:rPr>
              <w:pPrChange w:id="3538"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3539" w:author="David Mattie" w:date="2019-08-26T13:33:00Z">
              <w:r w:rsidRPr="00442058">
                <w:rPr>
                  <w:rPrChange w:id="3540" w:author="David Mattie" w:date="2019-08-26T13:33:00Z">
                    <w:rPr>
                      <w:rFonts w:ascii="Calibri" w:hAnsi="Calibri" w:cs="Calibri"/>
                      <w:color w:val="000000"/>
                      <w:sz w:val="22"/>
                      <w:szCs w:val="22"/>
                    </w:rPr>
                  </w:rPrChange>
                </w:rPr>
                <w:t>levman/0016-1028-roi-meanFA</w:t>
              </w:r>
            </w:ins>
          </w:p>
        </w:tc>
        <w:tc>
          <w:tcPr>
            <w:tcW w:w="960" w:type="dxa"/>
            <w:noWrap/>
            <w:hideMark/>
            <w:tcPrChange w:id="354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AFC6DE1"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542" w:author="David Mattie" w:date="2019-08-26T13:33:00Z"/>
                <w:rPrChange w:id="3543" w:author="David Mattie" w:date="2019-08-26T13:33:00Z">
                  <w:rPr>
                    <w:ins w:id="3544" w:author="David Mattie" w:date="2019-08-26T13:33:00Z"/>
                    <w:rFonts w:ascii="Calibri" w:hAnsi="Calibri" w:cs="Calibri"/>
                    <w:color w:val="000000"/>
                    <w:sz w:val="22"/>
                    <w:szCs w:val="22"/>
                  </w:rPr>
                </w:rPrChange>
              </w:rPr>
              <w:pPrChange w:id="3545"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546" w:author="David Mattie" w:date="2019-08-26T13:33:00Z">
              <w:r w:rsidRPr="00442058">
                <w:rPr>
                  <w:rPrChange w:id="3547" w:author="David Mattie" w:date="2019-08-26T13:33:00Z">
                    <w:rPr>
                      <w:rFonts w:ascii="Calibri" w:hAnsi="Calibri" w:cs="Calibri"/>
                      <w:color w:val="000000"/>
                      <w:sz w:val="22"/>
                      <w:szCs w:val="22"/>
                    </w:rPr>
                  </w:rPrChange>
                </w:rPr>
                <w:t>0.165708</w:t>
              </w:r>
            </w:ins>
          </w:p>
        </w:tc>
        <w:tc>
          <w:tcPr>
            <w:tcW w:w="960" w:type="dxa"/>
            <w:noWrap/>
            <w:hideMark/>
            <w:tcPrChange w:id="354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1101AD7"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549" w:author="David Mattie" w:date="2019-08-26T13:33:00Z"/>
                <w:rPrChange w:id="3550" w:author="David Mattie" w:date="2019-08-26T13:33:00Z">
                  <w:rPr>
                    <w:ins w:id="3551" w:author="David Mattie" w:date="2019-08-26T13:33:00Z"/>
                    <w:rFonts w:ascii="Calibri" w:hAnsi="Calibri" w:cs="Calibri"/>
                    <w:color w:val="000000"/>
                    <w:sz w:val="22"/>
                    <w:szCs w:val="22"/>
                  </w:rPr>
                </w:rPrChange>
              </w:rPr>
              <w:pPrChange w:id="3552"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553" w:author="David Mattie" w:date="2019-08-26T13:33:00Z">
              <w:r w:rsidRPr="00442058">
                <w:rPr>
                  <w:rPrChange w:id="3554" w:author="David Mattie" w:date="2019-08-26T13:33:00Z">
                    <w:rPr>
                      <w:rFonts w:ascii="Calibri" w:hAnsi="Calibri" w:cs="Calibri"/>
                      <w:color w:val="000000"/>
                      <w:sz w:val="22"/>
                      <w:szCs w:val="22"/>
                    </w:rPr>
                  </w:rPrChange>
                </w:rPr>
                <w:t>0.44482</w:t>
              </w:r>
            </w:ins>
          </w:p>
        </w:tc>
      </w:tr>
      <w:tr w:rsidR="00442058" w:rsidRPr="00442058" w14:paraId="394D2DAB" w14:textId="77777777" w:rsidTr="00442058">
        <w:trPr>
          <w:trHeight w:val="300"/>
          <w:ins w:id="3555" w:author="David Mattie" w:date="2019-08-26T13:33:00Z"/>
          <w:trPrChange w:id="3556"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55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D9E620A" w14:textId="77777777" w:rsidR="00442058" w:rsidRPr="00442058" w:rsidRDefault="00442058" w:rsidP="00442058">
            <w:pPr>
              <w:spacing w:line="480" w:lineRule="auto"/>
              <w:rPr>
                <w:ins w:id="3558" w:author="David Mattie" w:date="2019-08-26T13:33:00Z"/>
                <w:rPrChange w:id="3559" w:author="David Mattie" w:date="2019-08-26T13:33:00Z">
                  <w:rPr>
                    <w:ins w:id="3560" w:author="David Mattie" w:date="2019-08-26T13:33:00Z"/>
                    <w:rFonts w:ascii="Calibri" w:hAnsi="Calibri" w:cs="Calibri"/>
                    <w:color w:val="000000"/>
                    <w:sz w:val="22"/>
                    <w:szCs w:val="22"/>
                  </w:rPr>
                </w:rPrChange>
              </w:rPr>
              <w:pPrChange w:id="3561" w:author="David Mattie" w:date="2019-08-26T13:33:00Z">
                <w:pPr/>
              </w:pPrChange>
            </w:pPr>
            <w:ins w:id="3562" w:author="David Mattie" w:date="2019-08-26T13:33:00Z">
              <w:r w:rsidRPr="00442058">
                <w:rPr>
                  <w:rPrChange w:id="3563" w:author="David Mattie" w:date="2019-08-26T13:33:00Z">
                    <w:rPr>
                      <w:rFonts w:ascii="Calibri" w:hAnsi="Calibri" w:cs="Calibri"/>
                      <w:color w:val="000000"/>
                      <w:sz w:val="22"/>
                      <w:szCs w:val="22"/>
                    </w:rPr>
                  </w:rPrChange>
                </w:rPr>
                <w:t>levman/0010-3035-roi-meanFA</w:t>
              </w:r>
            </w:ins>
          </w:p>
        </w:tc>
        <w:tc>
          <w:tcPr>
            <w:tcW w:w="960" w:type="dxa"/>
            <w:noWrap/>
            <w:hideMark/>
            <w:tcPrChange w:id="356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023E5E9"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565" w:author="David Mattie" w:date="2019-08-26T13:33:00Z"/>
                <w:rPrChange w:id="3566" w:author="David Mattie" w:date="2019-08-26T13:33:00Z">
                  <w:rPr>
                    <w:ins w:id="3567" w:author="David Mattie" w:date="2019-08-26T13:33:00Z"/>
                    <w:rFonts w:ascii="Calibri" w:hAnsi="Calibri" w:cs="Calibri"/>
                    <w:color w:val="000000"/>
                    <w:sz w:val="22"/>
                    <w:szCs w:val="22"/>
                  </w:rPr>
                </w:rPrChange>
              </w:rPr>
              <w:pPrChange w:id="3568"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569" w:author="David Mattie" w:date="2019-08-26T13:33:00Z">
              <w:r w:rsidRPr="00442058">
                <w:rPr>
                  <w:rPrChange w:id="3570" w:author="David Mattie" w:date="2019-08-26T13:33:00Z">
                    <w:rPr>
                      <w:rFonts w:ascii="Calibri" w:hAnsi="Calibri" w:cs="Calibri"/>
                      <w:color w:val="000000"/>
                      <w:sz w:val="22"/>
                      <w:szCs w:val="22"/>
                    </w:rPr>
                  </w:rPrChange>
                </w:rPr>
                <w:t>0.160203</w:t>
              </w:r>
            </w:ins>
          </w:p>
        </w:tc>
        <w:tc>
          <w:tcPr>
            <w:tcW w:w="960" w:type="dxa"/>
            <w:noWrap/>
            <w:hideMark/>
            <w:tcPrChange w:id="357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C37F209"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572" w:author="David Mattie" w:date="2019-08-26T13:33:00Z"/>
                <w:rPrChange w:id="3573" w:author="David Mattie" w:date="2019-08-26T13:33:00Z">
                  <w:rPr>
                    <w:ins w:id="3574" w:author="David Mattie" w:date="2019-08-26T13:33:00Z"/>
                    <w:rFonts w:ascii="Calibri" w:hAnsi="Calibri" w:cs="Calibri"/>
                    <w:color w:val="000000"/>
                    <w:sz w:val="22"/>
                    <w:szCs w:val="22"/>
                  </w:rPr>
                </w:rPrChange>
              </w:rPr>
              <w:pPrChange w:id="3575"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576" w:author="David Mattie" w:date="2019-08-26T13:33:00Z">
              <w:r w:rsidRPr="00442058">
                <w:rPr>
                  <w:rPrChange w:id="3577" w:author="David Mattie" w:date="2019-08-26T13:33:00Z">
                    <w:rPr>
                      <w:rFonts w:ascii="Calibri" w:hAnsi="Calibri" w:cs="Calibri"/>
                      <w:color w:val="000000"/>
                      <w:sz w:val="22"/>
                      <w:szCs w:val="22"/>
                    </w:rPr>
                  </w:rPrChange>
                </w:rPr>
                <w:t>0.587539</w:t>
              </w:r>
            </w:ins>
          </w:p>
        </w:tc>
      </w:tr>
      <w:tr w:rsidR="00442058" w:rsidRPr="00442058" w14:paraId="7959431A" w14:textId="77777777" w:rsidTr="00442058">
        <w:trPr>
          <w:cnfStyle w:val="000000100000" w:firstRow="0" w:lastRow="0" w:firstColumn="0" w:lastColumn="0" w:oddVBand="0" w:evenVBand="0" w:oddHBand="1" w:evenHBand="0" w:firstRowFirstColumn="0" w:firstRowLastColumn="0" w:lastRowFirstColumn="0" w:lastRowLastColumn="0"/>
          <w:trHeight w:val="300"/>
          <w:ins w:id="3578" w:author="David Mattie" w:date="2019-08-26T13:33:00Z"/>
          <w:trPrChange w:id="3579"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58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0DDD043"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3581" w:author="David Mattie" w:date="2019-08-26T13:33:00Z"/>
                <w:rPrChange w:id="3582" w:author="David Mattie" w:date="2019-08-26T13:33:00Z">
                  <w:rPr>
                    <w:ins w:id="3583" w:author="David Mattie" w:date="2019-08-26T13:33:00Z"/>
                    <w:rFonts w:ascii="Calibri" w:hAnsi="Calibri" w:cs="Calibri"/>
                    <w:color w:val="000000"/>
                    <w:sz w:val="22"/>
                    <w:szCs w:val="22"/>
                  </w:rPr>
                </w:rPrChange>
              </w:rPr>
              <w:pPrChange w:id="3584"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3585" w:author="David Mattie" w:date="2019-08-26T13:33:00Z">
              <w:r w:rsidRPr="00442058">
                <w:rPr>
                  <w:rPrChange w:id="3586" w:author="David Mattie" w:date="2019-08-26T13:33:00Z">
                    <w:rPr>
                      <w:rFonts w:ascii="Calibri" w:hAnsi="Calibri" w:cs="Calibri"/>
                      <w:color w:val="000000"/>
                      <w:sz w:val="22"/>
                      <w:szCs w:val="22"/>
                    </w:rPr>
                  </w:rPrChange>
                </w:rPr>
                <w:t>levman/0016-0028-roi-meanFA</w:t>
              </w:r>
            </w:ins>
          </w:p>
        </w:tc>
        <w:tc>
          <w:tcPr>
            <w:tcW w:w="960" w:type="dxa"/>
            <w:noWrap/>
            <w:hideMark/>
            <w:tcPrChange w:id="358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88B7DB2"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588" w:author="David Mattie" w:date="2019-08-26T13:33:00Z"/>
                <w:rPrChange w:id="3589" w:author="David Mattie" w:date="2019-08-26T13:33:00Z">
                  <w:rPr>
                    <w:ins w:id="3590" w:author="David Mattie" w:date="2019-08-26T13:33:00Z"/>
                    <w:rFonts w:ascii="Calibri" w:hAnsi="Calibri" w:cs="Calibri"/>
                    <w:color w:val="000000"/>
                    <w:sz w:val="22"/>
                    <w:szCs w:val="22"/>
                  </w:rPr>
                </w:rPrChange>
              </w:rPr>
              <w:pPrChange w:id="3591"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592" w:author="David Mattie" w:date="2019-08-26T13:33:00Z">
              <w:r w:rsidRPr="00442058">
                <w:rPr>
                  <w:rPrChange w:id="3593" w:author="David Mattie" w:date="2019-08-26T13:33:00Z">
                    <w:rPr>
                      <w:rFonts w:ascii="Calibri" w:hAnsi="Calibri" w:cs="Calibri"/>
                      <w:color w:val="000000"/>
                      <w:sz w:val="22"/>
                      <w:szCs w:val="22"/>
                    </w:rPr>
                  </w:rPrChange>
                </w:rPr>
                <w:t>-0.1574</w:t>
              </w:r>
            </w:ins>
          </w:p>
        </w:tc>
        <w:tc>
          <w:tcPr>
            <w:tcW w:w="960" w:type="dxa"/>
            <w:noWrap/>
            <w:hideMark/>
            <w:tcPrChange w:id="359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A61E9F5"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595" w:author="David Mattie" w:date="2019-08-26T13:33:00Z"/>
                <w:rPrChange w:id="3596" w:author="David Mattie" w:date="2019-08-26T13:33:00Z">
                  <w:rPr>
                    <w:ins w:id="3597" w:author="David Mattie" w:date="2019-08-26T13:33:00Z"/>
                    <w:rFonts w:ascii="Calibri" w:hAnsi="Calibri" w:cs="Calibri"/>
                    <w:color w:val="000000"/>
                    <w:sz w:val="22"/>
                    <w:szCs w:val="22"/>
                  </w:rPr>
                </w:rPrChange>
              </w:rPr>
              <w:pPrChange w:id="3598"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599" w:author="David Mattie" w:date="2019-08-26T13:33:00Z">
              <w:r w:rsidRPr="00442058">
                <w:rPr>
                  <w:rPrChange w:id="3600" w:author="David Mattie" w:date="2019-08-26T13:33:00Z">
                    <w:rPr>
                      <w:rFonts w:ascii="Calibri" w:hAnsi="Calibri" w:cs="Calibri"/>
                      <w:color w:val="000000"/>
                      <w:sz w:val="22"/>
                      <w:szCs w:val="22"/>
                    </w:rPr>
                  </w:rPrChange>
                </w:rPr>
                <w:t>0.337852</w:t>
              </w:r>
            </w:ins>
          </w:p>
        </w:tc>
      </w:tr>
      <w:tr w:rsidR="00442058" w:rsidRPr="00442058" w14:paraId="01515E1F" w14:textId="77777777" w:rsidTr="00442058">
        <w:trPr>
          <w:trHeight w:val="300"/>
          <w:ins w:id="3601" w:author="David Mattie" w:date="2019-08-26T13:33:00Z"/>
          <w:trPrChange w:id="3602"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60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0703A3F" w14:textId="77777777" w:rsidR="00442058" w:rsidRPr="00442058" w:rsidRDefault="00442058" w:rsidP="00442058">
            <w:pPr>
              <w:spacing w:line="480" w:lineRule="auto"/>
              <w:rPr>
                <w:ins w:id="3604" w:author="David Mattie" w:date="2019-08-26T13:33:00Z"/>
                <w:rPrChange w:id="3605" w:author="David Mattie" w:date="2019-08-26T13:33:00Z">
                  <w:rPr>
                    <w:ins w:id="3606" w:author="David Mattie" w:date="2019-08-26T13:33:00Z"/>
                    <w:rFonts w:ascii="Calibri" w:hAnsi="Calibri" w:cs="Calibri"/>
                    <w:color w:val="000000"/>
                    <w:sz w:val="22"/>
                    <w:szCs w:val="22"/>
                  </w:rPr>
                </w:rPrChange>
              </w:rPr>
              <w:pPrChange w:id="3607" w:author="David Mattie" w:date="2019-08-26T13:33:00Z">
                <w:pPr/>
              </w:pPrChange>
            </w:pPr>
            <w:ins w:id="3608" w:author="David Mattie" w:date="2019-08-26T13:33:00Z">
              <w:r w:rsidRPr="00442058">
                <w:rPr>
                  <w:rPrChange w:id="3609" w:author="David Mattie" w:date="2019-08-26T13:33:00Z">
                    <w:rPr>
                      <w:rFonts w:ascii="Calibri" w:hAnsi="Calibri" w:cs="Calibri"/>
                      <w:color w:val="000000"/>
                      <w:sz w:val="22"/>
                      <w:szCs w:val="22"/>
                    </w:rPr>
                  </w:rPrChange>
                </w:rPr>
                <w:t>levman/1028-3028-roi-stddevFA</w:t>
              </w:r>
            </w:ins>
          </w:p>
        </w:tc>
        <w:tc>
          <w:tcPr>
            <w:tcW w:w="960" w:type="dxa"/>
            <w:noWrap/>
            <w:hideMark/>
            <w:tcPrChange w:id="361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C778231"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611" w:author="David Mattie" w:date="2019-08-26T13:33:00Z"/>
                <w:rPrChange w:id="3612" w:author="David Mattie" w:date="2019-08-26T13:33:00Z">
                  <w:rPr>
                    <w:ins w:id="3613" w:author="David Mattie" w:date="2019-08-26T13:33:00Z"/>
                    <w:rFonts w:ascii="Calibri" w:hAnsi="Calibri" w:cs="Calibri"/>
                    <w:color w:val="000000"/>
                    <w:sz w:val="22"/>
                    <w:szCs w:val="22"/>
                  </w:rPr>
                </w:rPrChange>
              </w:rPr>
              <w:pPrChange w:id="3614"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615" w:author="David Mattie" w:date="2019-08-26T13:33:00Z">
              <w:r w:rsidRPr="00442058">
                <w:rPr>
                  <w:rPrChange w:id="3616" w:author="David Mattie" w:date="2019-08-26T13:33:00Z">
                    <w:rPr>
                      <w:rFonts w:ascii="Calibri" w:hAnsi="Calibri" w:cs="Calibri"/>
                      <w:color w:val="000000"/>
                      <w:sz w:val="22"/>
                      <w:szCs w:val="22"/>
                    </w:rPr>
                  </w:rPrChange>
                </w:rPr>
                <w:t>0.14649</w:t>
              </w:r>
            </w:ins>
          </w:p>
        </w:tc>
        <w:tc>
          <w:tcPr>
            <w:tcW w:w="960" w:type="dxa"/>
            <w:noWrap/>
            <w:hideMark/>
            <w:tcPrChange w:id="361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FCA5CA8"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618" w:author="David Mattie" w:date="2019-08-26T13:33:00Z"/>
                <w:rPrChange w:id="3619" w:author="David Mattie" w:date="2019-08-26T13:33:00Z">
                  <w:rPr>
                    <w:ins w:id="3620" w:author="David Mattie" w:date="2019-08-26T13:33:00Z"/>
                    <w:rFonts w:ascii="Calibri" w:hAnsi="Calibri" w:cs="Calibri"/>
                    <w:color w:val="000000"/>
                    <w:sz w:val="22"/>
                    <w:szCs w:val="22"/>
                  </w:rPr>
                </w:rPrChange>
              </w:rPr>
              <w:pPrChange w:id="3621"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622" w:author="David Mattie" w:date="2019-08-26T13:33:00Z">
              <w:r w:rsidRPr="00442058">
                <w:rPr>
                  <w:rPrChange w:id="3623" w:author="David Mattie" w:date="2019-08-26T13:33:00Z">
                    <w:rPr>
                      <w:rFonts w:ascii="Calibri" w:hAnsi="Calibri" w:cs="Calibri"/>
                      <w:color w:val="000000"/>
                      <w:sz w:val="22"/>
                      <w:szCs w:val="22"/>
                    </w:rPr>
                  </w:rPrChange>
                </w:rPr>
                <w:t>0.598283</w:t>
              </w:r>
            </w:ins>
          </w:p>
        </w:tc>
      </w:tr>
      <w:tr w:rsidR="00442058" w:rsidRPr="00442058" w14:paraId="021B02BC" w14:textId="77777777" w:rsidTr="00442058">
        <w:trPr>
          <w:cnfStyle w:val="000000100000" w:firstRow="0" w:lastRow="0" w:firstColumn="0" w:lastColumn="0" w:oddVBand="0" w:evenVBand="0" w:oddHBand="1" w:evenHBand="0" w:firstRowFirstColumn="0" w:firstRowLastColumn="0" w:lastRowFirstColumn="0" w:lastRowLastColumn="0"/>
          <w:trHeight w:val="300"/>
          <w:ins w:id="3624" w:author="David Mattie" w:date="2019-08-26T13:33:00Z"/>
          <w:trPrChange w:id="3625"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62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9946A82"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3627" w:author="David Mattie" w:date="2019-08-26T13:33:00Z"/>
                <w:rPrChange w:id="3628" w:author="David Mattie" w:date="2019-08-26T13:33:00Z">
                  <w:rPr>
                    <w:ins w:id="3629" w:author="David Mattie" w:date="2019-08-26T13:33:00Z"/>
                    <w:rFonts w:ascii="Calibri" w:hAnsi="Calibri" w:cs="Calibri"/>
                    <w:color w:val="000000"/>
                    <w:sz w:val="22"/>
                    <w:szCs w:val="22"/>
                  </w:rPr>
                </w:rPrChange>
              </w:rPr>
              <w:pPrChange w:id="3630"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3631" w:author="David Mattie" w:date="2019-08-26T13:33:00Z">
              <w:r w:rsidRPr="00442058">
                <w:rPr>
                  <w:rPrChange w:id="3632" w:author="David Mattie" w:date="2019-08-26T13:33:00Z">
                    <w:rPr>
                      <w:rFonts w:ascii="Calibri" w:hAnsi="Calibri" w:cs="Calibri"/>
                      <w:color w:val="000000"/>
                      <w:sz w:val="22"/>
                      <w:szCs w:val="22"/>
                    </w:rPr>
                  </w:rPrChange>
                </w:rPr>
                <w:t>levman/0060-5002-roi-meanFA</w:t>
              </w:r>
            </w:ins>
          </w:p>
        </w:tc>
        <w:tc>
          <w:tcPr>
            <w:tcW w:w="960" w:type="dxa"/>
            <w:noWrap/>
            <w:hideMark/>
            <w:tcPrChange w:id="363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DC6CD40"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634" w:author="David Mattie" w:date="2019-08-26T13:33:00Z"/>
                <w:rPrChange w:id="3635" w:author="David Mattie" w:date="2019-08-26T13:33:00Z">
                  <w:rPr>
                    <w:ins w:id="3636" w:author="David Mattie" w:date="2019-08-26T13:33:00Z"/>
                    <w:rFonts w:ascii="Calibri" w:hAnsi="Calibri" w:cs="Calibri"/>
                    <w:color w:val="000000"/>
                    <w:sz w:val="22"/>
                    <w:szCs w:val="22"/>
                  </w:rPr>
                </w:rPrChange>
              </w:rPr>
              <w:pPrChange w:id="3637"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638" w:author="David Mattie" w:date="2019-08-26T13:33:00Z">
              <w:r w:rsidRPr="00442058">
                <w:rPr>
                  <w:rPrChange w:id="3639" w:author="David Mattie" w:date="2019-08-26T13:33:00Z">
                    <w:rPr>
                      <w:rFonts w:ascii="Calibri" w:hAnsi="Calibri" w:cs="Calibri"/>
                      <w:color w:val="000000"/>
                      <w:sz w:val="22"/>
                      <w:szCs w:val="22"/>
                    </w:rPr>
                  </w:rPrChange>
                </w:rPr>
                <w:t>0.132375</w:t>
              </w:r>
            </w:ins>
          </w:p>
        </w:tc>
        <w:tc>
          <w:tcPr>
            <w:tcW w:w="960" w:type="dxa"/>
            <w:noWrap/>
            <w:hideMark/>
            <w:tcPrChange w:id="364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EBCF54B"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641" w:author="David Mattie" w:date="2019-08-26T13:33:00Z"/>
                <w:rPrChange w:id="3642" w:author="David Mattie" w:date="2019-08-26T13:33:00Z">
                  <w:rPr>
                    <w:ins w:id="3643" w:author="David Mattie" w:date="2019-08-26T13:33:00Z"/>
                    <w:rFonts w:ascii="Calibri" w:hAnsi="Calibri" w:cs="Calibri"/>
                    <w:color w:val="000000"/>
                    <w:sz w:val="22"/>
                    <w:szCs w:val="22"/>
                  </w:rPr>
                </w:rPrChange>
              </w:rPr>
              <w:pPrChange w:id="3644"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645" w:author="David Mattie" w:date="2019-08-26T13:33:00Z">
              <w:r w:rsidRPr="00442058">
                <w:rPr>
                  <w:rPrChange w:id="3646" w:author="David Mattie" w:date="2019-08-26T13:33:00Z">
                    <w:rPr>
                      <w:rFonts w:ascii="Calibri" w:hAnsi="Calibri" w:cs="Calibri"/>
                      <w:color w:val="000000"/>
                      <w:sz w:val="22"/>
                      <w:szCs w:val="22"/>
                    </w:rPr>
                  </w:rPrChange>
                </w:rPr>
                <w:t>0.79583</w:t>
              </w:r>
            </w:ins>
          </w:p>
        </w:tc>
      </w:tr>
      <w:tr w:rsidR="00442058" w:rsidRPr="00442058" w14:paraId="7F4686CA" w14:textId="77777777" w:rsidTr="00442058">
        <w:trPr>
          <w:trHeight w:val="300"/>
          <w:ins w:id="3647" w:author="David Mattie" w:date="2019-08-26T13:33:00Z"/>
          <w:trPrChange w:id="3648"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64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1449A85" w14:textId="77777777" w:rsidR="00442058" w:rsidRPr="00442058" w:rsidRDefault="00442058" w:rsidP="00442058">
            <w:pPr>
              <w:spacing w:line="480" w:lineRule="auto"/>
              <w:rPr>
                <w:ins w:id="3650" w:author="David Mattie" w:date="2019-08-26T13:33:00Z"/>
                <w:rPrChange w:id="3651" w:author="David Mattie" w:date="2019-08-26T13:33:00Z">
                  <w:rPr>
                    <w:ins w:id="3652" w:author="David Mattie" w:date="2019-08-26T13:33:00Z"/>
                    <w:rFonts w:ascii="Calibri" w:hAnsi="Calibri" w:cs="Calibri"/>
                    <w:color w:val="000000"/>
                    <w:sz w:val="22"/>
                    <w:szCs w:val="22"/>
                  </w:rPr>
                </w:rPrChange>
              </w:rPr>
              <w:pPrChange w:id="3653" w:author="David Mattie" w:date="2019-08-26T13:33:00Z">
                <w:pPr/>
              </w:pPrChange>
            </w:pPr>
            <w:ins w:id="3654" w:author="David Mattie" w:date="2019-08-26T13:33:00Z">
              <w:r w:rsidRPr="00442058">
                <w:rPr>
                  <w:rPrChange w:id="3655" w:author="David Mattie" w:date="2019-08-26T13:33:00Z">
                    <w:rPr>
                      <w:rFonts w:ascii="Calibri" w:hAnsi="Calibri" w:cs="Calibri"/>
                      <w:color w:val="000000"/>
                      <w:sz w:val="22"/>
                      <w:szCs w:val="22"/>
                    </w:rPr>
                  </w:rPrChange>
                </w:rPr>
                <w:t>levman/0016-0052-roi-meanFA</w:t>
              </w:r>
            </w:ins>
          </w:p>
        </w:tc>
        <w:tc>
          <w:tcPr>
            <w:tcW w:w="960" w:type="dxa"/>
            <w:noWrap/>
            <w:hideMark/>
            <w:tcPrChange w:id="365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FE8D150"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657" w:author="David Mattie" w:date="2019-08-26T13:33:00Z"/>
                <w:rPrChange w:id="3658" w:author="David Mattie" w:date="2019-08-26T13:33:00Z">
                  <w:rPr>
                    <w:ins w:id="3659" w:author="David Mattie" w:date="2019-08-26T13:33:00Z"/>
                    <w:rFonts w:ascii="Calibri" w:hAnsi="Calibri" w:cs="Calibri"/>
                    <w:color w:val="000000"/>
                    <w:sz w:val="22"/>
                    <w:szCs w:val="22"/>
                  </w:rPr>
                </w:rPrChange>
              </w:rPr>
              <w:pPrChange w:id="3660"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661" w:author="David Mattie" w:date="2019-08-26T13:33:00Z">
              <w:r w:rsidRPr="00442058">
                <w:rPr>
                  <w:rPrChange w:id="3662" w:author="David Mattie" w:date="2019-08-26T13:33:00Z">
                    <w:rPr>
                      <w:rFonts w:ascii="Calibri" w:hAnsi="Calibri" w:cs="Calibri"/>
                      <w:color w:val="000000"/>
                      <w:sz w:val="22"/>
                      <w:szCs w:val="22"/>
                    </w:rPr>
                  </w:rPrChange>
                </w:rPr>
                <w:t>-0.13072</w:t>
              </w:r>
            </w:ins>
          </w:p>
        </w:tc>
        <w:tc>
          <w:tcPr>
            <w:tcW w:w="960" w:type="dxa"/>
            <w:noWrap/>
            <w:hideMark/>
            <w:tcPrChange w:id="366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1B2B13F"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664" w:author="David Mattie" w:date="2019-08-26T13:33:00Z"/>
                <w:rPrChange w:id="3665" w:author="David Mattie" w:date="2019-08-26T13:33:00Z">
                  <w:rPr>
                    <w:ins w:id="3666" w:author="David Mattie" w:date="2019-08-26T13:33:00Z"/>
                    <w:rFonts w:ascii="Calibri" w:hAnsi="Calibri" w:cs="Calibri"/>
                    <w:color w:val="000000"/>
                    <w:sz w:val="22"/>
                    <w:szCs w:val="22"/>
                  </w:rPr>
                </w:rPrChange>
              </w:rPr>
              <w:pPrChange w:id="3667"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668" w:author="David Mattie" w:date="2019-08-26T13:33:00Z">
              <w:r w:rsidRPr="00442058">
                <w:rPr>
                  <w:rPrChange w:id="3669" w:author="David Mattie" w:date="2019-08-26T13:33:00Z">
                    <w:rPr>
                      <w:rFonts w:ascii="Calibri" w:hAnsi="Calibri" w:cs="Calibri"/>
                      <w:color w:val="000000"/>
                      <w:sz w:val="22"/>
                      <w:szCs w:val="22"/>
                    </w:rPr>
                  </w:rPrChange>
                </w:rPr>
                <w:t>0.435056</w:t>
              </w:r>
            </w:ins>
          </w:p>
        </w:tc>
      </w:tr>
      <w:tr w:rsidR="00442058" w:rsidRPr="00442058" w14:paraId="5A43E228" w14:textId="77777777" w:rsidTr="00442058">
        <w:trPr>
          <w:cnfStyle w:val="000000100000" w:firstRow="0" w:lastRow="0" w:firstColumn="0" w:lastColumn="0" w:oddVBand="0" w:evenVBand="0" w:oddHBand="1" w:evenHBand="0" w:firstRowFirstColumn="0" w:firstRowLastColumn="0" w:lastRowFirstColumn="0" w:lastRowLastColumn="0"/>
          <w:trHeight w:val="300"/>
          <w:ins w:id="3670" w:author="David Mattie" w:date="2019-08-26T13:33:00Z"/>
          <w:trPrChange w:id="3671"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67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FADE978"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3673" w:author="David Mattie" w:date="2019-08-26T13:33:00Z"/>
                <w:rPrChange w:id="3674" w:author="David Mattie" w:date="2019-08-26T13:33:00Z">
                  <w:rPr>
                    <w:ins w:id="3675" w:author="David Mattie" w:date="2019-08-26T13:33:00Z"/>
                    <w:rFonts w:ascii="Calibri" w:hAnsi="Calibri" w:cs="Calibri"/>
                    <w:color w:val="000000"/>
                    <w:sz w:val="22"/>
                    <w:szCs w:val="22"/>
                  </w:rPr>
                </w:rPrChange>
              </w:rPr>
              <w:pPrChange w:id="3676"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3677" w:author="David Mattie" w:date="2019-08-26T13:33:00Z">
              <w:r w:rsidRPr="00442058">
                <w:rPr>
                  <w:rPrChange w:id="3678" w:author="David Mattie" w:date="2019-08-26T13:33:00Z">
                    <w:rPr>
                      <w:rFonts w:ascii="Calibri" w:hAnsi="Calibri" w:cs="Calibri"/>
                      <w:color w:val="000000"/>
                      <w:sz w:val="22"/>
                      <w:szCs w:val="22"/>
                    </w:rPr>
                  </w:rPrChange>
                </w:rPr>
                <w:t>levman/0013-3035-roi-meanFA</w:t>
              </w:r>
            </w:ins>
          </w:p>
        </w:tc>
        <w:tc>
          <w:tcPr>
            <w:tcW w:w="960" w:type="dxa"/>
            <w:noWrap/>
            <w:hideMark/>
            <w:tcPrChange w:id="367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DE2849F"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680" w:author="David Mattie" w:date="2019-08-26T13:33:00Z"/>
                <w:rPrChange w:id="3681" w:author="David Mattie" w:date="2019-08-26T13:33:00Z">
                  <w:rPr>
                    <w:ins w:id="3682" w:author="David Mattie" w:date="2019-08-26T13:33:00Z"/>
                    <w:rFonts w:ascii="Calibri" w:hAnsi="Calibri" w:cs="Calibri"/>
                    <w:color w:val="000000"/>
                    <w:sz w:val="22"/>
                    <w:szCs w:val="22"/>
                  </w:rPr>
                </w:rPrChange>
              </w:rPr>
              <w:pPrChange w:id="3683"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684" w:author="David Mattie" w:date="2019-08-26T13:33:00Z">
              <w:r w:rsidRPr="00442058">
                <w:rPr>
                  <w:rPrChange w:id="3685" w:author="David Mattie" w:date="2019-08-26T13:33:00Z">
                    <w:rPr>
                      <w:rFonts w:ascii="Calibri" w:hAnsi="Calibri" w:cs="Calibri"/>
                      <w:color w:val="000000"/>
                      <w:sz w:val="22"/>
                      <w:szCs w:val="22"/>
                    </w:rPr>
                  </w:rPrChange>
                </w:rPr>
                <w:t>0.130466</w:t>
              </w:r>
            </w:ins>
          </w:p>
        </w:tc>
        <w:tc>
          <w:tcPr>
            <w:tcW w:w="960" w:type="dxa"/>
            <w:noWrap/>
            <w:hideMark/>
            <w:tcPrChange w:id="368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606B468"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687" w:author="David Mattie" w:date="2019-08-26T13:33:00Z"/>
                <w:rPrChange w:id="3688" w:author="David Mattie" w:date="2019-08-26T13:33:00Z">
                  <w:rPr>
                    <w:ins w:id="3689" w:author="David Mattie" w:date="2019-08-26T13:33:00Z"/>
                    <w:rFonts w:ascii="Calibri" w:hAnsi="Calibri" w:cs="Calibri"/>
                    <w:color w:val="000000"/>
                    <w:sz w:val="22"/>
                    <w:szCs w:val="22"/>
                  </w:rPr>
                </w:rPrChange>
              </w:rPr>
              <w:pPrChange w:id="3690"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691" w:author="David Mattie" w:date="2019-08-26T13:33:00Z">
              <w:r w:rsidRPr="00442058">
                <w:rPr>
                  <w:rPrChange w:id="3692" w:author="David Mattie" w:date="2019-08-26T13:33:00Z">
                    <w:rPr>
                      <w:rFonts w:ascii="Calibri" w:hAnsi="Calibri" w:cs="Calibri"/>
                      <w:color w:val="000000"/>
                      <w:sz w:val="22"/>
                      <w:szCs w:val="22"/>
                    </w:rPr>
                  </w:rPrChange>
                </w:rPr>
                <w:t>0.42931</w:t>
              </w:r>
            </w:ins>
          </w:p>
        </w:tc>
      </w:tr>
      <w:tr w:rsidR="00442058" w:rsidRPr="00442058" w14:paraId="4D1F21F6" w14:textId="77777777" w:rsidTr="00442058">
        <w:trPr>
          <w:trHeight w:val="300"/>
          <w:ins w:id="3693" w:author="David Mattie" w:date="2019-08-26T13:33:00Z"/>
          <w:trPrChange w:id="3694"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69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947F357" w14:textId="77777777" w:rsidR="00442058" w:rsidRPr="00442058" w:rsidRDefault="00442058" w:rsidP="00442058">
            <w:pPr>
              <w:spacing w:line="480" w:lineRule="auto"/>
              <w:rPr>
                <w:ins w:id="3696" w:author="David Mattie" w:date="2019-08-26T13:33:00Z"/>
                <w:rPrChange w:id="3697" w:author="David Mattie" w:date="2019-08-26T13:33:00Z">
                  <w:rPr>
                    <w:ins w:id="3698" w:author="David Mattie" w:date="2019-08-26T13:33:00Z"/>
                    <w:rFonts w:ascii="Calibri" w:hAnsi="Calibri" w:cs="Calibri"/>
                    <w:color w:val="000000"/>
                    <w:sz w:val="22"/>
                    <w:szCs w:val="22"/>
                  </w:rPr>
                </w:rPrChange>
              </w:rPr>
              <w:pPrChange w:id="3699" w:author="David Mattie" w:date="2019-08-26T13:33:00Z">
                <w:pPr/>
              </w:pPrChange>
            </w:pPr>
            <w:ins w:id="3700" w:author="David Mattie" w:date="2019-08-26T13:33:00Z">
              <w:r w:rsidRPr="00442058">
                <w:rPr>
                  <w:rPrChange w:id="3701" w:author="David Mattie" w:date="2019-08-26T13:33:00Z">
                    <w:rPr>
                      <w:rFonts w:ascii="Calibri" w:hAnsi="Calibri" w:cs="Calibri"/>
                      <w:color w:val="000000"/>
                      <w:sz w:val="22"/>
                      <w:szCs w:val="22"/>
                    </w:rPr>
                  </w:rPrChange>
                </w:rPr>
                <w:t>levman/0049-4024-roi-meanFA</w:t>
              </w:r>
            </w:ins>
          </w:p>
        </w:tc>
        <w:tc>
          <w:tcPr>
            <w:tcW w:w="960" w:type="dxa"/>
            <w:noWrap/>
            <w:hideMark/>
            <w:tcPrChange w:id="370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84F5680"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703" w:author="David Mattie" w:date="2019-08-26T13:33:00Z"/>
                <w:rPrChange w:id="3704" w:author="David Mattie" w:date="2019-08-26T13:33:00Z">
                  <w:rPr>
                    <w:ins w:id="3705" w:author="David Mattie" w:date="2019-08-26T13:33:00Z"/>
                    <w:rFonts w:ascii="Calibri" w:hAnsi="Calibri" w:cs="Calibri"/>
                    <w:color w:val="000000"/>
                    <w:sz w:val="22"/>
                    <w:szCs w:val="22"/>
                  </w:rPr>
                </w:rPrChange>
              </w:rPr>
              <w:pPrChange w:id="3706"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707" w:author="David Mattie" w:date="2019-08-26T13:33:00Z">
              <w:r w:rsidRPr="00442058">
                <w:rPr>
                  <w:rPrChange w:id="3708" w:author="David Mattie" w:date="2019-08-26T13:33:00Z">
                    <w:rPr>
                      <w:rFonts w:ascii="Calibri" w:hAnsi="Calibri" w:cs="Calibri"/>
                      <w:color w:val="000000"/>
                      <w:sz w:val="22"/>
                      <w:szCs w:val="22"/>
                    </w:rPr>
                  </w:rPrChange>
                </w:rPr>
                <w:t>0.127625</w:t>
              </w:r>
            </w:ins>
          </w:p>
        </w:tc>
        <w:tc>
          <w:tcPr>
            <w:tcW w:w="960" w:type="dxa"/>
            <w:noWrap/>
            <w:hideMark/>
            <w:tcPrChange w:id="370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6B65D1D"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710" w:author="David Mattie" w:date="2019-08-26T13:33:00Z"/>
                <w:rPrChange w:id="3711" w:author="David Mattie" w:date="2019-08-26T13:33:00Z">
                  <w:rPr>
                    <w:ins w:id="3712" w:author="David Mattie" w:date="2019-08-26T13:33:00Z"/>
                    <w:rFonts w:ascii="Calibri" w:hAnsi="Calibri" w:cs="Calibri"/>
                    <w:color w:val="000000"/>
                    <w:sz w:val="22"/>
                    <w:szCs w:val="22"/>
                  </w:rPr>
                </w:rPrChange>
              </w:rPr>
              <w:pPrChange w:id="3713"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714" w:author="David Mattie" w:date="2019-08-26T13:33:00Z">
              <w:r w:rsidRPr="00442058">
                <w:rPr>
                  <w:rPrChange w:id="3715" w:author="David Mattie" w:date="2019-08-26T13:33:00Z">
                    <w:rPr>
                      <w:rFonts w:ascii="Calibri" w:hAnsi="Calibri" w:cs="Calibri"/>
                      <w:color w:val="000000"/>
                      <w:sz w:val="22"/>
                      <w:szCs w:val="22"/>
                    </w:rPr>
                  </w:rPrChange>
                </w:rPr>
                <w:t>0.550042</w:t>
              </w:r>
            </w:ins>
          </w:p>
        </w:tc>
      </w:tr>
      <w:tr w:rsidR="00442058" w:rsidRPr="00442058" w14:paraId="05ED0B84" w14:textId="77777777" w:rsidTr="00442058">
        <w:trPr>
          <w:cnfStyle w:val="000000100000" w:firstRow="0" w:lastRow="0" w:firstColumn="0" w:lastColumn="0" w:oddVBand="0" w:evenVBand="0" w:oddHBand="1" w:evenHBand="0" w:firstRowFirstColumn="0" w:firstRowLastColumn="0" w:lastRowFirstColumn="0" w:lastRowLastColumn="0"/>
          <w:trHeight w:val="300"/>
          <w:ins w:id="3716" w:author="David Mattie" w:date="2019-08-26T13:33:00Z"/>
          <w:trPrChange w:id="3717"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71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E66C118"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3719" w:author="David Mattie" w:date="2019-08-26T13:33:00Z"/>
                <w:rPrChange w:id="3720" w:author="David Mattie" w:date="2019-08-26T13:33:00Z">
                  <w:rPr>
                    <w:ins w:id="3721" w:author="David Mattie" w:date="2019-08-26T13:33:00Z"/>
                    <w:rFonts w:ascii="Calibri" w:hAnsi="Calibri" w:cs="Calibri"/>
                    <w:color w:val="000000"/>
                    <w:sz w:val="22"/>
                    <w:szCs w:val="22"/>
                  </w:rPr>
                </w:rPrChange>
              </w:rPr>
              <w:pPrChange w:id="3722"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3723" w:author="David Mattie" w:date="2019-08-26T13:33:00Z">
              <w:r w:rsidRPr="00442058">
                <w:rPr>
                  <w:rPrChange w:id="3724" w:author="David Mattie" w:date="2019-08-26T13:33:00Z">
                    <w:rPr>
                      <w:rFonts w:ascii="Calibri" w:hAnsi="Calibri" w:cs="Calibri"/>
                      <w:color w:val="000000"/>
                      <w:sz w:val="22"/>
                      <w:szCs w:val="22"/>
                    </w:rPr>
                  </w:rPrChange>
                </w:rPr>
                <w:t>levman/0052-4035-roi-meanFA</w:t>
              </w:r>
            </w:ins>
          </w:p>
        </w:tc>
        <w:tc>
          <w:tcPr>
            <w:tcW w:w="960" w:type="dxa"/>
            <w:noWrap/>
            <w:hideMark/>
            <w:tcPrChange w:id="372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70A90AF"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726" w:author="David Mattie" w:date="2019-08-26T13:33:00Z"/>
                <w:rPrChange w:id="3727" w:author="David Mattie" w:date="2019-08-26T13:33:00Z">
                  <w:rPr>
                    <w:ins w:id="3728" w:author="David Mattie" w:date="2019-08-26T13:33:00Z"/>
                    <w:rFonts w:ascii="Calibri" w:hAnsi="Calibri" w:cs="Calibri"/>
                    <w:color w:val="000000"/>
                    <w:sz w:val="22"/>
                    <w:szCs w:val="22"/>
                  </w:rPr>
                </w:rPrChange>
              </w:rPr>
              <w:pPrChange w:id="3729"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730" w:author="David Mattie" w:date="2019-08-26T13:33:00Z">
              <w:r w:rsidRPr="00442058">
                <w:rPr>
                  <w:rPrChange w:id="3731" w:author="David Mattie" w:date="2019-08-26T13:33:00Z">
                    <w:rPr>
                      <w:rFonts w:ascii="Calibri" w:hAnsi="Calibri" w:cs="Calibri"/>
                      <w:color w:val="000000"/>
                      <w:sz w:val="22"/>
                      <w:szCs w:val="22"/>
                    </w:rPr>
                  </w:rPrChange>
                </w:rPr>
                <w:t>-0.12665</w:t>
              </w:r>
            </w:ins>
          </w:p>
        </w:tc>
        <w:tc>
          <w:tcPr>
            <w:tcW w:w="960" w:type="dxa"/>
            <w:noWrap/>
            <w:hideMark/>
            <w:tcPrChange w:id="373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B5D50AF"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733" w:author="David Mattie" w:date="2019-08-26T13:33:00Z"/>
                <w:rPrChange w:id="3734" w:author="David Mattie" w:date="2019-08-26T13:33:00Z">
                  <w:rPr>
                    <w:ins w:id="3735" w:author="David Mattie" w:date="2019-08-26T13:33:00Z"/>
                    <w:rFonts w:ascii="Calibri" w:hAnsi="Calibri" w:cs="Calibri"/>
                    <w:color w:val="000000"/>
                    <w:sz w:val="22"/>
                    <w:szCs w:val="22"/>
                  </w:rPr>
                </w:rPrChange>
              </w:rPr>
              <w:pPrChange w:id="3736"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737" w:author="David Mattie" w:date="2019-08-26T13:33:00Z">
              <w:r w:rsidRPr="00442058">
                <w:rPr>
                  <w:rPrChange w:id="3738" w:author="David Mattie" w:date="2019-08-26T13:33:00Z">
                    <w:rPr>
                      <w:rFonts w:ascii="Calibri" w:hAnsi="Calibri" w:cs="Calibri"/>
                      <w:color w:val="000000"/>
                      <w:sz w:val="22"/>
                      <w:szCs w:val="22"/>
                    </w:rPr>
                  </w:rPrChange>
                </w:rPr>
                <w:t>0.504494</w:t>
              </w:r>
            </w:ins>
          </w:p>
        </w:tc>
      </w:tr>
      <w:tr w:rsidR="00442058" w:rsidRPr="00442058" w14:paraId="30073F45" w14:textId="77777777" w:rsidTr="00442058">
        <w:trPr>
          <w:trHeight w:val="300"/>
          <w:ins w:id="3739" w:author="David Mattie" w:date="2019-08-26T13:33:00Z"/>
          <w:trPrChange w:id="3740"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74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1DF746F" w14:textId="77777777" w:rsidR="00442058" w:rsidRPr="00442058" w:rsidRDefault="00442058" w:rsidP="00442058">
            <w:pPr>
              <w:spacing w:line="480" w:lineRule="auto"/>
              <w:rPr>
                <w:ins w:id="3742" w:author="David Mattie" w:date="2019-08-26T13:33:00Z"/>
                <w:rPrChange w:id="3743" w:author="David Mattie" w:date="2019-08-26T13:33:00Z">
                  <w:rPr>
                    <w:ins w:id="3744" w:author="David Mattie" w:date="2019-08-26T13:33:00Z"/>
                    <w:rFonts w:ascii="Calibri" w:hAnsi="Calibri" w:cs="Calibri"/>
                    <w:color w:val="000000"/>
                    <w:sz w:val="22"/>
                    <w:szCs w:val="22"/>
                  </w:rPr>
                </w:rPrChange>
              </w:rPr>
              <w:pPrChange w:id="3745" w:author="David Mattie" w:date="2019-08-26T13:33:00Z">
                <w:pPr/>
              </w:pPrChange>
            </w:pPr>
            <w:ins w:id="3746" w:author="David Mattie" w:date="2019-08-26T13:33:00Z">
              <w:r w:rsidRPr="00442058">
                <w:rPr>
                  <w:rPrChange w:id="3747" w:author="David Mattie" w:date="2019-08-26T13:33:00Z">
                    <w:rPr>
                      <w:rFonts w:ascii="Calibri" w:hAnsi="Calibri" w:cs="Calibri"/>
                      <w:color w:val="000000"/>
                      <w:sz w:val="22"/>
                      <w:szCs w:val="22"/>
                    </w:rPr>
                  </w:rPrChange>
                </w:rPr>
                <w:t>levman/4027-4035-roi-meanFA</w:t>
              </w:r>
            </w:ins>
          </w:p>
        </w:tc>
        <w:tc>
          <w:tcPr>
            <w:tcW w:w="960" w:type="dxa"/>
            <w:noWrap/>
            <w:hideMark/>
            <w:tcPrChange w:id="374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482A9FB"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749" w:author="David Mattie" w:date="2019-08-26T13:33:00Z"/>
                <w:rPrChange w:id="3750" w:author="David Mattie" w:date="2019-08-26T13:33:00Z">
                  <w:rPr>
                    <w:ins w:id="3751" w:author="David Mattie" w:date="2019-08-26T13:33:00Z"/>
                    <w:rFonts w:ascii="Calibri" w:hAnsi="Calibri" w:cs="Calibri"/>
                    <w:color w:val="000000"/>
                    <w:sz w:val="22"/>
                    <w:szCs w:val="22"/>
                  </w:rPr>
                </w:rPrChange>
              </w:rPr>
              <w:pPrChange w:id="3752"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753" w:author="David Mattie" w:date="2019-08-26T13:33:00Z">
              <w:r w:rsidRPr="00442058">
                <w:rPr>
                  <w:rPrChange w:id="3754" w:author="David Mattie" w:date="2019-08-26T13:33:00Z">
                    <w:rPr>
                      <w:rFonts w:ascii="Calibri" w:hAnsi="Calibri" w:cs="Calibri"/>
                      <w:color w:val="000000"/>
                      <w:sz w:val="22"/>
                      <w:szCs w:val="22"/>
                    </w:rPr>
                  </w:rPrChange>
                </w:rPr>
                <w:t>-0.12594</w:t>
              </w:r>
            </w:ins>
          </w:p>
        </w:tc>
        <w:tc>
          <w:tcPr>
            <w:tcW w:w="960" w:type="dxa"/>
            <w:noWrap/>
            <w:hideMark/>
            <w:tcPrChange w:id="375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3BFCC23"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756" w:author="David Mattie" w:date="2019-08-26T13:33:00Z"/>
                <w:rPrChange w:id="3757" w:author="David Mattie" w:date="2019-08-26T13:33:00Z">
                  <w:rPr>
                    <w:ins w:id="3758" w:author="David Mattie" w:date="2019-08-26T13:33:00Z"/>
                    <w:rFonts w:ascii="Calibri" w:hAnsi="Calibri" w:cs="Calibri"/>
                    <w:color w:val="000000"/>
                    <w:sz w:val="22"/>
                    <w:szCs w:val="22"/>
                  </w:rPr>
                </w:rPrChange>
              </w:rPr>
              <w:pPrChange w:id="3759"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760" w:author="David Mattie" w:date="2019-08-26T13:33:00Z">
              <w:r w:rsidRPr="00442058">
                <w:rPr>
                  <w:rPrChange w:id="3761" w:author="David Mattie" w:date="2019-08-26T13:33:00Z">
                    <w:rPr>
                      <w:rFonts w:ascii="Calibri" w:hAnsi="Calibri" w:cs="Calibri"/>
                      <w:color w:val="000000"/>
                      <w:sz w:val="22"/>
                      <w:szCs w:val="22"/>
                    </w:rPr>
                  </w:rPrChange>
                </w:rPr>
                <w:t>0.339962</w:t>
              </w:r>
            </w:ins>
          </w:p>
        </w:tc>
      </w:tr>
      <w:tr w:rsidR="00442058" w:rsidRPr="00442058" w14:paraId="18F3A679" w14:textId="77777777" w:rsidTr="00442058">
        <w:trPr>
          <w:cnfStyle w:val="000000100000" w:firstRow="0" w:lastRow="0" w:firstColumn="0" w:lastColumn="0" w:oddVBand="0" w:evenVBand="0" w:oddHBand="1" w:evenHBand="0" w:firstRowFirstColumn="0" w:firstRowLastColumn="0" w:lastRowFirstColumn="0" w:lastRowLastColumn="0"/>
          <w:trHeight w:val="300"/>
          <w:ins w:id="3762" w:author="David Mattie" w:date="2019-08-26T13:33:00Z"/>
          <w:trPrChange w:id="3763"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76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1130AC4"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3765" w:author="David Mattie" w:date="2019-08-26T13:33:00Z"/>
                <w:rPrChange w:id="3766" w:author="David Mattie" w:date="2019-08-26T13:33:00Z">
                  <w:rPr>
                    <w:ins w:id="3767" w:author="David Mattie" w:date="2019-08-26T13:33:00Z"/>
                    <w:rFonts w:ascii="Calibri" w:hAnsi="Calibri" w:cs="Calibri"/>
                    <w:color w:val="000000"/>
                    <w:sz w:val="22"/>
                    <w:szCs w:val="22"/>
                  </w:rPr>
                </w:rPrChange>
              </w:rPr>
              <w:pPrChange w:id="3768"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3769" w:author="David Mattie" w:date="2019-08-26T13:33:00Z">
              <w:r w:rsidRPr="00442058">
                <w:rPr>
                  <w:rPrChange w:id="3770" w:author="David Mattie" w:date="2019-08-26T13:33:00Z">
                    <w:rPr>
                      <w:rFonts w:ascii="Calibri" w:hAnsi="Calibri" w:cs="Calibri"/>
                      <w:color w:val="000000"/>
                      <w:sz w:val="22"/>
                      <w:szCs w:val="22"/>
                    </w:rPr>
                  </w:rPrChange>
                </w:rPr>
                <w:t>levman/0016-3028-roi-meanFA</w:t>
              </w:r>
            </w:ins>
          </w:p>
        </w:tc>
        <w:tc>
          <w:tcPr>
            <w:tcW w:w="960" w:type="dxa"/>
            <w:noWrap/>
            <w:hideMark/>
            <w:tcPrChange w:id="377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290CCBA"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772" w:author="David Mattie" w:date="2019-08-26T13:33:00Z"/>
                <w:rPrChange w:id="3773" w:author="David Mattie" w:date="2019-08-26T13:33:00Z">
                  <w:rPr>
                    <w:ins w:id="3774" w:author="David Mattie" w:date="2019-08-26T13:33:00Z"/>
                    <w:rFonts w:ascii="Calibri" w:hAnsi="Calibri" w:cs="Calibri"/>
                    <w:color w:val="000000"/>
                    <w:sz w:val="22"/>
                    <w:szCs w:val="22"/>
                  </w:rPr>
                </w:rPrChange>
              </w:rPr>
              <w:pPrChange w:id="3775"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776" w:author="David Mattie" w:date="2019-08-26T13:33:00Z">
              <w:r w:rsidRPr="00442058">
                <w:rPr>
                  <w:rPrChange w:id="3777" w:author="David Mattie" w:date="2019-08-26T13:33:00Z">
                    <w:rPr>
                      <w:rFonts w:ascii="Calibri" w:hAnsi="Calibri" w:cs="Calibri"/>
                      <w:color w:val="000000"/>
                      <w:sz w:val="22"/>
                      <w:szCs w:val="22"/>
                    </w:rPr>
                  </w:rPrChange>
                </w:rPr>
                <w:t>0.124727</w:t>
              </w:r>
            </w:ins>
          </w:p>
        </w:tc>
        <w:tc>
          <w:tcPr>
            <w:tcW w:w="960" w:type="dxa"/>
            <w:noWrap/>
            <w:hideMark/>
            <w:tcPrChange w:id="377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80AFF5F"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779" w:author="David Mattie" w:date="2019-08-26T13:33:00Z"/>
                <w:rPrChange w:id="3780" w:author="David Mattie" w:date="2019-08-26T13:33:00Z">
                  <w:rPr>
                    <w:ins w:id="3781" w:author="David Mattie" w:date="2019-08-26T13:33:00Z"/>
                    <w:rFonts w:ascii="Calibri" w:hAnsi="Calibri" w:cs="Calibri"/>
                    <w:color w:val="000000"/>
                    <w:sz w:val="22"/>
                    <w:szCs w:val="22"/>
                  </w:rPr>
                </w:rPrChange>
              </w:rPr>
              <w:pPrChange w:id="3782"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783" w:author="David Mattie" w:date="2019-08-26T13:33:00Z">
              <w:r w:rsidRPr="00442058">
                <w:rPr>
                  <w:rPrChange w:id="3784" w:author="David Mattie" w:date="2019-08-26T13:33:00Z">
                    <w:rPr>
                      <w:rFonts w:ascii="Calibri" w:hAnsi="Calibri" w:cs="Calibri"/>
                      <w:color w:val="000000"/>
                      <w:sz w:val="22"/>
                      <w:szCs w:val="22"/>
                    </w:rPr>
                  </w:rPrChange>
                </w:rPr>
                <w:t>0.637308</w:t>
              </w:r>
            </w:ins>
          </w:p>
        </w:tc>
      </w:tr>
      <w:tr w:rsidR="00442058" w:rsidRPr="00442058" w14:paraId="50CDD630" w14:textId="77777777" w:rsidTr="00442058">
        <w:trPr>
          <w:trHeight w:val="300"/>
          <w:ins w:id="3785" w:author="David Mattie" w:date="2019-08-26T13:33:00Z"/>
          <w:trPrChange w:id="3786"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78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64623F5" w14:textId="77777777" w:rsidR="00442058" w:rsidRPr="00442058" w:rsidRDefault="00442058" w:rsidP="00442058">
            <w:pPr>
              <w:spacing w:line="480" w:lineRule="auto"/>
              <w:rPr>
                <w:ins w:id="3788" w:author="David Mattie" w:date="2019-08-26T13:33:00Z"/>
                <w:rPrChange w:id="3789" w:author="David Mattie" w:date="2019-08-26T13:33:00Z">
                  <w:rPr>
                    <w:ins w:id="3790" w:author="David Mattie" w:date="2019-08-26T13:33:00Z"/>
                    <w:rFonts w:ascii="Calibri" w:hAnsi="Calibri" w:cs="Calibri"/>
                    <w:color w:val="000000"/>
                    <w:sz w:val="22"/>
                    <w:szCs w:val="22"/>
                  </w:rPr>
                </w:rPrChange>
              </w:rPr>
              <w:pPrChange w:id="3791" w:author="David Mattie" w:date="2019-08-26T13:33:00Z">
                <w:pPr/>
              </w:pPrChange>
            </w:pPr>
            <w:ins w:id="3792" w:author="David Mattie" w:date="2019-08-26T13:33:00Z">
              <w:r w:rsidRPr="00442058">
                <w:rPr>
                  <w:rPrChange w:id="3793" w:author="David Mattie" w:date="2019-08-26T13:33:00Z">
                    <w:rPr>
                      <w:rFonts w:ascii="Calibri" w:hAnsi="Calibri" w:cs="Calibri"/>
                      <w:color w:val="000000"/>
                      <w:sz w:val="22"/>
                      <w:szCs w:val="22"/>
                    </w:rPr>
                  </w:rPrChange>
                </w:rPr>
                <w:t>levman/0051-4035-roi-meanFA</w:t>
              </w:r>
            </w:ins>
          </w:p>
        </w:tc>
        <w:tc>
          <w:tcPr>
            <w:tcW w:w="960" w:type="dxa"/>
            <w:noWrap/>
            <w:hideMark/>
            <w:tcPrChange w:id="379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BDE4A17"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795" w:author="David Mattie" w:date="2019-08-26T13:33:00Z"/>
                <w:rPrChange w:id="3796" w:author="David Mattie" w:date="2019-08-26T13:33:00Z">
                  <w:rPr>
                    <w:ins w:id="3797" w:author="David Mattie" w:date="2019-08-26T13:33:00Z"/>
                    <w:rFonts w:ascii="Calibri" w:hAnsi="Calibri" w:cs="Calibri"/>
                    <w:color w:val="000000"/>
                    <w:sz w:val="22"/>
                    <w:szCs w:val="22"/>
                  </w:rPr>
                </w:rPrChange>
              </w:rPr>
              <w:pPrChange w:id="3798"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799" w:author="David Mattie" w:date="2019-08-26T13:33:00Z">
              <w:r w:rsidRPr="00442058">
                <w:rPr>
                  <w:rPrChange w:id="3800" w:author="David Mattie" w:date="2019-08-26T13:33:00Z">
                    <w:rPr>
                      <w:rFonts w:ascii="Calibri" w:hAnsi="Calibri" w:cs="Calibri"/>
                      <w:color w:val="000000"/>
                      <w:sz w:val="22"/>
                      <w:szCs w:val="22"/>
                    </w:rPr>
                  </w:rPrChange>
                </w:rPr>
                <w:t>0.119208</w:t>
              </w:r>
            </w:ins>
          </w:p>
        </w:tc>
        <w:tc>
          <w:tcPr>
            <w:tcW w:w="960" w:type="dxa"/>
            <w:noWrap/>
            <w:hideMark/>
            <w:tcPrChange w:id="380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9CD3742"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802" w:author="David Mattie" w:date="2019-08-26T13:33:00Z"/>
                <w:rPrChange w:id="3803" w:author="David Mattie" w:date="2019-08-26T13:33:00Z">
                  <w:rPr>
                    <w:ins w:id="3804" w:author="David Mattie" w:date="2019-08-26T13:33:00Z"/>
                    <w:rFonts w:ascii="Calibri" w:hAnsi="Calibri" w:cs="Calibri"/>
                    <w:color w:val="000000"/>
                    <w:sz w:val="22"/>
                    <w:szCs w:val="22"/>
                  </w:rPr>
                </w:rPrChange>
              </w:rPr>
              <w:pPrChange w:id="3805"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806" w:author="David Mattie" w:date="2019-08-26T13:33:00Z">
              <w:r w:rsidRPr="00442058">
                <w:rPr>
                  <w:rPrChange w:id="3807" w:author="David Mattie" w:date="2019-08-26T13:33:00Z">
                    <w:rPr>
                      <w:rFonts w:ascii="Calibri" w:hAnsi="Calibri" w:cs="Calibri"/>
                      <w:color w:val="000000"/>
                      <w:sz w:val="22"/>
                      <w:szCs w:val="22"/>
                    </w:rPr>
                  </w:rPrChange>
                </w:rPr>
                <w:t>0.546453</w:t>
              </w:r>
            </w:ins>
          </w:p>
        </w:tc>
      </w:tr>
      <w:tr w:rsidR="00442058" w:rsidRPr="00442058" w14:paraId="21DA6141" w14:textId="77777777" w:rsidTr="00442058">
        <w:trPr>
          <w:cnfStyle w:val="000000100000" w:firstRow="0" w:lastRow="0" w:firstColumn="0" w:lastColumn="0" w:oddVBand="0" w:evenVBand="0" w:oddHBand="1" w:evenHBand="0" w:firstRowFirstColumn="0" w:firstRowLastColumn="0" w:lastRowFirstColumn="0" w:lastRowLastColumn="0"/>
          <w:trHeight w:val="300"/>
          <w:ins w:id="3808" w:author="David Mattie" w:date="2019-08-26T13:33:00Z"/>
          <w:trPrChange w:id="3809"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81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39EC8FB"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3811" w:author="David Mattie" w:date="2019-08-26T13:33:00Z"/>
                <w:rPrChange w:id="3812" w:author="David Mattie" w:date="2019-08-26T13:33:00Z">
                  <w:rPr>
                    <w:ins w:id="3813" w:author="David Mattie" w:date="2019-08-26T13:33:00Z"/>
                    <w:rFonts w:ascii="Calibri" w:hAnsi="Calibri" w:cs="Calibri"/>
                    <w:color w:val="000000"/>
                    <w:sz w:val="22"/>
                    <w:szCs w:val="22"/>
                  </w:rPr>
                </w:rPrChange>
              </w:rPr>
              <w:pPrChange w:id="3814"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3815" w:author="David Mattie" w:date="2019-08-26T13:33:00Z">
              <w:r w:rsidRPr="00442058">
                <w:rPr>
                  <w:rPrChange w:id="3816" w:author="David Mattie" w:date="2019-08-26T13:33:00Z">
                    <w:rPr>
                      <w:rFonts w:ascii="Calibri" w:hAnsi="Calibri" w:cs="Calibri"/>
                      <w:color w:val="000000"/>
                      <w:sz w:val="22"/>
                      <w:szCs w:val="22"/>
                    </w:rPr>
                  </w:rPrChange>
                </w:rPr>
                <w:t>levman/0016-4024-roi-meanFA</w:t>
              </w:r>
            </w:ins>
          </w:p>
        </w:tc>
        <w:tc>
          <w:tcPr>
            <w:tcW w:w="960" w:type="dxa"/>
            <w:noWrap/>
            <w:hideMark/>
            <w:tcPrChange w:id="381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D90FAFB"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818" w:author="David Mattie" w:date="2019-08-26T13:33:00Z"/>
                <w:rPrChange w:id="3819" w:author="David Mattie" w:date="2019-08-26T13:33:00Z">
                  <w:rPr>
                    <w:ins w:id="3820" w:author="David Mattie" w:date="2019-08-26T13:33:00Z"/>
                    <w:rFonts w:ascii="Calibri" w:hAnsi="Calibri" w:cs="Calibri"/>
                    <w:color w:val="000000"/>
                    <w:sz w:val="22"/>
                    <w:szCs w:val="22"/>
                  </w:rPr>
                </w:rPrChange>
              </w:rPr>
              <w:pPrChange w:id="3821"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822" w:author="David Mattie" w:date="2019-08-26T13:33:00Z">
              <w:r w:rsidRPr="00442058">
                <w:rPr>
                  <w:rPrChange w:id="3823" w:author="David Mattie" w:date="2019-08-26T13:33:00Z">
                    <w:rPr>
                      <w:rFonts w:ascii="Calibri" w:hAnsi="Calibri" w:cs="Calibri"/>
                      <w:color w:val="000000"/>
                      <w:sz w:val="22"/>
                      <w:szCs w:val="22"/>
                    </w:rPr>
                  </w:rPrChange>
                </w:rPr>
                <w:t>0.118946</w:t>
              </w:r>
            </w:ins>
          </w:p>
        </w:tc>
        <w:tc>
          <w:tcPr>
            <w:tcW w:w="960" w:type="dxa"/>
            <w:noWrap/>
            <w:hideMark/>
            <w:tcPrChange w:id="382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DF9590F"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825" w:author="David Mattie" w:date="2019-08-26T13:33:00Z"/>
                <w:rPrChange w:id="3826" w:author="David Mattie" w:date="2019-08-26T13:33:00Z">
                  <w:rPr>
                    <w:ins w:id="3827" w:author="David Mattie" w:date="2019-08-26T13:33:00Z"/>
                    <w:rFonts w:ascii="Calibri" w:hAnsi="Calibri" w:cs="Calibri"/>
                    <w:color w:val="000000"/>
                    <w:sz w:val="22"/>
                    <w:szCs w:val="22"/>
                  </w:rPr>
                </w:rPrChange>
              </w:rPr>
              <w:pPrChange w:id="3828"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829" w:author="David Mattie" w:date="2019-08-26T13:33:00Z">
              <w:r w:rsidRPr="00442058">
                <w:rPr>
                  <w:rPrChange w:id="3830" w:author="David Mattie" w:date="2019-08-26T13:33:00Z">
                    <w:rPr>
                      <w:rFonts w:ascii="Calibri" w:hAnsi="Calibri" w:cs="Calibri"/>
                      <w:color w:val="000000"/>
                      <w:sz w:val="22"/>
                      <w:szCs w:val="22"/>
                    </w:rPr>
                  </w:rPrChange>
                </w:rPr>
                <w:t>0.745549</w:t>
              </w:r>
            </w:ins>
          </w:p>
        </w:tc>
      </w:tr>
      <w:tr w:rsidR="00442058" w:rsidRPr="00442058" w14:paraId="02F5BD0F" w14:textId="77777777" w:rsidTr="00442058">
        <w:trPr>
          <w:trHeight w:val="300"/>
          <w:ins w:id="3831" w:author="David Mattie" w:date="2019-08-26T13:33:00Z"/>
          <w:trPrChange w:id="3832"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83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1D1B50E" w14:textId="77777777" w:rsidR="00442058" w:rsidRPr="00442058" w:rsidRDefault="00442058" w:rsidP="00442058">
            <w:pPr>
              <w:spacing w:line="480" w:lineRule="auto"/>
              <w:rPr>
                <w:ins w:id="3834" w:author="David Mattie" w:date="2019-08-26T13:33:00Z"/>
                <w:rPrChange w:id="3835" w:author="David Mattie" w:date="2019-08-26T13:33:00Z">
                  <w:rPr>
                    <w:ins w:id="3836" w:author="David Mattie" w:date="2019-08-26T13:33:00Z"/>
                    <w:rFonts w:ascii="Calibri" w:hAnsi="Calibri" w:cs="Calibri"/>
                    <w:color w:val="000000"/>
                    <w:sz w:val="22"/>
                    <w:szCs w:val="22"/>
                  </w:rPr>
                </w:rPrChange>
              </w:rPr>
              <w:pPrChange w:id="3837" w:author="David Mattie" w:date="2019-08-26T13:33:00Z">
                <w:pPr/>
              </w:pPrChange>
            </w:pPr>
            <w:ins w:id="3838" w:author="David Mattie" w:date="2019-08-26T13:33:00Z">
              <w:r w:rsidRPr="00442058">
                <w:rPr>
                  <w:rPrChange w:id="3839" w:author="David Mattie" w:date="2019-08-26T13:33:00Z">
                    <w:rPr>
                      <w:rFonts w:ascii="Calibri" w:hAnsi="Calibri" w:cs="Calibri"/>
                      <w:color w:val="000000"/>
                      <w:sz w:val="22"/>
                      <w:szCs w:val="22"/>
                    </w:rPr>
                  </w:rPrChange>
                </w:rPr>
                <w:t>levman/1003-1024-roi-stddevFA</w:t>
              </w:r>
            </w:ins>
          </w:p>
        </w:tc>
        <w:tc>
          <w:tcPr>
            <w:tcW w:w="960" w:type="dxa"/>
            <w:noWrap/>
            <w:hideMark/>
            <w:tcPrChange w:id="384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51BCDFF"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841" w:author="David Mattie" w:date="2019-08-26T13:33:00Z"/>
                <w:rPrChange w:id="3842" w:author="David Mattie" w:date="2019-08-26T13:33:00Z">
                  <w:rPr>
                    <w:ins w:id="3843" w:author="David Mattie" w:date="2019-08-26T13:33:00Z"/>
                    <w:rFonts w:ascii="Calibri" w:hAnsi="Calibri" w:cs="Calibri"/>
                    <w:color w:val="000000"/>
                    <w:sz w:val="22"/>
                    <w:szCs w:val="22"/>
                  </w:rPr>
                </w:rPrChange>
              </w:rPr>
              <w:pPrChange w:id="3844"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845" w:author="David Mattie" w:date="2019-08-26T13:33:00Z">
              <w:r w:rsidRPr="00442058">
                <w:rPr>
                  <w:rPrChange w:id="3846" w:author="David Mattie" w:date="2019-08-26T13:33:00Z">
                    <w:rPr>
                      <w:rFonts w:ascii="Calibri" w:hAnsi="Calibri" w:cs="Calibri"/>
                      <w:color w:val="000000"/>
                      <w:sz w:val="22"/>
                      <w:szCs w:val="22"/>
                    </w:rPr>
                  </w:rPrChange>
                </w:rPr>
                <w:t>0.117255</w:t>
              </w:r>
            </w:ins>
          </w:p>
        </w:tc>
        <w:tc>
          <w:tcPr>
            <w:tcW w:w="960" w:type="dxa"/>
            <w:noWrap/>
            <w:hideMark/>
            <w:tcPrChange w:id="384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6BAAFC4"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848" w:author="David Mattie" w:date="2019-08-26T13:33:00Z"/>
                <w:rPrChange w:id="3849" w:author="David Mattie" w:date="2019-08-26T13:33:00Z">
                  <w:rPr>
                    <w:ins w:id="3850" w:author="David Mattie" w:date="2019-08-26T13:33:00Z"/>
                    <w:rFonts w:ascii="Calibri" w:hAnsi="Calibri" w:cs="Calibri"/>
                    <w:color w:val="000000"/>
                    <w:sz w:val="22"/>
                    <w:szCs w:val="22"/>
                  </w:rPr>
                </w:rPrChange>
              </w:rPr>
              <w:pPrChange w:id="3851"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852" w:author="David Mattie" w:date="2019-08-26T13:33:00Z">
              <w:r w:rsidRPr="00442058">
                <w:rPr>
                  <w:rPrChange w:id="3853" w:author="David Mattie" w:date="2019-08-26T13:33:00Z">
                    <w:rPr>
                      <w:rFonts w:ascii="Calibri" w:hAnsi="Calibri" w:cs="Calibri"/>
                      <w:color w:val="000000"/>
                      <w:sz w:val="22"/>
                      <w:szCs w:val="22"/>
                    </w:rPr>
                  </w:rPrChange>
                </w:rPr>
                <w:t>0.336519</w:t>
              </w:r>
            </w:ins>
          </w:p>
        </w:tc>
      </w:tr>
      <w:tr w:rsidR="00442058" w:rsidRPr="00442058" w14:paraId="54C28740" w14:textId="77777777" w:rsidTr="00442058">
        <w:trPr>
          <w:cnfStyle w:val="000000100000" w:firstRow="0" w:lastRow="0" w:firstColumn="0" w:lastColumn="0" w:oddVBand="0" w:evenVBand="0" w:oddHBand="1" w:evenHBand="0" w:firstRowFirstColumn="0" w:firstRowLastColumn="0" w:lastRowFirstColumn="0" w:lastRowLastColumn="0"/>
          <w:trHeight w:val="300"/>
          <w:ins w:id="3854" w:author="David Mattie" w:date="2019-08-26T13:33:00Z"/>
          <w:trPrChange w:id="3855"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85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862AD89"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3857" w:author="David Mattie" w:date="2019-08-26T13:33:00Z"/>
                <w:rPrChange w:id="3858" w:author="David Mattie" w:date="2019-08-26T13:33:00Z">
                  <w:rPr>
                    <w:ins w:id="3859" w:author="David Mattie" w:date="2019-08-26T13:33:00Z"/>
                    <w:rFonts w:ascii="Calibri" w:hAnsi="Calibri" w:cs="Calibri"/>
                    <w:color w:val="000000"/>
                    <w:sz w:val="22"/>
                    <w:szCs w:val="22"/>
                  </w:rPr>
                </w:rPrChange>
              </w:rPr>
              <w:pPrChange w:id="3860"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3861" w:author="David Mattie" w:date="2019-08-26T13:33:00Z">
              <w:r w:rsidRPr="00442058">
                <w:rPr>
                  <w:rPrChange w:id="3862" w:author="David Mattie" w:date="2019-08-26T13:33:00Z">
                    <w:rPr>
                      <w:rFonts w:ascii="Calibri" w:hAnsi="Calibri" w:cs="Calibri"/>
                      <w:color w:val="000000"/>
                      <w:sz w:val="22"/>
                      <w:szCs w:val="22"/>
                    </w:rPr>
                  </w:rPrChange>
                </w:rPr>
                <w:t>levman/1022-3022-roi-stddevFA</w:t>
              </w:r>
            </w:ins>
          </w:p>
        </w:tc>
        <w:tc>
          <w:tcPr>
            <w:tcW w:w="960" w:type="dxa"/>
            <w:noWrap/>
            <w:hideMark/>
            <w:tcPrChange w:id="386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CA82661"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864" w:author="David Mattie" w:date="2019-08-26T13:33:00Z"/>
                <w:rPrChange w:id="3865" w:author="David Mattie" w:date="2019-08-26T13:33:00Z">
                  <w:rPr>
                    <w:ins w:id="3866" w:author="David Mattie" w:date="2019-08-26T13:33:00Z"/>
                    <w:rFonts w:ascii="Calibri" w:hAnsi="Calibri" w:cs="Calibri"/>
                    <w:color w:val="000000"/>
                    <w:sz w:val="22"/>
                    <w:szCs w:val="22"/>
                  </w:rPr>
                </w:rPrChange>
              </w:rPr>
              <w:pPrChange w:id="3867"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868" w:author="David Mattie" w:date="2019-08-26T13:33:00Z">
              <w:r w:rsidRPr="00442058">
                <w:rPr>
                  <w:rPrChange w:id="3869" w:author="David Mattie" w:date="2019-08-26T13:33:00Z">
                    <w:rPr>
                      <w:rFonts w:ascii="Calibri" w:hAnsi="Calibri" w:cs="Calibri"/>
                      <w:color w:val="000000"/>
                      <w:sz w:val="22"/>
                      <w:szCs w:val="22"/>
                    </w:rPr>
                  </w:rPrChange>
                </w:rPr>
                <w:t>-0.11403</w:t>
              </w:r>
            </w:ins>
          </w:p>
        </w:tc>
        <w:tc>
          <w:tcPr>
            <w:tcW w:w="960" w:type="dxa"/>
            <w:noWrap/>
            <w:hideMark/>
            <w:tcPrChange w:id="387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9D53E45"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871" w:author="David Mattie" w:date="2019-08-26T13:33:00Z"/>
                <w:rPrChange w:id="3872" w:author="David Mattie" w:date="2019-08-26T13:33:00Z">
                  <w:rPr>
                    <w:ins w:id="3873" w:author="David Mattie" w:date="2019-08-26T13:33:00Z"/>
                    <w:rFonts w:ascii="Calibri" w:hAnsi="Calibri" w:cs="Calibri"/>
                    <w:color w:val="000000"/>
                    <w:sz w:val="22"/>
                    <w:szCs w:val="22"/>
                  </w:rPr>
                </w:rPrChange>
              </w:rPr>
              <w:pPrChange w:id="3874"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875" w:author="David Mattie" w:date="2019-08-26T13:33:00Z">
              <w:r w:rsidRPr="00442058">
                <w:rPr>
                  <w:rPrChange w:id="3876" w:author="David Mattie" w:date="2019-08-26T13:33:00Z">
                    <w:rPr>
                      <w:rFonts w:ascii="Calibri" w:hAnsi="Calibri" w:cs="Calibri"/>
                      <w:color w:val="000000"/>
                      <w:sz w:val="22"/>
                      <w:szCs w:val="22"/>
                    </w:rPr>
                  </w:rPrChange>
                </w:rPr>
                <w:t>0.465378</w:t>
              </w:r>
            </w:ins>
          </w:p>
        </w:tc>
      </w:tr>
      <w:tr w:rsidR="00442058" w:rsidRPr="00442058" w14:paraId="444BEB6C" w14:textId="77777777" w:rsidTr="00442058">
        <w:trPr>
          <w:trHeight w:val="300"/>
          <w:ins w:id="3877" w:author="David Mattie" w:date="2019-08-26T13:33:00Z"/>
          <w:trPrChange w:id="3878"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87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5CB8634" w14:textId="77777777" w:rsidR="00442058" w:rsidRPr="00442058" w:rsidRDefault="00442058" w:rsidP="00442058">
            <w:pPr>
              <w:spacing w:line="480" w:lineRule="auto"/>
              <w:rPr>
                <w:ins w:id="3880" w:author="David Mattie" w:date="2019-08-26T13:33:00Z"/>
                <w:rPrChange w:id="3881" w:author="David Mattie" w:date="2019-08-26T13:33:00Z">
                  <w:rPr>
                    <w:ins w:id="3882" w:author="David Mattie" w:date="2019-08-26T13:33:00Z"/>
                    <w:rFonts w:ascii="Calibri" w:hAnsi="Calibri" w:cs="Calibri"/>
                    <w:color w:val="000000"/>
                    <w:sz w:val="22"/>
                    <w:szCs w:val="22"/>
                  </w:rPr>
                </w:rPrChange>
              </w:rPr>
              <w:pPrChange w:id="3883" w:author="David Mattie" w:date="2019-08-26T13:33:00Z">
                <w:pPr/>
              </w:pPrChange>
            </w:pPr>
            <w:ins w:id="3884" w:author="David Mattie" w:date="2019-08-26T13:33:00Z">
              <w:r w:rsidRPr="00442058">
                <w:rPr>
                  <w:rPrChange w:id="3885" w:author="David Mattie" w:date="2019-08-26T13:33:00Z">
                    <w:rPr>
                      <w:rFonts w:ascii="Calibri" w:hAnsi="Calibri" w:cs="Calibri"/>
                      <w:color w:val="000000"/>
                      <w:sz w:val="22"/>
                      <w:szCs w:val="22"/>
                    </w:rPr>
                  </w:rPrChange>
                </w:rPr>
                <w:t>levman/0028-3024-roi-meanFA</w:t>
              </w:r>
            </w:ins>
          </w:p>
        </w:tc>
        <w:tc>
          <w:tcPr>
            <w:tcW w:w="960" w:type="dxa"/>
            <w:noWrap/>
            <w:hideMark/>
            <w:tcPrChange w:id="388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BE85E92"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887" w:author="David Mattie" w:date="2019-08-26T13:33:00Z"/>
                <w:rPrChange w:id="3888" w:author="David Mattie" w:date="2019-08-26T13:33:00Z">
                  <w:rPr>
                    <w:ins w:id="3889" w:author="David Mattie" w:date="2019-08-26T13:33:00Z"/>
                    <w:rFonts w:ascii="Calibri" w:hAnsi="Calibri" w:cs="Calibri"/>
                    <w:color w:val="000000"/>
                    <w:sz w:val="22"/>
                    <w:szCs w:val="22"/>
                  </w:rPr>
                </w:rPrChange>
              </w:rPr>
              <w:pPrChange w:id="3890"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891" w:author="David Mattie" w:date="2019-08-26T13:33:00Z">
              <w:r w:rsidRPr="00442058">
                <w:rPr>
                  <w:rPrChange w:id="3892" w:author="David Mattie" w:date="2019-08-26T13:33:00Z">
                    <w:rPr>
                      <w:rFonts w:ascii="Calibri" w:hAnsi="Calibri" w:cs="Calibri"/>
                      <w:color w:val="000000"/>
                      <w:sz w:val="22"/>
                      <w:szCs w:val="22"/>
                    </w:rPr>
                  </w:rPrChange>
                </w:rPr>
                <w:t>-0.11318</w:t>
              </w:r>
            </w:ins>
          </w:p>
        </w:tc>
        <w:tc>
          <w:tcPr>
            <w:tcW w:w="960" w:type="dxa"/>
            <w:noWrap/>
            <w:hideMark/>
            <w:tcPrChange w:id="389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C80CD2D"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894" w:author="David Mattie" w:date="2019-08-26T13:33:00Z"/>
                <w:rPrChange w:id="3895" w:author="David Mattie" w:date="2019-08-26T13:33:00Z">
                  <w:rPr>
                    <w:ins w:id="3896" w:author="David Mattie" w:date="2019-08-26T13:33:00Z"/>
                    <w:rFonts w:ascii="Calibri" w:hAnsi="Calibri" w:cs="Calibri"/>
                    <w:color w:val="000000"/>
                    <w:sz w:val="22"/>
                    <w:szCs w:val="22"/>
                  </w:rPr>
                </w:rPrChange>
              </w:rPr>
              <w:pPrChange w:id="3897"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898" w:author="David Mattie" w:date="2019-08-26T13:33:00Z">
              <w:r w:rsidRPr="00442058">
                <w:rPr>
                  <w:rPrChange w:id="3899" w:author="David Mattie" w:date="2019-08-26T13:33:00Z">
                    <w:rPr>
                      <w:rFonts w:ascii="Calibri" w:hAnsi="Calibri" w:cs="Calibri"/>
                      <w:color w:val="000000"/>
                      <w:sz w:val="22"/>
                      <w:szCs w:val="22"/>
                    </w:rPr>
                  </w:rPrChange>
                </w:rPr>
                <w:t>0.421639</w:t>
              </w:r>
            </w:ins>
          </w:p>
        </w:tc>
      </w:tr>
      <w:tr w:rsidR="00442058" w:rsidRPr="00442058" w14:paraId="2EB0A4EA" w14:textId="77777777" w:rsidTr="00442058">
        <w:trPr>
          <w:cnfStyle w:val="000000100000" w:firstRow="0" w:lastRow="0" w:firstColumn="0" w:lastColumn="0" w:oddVBand="0" w:evenVBand="0" w:oddHBand="1" w:evenHBand="0" w:firstRowFirstColumn="0" w:firstRowLastColumn="0" w:lastRowFirstColumn="0" w:lastRowLastColumn="0"/>
          <w:trHeight w:val="300"/>
          <w:ins w:id="3900" w:author="David Mattie" w:date="2019-08-26T13:33:00Z"/>
          <w:trPrChange w:id="3901"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90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F93714A"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3903" w:author="David Mattie" w:date="2019-08-26T13:33:00Z"/>
                <w:rPrChange w:id="3904" w:author="David Mattie" w:date="2019-08-26T13:33:00Z">
                  <w:rPr>
                    <w:ins w:id="3905" w:author="David Mattie" w:date="2019-08-26T13:33:00Z"/>
                    <w:rFonts w:ascii="Calibri" w:hAnsi="Calibri" w:cs="Calibri"/>
                    <w:color w:val="000000"/>
                    <w:sz w:val="22"/>
                    <w:szCs w:val="22"/>
                  </w:rPr>
                </w:rPrChange>
              </w:rPr>
              <w:pPrChange w:id="3906"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3907" w:author="David Mattie" w:date="2019-08-26T13:33:00Z">
              <w:r w:rsidRPr="00442058">
                <w:rPr>
                  <w:rPrChange w:id="3908" w:author="David Mattie" w:date="2019-08-26T13:33:00Z">
                    <w:rPr>
                      <w:rFonts w:ascii="Calibri" w:hAnsi="Calibri" w:cs="Calibri"/>
                      <w:color w:val="000000"/>
                      <w:sz w:val="22"/>
                      <w:szCs w:val="22"/>
                    </w:rPr>
                  </w:rPrChange>
                </w:rPr>
                <w:t>levman/2029-4029-roi_end-stddevADC</w:t>
              </w:r>
            </w:ins>
          </w:p>
        </w:tc>
        <w:tc>
          <w:tcPr>
            <w:tcW w:w="960" w:type="dxa"/>
            <w:noWrap/>
            <w:hideMark/>
            <w:tcPrChange w:id="390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66E02AB"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910" w:author="David Mattie" w:date="2019-08-26T13:33:00Z"/>
                <w:rPrChange w:id="3911" w:author="David Mattie" w:date="2019-08-26T13:33:00Z">
                  <w:rPr>
                    <w:ins w:id="3912" w:author="David Mattie" w:date="2019-08-26T13:33:00Z"/>
                    <w:rFonts w:ascii="Calibri" w:hAnsi="Calibri" w:cs="Calibri"/>
                    <w:color w:val="000000"/>
                    <w:sz w:val="22"/>
                    <w:szCs w:val="22"/>
                  </w:rPr>
                </w:rPrChange>
              </w:rPr>
              <w:pPrChange w:id="3913"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914" w:author="David Mattie" w:date="2019-08-26T13:33:00Z">
              <w:r w:rsidRPr="00442058">
                <w:rPr>
                  <w:rPrChange w:id="3915" w:author="David Mattie" w:date="2019-08-26T13:33:00Z">
                    <w:rPr>
                      <w:rFonts w:ascii="Calibri" w:hAnsi="Calibri" w:cs="Calibri"/>
                      <w:color w:val="000000"/>
                      <w:sz w:val="22"/>
                      <w:szCs w:val="22"/>
                    </w:rPr>
                  </w:rPrChange>
                </w:rPr>
                <w:t>0.108436</w:t>
              </w:r>
            </w:ins>
          </w:p>
        </w:tc>
        <w:tc>
          <w:tcPr>
            <w:tcW w:w="960" w:type="dxa"/>
            <w:noWrap/>
            <w:hideMark/>
            <w:tcPrChange w:id="391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5692B59"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917" w:author="David Mattie" w:date="2019-08-26T13:33:00Z"/>
                <w:rPrChange w:id="3918" w:author="David Mattie" w:date="2019-08-26T13:33:00Z">
                  <w:rPr>
                    <w:ins w:id="3919" w:author="David Mattie" w:date="2019-08-26T13:33:00Z"/>
                    <w:rFonts w:ascii="Calibri" w:hAnsi="Calibri" w:cs="Calibri"/>
                    <w:color w:val="000000"/>
                    <w:sz w:val="22"/>
                    <w:szCs w:val="22"/>
                  </w:rPr>
                </w:rPrChange>
              </w:rPr>
              <w:pPrChange w:id="3920"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921" w:author="David Mattie" w:date="2019-08-26T13:33:00Z">
              <w:r w:rsidRPr="00442058">
                <w:rPr>
                  <w:rPrChange w:id="3922" w:author="David Mattie" w:date="2019-08-26T13:33:00Z">
                    <w:rPr>
                      <w:rFonts w:ascii="Calibri" w:hAnsi="Calibri" w:cs="Calibri"/>
                      <w:color w:val="000000"/>
                      <w:sz w:val="22"/>
                      <w:szCs w:val="22"/>
                    </w:rPr>
                  </w:rPrChange>
                </w:rPr>
                <w:t>0.461671</w:t>
              </w:r>
            </w:ins>
          </w:p>
        </w:tc>
      </w:tr>
      <w:tr w:rsidR="00442058" w:rsidRPr="00442058" w14:paraId="632DA982" w14:textId="77777777" w:rsidTr="00442058">
        <w:trPr>
          <w:trHeight w:val="300"/>
          <w:ins w:id="3923" w:author="David Mattie" w:date="2019-08-26T13:33:00Z"/>
          <w:trPrChange w:id="3924"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92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9B36599" w14:textId="77777777" w:rsidR="00442058" w:rsidRPr="00442058" w:rsidRDefault="00442058" w:rsidP="00442058">
            <w:pPr>
              <w:spacing w:line="480" w:lineRule="auto"/>
              <w:rPr>
                <w:ins w:id="3926" w:author="David Mattie" w:date="2019-08-26T13:33:00Z"/>
                <w:rPrChange w:id="3927" w:author="David Mattie" w:date="2019-08-26T13:33:00Z">
                  <w:rPr>
                    <w:ins w:id="3928" w:author="David Mattie" w:date="2019-08-26T13:33:00Z"/>
                    <w:rFonts w:ascii="Calibri" w:hAnsi="Calibri" w:cs="Calibri"/>
                    <w:color w:val="000000"/>
                    <w:sz w:val="22"/>
                    <w:szCs w:val="22"/>
                  </w:rPr>
                </w:rPrChange>
              </w:rPr>
              <w:pPrChange w:id="3929" w:author="David Mattie" w:date="2019-08-26T13:33:00Z">
                <w:pPr/>
              </w:pPrChange>
            </w:pPr>
            <w:ins w:id="3930" w:author="David Mattie" w:date="2019-08-26T13:33:00Z">
              <w:r w:rsidRPr="00442058">
                <w:rPr>
                  <w:rPrChange w:id="3931" w:author="David Mattie" w:date="2019-08-26T13:33:00Z">
                    <w:rPr>
                      <w:rFonts w:ascii="Calibri" w:hAnsi="Calibri" w:cs="Calibri"/>
                      <w:color w:val="000000"/>
                      <w:sz w:val="22"/>
                      <w:szCs w:val="22"/>
                    </w:rPr>
                  </w:rPrChange>
                </w:rPr>
                <w:t>levman/0016-2028-roi-meanFA</w:t>
              </w:r>
            </w:ins>
          </w:p>
        </w:tc>
        <w:tc>
          <w:tcPr>
            <w:tcW w:w="960" w:type="dxa"/>
            <w:noWrap/>
            <w:hideMark/>
            <w:tcPrChange w:id="393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24D6817"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933" w:author="David Mattie" w:date="2019-08-26T13:33:00Z"/>
                <w:rPrChange w:id="3934" w:author="David Mattie" w:date="2019-08-26T13:33:00Z">
                  <w:rPr>
                    <w:ins w:id="3935" w:author="David Mattie" w:date="2019-08-26T13:33:00Z"/>
                    <w:rFonts w:ascii="Calibri" w:hAnsi="Calibri" w:cs="Calibri"/>
                    <w:color w:val="000000"/>
                    <w:sz w:val="22"/>
                    <w:szCs w:val="22"/>
                  </w:rPr>
                </w:rPrChange>
              </w:rPr>
              <w:pPrChange w:id="3936"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937" w:author="David Mattie" w:date="2019-08-26T13:33:00Z">
              <w:r w:rsidRPr="00442058">
                <w:rPr>
                  <w:rPrChange w:id="3938" w:author="David Mattie" w:date="2019-08-26T13:33:00Z">
                    <w:rPr>
                      <w:rFonts w:ascii="Calibri" w:hAnsi="Calibri" w:cs="Calibri"/>
                      <w:color w:val="000000"/>
                      <w:sz w:val="22"/>
                      <w:szCs w:val="22"/>
                    </w:rPr>
                  </w:rPrChange>
                </w:rPr>
                <w:t>0.107018</w:t>
              </w:r>
            </w:ins>
          </w:p>
        </w:tc>
        <w:tc>
          <w:tcPr>
            <w:tcW w:w="960" w:type="dxa"/>
            <w:noWrap/>
            <w:hideMark/>
            <w:tcPrChange w:id="393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E9EF519"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940" w:author="David Mattie" w:date="2019-08-26T13:33:00Z"/>
                <w:rPrChange w:id="3941" w:author="David Mattie" w:date="2019-08-26T13:33:00Z">
                  <w:rPr>
                    <w:ins w:id="3942" w:author="David Mattie" w:date="2019-08-26T13:33:00Z"/>
                    <w:rFonts w:ascii="Calibri" w:hAnsi="Calibri" w:cs="Calibri"/>
                    <w:color w:val="000000"/>
                    <w:sz w:val="22"/>
                    <w:szCs w:val="22"/>
                  </w:rPr>
                </w:rPrChange>
              </w:rPr>
              <w:pPrChange w:id="3943"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944" w:author="David Mattie" w:date="2019-08-26T13:33:00Z">
              <w:r w:rsidRPr="00442058">
                <w:rPr>
                  <w:rPrChange w:id="3945" w:author="David Mattie" w:date="2019-08-26T13:33:00Z">
                    <w:rPr>
                      <w:rFonts w:ascii="Calibri" w:hAnsi="Calibri" w:cs="Calibri"/>
                      <w:color w:val="000000"/>
                      <w:sz w:val="22"/>
                      <w:szCs w:val="22"/>
                    </w:rPr>
                  </w:rPrChange>
                </w:rPr>
                <w:t>0.382166</w:t>
              </w:r>
            </w:ins>
          </w:p>
        </w:tc>
      </w:tr>
      <w:tr w:rsidR="00442058" w:rsidRPr="00442058" w14:paraId="1C301773" w14:textId="77777777" w:rsidTr="00442058">
        <w:trPr>
          <w:cnfStyle w:val="000000100000" w:firstRow="0" w:lastRow="0" w:firstColumn="0" w:lastColumn="0" w:oddVBand="0" w:evenVBand="0" w:oddHBand="1" w:evenHBand="0" w:firstRowFirstColumn="0" w:firstRowLastColumn="0" w:lastRowFirstColumn="0" w:lastRowLastColumn="0"/>
          <w:trHeight w:val="300"/>
          <w:ins w:id="3946" w:author="David Mattie" w:date="2019-08-26T13:33:00Z"/>
          <w:trPrChange w:id="3947"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94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9CCC082"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3949" w:author="David Mattie" w:date="2019-08-26T13:33:00Z"/>
                <w:rPrChange w:id="3950" w:author="David Mattie" w:date="2019-08-26T13:33:00Z">
                  <w:rPr>
                    <w:ins w:id="3951" w:author="David Mattie" w:date="2019-08-26T13:33:00Z"/>
                    <w:rFonts w:ascii="Calibri" w:hAnsi="Calibri" w:cs="Calibri"/>
                    <w:color w:val="000000"/>
                    <w:sz w:val="22"/>
                    <w:szCs w:val="22"/>
                  </w:rPr>
                </w:rPrChange>
              </w:rPr>
              <w:pPrChange w:id="3952"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3953" w:author="David Mattie" w:date="2019-08-26T13:33:00Z">
              <w:r w:rsidRPr="00442058">
                <w:rPr>
                  <w:rPrChange w:id="3954" w:author="David Mattie" w:date="2019-08-26T13:33:00Z">
                    <w:rPr>
                      <w:rFonts w:ascii="Calibri" w:hAnsi="Calibri" w:cs="Calibri"/>
                      <w:color w:val="000000"/>
                      <w:sz w:val="22"/>
                      <w:szCs w:val="22"/>
                    </w:rPr>
                  </w:rPrChange>
                </w:rPr>
                <w:t>levman/0028-5001-roi-stddevFA</w:t>
              </w:r>
            </w:ins>
          </w:p>
        </w:tc>
        <w:tc>
          <w:tcPr>
            <w:tcW w:w="960" w:type="dxa"/>
            <w:noWrap/>
            <w:hideMark/>
            <w:tcPrChange w:id="395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F0224B9"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956" w:author="David Mattie" w:date="2019-08-26T13:33:00Z"/>
                <w:rPrChange w:id="3957" w:author="David Mattie" w:date="2019-08-26T13:33:00Z">
                  <w:rPr>
                    <w:ins w:id="3958" w:author="David Mattie" w:date="2019-08-26T13:33:00Z"/>
                    <w:rFonts w:ascii="Calibri" w:hAnsi="Calibri" w:cs="Calibri"/>
                    <w:color w:val="000000"/>
                    <w:sz w:val="22"/>
                    <w:szCs w:val="22"/>
                  </w:rPr>
                </w:rPrChange>
              </w:rPr>
              <w:pPrChange w:id="3959"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960" w:author="David Mattie" w:date="2019-08-26T13:33:00Z">
              <w:r w:rsidRPr="00442058">
                <w:rPr>
                  <w:rPrChange w:id="3961" w:author="David Mattie" w:date="2019-08-26T13:33:00Z">
                    <w:rPr>
                      <w:rFonts w:ascii="Calibri" w:hAnsi="Calibri" w:cs="Calibri"/>
                      <w:color w:val="000000"/>
                      <w:sz w:val="22"/>
                      <w:szCs w:val="22"/>
                    </w:rPr>
                  </w:rPrChange>
                </w:rPr>
                <w:t>-0.10567</w:t>
              </w:r>
            </w:ins>
          </w:p>
        </w:tc>
        <w:tc>
          <w:tcPr>
            <w:tcW w:w="960" w:type="dxa"/>
            <w:noWrap/>
            <w:hideMark/>
            <w:tcPrChange w:id="396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047C3D2"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3963" w:author="David Mattie" w:date="2019-08-26T13:33:00Z"/>
                <w:rPrChange w:id="3964" w:author="David Mattie" w:date="2019-08-26T13:33:00Z">
                  <w:rPr>
                    <w:ins w:id="3965" w:author="David Mattie" w:date="2019-08-26T13:33:00Z"/>
                    <w:rFonts w:ascii="Calibri" w:hAnsi="Calibri" w:cs="Calibri"/>
                    <w:color w:val="000000"/>
                    <w:sz w:val="22"/>
                    <w:szCs w:val="22"/>
                  </w:rPr>
                </w:rPrChange>
              </w:rPr>
              <w:pPrChange w:id="3966"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3967" w:author="David Mattie" w:date="2019-08-26T13:33:00Z">
              <w:r w:rsidRPr="00442058">
                <w:rPr>
                  <w:rPrChange w:id="3968" w:author="David Mattie" w:date="2019-08-26T13:33:00Z">
                    <w:rPr>
                      <w:rFonts w:ascii="Calibri" w:hAnsi="Calibri" w:cs="Calibri"/>
                      <w:color w:val="000000"/>
                      <w:sz w:val="22"/>
                      <w:szCs w:val="22"/>
                    </w:rPr>
                  </w:rPrChange>
                </w:rPr>
                <w:t>0.532713</w:t>
              </w:r>
            </w:ins>
          </w:p>
        </w:tc>
      </w:tr>
      <w:tr w:rsidR="00442058" w:rsidRPr="00442058" w14:paraId="348E7E6E" w14:textId="77777777" w:rsidTr="00442058">
        <w:trPr>
          <w:trHeight w:val="300"/>
          <w:ins w:id="3969" w:author="David Mattie" w:date="2019-08-26T13:33:00Z"/>
          <w:trPrChange w:id="3970"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97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C00472D" w14:textId="77777777" w:rsidR="00442058" w:rsidRPr="00442058" w:rsidRDefault="00442058" w:rsidP="00442058">
            <w:pPr>
              <w:spacing w:line="480" w:lineRule="auto"/>
              <w:rPr>
                <w:ins w:id="3972" w:author="David Mattie" w:date="2019-08-26T13:33:00Z"/>
                <w:rPrChange w:id="3973" w:author="David Mattie" w:date="2019-08-26T13:33:00Z">
                  <w:rPr>
                    <w:ins w:id="3974" w:author="David Mattie" w:date="2019-08-26T13:33:00Z"/>
                    <w:rFonts w:ascii="Calibri" w:hAnsi="Calibri" w:cs="Calibri"/>
                    <w:color w:val="000000"/>
                    <w:sz w:val="22"/>
                    <w:szCs w:val="22"/>
                  </w:rPr>
                </w:rPrChange>
              </w:rPr>
              <w:pPrChange w:id="3975" w:author="David Mattie" w:date="2019-08-26T13:33:00Z">
                <w:pPr/>
              </w:pPrChange>
            </w:pPr>
            <w:ins w:id="3976" w:author="David Mattie" w:date="2019-08-26T13:33:00Z">
              <w:r w:rsidRPr="00442058">
                <w:rPr>
                  <w:rPrChange w:id="3977" w:author="David Mattie" w:date="2019-08-26T13:33:00Z">
                    <w:rPr>
                      <w:rFonts w:ascii="Calibri" w:hAnsi="Calibri" w:cs="Calibri"/>
                      <w:color w:val="000000"/>
                      <w:sz w:val="22"/>
                      <w:szCs w:val="22"/>
                    </w:rPr>
                  </w:rPrChange>
                </w:rPr>
                <w:lastRenderedPageBreak/>
                <w:t>levman/0016-4020-roi-meanFA</w:t>
              </w:r>
            </w:ins>
          </w:p>
        </w:tc>
        <w:tc>
          <w:tcPr>
            <w:tcW w:w="960" w:type="dxa"/>
            <w:noWrap/>
            <w:hideMark/>
            <w:tcPrChange w:id="397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1B79697"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979" w:author="David Mattie" w:date="2019-08-26T13:33:00Z"/>
                <w:rPrChange w:id="3980" w:author="David Mattie" w:date="2019-08-26T13:33:00Z">
                  <w:rPr>
                    <w:ins w:id="3981" w:author="David Mattie" w:date="2019-08-26T13:33:00Z"/>
                    <w:rFonts w:ascii="Calibri" w:hAnsi="Calibri" w:cs="Calibri"/>
                    <w:color w:val="000000"/>
                    <w:sz w:val="22"/>
                    <w:szCs w:val="22"/>
                  </w:rPr>
                </w:rPrChange>
              </w:rPr>
              <w:pPrChange w:id="3982"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983" w:author="David Mattie" w:date="2019-08-26T13:33:00Z">
              <w:r w:rsidRPr="00442058">
                <w:rPr>
                  <w:rPrChange w:id="3984" w:author="David Mattie" w:date="2019-08-26T13:33:00Z">
                    <w:rPr>
                      <w:rFonts w:ascii="Calibri" w:hAnsi="Calibri" w:cs="Calibri"/>
                      <w:color w:val="000000"/>
                      <w:sz w:val="22"/>
                      <w:szCs w:val="22"/>
                    </w:rPr>
                  </w:rPrChange>
                </w:rPr>
                <w:t>0.101506</w:t>
              </w:r>
            </w:ins>
          </w:p>
        </w:tc>
        <w:tc>
          <w:tcPr>
            <w:tcW w:w="960" w:type="dxa"/>
            <w:noWrap/>
            <w:hideMark/>
            <w:tcPrChange w:id="398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B18E177"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3986" w:author="David Mattie" w:date="2019-08-26T13:33:00Z"/>
                <w:rPrChange w:id="3987" w:author="David Mattie" w:date="2019-08-26T13:33:00Z">
                  <w:rPr>
                    <w:ins w:id="3988" w:author="David Mattie" w:date="2019-08-26T13:33:00Z"/>
                    <w:rFonts w:ascii="Calibri" w:hAnsi="Calibri" w:cs="Calibri"/>
                    <w:color w:val="000000"/>
                    <w:sz w:val="22"/>
                    <w:szCs w:val="22"/>
                  </w:rPr>
                </w:rPrChange>
              </w:rPr>
              <w:pPrChange w:id="3989"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3990" w:author="David Mattie" w:date="2019-08-26T13:33:00Z">
              <w:r w:rsidRPr="00442058">
                <w:rPr>
                  <w:rPrChange w:id="3991" w:author="David Mattie" w:date="2019-08-26T13:33:00Z">
                    <w:rPr>
                      <w:rFonts w:ascii="Calibri" w:hAnsi="Calibri" w:cs="Calibri"/>
                      <w:color w:val="000000"/>
                      <w:sz w:val="22"/>
                      <w:szCs w:val="22"/>
                    </w:rPr>
                  </w:rPrChange>
                </w:rPr>
                <w:t>0.575522</w:t>
              </w:r>
            </w:ins>
          </w:p>
        </w:tc>
      </w:tr>
      <w:tr w:rsidR="00442058" w:rsidRPr="00442058" w14:paraId="6943E4CB" w14:textId="77777777" w:rsidTr="00442058">
        <w:trPr>
          <w:cnfStyle w:val="000000100000" w:firstRow="0" w:lastRow="0" w:firstColumn="0" w:lastColumn="0" w:oddVBand="0" w:evenVBand="0" w:oddHBand="1" w:evenHBand="0" w:firstRowFirstColumn="0" w:firstRowLastColumn="0" w:lastRowFirstColumn="0" w:lastRowLastColumn="0"/>
          <w:trHeight w:val="300"/>
          <w:ins w:id="3992" w:author="David Mattie" w:date="2019-08-26T13:33:00Z"/>
          <w:trPrChange w:id="3993"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399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9950086"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3995" w:author="David Mattie" w:date="2019-08-26T13:33:00Z"/>
                <w:rPrChange w:id="3996" w:author="David Mattie" w:date="2019-08-26T13:33:00Z">
                  <w:rPr>
                    <w:ins w:id="3997" w:author="David Mattie" w:date="2019-08-26T13:33:00Z"/>
                    <w:rFonts w:ascii="Calibri" w:hAnsi="Calibri" w:cs="Calibri"/>
                    <w:color w:val="000000"/>
                    <w:sz w:val="22"/>
                    <w:szCs w:val="22"/>
                  </w:rPr>
                </w:rPrChange>
              </w:rPr>
              <w:pPrChange w:id="3998"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3999" w:author="David Mattie" w:date="2019-08-26T13:33:00Z">
              <w:r w:rsidRPr="00442058">
                <w:rPr>
                  <w:rPrChange w:id="4000" w:author="David Mattie" w:date="2019-08-26T13:33:00Z">
                    <w:rPr>
                      <w:rFonts w:ascii="Calibri" w:hAnsi="Calibri" w:cs="Calibri"/>
                      <w:color w:val="000000"/>
                      <w:sz w:val="22"/>
                      <w:szCs w:val="22"/>
                    </w:rPr>
                  </w:rPrChange>
                </w:rPr>
                <w:t>levman/3027-3035-roi-meanFA</w:t>
              </w:r>
            </w:ins>
          </w:p>
        </w:tc>
        <w:tc>
          <w:tcPr>
            <w:tcW w:w="960" w:type="dxa"/>
            <w:noWrap/>
            <w:hideMark/>
            <w:tcPrChange w:id="400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4420838"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002" w:author="David Mattie" w:date="2019-08-26T13:33:00Z"/>
                <w:rPrChange w:id="4003" w:author="David Mattie" w:date="2019-08-26T13:33:00Z">
                  <w:rPr>
                    <w:ins w:id="4004" w:author="David Mattie" w:date="2019-08-26T13:33:00Z"/>
                    <w:rFonts w:ascii="Calibri" w:hAnsi="Calibri" w:cs="Calibri"/>
                    <w:color w:val="000000"/>
                    <w:sz w:val="22"/>
                    <w:szCs w:val="22"/>
                  </w:rPr>
                </w:rPrChange>
              </w:rPr>
              <w:pPrChange w:id="4005"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006" w:author="David Mattie" w:date="2019-08-26T13:33:00Z">
              <w:r w:rsidRPr="00442058">
                <w:rPr>
                  <w:rPrChange w:id="4007" w:author="David Mattie" w:date="2019-08-26T13:33:00Z">
                    <w:rPr>
                      <w:rFonts w:ascii="Calibri" w:hAnsi="Calibri" w:cs="Calibri"/>
                      <w:color w:val="000000"/>
                      <w:sz w:val="22"/>
                      <w:szCs w:val="22"/>
                    </w:rPr>
                  </w:rPrChange>
                </w:rPr>
                <w:t>0.090928</w:t>
              </w:r>
            </w:ins>
          </w:p>
        </w:tc>
        <w:tc>
          <w:tcPr>
            <w:tcW w:w="960" w:type="dxa"/>
            <w:noWrap/>
            <w:hideMark/>
            <w:tcPrChange w:id="400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44229A1"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009" w:author="David Mattie" w:date="2019-08-26T13:33:00Z"/>
                <w:rPrChange w:id="4010" w:author="David Mattie" w:date="2019-08-26T13:33:00Z">
                  <w:rPr>
                    <w:ins w:id="4011" w:author="David Mattie" w:date="2019-08-26T13:33:00Z"/>
                    <w:rFonts w:ascii="Calibri" w:hAnsi="Calibri" w:cs="Calibri"/>
                    <w:color w:val="000000"/>
                    <w:sz w:val="22"/>
                    <w:szCs w:val="22"/>
                  </w:rPr>
                </w:rPrChange>
              </w:rPr>
              <w:pPrChange w:id="4012"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013" w:author="David Mattie" w:date="2019-08-26T13:33:00Z">
              <w:r w:rsidRPr="00442058">
                <w:rPr>
                  <w:rPrChange w:id="4014" w:author="David Mattie" w:date="2019-08-26T13:33:00Z">
                    <w:rPr>
                      <w:rFonts w:ascii="Calibri" w:hAnsi="Calibri" w:cs="Calibri"/>
                      <w:color w:val="000000"/>
                      <w:sz w:val="22"/>
                      <w:szCs w:val="22"/>
                    </w:rPr>
                  </w:rPrChange>
                </w:rPr>
                <w:t>0.432741</w:t>
              </w:r>
            </w:ins>
          </w:p>
        </w:tc>
      </w:tr>
      <w:tr w:rsidR="00442058" w:rsidRPr="00442058" w14:paraId="37FB97F4" w14:textId="77777777" w:rsidTr="00442058">
        <w:trPr>
          <w:trHeight w:val="300"/>
          <w:ins w:id="4015" w:author="David Mattie" w:date="2019-08-26T13:33:00Z"/>
          <w:trPrChange w:id="4016"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01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CAD41BF" w14:textId="77777777" w:rsidR="00442058" w:rsidRPr="00442058" w:rsidRDefault="00442058" w:rsidP="00442058">
            <w:pPr>
              <w:spacing w:line="480" w:lineRule="auto"/>
              <w:rPr>
                <w:ins w:id="4018" w:author="David Mattie" w:date="2019-08-26T13:33:00Z"/>
                <w:rPrChange w:id="4019" w:author="David Mattie" w:date="2019-08-26T13:33:00Z">
                  <w:rPr>
                    <w:ins w:id="4020" w:author="David Mattie" w:date="2019-08-26T13:33:00Z"/>
                    <w:rFonts w:ascii="Calibri" w:hAnsi="Calibri" w:cs="Calibri"/>
                    <w:color w:val="000000"/>
                    <w:sz w:val="22"/>
                    <w:szCs w:val="22"/>
                  </w:rPr>
                </w:rPrChange>
              </w:rPr>
              <w:pPrChange w:id="4021" w:author="David Mattie" w:date="2019-08-26T13:33:00Z">
                <w:pPr/>
              </w:pPrChange>
            </w:pPr>
            <w:ins w:id="4022" w:author="David Mattie" w:date="2019-08-26T13:33:00Z">
              <w:r w:rsidRPr="00442058">
                <w:rPr>
                  <w:rPrChange w:id="4023" w:author="David Mattie" w:date="2019-08-26T13:33:00Z">
                    <w:rPr>
                      <w:rFonts w:ascii="Calibri" w:hAnsi="Calibri" w:cs="Calibri"/>
                      <w:color w:val="000000"/>
                      <w:sz w:val="22"/>
                      <w:szCs w:val="22"/>
                    </w:rPr>
                  </w:rPrChange>
                </w:rPr>
                <w:t>levman/0028-3028-roi-meanFA</w:t>
              </w:r>
            </w:ins>
          </w:p>
        </w:tc>
        <w:tc>
          <w:tcPr>
            <w:tcW w:w="960" w:type="dxa"/>
            <w:noWrap/>
            <w:hideMark/>
            <w:tcPrChange w:id="402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DC01BD8"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025" w:author="David Mattie" w:date="2019-08-26T13:33:00Z"/>
                <w:rPrChange w:id="4026" w:author="David Mattie" w:date="2019-08-26T13:33:00Z">
                  <w:rPr>
                    <w:ins w:id="4027" w:author="David Mattie" w:date="2019-08-26T13:33:00Z"/>
                    <w:rFonts w:ascii="Calibri" w:hAnsi="Calibri" w:cs="Calibri"/>
                    <w:color w:val="000000"/>
                    <w:sz w:val="22"/>
                    <w:szCs w:val="22"/>
                  </w:rPr>
                </w:rPrChange>
              </w:rPr>
              <w:pPrChange w:id="4028"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029" w:author="David Mattie" w:date="2019-08-26T13:33:00Z">
              <w:r w:rsidRPr="00442058">
                <w:rPr>
                  <w:rPrChange w:id="4030" w:author="David Mattie" w:date="2019-08-26T13:33:00Z">
                    <w:rPr>
                      <w:rFonts w:ascii="Calibri" w:hAnsi="Calibri" w:cs="Calibri"/>
                      <w:color w:val="000000"/>
                      <w:sz w:val="22"/>
                      <w:szCs w:val="22"/>
                    </w:rPr>
                  </w:rPrChange>
                </w:rPr>
                <w:t>-0.08957</w:t>
              </w:r>
            </w:ins>
          </w:p>
        </w:tc>
        <w:tc>
          <w:tcPr>
            <w:tcW w:w="960" w:type="dxa"/>
            <w:noWrap/>
            <w:hideMark/>
            <w:tcPrChange w:id="403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DF91731"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032" w:author="David Mattie" w:date="2019-08-26T13:33:00Z"/>
                <w:rPrChange w:id="4033" w:author="David Mattie" w:date="2019-08-26T13:33:00Z">
                  <w:rPr>
                    <w:ins w:id="4034" w:author="David Mattie" w:date="2019-08-26T13:33:00Z"/>
                    <w:rFonts w:ascii="Calibri" w:hAnsi="Calibri" w:cs="Calibri"/>
                    <w:color w:val="000000"/>
                    <w:sz w:val="22"/>
                    <w:szCs w:val="22"/>
                  </w:rPr>
                </w:rPrChange>
              </w:rPr>
              <w:pPrChange w:id="4035"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036" w:author="David Mattie" w:date="2019-08-26T13:33:00Z">
              <w:r w:rsidRPr="00442058">
                <w:rPr>
                  <w:rPrChange w:id="4037" w:author="David Mattie" w:date="2019-08-26T13:33:00Z">
                    <w:rPr>
                      <w:rFonts w:ascii="Calibri" w:hAnsi="Calibri" w:cs="Calibri"/>
                      <w:color w:val="000000"/>
                      <w:sz w:val="22"/>
                      <w:szCs w:val="22"/>
                    </w:rPr>
                  </w:rPrChange>
                </w:rPr>
                <w:t>0.401919</w:t>
              </w:r>
            </w:ins>
          </w:p>
        </w:tc>
      </w:tr>
      <w:tr w:rsidR="00442058" w:rsidRPr="00442058" w14:paraId="39A7254F" w14:textId="77777777" w:rsidTr="00442058">
        <w:trPr>
          <w:cnfStyle w:val="000000100000" w:firstRow="0" w:lastRow="0" w:firstColumn="0" w:lastColumn="0" w:oddVBand="0" w:evenVBand="0" w:oddHBand="1" w:evenHBand="0" w:firstRowFirstColumn="0" w:firstRowLastColumn="0" w:lastRowFirstColumn="0" w:lastRowLastColumn="0"/>
          <w:trHeight w:val="300"/>
          <w:ins w:id="4038" w:author="David Mattie" w:date="2019-08-26T13:33:00Z"/>
          <w:trPrChange w:id="4039"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04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A014DB9"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4041" w:author="David Mattie" w:date="2019-08-26T13:33:00Z"/>
                <w:rPrChange w:id="4042" w:author="David Mattie" w:date="2019-08-26T13:33:00Z">
                  <w:rPr>
                    <w:ins w:id="4043" w:author="David Mattie" w:date="2019-08-26T13:33:00Z"/>
                    <w:rFonts w:ascii="Calibri" w:hAnsi="Calibri" w:cs="Calibri"/>
                    <w:color w:val="000000"/>
                    <w:sz w:val="22"/>
                    <w:szCs w:val="22"/>
                  </w:rPr>
                </w:rPrChange>
              </w:rPr>
              <w:pPrChange w:id="4044"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4045" w:author="David Mattie" w:date="2019-08-26T13:33:00Z">
              <w:r w:rsidRPr="00442058">
                <w:rPr>
                  <w:rPrChange w:id="4046" w:author="David Mattie" w:date="2019-08-26T13:33:00Z">
                    <w:rPr>
                      <w:rFonts w:ascii="Calibri" w:hAnsi="Calibri" w:cs="Calibri"/>
                      <w:color w:val="000000"/>
                      <w:sz w:val="22"/>
                      <w:szCs w:val="22"/>
                    </w:rPr>
                  </w:rPrChange>
                </w:rPr>
                <w:t>levman/0051-4012-roi-meanFA</w:t>
              </w:r>
            </w:ins>
          </w:p>
        </w:tc>
        <w:tc>
          <w:tcPr>
            <w:tcW w:w="960" w:type="dxa"/>
            <w:noWrap/>
            <w:hideMark/>
            <w:tcPrChange w:id="404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F0F8322"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048" w:author="David Mattie" w:date="2019-08-26T13:33:00Z"/>
                <w:rPrChange w:id="4049" w:author="David Mattie" w:date="2019-08-26T13:33:00Z">
                  <w:rPr>
                    <w:ins w:id="4050" w:author="David Mattie" w:date="2019-08-26T13:33:00Z"/>
                    <w:rFonts w:ascii="Calibri" w:hAnsi="Calibri" w:cs="Calibri"/>
                    <w:color w:val="000000"/>
                    <w:sz w:val="22"/>
                    <w:szCs w:val="22"/>
                  </w:rPr>
                </w:rPrChange>
              </w:rPr>
              <w:pPrChange w:id="4051"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052" w:author="David Mattie" w:date="2019-08-26T13:33:00Z">
              <w:r w:rsidRPr="00442058">
                <w:rPr>
                  <w:rPrChange w:id="4053" w:author="David Mattie" w:date="2019-08-26T13:33:00Z">
                    <w:rPr>
                      <w:rFonts w:ascii="Calibri" w:hAnsi="Calibri" w:cs="Calibri"/>
                      <w:color w:val="000000"/>
                      <w:sz w:val="22"/>
                      <w:szCs w:val="22"/>
                    </w:rPr>
                  </w:rPrChange>
                </w:rPr>
                <w:t>0.089233</w:t>
              </w:r>
            </w:ins>
          </w:p>
        </w:tc>
        <w:tc>
          <w:tcPr>
            <w:tcW w:w="960" w:type="dxa"/>
            <w:noWrap/>
            <w:hideMark/>
            <w:tcPrChange w:id="405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126696D"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055" w:author="David Mattie" w:date="2019-08-26T13:33:00Z"/>
                <w:rPrChange w:id="4056" w:author="David Mattie" w:date="2019-08-26T13:33:00Z">
                  <w:rPr>
                    <w:ins w:id="4057" w:author="David Mattie" w:date="2019-08-26T13:33:00Z"/>
                    <w:rFonts w:ascii="Calibri" w:hAnsi="Calibri" w:cs="Calibri"/>
                    <w:color w:val="000000"/>
                    <w:sz w:val="22"/>
                    <w:szCs w:val="22"/>
                  </w:rPr>
                </w:rPrChange>
              </w:rPr>
              <w:pPrChange w:id="4058"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059" w:author="David Mattie" w:date="2019-08-26T13:33:00Z">
              <w:r w:rsidRPr="00442058">
                <w:rPr>
                  <w:rPrChange w:id="4060" w:author="David Mattie" w:date="2019-08-26T13:33:00Z">
                    <w:rPr>
                      <w:rFonts w:ascii="Calibri" w:hAnsi="Calibri" w:cs="Calibri"/>
                      <w:color w:val="000000"/>
                      <w:sz w:val="22"/>
                      <w:szCs w:val="22"/>
                    </w:rPr>
                  </w:rPrChange>
                </w:rPr>
                <w:t>0.338434</w:t>
              </w:r>
            </w:ins>
          </w:p>
        </w:tc>
      </w:tr>
      <w:tr w:rsidR="00442058" w:rsidRPr="00442058" w14:paraId="69CD6C4E" w14:textId="77777777" w:rsidTr="00442058">
        <w:trPr>
          <w:trHeight w:val="300"/>
          <w:ins w:id="4061" w:author="David Mattie" w:date="2019-08-26T13:33:00Z"/>
          <w:trPrChange w:id="4062"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06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C4F0FB4" w14:textId="77777777" w:rsidR="00442058" w:rsidRPr="00442058" w:rsidRDefault="00442058" w:rsidP="00442058">
            <w:pPr>
              <w:spacing w:line="480" w:lineRule="auto"/>
              <w:rPr>
                <w:ins w:id="4064" w:author="David Mattie" w:date="2019-08-26T13:33:00Z"/>
                <w:rPrChange w:id="4065" w:author="David Mattie" w:date="2019-08-26T13:33:00Z">
                  <w:rPr>
                    <w:ins w:id="4066" w:author="David Mattie" w:date="2019-08-26T13:33:00Z"/>
                    <w:rFonts w:ascii="Calibri" w:hAnsi="Calibri" w:cs="Calibri"/>
                    <w:color w:val="000000"/>
                    <w:sz w:val="22"/>
                    <w:szCs w:val="22"/>
                  </w:rPr>
                </w:rPrChange>
              </w:rPr>
              <w:pPrChange w:id="4067" w:author="David Mattie" w:date="2019-08-26T13:33:00Z">
                <w:pPr/>
              </w:pPrChange>
            </w:pPr>
            <w:ins w:id="4068" w:author="David Mattie" w:date="2019-08-26T13:33:00Z">
              <w:r w:rsidRPr="00442058">
                <w:rPr>
                  <w:rPrChange w:id="4069" w:author="David Mattie" w:date="2019-08-26T13:33:00Z">
                    <w:rPr>
                      <w:rFonts w:ascii="Calibri" w:hAnsi="Calibri" w:cs="Calibri"/>
                      <w:color w:val="000000"/>
                      <w:sz w:val="22"/>
                      <w:szCs w:val="22"/>
                    </w:rPr>
                  </w:rPrChange>
                </w:rPr>
                <w:t>levman/0016-0051-roi-meanFA</w:t>
              </w:r>
            </w:ins>
          </w:p>
        </w:tc>
        <w:tc>
          <w:tcPr>
            <w:tcW w:w="960" w:type="dxa"/>
            <w:noWrap/>
            <w:hideMark/>
            <w:tcPrChange w:id="407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01A670C"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071" w:author="David Mattie" w:date="2019-08-26T13:33:00Z"/>
                <w:rPrChange w:id="4072" w:author="David Mattie" w:date="2019-08-26T13:33:00Z">
                  <w:rPr>
                    <w:ins w:id="4073" w:author="David Mattie" w:date="2019-08-26T13:33:00Z"/>
                    <w:rFonts w:ascii="Calibri" w:hAnsi="Calibri" w:cs="Calibri"/>
                    <w:color w:val="000000"/>
                    <w:sz w:val="22"/>
                    <w:szCs w:val="22"/>
                  </w:rPr>
                </w:rPrChange>
              </w:rPr>
              <w:pPrChange w:id="4074"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075" w:author="David Mattie" w:date="2019-08-26T13:33:00Z">
              <w:r w:rsidRPr="00442058">
                <w:rPr>
                  <w:rPrChange w:id="4076" w:author="David Mattie" w:date="2019-08-26T13:33:00Z">
                    <w:rPr>
                      <w:rFonts w:ascii="Calibri" w:hAnsi="Calibri" w:cs="Calibri"/>
                      <w:color w:val="000000"/>
                      <w:sz w:val="22"/>
                      <w:szCs w:val="22"/>
                    </w:rPr>
                  </w:rPrChange>
                </w:rPr>
                <w:t>0.089017</w:t>
              </w:r>
            </w:ins>
          </w:p>
        </w:tc>
        <w:tc>
          <w:tcPr>
            <w:tcW w:w="960" w:type="dxa"/>
            <w:noWrap/>
            <w:hideMark/>
            <w:tcPrChange w:id="407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FF01E75"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078" w:author="David Mattie" w:date="2019-08-26T13:33:00Z"/>
                <w:rPrChange w:id="4079" w:author="David Mattie" w:date="2019-08-26T13:33:00Z">
                  <w:rPr>
                    <w:ins w:id="4080" w:author="David Mattie" w:date="2019-08-26T13:33:00Z"/>
                    <w:rFonts w:ascii="Calibri" w:hAnsi="Calibri" w:cs="Calibri"/>
                    <w:color w:val="000000"/>
                    <w:sz w:val="22"/>
                    <w:szCs w:val="22"/>
                  </w:rPr>
                </w:rPrChange>
              </w:rPr>
              <w:pPrChange w:id="4081"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082" w:author="David Mattie" w:date="2019-08-26T13:33:00Z">
              <w:r w:rsidRPr="00442058">
                <w:rPr>
                  <w:rPrChange w:id="4083" w:author="David Mattie" w:date="2019-08-26T13:33:00Z">
                    <w:rPr>
                      <w:rFonts w:ascii="Calibri" w:hAnsi="Calibri" w:cs="Calibri"/>
                      <w:color w:val="000000"/>
                      <w:sz w:val="22"/>
                      <w:szCs w:val="22"/>
                    </w:rPr>
                  </w:rPrChange>
                </w:rPr>
                <w:t>0.358178</w:t>
              </w:r>
            </w:ins>
          </w:p>
        </w:tc>
      </w:tr>
      <w:tr w:rsidR="00442058" w:rsidRPr="00442058" w14:paraId="00E7E7F1" w14:textId="77777777" w:rsidTr="00442058">
        <w:trPr>
          <w:cnfStyle w:val="000000100000" w:firstRow="0" w:lastRow="0" w:firstColumn="0" w:lastColumn="0" w:oddVBand="0" w:evenVBand="0" w:oddHBand="1" w:evenHBand="0" w:firstRowFirstColumn="0" w:firstRowLastColumn="0" w:lastRowFirstColumn="0" w:lastRowLastColumn="0"/>
          <w:trHeight w:val="300"/>
          <w:ins w:id="4084" w:author="David Mattie" w:date="2019-08-26T13:33:00Z"/>
          <w:trPrChange w:id="4085"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08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8C0EBA5"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4087" w:author="David Mattie" w:date="2019-08-26T13:33:00Z"/>
                <w:rPrChange w:id="4088" w:author="David Mattie" w:date="2019-08-26T13:33:00Z">
                  <w:rPr>
                    <w:ins w:id="4089" w:author="David Mattie" w:date="2019-08-26T13:33:00Z"/>
                    <w:rFonts w:ascii="Calibri" w:hAnsi="Calibri" w:cs="Calibri"/>
                    <w:color w:val="000000"/>
                    <w:sz w:val="22"/>
                    <w:szCs w:val="22"/>
                  </w:rPr>
                </w:rPrChange>
              </w:rPr>
              <w:pPrChange w:id="4090"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4091" w:author="David Mattie" w:date="2019-08-26T13:33:00Z">
              <w:r w:rsidRPr="00442058">
                <w:rPr>
                  <w:rPrChange w:id="4092" w:author="David Mattie" w:date="2019-08-26T13:33:00Z">
                    <w:rPr>
                      <w:rFonts w:ascii="Calibri" w:hAnsi="Calibri" w:cs="Calibri"/>
                      <w:color w:val="000000"/>
                      <w:sz w:val="22"/>
                      <w:szCs w:val="22"/>
                    </w:rPr>
                  </w:rPrChange>
                </w:rPr>
                <w:t>levman/4012-4035-roi-meanFA</w:t>
              </w:r>
            </w:ins>
          </w:p>
        </w:tc>
        <w:tc>
          <w:tcPr>
            <w:tcW w:w="960" w:type="dxa"/>
            <w:noWrap/>
            <w:hideMark/>
            <w:tcPrChange w:id="409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C1CBD5B"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094" w:author="David Mattie" w:date="2019-08-26T13:33:00Z"/>
                <w:rPrChange w:id="4095" w:author="David Mattie" w:date="2019-08-26T13:33:00Z">
                  <w:rPr>
                    <w:ins w:id="4096" w:author="David Mattie" w:date="2019-08-26T13:33:00Z"/>
                    <w:rFonts w:ascii="Calibri" w:hAnsi="Calibri" w:cs="Calibri"/>
                    <w:color w:val="000000"/>
                    <w:sz w:val="22"/>
                    <w:szCs w:val="22"/>
                  </w:rPr>
                </w:rPrChange>
              </w:rPr>
              <w:pPrChange w:id="4097"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098" w:author="David Mattie" w:date="2019-08-26T13:33:00Z">
              <w:r w:rsidRPr="00442058">
                <w:rPr>
                  <w:rPrChange w:id="4099" w:author="David Mattie" w:date="2019-08-26T13:33:00Z">
                    <w:rPr>
                      <w:rFonts w:ascii="Calibri" w:hAnsi="Calibri" w:cs="Calibri"/>
                      <w:color w:val="000000"/>
                      <w:sz w:val="22"/>
                      <w:szCs w:val="22"/>
                    </w:rPr>
                  </w:rPrChange>
                </w:rPr>
                <w:t>-0.08484</w:t>
              </w:r>
            </w:ins>
          </w:p>
        </w:tc>
        <w:tc>
          <w:tcPr>
            <w:tcW w:w="960" w:type="dxa"/>
            <w:noWrap/>
            <w:hideMark/>
            <w:tcPrChange w:id="410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599308A"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101" w:author="David Mattie" w:date="2019-08-26T13:33:00Z"/>
                <w:rPrChange w:id="4102" w:author="David Mattie" w:date="2019-08-26T13:33:00Z">
                  <w:rPr>
                    <w:ins w:id="4103" w:author="David Mattie" w:date="2019-08-26T13:33:00Z"/>
                    <w:rFonts w:ascii="Calibri" w:hAnsi="Calibri" w:cs="Calibri"/>
                    <w:color w:val="000000"/>
                    <w:sz w:val="22"/>
                    <w:szCs w:val="22"/>
                  </w:rPr>
                </w:rPrChange>
              </w:rPr>
              <w:pPrChange w:id="4104"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105" w:author="David Mattie" w:date="2019-08-26T13:33:00Z">
              <w:r w:rsidRPr="00442058">
                <w:rPr>
                  <w:rPrChange w:id="4106" w:author="David Mattie" w:date="2019-08-26T13:33:00Z">
                    <w:rPr>
                      <w:rFonts w:ascii="Calibri" w:hAnsi="Calibri" w:cs="Calibri"/>
                      <w:color w:val="000000"/>
                      <w:sz w:val="22"/>
                      <w:szCs w:val="22"/>
                    </w:rPr>
                  </w:rPrChange>
                </w:rPr>
                <w:t>0.474064</w:t>
              </w:r>
            </w:ins>
          </w:p>
        </w:tc>
      </w:tr>
      <w:tr w:rsidR="00442058" w:rsidRPr="00442058" w14:paraId="7D5EB34D" w14:textId="77777777" w:rsidTr="00442058">
        <w:trPr>
          <w:trHeight w:val="300"/>
          <w:ins w:id="4107" w:author="David Mattie" w:date="2019-08-26T13:33:00Z"/>
          <w:trPrChange w:id="4108"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10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BB9B8CE" w14:textId="77777777" w:rsidR="00442058" w:rsidRPr="00442058" w:rsidRDefault="00442058" w:rsidP="00442058">
            <w:pPr>
              <w:spacing w:line="480" w:lineRule="auto"/>
              <w:rPr>
                <w:ins w:id="4110" w:author="David Mattie" w:date="2019-08-26T13:33:00Z"/>
                <w:rPrChange w:id="4111" w:author="David Mattie" w:date="2019-08-26T13:33:00Z">
                  <w:rPr>
                    <w:ins w:id="4112" w:author="David Mattie" w:date="2019-08-26T13:33:00Z"/>
                    <w:rFonts w:ascii="Calibri" w:hAnsi="Calibri" w:cs="Calibri"/>
                    <w:color w:val="000000"/>
                    <w:sz w:val="22"/>
                    <w:szCs w:val="22"/>
                  </w:rPr>
                </w:rPrChange>
              </w:rPr>
              <w:pPrChange w:id="4113" w:author="David Mattie" w:date="2019-08-26T13:33:00Z">
                <w:pPr/>
              </w:pPrChange>
            </w:pPr>
            <w:ins w:id="4114" w:author="David Mattie" w:date="2019-08-26T13:33:00Z">
              <w:r w:rsidRPr="00442058">
                <w:rPr>
                  <w:rPrChange w:id="4115" w:author="David Mattie" w:date="2019-08-26T13:33:00Z">
                    <w:rPr>
                      <w:rFonts w:ascii="Calibri" w:hAnsi="Calibri" w:cs="Calibri"/>
                      <w:color w:val="000000"/>
                      <w:sz w:val="22"/>
                      <w:szCs w:val="22"/>
                    </w:rPr>
                  </w:rPrChange>
                </w:rPr>
                <w:t>levman/0016-4035-roi-meanFA</w:t>
              </w:r>
            </w:ins>
          </w:p>
        </w:tc>
        <w:tc>
          <w:tcPr>
            <w:tcW w:w="960" w:type="dxa"/>
            <w:noWrap/>
            <w:hideMark/>
            <w:tcPrChange w:id="411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EF38FC6"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117" w:author="David Mattie" w:date="2019-08-26T13:33:00Z"/>
                <w:rPrChange w:id="4118" w:author="David Mattie" w:date="2019-08-26T13:33:00Z">
                  <w:rPr>
                    <w:ins w:id="4119" w:author="David Mattie" w:date="2019-08-26T13:33:00Z"/>
                    <w:rFonts w:ascii="Calibri" w:hAnsi="Calibri" w:cs="Calibri"/>
                    <w:color w:val="000000"/>
                    <w:sz w:val="22"/>
                    <w:szCs w:val="22"/>
                  </w:rPr>
                </w:rPrChange>
              </w:rPr>
              <w:pPrChange w:id="4120"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121" w:author="David Mattie" w:date="2019-08-26T13:33:00Z">
              <w:r w:rsidRPr="00442058">
                <w:rPr>
                  <w:rPrChange w:id="4122" w:author="David Mattie" w:date="2019-08-26T13:33:00Z">
                    <w:rPr>
                      <w:rFonts w:ascii="Calibri" w:hAnsi="Calibri" w:cs="Calibri"/>
                      <w:color w:val="000000"/>
                      <w:sz w:val="22"/>
                      <w:szCs w:val="22"/>
                    </w:rPr>
                  </w:rPrChange>
                </w:rPr>
                <w:t>0.084557</w:t>
              </w:r>
            </w:ins>
          </w:p>
        </w:tc>
        <w:tc>
          <w:tcPr>
            <w:tcW w:w="960" w:type="dxa"/>
            <w:noWrap/>
            <w:hideMark/>
            <w:tcPrChange w:id="412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0DF9B89"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124" w:author="David Mattie" w:date="2019-08-26T13:33:00Z"/>
                <w:rPrChange w:id="4125" w:author="David Mattie" w:date="2019-08-26T13:33:00Z">
                  <w:rPr>
                    <w:ins w:id="4126" w:author="David Mattie" w:date="2019-08-26T13:33:00Z"/>
                    <w:rFonts w:ascii="Calibri" w:hAnsi="Calibri" w:cs="Calibri"/>
                    <w:color w:val="000000"/>
                    <w:sz w:val="22"/>
                    <w:szCs w:val="22"/>
                  </w:rPr>
                </w:rPrChange>
              </w:rPr>
              <w:pPrChange w:id="4127"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128" w:author="David Mattie" w:date="2019-08-26T13:33:00Z">
              <w:r w:rsidRPr="00442058">
                <w:rPr>
                  <w:rPrChange w:id="4129" w:author="David Mattie" w:date="2019-08-26T13:33:00Z">
                    <w:rPr>
                      <w:rFonts w:ascii="Calibri" w:hAnsi="Calibri" w:cs="Calibri"/>
                      <w:color w:val="000000"/>
                      <w:sz w:val="22"/>
                      <w:szCs w:val="22"/>
                    </w:rPr>
                  </w:rPrChange>
                </w:rPr>
                <w:t>0.392417</w:t>
              </w:r>
            </w:ins>
          </w:p>
        </w:tc>
      </w:tr>
      <w:tr w:rsidR="00442058" w:rsidRPr="00442058" w14:paraId="605C5F45" w14:textId="77777777" w:rsidTr="00442058">
        <w:trPr>
          <w:cnfStyle w:val="000000100000" w:firstRow="0" w:lastRow="0" w:firstColumn="0" w:lastColumn="0" w:oddVBand="0" w:evenVBand="0" w:oddHBand="1" w:evenHBand="0" w:firstRowFirstColumn="0" w:firstRowLastColumn="0" w:lastRowFirstColumn="0" w:lastRowLastColumn="0"/>
          <w:trHeight w:val="300"/>
          <w:ins w:id="4130" w:author="David Mattie" w:date="2019-08-26T13:33:00Z"/>
          <w:trPrChange w:id="4131"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13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5119DB0"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4133" w:author="David Mattie" w:date="2019-08-26T13:33:00Z"/>
                <w:rPrChange w:id="4134" w:author="David Mattie" w:date="2019-08-26T13:33:00Z">
                  <w:rPr>
                    <w:ins w:id="4135" w:author="David Mattie" w:date="2019-08-26T13:33:00Z"/>
                    <w:rFonts w:ascii="Calibri" w:hAnsi="Calibri" w:cs="Calibri"/>
                    <w:color w:val="000000"/>
                    <w:sz w:val="22"/>
                    <w:szCs w:val="22"/>
                  </w:rPr>
                </w:rPrChange>
              </w:rPr>
              <w:pPrChange w:id="4136"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4137" w:author="David Mattie" w:date="2019-08-26T13:33:00Z">
              <w:r w:rsidRPr="00442058">
                <w:rPr>
                  <w:rPrChange w:id="4138" w:author="David Mattie" w:date="2019-08-26T13:33:00Z">
                    <w:rPr>
                      <w:rFonts w:ascii="Calibri" w:hAnsi="Calibri" w:cs="Calibri"/>
                      <w:color w:val="000000"/>
                      <w:sz w:val="22"/>
                      <w:szCs w:val="22"/>
                    </w:rPr>
                  </w:rPrChange>
                </w:rPr>
                <w:t>levman/0051-0060-roi-meanFA</w:t>
              </w:r>
            </w:ins>
          </w:p>
        </w:tc>
        <w:tc>
          <w:tcPr>
            <w:tcW w:w="960" w:type="dxa"/>
            <w:noWrap/>
            <w:hideMark/>
            <w:tcPrChange w:id="413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FDB4792"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140" w:author="David Mattie" w:date="2019-08-26T13:33:00Z"/>
                <w:rPrChange w:id="4141" w:author="David Mattie" w:date="2019-08-26T13:33:00Z">
                  <w:rPr>
                    <w:ins w:id="4142" w:author="David Mattie" w:date="2019-08-26T13:33:00Z"/>
                    <w:rFonts w:ascii="Calibri" w:hAnsi="Calibri" w:cs="Calibri"/>
                    <w:color w:val="000000"/>
                    <w:sz w:val="22"/>
                    <w:szCs w:val="22"/>
                  </w:rPr>
                </w:rPrChange>
              </w:rPr>
              <w:pPrChange w:id="4143"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144" w:author="David Mattie" w:date="2019-08-26T13:33:00Z">
              <w:r w:rsidRPr="00442058">
                <w:rPr>
                  <w:rPrChange w:id="4145" w:author="David Mattie" w:date="2019-08-26T13:33:00Z">
                    <w:rPr>
                      <w:rFonts w:ascii="Calibri" w:hAnsi="Calibri" w:cs="Calibri"/>
                      <w:color w:val="000000"/>
                      <w:sz w:val="22"/>
                      <w:szCs w:val="22"/>
                    </w:rPr>
                  </w:rPrChange>
                </w:rPr>
                <w:t>-0.08431</w:t>
              </w:r>
            </w:ins>
          </w:p>
        </w:tc>
        <w:tc>
          <w:tcPr>
            <w:tcW w:w="960" w:type="dxa"/>
            <w:noWrap/>
            <w:hideMark/>
            <w:tcPrChange w:id="414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A5595B1"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147" w:author="David Mattie" w:date="2019-08-26T13:33:00Z"/>
                <w:rPrChange w:id="4148" w:author="David Mattie" w:date="2019-08-26T13:33:00Z">
                  <w:rPr>
                    <w:ins w:id="4149" w:author="David Mattie" w:date="2019-08-26T13:33:00Z"/>
                    <w:rFonts w:ascii="Calibri" w:hAnsi="Calibri" w:cs="Calibri"/>
                    <w:color w:val="000000"/>
                    <w:sz w:val="22"/>
                    <w:szCs w:val="22"/>
                  </w:rPr>
                </w:rPrChange>
              </w:rPr>
              <w:pPrChange w:id="4150"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151" w:author="David Mattie" w:date="2019-08-26T13:33:00Z">
              <w:r w:rsidRPr="00442058">
                <w:rPr>
                  <w:rPrChange w:id="4152" w:author="David Mattie" w:date="2019-08-26T13:33:00Z">
                    <w:rPr>
                      <w:rFonts w:ascii="Calibri" w:hAnsi="Calibri" w:cs="Calibri"/>
                      <w:color w:val="000000"/>
                      <w:sz w:val="22"/>
                      <w:szCs w:val="22"/>
                    </w:rPr>
                  </w:rPrChange>
                </w:rPr>
                <w:t>0.488572</w:t>
              </w:r>
            </w:ins>
          </w:p>
        </w:tc>
      </w:tr>
      <w:tr w:rsidR="00442058" w:rsidRPr="00442058" w14:paraId="6652F64D" w14:textId="77777777" w:rsidTr="00442058">
        <w:trPr>
          <w:trHeight w:val="300"/>
          <w:ins w:id="4153" w:author="David Mattie" w:date="2019-08-26T13:33:00Z"/>
          <w:trPrChange w:id="4154"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15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2BFCE34" w14:textId="77777777" w:rsidR="00442058" w:rsidRPr="00442058" w:rsidRDefault="00442058" w:rsidP="00442058">
            <w:pPr>
              <w:spacing w:line="480" w:lineRule="auto"/>
              <w:rPr>
                <w:ins w:id="4156" w:author="David Mattie" w:date="2019-08-26T13:33:00Z"/>
                <w:rPrChange w:id="4157" w:author="David Mattie" w:date="2019-08-26T13:33:00Z">
                  <w:rPr>
                    <w:ins w:id="4158" w:author="David Mattie" w:date="2019-08-26T13:33:00Z"/>
                    <w:rFonts w:ascii="Calibri" w:hAnsi="Calibri" w:cs="Calibri"/>
                    <w:color w:val="000000"/>
                    <w:sz w:val="22"/>
                    <w:szCs w:val="22"/>
                  </w:rPr>
                </w:rPrChange>
              </w:rPr>
              <w:pPrChange w:id="4159" w:author="David Mattie" w:date="2019-08-26T13:33:00Z">
                <w:pPr/>
              </w:pPrChange>
            </w:pPr>
            <w:ins w:id="4160" w:author="David Mattie" w:date="2019-08-26T13:33:00Z">
              <w:r w:rsidRPr="00442058">
                <w:rPr>
                  <w:rPrChange w:id="4161" w:author="David Mattie" w:date="2019-08-26T13:33:00Z">
                    <w:rPr>
                      <w:rFonts w:ascii="Calibri" w:hAnsi="Calibri" w:cs="Calibri"/>
                      <w:color w:val="000000"/>
                      <w:sz w:val="22"/>
                      <w:szCs w:val="22"/>
                    </w:rPr>
                  </w:rPrChange>
                </w:rPr>
                <w:t>levman/0049-0060-roi-meanFA</w:t>
              </w:r>
            </w:ins>
          </w:p>
        </w:tc>
        <w:tc>
          <w:tcPr>
            <w:tcW w:w="960" w:type="dxa"/>
            <w:noWrap/>
            <w:hideMark/>
            <w:tcPrChange w:id="416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3568F90"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163" w:author="David Mattie" w:date="2019-08-26T13:33:00Z"/>
                <w:rPrChange w:id="4164" w:author="David Mattie" w:date="2019-08-26T13:33:00Z">
                  <w:rPr>
                    <w:ins w:id="4165" w:author="David Mattie" w:date="2019-08-26T13:33:00Z"/>
                    <w:rFonts w:ascii="Calibri" w:hAnsi="Calibri" w:cs="Calibri"/>
                    <w:color w:val="000000"/>
                    <w:sz w:val="22"/>
                    <w:szCs w:val="22"/>
                  </w:rPr>
                </w:rPrChange>
              </w:rPr>
              <w:pPrChange w:id="4166"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167" w:author="David Mattie" w:date="2019-08-26T13:33:00Z">
              <w:r w:rsidRPr="00442058">
                <w:rPr>
                  <w:rPrChange w:id="4168" w:author="David Mattie" w:date="2019-08-26T13:33:00Z">
                    <w:rPr>
                      <w:rFonts w:ascii="Calibri" w:hAnsi="Calibri" w:cs="Calibri"/>
                      <w:color w:val="000000"/>
                      <w:sz w:val="22"/>
                      <w:szCs w:val="22"/>
                    </w:rPr>
                  </w:rPrChange>
                </w:rPr>
                <w:t>0.083639</w:t>
              </w:r>
            </w:ins>
          </w:p>
        </w:tc>
        <w:tc>
          <w:tcPr>
            <w:tcW w:w="960" w:type="dxa"/>
            <w:noWrap/>
            <w:hideMark/>
            <w:tcPrChange w:id="416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ACE45A7"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170" w:author="David Mattie" w:date="2019-08-26T13:33:00Z"/>
                <w:rPrChange w:id="4171" w:author="David Mattie" w:date="2019-08-26T13:33:00Z">
                  <w:rPr>
                    <w:ins w:id="4172" w:author="David Mattie" w:date="2019-08-26T13:33:00Z"/>
                    <w:rFonts w:ascii="Calibri" w:hAnsi="Calibri" w:cs="Calibri"/>
                    <w:color w:val="000000"/>
                    <w:sz w:val="22"/>
                    <w:szCs w:val="22"/>
                  </w:rPr>
                </w:rPrChange>
              </w:rPr>
              <w:pPrChange w:id="4173"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174" w:author="David Mattie" w:date="2019-08-26T13:33:00Z">
              <w:r w:rsidRPr="00442058">
                <w:rPr>
                  <w:rPrChange w:id="4175" w:author="David Mattie" w:date="2019-08-26T13:33:00Z">
                    <w:rPr>
                      <w:rFonts w:ascii="Calibri" w:hAnsi="Calibri" w:cs="Calibri"/>
                      <w:color w:val="000000"/>
                      <w:sz w:val="22"/>
                      <w:szCs w:val="22"/>
                    </w:rPr>
                  </w:rPrChange>
                </w:rPr>
                <w:t>0.490745</w:t>
              </w:r>
            </w:ins>
          </w:p>
        </w:tc>
      </w:tr>
      <w:tr w:rsidR="00442058" w:rsidRPr="00442058" w14:paraId="52AC9F72" w14:textId="77777777" w:rsidTr="00442058">
        <w:trPr>
          <w:cnfStyle w:val="000000100000" w:firstRow="0" w:lastRow="0" w:firstColumn="0" w:lastColumn="0" w:oddVBand="0" w:evenVBand="0" w:oddHBand="1" w:evenHBand="0" w:firstRowFirstColumn="0" w:firstRowLastColumn="0" w:lastRowFirstColumn="0" w:lastRowLastColumn="0"/>
          <w:trHeight w:val="300"/>
          <w:ins w:id="4176" w:author="David Mattie" w:date="2019-08-26T13:33:00Z"/>
          <w:trPrChange w:id="4177"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17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7BFD1A0"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4179" w:author="David Mattie" w:date="2019-08-26T13:33:00Z"/>
                <w:rPrChange w:id="4180" w:author="David Mattie" w:date="2019-08-26T13:33:00Z">
                  <w:rPr>
                    <w:ins w:id="4181" w:author="David Mattie" w:date="2019-08-26T13:33:00Z"/>
                    <w:rFonts w:ascii="Calibri" w:hAnsi="Calibri" w:cs="Calibri"/>
                    <w:color w:val="000000"/>
                    <w:sz w:val="22"/>
                    <w:szCs w:val="22"/>
                  </w:rPr>
                </w:rPrChange>
              </w:rPr>
              <w:pPrChange w:id="4182"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4183" w:author="David Mattie" w:date="2019-08-26T13:33:00Z">
              <w:r w:rsidRPr="00442058">
                <w:rPr>
                  <w:rPrChange w:id="4184" w:author="David Mattie" w:date="2019-08-26T13:33:00Z">
                    <w:rPr>
                      <w:rFonts w:ascii="Calibri" w:hAnsi="Calibri" w:cs="Calibri"/>
                      <w:color w:val="000000"/>
                      <w:sz w:val="22"/>
                      <w:szCs w:val="22"/>
                    </w:rPr>
                  </w:rPrChange>
                </w:rPr>
                <w:t>levman/0060-3028-roi-meanFA</w:t>
              </w:r>
            </w:ins>
          </w:p>
        </w:tc>
        <w:tc>
          <w:tcPr>
            <w:tcW w:w="960" w:type="dxa"/>
            <w:noWrap/>
            <w:hideMark/>
            <w:tcPrChange w:id="418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4D99EF3"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186" w:author="David Mattie" w:date="2019-08-26T13:33:00Z"/>
                <w:rPrChange w:id="4187" w:author="David Mattie" w:date="2019-08-26T13:33:00Z">
                  <w:rPr>
                    <w:ins w:id="4188" w:author="David Mattie" w:date="2019-08-26T13:33:00Z"/>
                    <w:rFonts w:ascii="Calibri" w:hAnsi="Calibri" w:cs="Calibri"/>
                    <w:color w:val="000000"/>
                    <w:sz w:val="22"/>
                    <w:szCs w:val="22"/>
                  </w:rPr>
                </w:rPrChange>
              </w:rPr>
              <w:pPrChange w:id="4189"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190" w:author="David Mattie" w:date="2019-08-26T13:33:00Z">
              <w:r w:rsidRPr="00442058">
                <w:rPr>
                  <w:rPrChange w:id="4191" w:author="David Mattie" w:date="2019-08-26T13:33:00Z">
                    <w:rPr>
                      <w:rFonts w:ascii="Calibri" w:hAnsi="Calibri" w:cs="Calibri"/>
                      <w:color w:val="000000"/>
                      <w:sz w:val="22"/>
                      <w:szCs w:val="22"/>
                    </w:rPr>
                  </w:rPrChange>
                </w:rPr>
                <w:t>-0.08254</w:t>
              </w:r>
            </w:ins>
          </w:p>
        </w:tc>
        <w:tc>
          <w:tcPr>
            <w:tcW w:w="960" w:type="dxa"/>
            <w:noWrap/>
            <w:hideMark/>
            <w:tcPrChange w:id="419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BB3901E"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193" w:author="David Mattie" w:date="2019-08-26T13:33:00Z"/>
                <w:rPrChange w:id="4194" w:author="David Mattie" w:date="2019-08-26T13:33:00Z">
                  <w:rPr>
                    <w:ins w:id="4195" w:author="David Mattie" w:date="2019-08-26T13:33:00Z"/>
                    <w:rFonts w:ascii="Calibri" w:hAnsi="Calibri" w:cs="Calibri"/>
                    <w:color w:val="000000"/>
                    <w:sz w:val="22"/>
                    <w:szCs w:val="22"/>
                  </w:rPr>
                </w:rPrChange>
              </w:rPr>
              <w:pPrChange w:id="4196"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197" w:author="David Mattie" w:date="2019-08-26T13:33:00Z">
              <w:r w:rsidRPr="00442058">
                <w:rPr>
                  <w:rPrChange w:id="4198" w:author="David Mattie" w:date="2019-08-26T13:33:00Z">
                    <w:rPr>
                      <w:rFonts w:ascii="Calibri" w:hAnsi="Calibri" w:cs="Calibri"/>
                      <w:color w:val="000000"/>
                      <w:sz w:val="22"/>
                      <w:szCs w:val="22"/>
                    </w:rPr>
                  </w:rPrChange>
                </w:rPr>
                <w:t>0.334388</w:t>
              </w:r>
            </w:ins>
          </w:p>
        </w:tc>
      </w:tr>
      <w:tr w:rsidR="00442058" w:rsidRPr="00442058" w14:paraId="0F65CA3F" w14:textId="77777777" w:rsidTr="00442058">
        <w:trPr>
          <w:trHeight w:val="300"/>
          <w:ins w:id="4199" w:author="David Mattie" w:date="2019-08-26T13:33:00Z"/>
          <w:trPrChange w:id="4200"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20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36DBC5E" w14:textId="77777777" w:rsidR="00442058" w:rsidRPr="00442058" w:rsidRDefault="00442058" w:rsidP="00442058">
            <w:pPr>
              <w:spacing w:line="480" w:lineRule="auto"/>
              <w:rPr>
                <w:ins w:id="4202" w:author="David Mattie" w:date="2019-08-26T13:33:00Z"/>
                <w:rPrChange w:id="4203" w:author="David Mattie" w:date="2019-08-26T13:33:00Z">
                  <w:rPr>
                    <w:ins w:id="4204" w:author="David Mattie" w:date="2019-08-26T13:33:00Z"/>
                    <w:rFonts w:ascii="Calibri" w:hAnsi="Calibri" w:cs="Calibri"/>
                    <w:color w:val="000000"/>
                    <w:sz w:val="22"/>
                    <w:szCs w:val="22"/>
                  </w:rPr>
                </w:rPrChange>
              </w:rPr>
              <w:pPrChange w:id="4205" w:author="David Mattie" w:date="2019-08-26T13:33:00Z">
                <w:pPr/>
              </w:pPrChange>
            </w:pPr>
            <w:ins w:id="4206" w:author="David Mattie" w:date="2019-08-26T13:33:00Z">
              <w:r w:rsidRPr="00442058">
                <w:rPr>
                  <w:rPrChange w:id="4207" w:author="David Mattie" w:date="2019-08-26T13:33:00Z">
                    <w:rPr>
                      <w:rFonts w:ascii="Calibri" w:hAnsi="Calibri" w:cs="Calibri"/>
                      <w:color w:val="000000"/>
                      <w:sz w:val="22"/>
                      <w:szCs w:val="22"/>
                    </w:rPr>
                  </w:rPrChange>
                </w:rPr>
                <w:t>levman/2008-4008-roi-stddevFA</w:t>
              </w:r>
            </w:ins>
          </w:p>
        </w:tc>
        <w:tc>
          <w:tcPr>
            <w:tcW w:w="960" w:type="dxa"/>
            <w:noWrap/>
            <w:hideMark/>
            <w:tcPrChange w:id="420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3E047D3"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209" w:author="David Mattie" w:date="2019-08-26T13:33:00Z"/>
                <w:rPrChange w:id="4210" w:author="David Mattie" w:date="2019-08-26T13:33:00Z">
                  <w:rPr>
                    <w:ins w:id="4211" w:author="David Mattie" w:date="2019-08-26T13:33:00Z"/>
                    <w:rFonts w:ascii="Calibri" w:hAnsi="Calibri" w:cs="Calibri"/>
                    <w:color w:val="000000"/>
                    <w:sz w:val="22"/>
                    <w:szCs w:val="22"/>
                  </w:rPr>
                </w:rPrChange>
              </w:rPr>
              <w:pPrChange w:id="4212"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213" w:author="David Mattie" w:date="2019-08-26T13:33:00Z">
              <w:r w:rsidRPr="00442058">
                <w:rPr>
                  <w:rPrChange w:id="4214" w:author="David Mattie" w:date="2019-08-26T13:33:00Z">
                    <w:rPr>
                      <w:rFonts w:ascii="Calibri" w:hAnsi="Calibri" w:cs="Calibri"/>
                      <w:color w:val="000000"/>
                      <w:sz w:val="22"/>
                      <w:szCs w:val="22"/>
                    </w:rPr>
                  </w:rPrChange>
                </w:rPr>
                <w:t>-0.07618</w:t>
              </w:r>
            </w:ins>
          </w:p>
        </w:tc>
        <w:tc>
          <w:tcPr>
            <w:tcW w:w="960" w:type="dxa"/>
            <w:noWrap/>
            <w:hideMark/>
            <w:tcPrChange w:id="421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E305626"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216" w:author="David Mattie" w:date="2019-08-26T13:33:00Z"/>
                <w:rPrChange w:id="4217" w:author="David Mattie" w:date="2019-08-26T13:33:00Z">
                  <w:rPr>
                    <w:ins w:id="4218" w:author="David Mattie" w:date="2019-08-26T13:33:00Z"/>
                    <w:rFonts w:ascii="Calibri" w:hAnsi="Calibri" w:cs="Calibri"/>
                    <w:color w:val="000000"/>
                    <w:sz w:val="22"/>
                    <w:szCs w:val="22"/>
                  </w:rPr>
                </w:rPrChange>
              </w:rPr>
              <w:pPrChange w:id="4219"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220" w:author="David Mattie" w:date="2019-08-26T13:33:00Z">
              <w:r w:rsidRPr="00442058">
                <w:rPr>
                  <w:rPrChange w:id="4221" w:author="David Mattie" w:date="2019-08-26T13:33:00Z">
                    <w:rPr>
                      <w:rFonts w:ascii="Calibri" w:hAnsi="Calibri" w:cs="Calibri"/>
                      <w:color w:val="000000"/>
                      <w:sz w:val="22"/>
                      <w:szCs w:val="22"/>
                    </w:rPr>
                  </w:rPrChange>
                </w:rPr>
                <w:t>0.569215</w:t>
              </w:r>
            </w:ins>
          </w:p>
        </w:tc>
      </w:tr>
      <w:tr w:rsidR="00442058" w:rsidRPr="00442058" w14:paraId="5AB60C5B" w14:textId="77777777" w:rsidTr="00442058">
        <w:trPr>
          <w:cnfStyle w:val="000000100000" w:firstRow="0" w:lastRow="0" w:firstColumn="0" w:lastColumn="0" w:oddVBand="0" w:evenVBand="0" w:oddHBand="1" w:evenHBand="0" w:firstRowFirstColumn="0" w:firstRowLastColumn="0" w:lastRowFirstColumn="0" w:lastRowLastColumn="0"/>
          <w:trHeight w:val="300"/>
          <w:ins w:id="4222" w:author="David Mattie" w:date="2019-08-26T13:33:00Z"/>
          <w:trPrChange w:id="4223"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22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F0C8F94"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4225" w:author="David Mattie" w:date="2019-08-26T13:33:00Z"/>
                <w:rPrChange w:id="4226" w:author="David Mattie" w:date="2019-08-26T13:33:00Z">
                  <w:rPr>
                    <w:ins w:id="4227" w:author="David Mattie" w:date="2019-08-26T13:33:00Z"/>
                    <w:rFonts w:ascii="Calibri" w:hAnsi="Calibri" w:cs="Calibri"/>
                    <w:color w:val="000000"/>
                    <w:sz w:val="22"/>
                    <w:szCs w:val="22"/>
                  </w:rPr>
                </w:rPrChange>
              </w:rPr>
              <w:pPrChange w:id="4228"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4229" w:author="David Mattie" w:date="2019-08-26T13:33:00Z">
              <w:r w:rsidRPr="00442058">
                <w:rPr>
                  <w:rPrChange w:id="4230" w:author="David Mattie" w:date="2019-08-26T13:33:00Z">
                    <w:rPr>
                      <w:rFonts w:ascii="Calibri" w:hAnsi="Calibri" w:cs="Calibri"/>
                      <w:color w:val="000000"/>
                      <w:sz w:val="22"/>
                      <w:szCs w:val="22"/>
                    </w:rPr>
                  </w:rPrChange>
                </w:rPr>
                <w:t>levman/2030-2031-roi-stddevFA</w:t>
              </w:r>
            </w:ins>
          </w:p>
        </w:tc>
        <w:tc>
          <w:tcPr>
            <w:tcW w:w="960" w:type="dxa"/>
            <w:noWrap/>
            <w:hideMark/>
            <w:tcPrChange w:id="423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FECFF8D"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232" w:author="David Mattie" w:date="2019-08-26T13:33:00Z"/>
                <w:rPrChange w:id="4233" w:author="David Mattie" w:date="2019-08-26T13:33:00Z">
                  <w:rPr>
                    <w:ins w:id="4234" w:author="David Mattie" w:date="2019-08-26T13:33:00Z"/>
                    <w:rFonts w:ascii="Calibri" w:hAnsi="Calibri" w:cs="Calibri"/>
                    <w:color w:val="000000"/>
                    <w:sz w:val="22"/>
                    <w:szCs w:val="22"/>
                  </w:rPr>
                </w:rPrChange>
              </w:rPr>
              <w:pPrChange w:id="4235"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236" w:author="David Mattie" w:date="2019-08-26T13:33:00Z">
              <w:r w:rsidRPr="00442058">
                <w:rPr>
                  <w:rPrChange w:id="4237" w:author="David Mattie" w:date="2019-08-26T13:33:00Z">
                    <w:rPr>
                      <w:rFonts w:ascii="Calibri" w:hAnsi="Calibri" w:cs="Calibri"/>
                      <w:color w:val="000000"/>
                      <w:sz w:val="22"/>
                      <w:szCs w:val="22"/>
                    </w:rPr>
                  </w:rPrChange>
                </w:rPr>
                <w:t>-0.076</w:t>
              </w:r>
            </w:ins>
          </w:p>
        </w:tc>
        <w:tc>
          <w:tcPr>
            <w:tcW w:w="960" w:type="dxa"/>
            <w:noWrap/>
            <w:hideMark/>
            <w:tcPrChange w:id="423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2149572"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239" w:author="David Mattie" w:date="2019-08-26T13:33:00Z"/>
                <w:rPrChange w:id="4240" w:author="David Mattie" w:date="2019-08-26T13:33:00Z">
                  <w:rPr>
                    <w:ins w:id="4241" w:author="David Mattie" w:date="2019-08-26T13:33:00Z"/>
                    <w:rFonts w:ascii="Calibri" w:hAnsi="Calibri" w:cs="Calibri"/>
                    <w:color w:val="000000"/>
                    <w:sz w:val="22"/>
                    <w:szCs w:val="22"/>
                  </w:rPr>
                </w:rPrChange>
              </w:rPr>
              <w:pPrChange w:id="4242"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243" w:author="David Mattie" w:date="2019-08-26T13:33:00Z">
              <w:r w:rsidRPr="00442058">
                <w:rPr>
                  <w:rPrChange w:id="4244" w:author="David Mattie" w:date="2019-08-26T13:33:00Z">
                    <w:rPr>
                      <w:rFonts w:ascii="Calibri" w:hAnsi="Calibri" w:cs="Calibri"/>
                      <w:color w:val="000000"/>
                      <w:sz w:val="22"/>
                      <w:szCs w:val="22"/>
                    </w:rPr>
                  </w:rPrChange>
                </w:rPr>
                <w:t>0.510777</w:t>
              </w:r>
            </w:ins>
          </w:p>
        </w:tc>
      </w:tr>
      <w:tr w:rsidR="00442058" w:rsidRPr="00442058" w14:paraId="5775FB93" w14:textId="77777777" w:rsidTr="00442058">
        <w:trPr>
          <w:trHeight w:val="300"/>
          <w:ins w:id="4245" w:author="David Mattie" w:date="2019-08-26T13:33:00Z"/>
          <w:trPrChange w:id="4246"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24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504E603" w14:textId="77777777" w:rsidR="00442058" w:rsidRPr="00442058" w:rsidRDefault="00442058" w:rsidP="00442058">
            <w:pPr>
              <w:spacing w:line="480" w:lineRule="auto"/>
              <w:rPr>
                <w:ins w:id="4248" w:author="David Mattie" w:date="2019-08-26T13:33:00Z"/>
                <w:rPrChange w:id="4249" w:author="David Mattie" w:date="2019-08-26T13:33:00Z">
                  <w:rPr>
                    <w:ins w:id="4250" w:author="David Mattie" w:date="2019-08-26T13:33:00Z"/>
                    <w:rFonts w:ascii="Calibri" w:hAnsi="Calibri" w:cs="Calibri"/>
                    <w:color w:val="000000"/>
                    <w:sz w:val="22"/>
                    <w:szCs w:val="22"/>
                  </w:rPr>
                </w:rPrChange>
              </w:rPr>
              <w:pPrChange w:id="4251" w:author="David Mattie" w:date="2019-08-26T13:33:00Z">
                <w:pPr/>
              </w:pPrChange>
            </w:pPr>
            <w:ins w:id="4252" w:author="David Mattie" w:date="2019-08-26T13:33:00Z">
              <w:r w:rsidRPr="00442058">
                <w:rPr>
                  <w:rPrChange w:id="4253" w:author="David Mattie" w:date="2019-08-26T13:33:00Z">
                    <w:rPr>
                      <w:rFonts w:ascii="Calibri" w:hAnsi="Calibri" w:cs="Calibri"/>
                      <w:color w:val="000000"/>
                      <w:sz w:val="22"/>
                      <w:szCs w:val="22"/>
                    </w:rPr>
                  </w:rPrChange>
                </w:rPr>
                <w:t>levman/0028-3035-roi-meanFA</w:t>
              </w:r>
            </w:ins>
          </w:p>
        </w:tc>
        <w:tc>
          <w:tcPr>
            <w:tcW w:w="960" w:type="dxa"/>
            <w:noWrap/>
            <w:hideMark/>
            <w:tcPrChange w:id="425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7F8CA97"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255" w:author="David Mattie" w:date="2019-08-26T13:33:00Z"/>
                <w:rPrChange w:id="4256" w:author="David Mattie" w:date="2019-08-26T13:33:00Z">
                  <w:rPr>
                    <w:ins w:id="4257" w:author="David Mattie" w:date="2019-08-26T13:33:00Z"/>
                    <w:rFonts w:ascii="Calibri" w:hAnsi="Calibri" w:cs="Calibri"/>
                    <w:color w:val="000000"/>
                    <w:sz w:val="22"/>
                    <w:szCs w:val="22"/>
                  </w:rPr>
                </w:rPrChange>
              </w:rPr>
              <w:pPrChange w:id="4258"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259" w:author="David Mattie" w:date="2019-08-26T13:33:00Z">
              <w:r w:rsidRPr="00442058">
                <w:rPr>
                  <w:rPrChange w:id="4260" w:author="David Mattie" w:date="2019-08-26T13:33:00Z">
                    <w:rPr>
                      <w:rFonts w:ascii="Calibri" w:hAnsi="Calibri" w:cs="Calibri"/>
                      <w:color w:val="000000"/>
                      <w:sz w:val="22"/>
                      <w:szCs w:val="22"/>
                    </w:rPr>
                  </w:rPrChange>
                </w:rPr>
                <w:t>-0.07579</w:t>
              </w:r>
            </w:ins>
          </w:p>
        </w:tc>
        <w:tc>
          <w:tcPr>
            <w:tcW w:w="960" w:type="dxa"/>
            <w:noWrap/>
            <w:hideMark/>
            <w:tcPrChange w:id="426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E810A54"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262" w:author="David Mattie" w:date="2019-08-26T13:33:00Z"/>
                <w:rPrChange w:id="4263" w:author="David Mattie" w:date="2019-08-26T13:33:00Z">
                  <w:rPr>
                    <w:ins w:id="4264" w:author="David Mattie" w:date="2019-08-26T13:33:00Z"/>
                    <w:rFonts w:ascii="Calibri" w:hAnsi="Calibri" w:cs="Calibri"/>
                    <w:color w:val="000000"/>
                    <w:sz w:val="22"/>
                    <w:szCs w:val="22"/>
                  </w:rPr>
                </w:rPrChange>
              </w:rPr>
              <w:pPrChange w:id="4265"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266" w:author="David Mattie" w:date="2019-08-26T13:33:00Z">
              <w:r w:rsidRPr="00442058">
                <w:rPr>
                  <w:rPrChange w:id="4267" w:author="David Mattie" w:date="2019-08-26T13:33:00Z">
                    <w:rPr>
                      <w:rFonts w:ascii="Calibri" w:hAnsi="Calibri" w:cs="Calibri"/>
                      <w:color w:val="000000"/>
                      <w:sz w:val="22"/>
                      <w:szCs w:val="22"/>
                    </w:rPr>
                  </w:rPrChange>
                </w:rPr>
                <w:t>0.24077</w:t>
              </w:r>
            </w:ins>
          </w:p>
        </w:tc>
      </w:tr>
      <w:tr w:rsidR="00442058" w:rsidRPr="00442058" w14:paraId="2AFC27D1" w14:textId="77777777" w:rsidTr="00442058">
        <w:trPr>
          <w:cnfStyle w:val="000000100000" w:firstRow="0" w:lastRow="0" w:firstColumn="0" w:lastColumn="0" w:oddVBand="0" w:evenVBand="0" w:oddHBand="1" w:evenHBand="0" w:firstRowFirstColumn="0" w:firstRowLastColumn="0" w:lastRowFirstColumn="0" w:lastRowLastColumn="0"/>
          <w:trHeight w:val="300"/>
          <w:ins w:id="4268" w:author="David Mattie" w:date="2019-08-26T13:33:00Z"/>
          <w:trPrChange w:id="4269"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27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441260B"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4271" w:author="David Mattie" w:date="2019-08-26T13:33:00Z"/>
                <w:rPrChange w:id="4272" w:author="David Mattie" w:date="2019-08-26T13:33:00Z">
                  <w:rPr>
                    <w:ins w:id="4273" w:author="David Mattie" w:date="2019-08-26T13:33:00Z"/>
                    <w:rFonts w:ascii="Calibri" w:hAnsi="Calibri" w:cs="Calibri"/>
                    <w:color w:val="000000"/>
                    <w:sz w:val="22"/>
                    <w:szCs w:val="22"/>
                  </w:rPr>
                </w:rPrChange>
              </w:rPr>
              <w:pPrChange w:id="4274"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4275" w:author="David Mattie" w:date="2019-08-26T13:33:00Z">
              <w:r w:rsidRPr="00442058">
                <w:rPr>
                  <w:rPrChange w:id="4276" w:author="David Mattie" w:date="2019-08-26T13:33:00Z">
                    <w:rPr>
                      <w:rFonts w:ascii="Calibri" w:hAnsi="Calibri" w:cs="Calibri"/>
                      <w:color w:val="000000"/>
                      <w:sz w:val="22"/>
                      <w:szCs w:val="22"/>
                    </w:rPr>
                  </w:rPrChange>
                </w:rPr>
                <w:t>levman/2035-4035-roi-stddevFA</w:t>
              </w:r>
            </w:ins>
          </w:p>
        </w:tc>
        <w:tc>
          <w:tcPr>
            <w:tcW w:w="960" w:type="dxa"/>
            <w:noWrap/>
            <w:hideMark/>
            <w:tcPrChange w:id="427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25D6690"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278" w:author="David Mattie" w:date="2019-08-26T13:33:00Z"/>
                <w:rPrChange w:id="4279" w:author="David Mattie" w:date="2019-08-26T13:33:00Z">
                  <w:rPr>
                    <w:ins w:id="4280" w:author="David Mattie" w:date="2019-08-26T13:33:00Z"/>
                    <w:rFonts w:ascii="Calibri" w:hAnsi="Calibri" w:cs="Calibri"/>
                    <w:color w:val="000000"/>
                    <w:sz w:val="22"/>
                    <w:szCs w:val="22"/>
                  </w:rPr>
                </w:rPrChange>
              </w:rPr>
              <w:pPrChange w:id="4281"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282" w:author="David Mattie" w:date="2019-08-26T13:33:00Z">
              <w:r w:rsidRPr="00442058">
                <w:rPr>
                  <w:rPrChange w:id="4283" w:author="David Mattie" w:date="2019-08-26T13:33:00Z">
                    <w:rPr>
                      <w:rFonts w:ascii="Calibri" w:hAnsi="Calibri" w:cs="Calibri"/>
                      <w:color w:val="000000"/>
                      <w:sz w:val="22"/>
                      <w:szCs w:val="22"/>
                    </w:rPr>
                  </w:rPrChange>
                </w:rPr>
                <w:t>0.073567</w:t>
              </w:r>
            </w:ins>
          </w:p>
        </w:tc>
        <w:tc>
          <w:tcPr>
            <w:tcW w:w="960" w:type="dxa"/>
            <w:noWrap/>
            <w:hideMark/>
            <w:tcPrChange w:id="428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43471BD"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285" w:author="David Mattie" w:date="2019-08-26T13:33:00Z"/>
                <w:rPrChange w:id="4286" w:author="David Mattie" w:date="2019-08-26T13:33:00Z">
                  <w:rPr>
                    <w:ins w:id="4287" w:author="David Mattie" w:date="2019-08-26T13:33:00Z"/>
                    <w:rFonts w:ascii="Calibri" w:hAnsi="Calibri" w:cs="Calibri"/>
                    <w:color w:val="000000"/>
                    <w:sz w:val="22"/>
                    <w:szCs w:val="22"/>
                  </w:rPr>
                </w:rPrChange>
              </w:rPr>
              <w:pPrChange w:id="4288"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289" w:author="David Mattie" w:date="2019-08-26T13:33:00Z">
              <w:r w:rsidRPr="00442058">
                <w:rPr>
                  <w:rPrChange w:id="4290" w:author="David Mattie" w:date="2019-08-26T13:33:00Z">
                    <w:rPr>
                      <w:rFonts w:ascii="Calibri" w:hAnsi="Calibri" w:cs="Calibri"/>
                      <w:color w:val="000000"/>
                      <w:sz w:val="22"/>
                      <w:szCs w:val="22"/>
                    </w:rPr>
                  </w:rPrChange>
                </w:rPr>
                <w:t>0.560425</w:t>
              </w:r>
            </w:ins>
          </w:p>
        </w:tc>
      </w:tr>
      <w:tr w:rsidR="00442058" w:rsidRPr="00442058" w14:paraId="071B351E" w14:textId="77777777" w:rsidTr="00442058">
        <w:trPr>
          <w:trHeight w:val="300"/>
          <w:ins w:id="4291" w:author="David Mattie" w:date="2019-08-26T13:33:00Z"/>
          <w:trPrChange w:id="4292"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29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69053B2" w14:textId="77777777" w:rsidR="00442058" w:rsidRPr="00442058" w:rsidRDefault="00442058" w:rsidP="00442058">
            <w:pPr>
              <w:spacing w:line="480" w:lineRule="auto"/>
              <w:rPr>
                <w:ins w:id="4294" w:author="David Mattie" w:date="2019-08-26T13:33:00Z"/>
                <w:rPrChange w:id="4295" w:author="David Mattie" w:date="2019-08-26T13:33:00Z">
                  <w:rPr>
                    <w:ins w:id="4296" w:author="David Mattie" w:date="2019-08-26T13:33:00Z"/>
                    <w:rFonts w:ascii="Calibri" w:hAnsi="Calibri" w:cs="Calibri"/>
                    <w:color w:val="000000"/>
                    <w:sz w:val="22"/>
                    <w:szCs w:val="22"/>
                  </w:rPr>
                </w:rPrChange>
              </w:rPr>
              <w:pPrChange w:id="4297" w:author="David Mattie" w:date="2019-08-26T13:33:00Z">
                <w:pPr/>
              </w:pPrChange>
            </w:pPr>
            <w:ins w:id="4298" w:author="David Mattie" w:date="2019-08-26T13:33:00Z">
              <w:r w:rsidRPr="00442058">
                <w:rPr>
                  <w:rPrChange w:id="4299" w:author="David Mattie" w:date="2019-08-26T13:33:00Z">
                    <w:rPr>
                      <w:rFonts w:ascii="Calibri" w:hAnsi="Calibri" w:cs="Calibri"/>
                      <w:color w:val="000000"/>
                      <w:sz w:val="22"/>
                      <w:szCs w:val="22"/>
                    </w:rPr>
                  </w:rPrChange>
                </w:rPr>
                <w:t>levman/0028-1028-roi-meanFA</w:t>
              </w:r>
            </w:ins>
          </w:p>
        </w:tc>
        <w:tc>
          <w:tcPr>
            <w:tcW w:w="960" w:type="dxa"/>
            <w:noWrap/>
            <w:hideMark/>
            <w:tcPrChange w:id="430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9E7942E"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301" w:author="David Mattie" w:date="2019-08-26T13:33:00Z"/>
                <w:rPrChange w:id="4302" w:author="David Mattie" w:date="2019-08-26T13:33:00Z">
                  <w:rPr>
                    <w:ins w:id="4303" w:author="David Mattie" w:date="2019-08-26T13:33:00Z"/>
                    <w:rFonts w:ascii="Calibri" w:hAnsi="Calibri" w:cs="Calibri"/>
                    <w:color w:val="000000"/>
                    <w:sz w:val="22"/>
                    <w:szCs w:val="22"/>
                  </w:rPr>
                </w:rPrChange>
              </w:rPr>
              <w:pPrChange w:id="4304"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305" w:author="David Mattie" w:date="2019-08-26T13:33:00Z">
              <w:r w:rsidRPr="00442058">
                <w:rPr>
                  <w:rPrChange w:id="4306" w:author="David Mattie" w:date="2019-08-26T13:33:00Z">
                    <w:rPr>
                      <w:rFonts w:ascii="Calibri" w:hAnsi="Calibri" w:cs="Calibri"/>
                      <w:color w:val="000000"/>
                      <w:sz w:val="22"/>
                      <w:szCs w:val="22"/>
                    </w:rPr>
                  </w:rPrChange>
                </w:rPr>
                <w:t>-0.07204</w:t>
              </w:r>
            </w:ins>
          </w:p>
        </w:tc>
        <w:tc>
          <w:tcPr>
            <w:tcW w:w="960" w:type="dxa"/>
            <w:noWrap/>
            <w:hideMark/>
            <w:tcPrChange w:id="430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42C6B40"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308" w:author="David Mattie" w:date="2019-08-26T13:33:00Z"/>
                <w:rPrChange w:id="4309" w:author="David Mattie" w:date="2019-08-26T13:33:00Z">
                  <w:rPr>
                    <w:ins w:id="4310" w:author="David Mattie" w:date="2019-08-26T13:33:00Z"/>
                    <w:rFonts w:ascii="Calibri" w:hAnsi="Calibri" w:cs="Calibri"/>
                    <w:color w:val="000000"/>
                    <w:sz w:val="22"/>
                    <w:szCs w:val="22"/>
                  </w:rPr>
                </w:rPrChange>
              </w:rPr>
              <w:pPrChange w:id="4311"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312" w:author="David Mattie" w:date="2019-08-26T13:33:00Z">
              <w:r w:rsidRPr="00442058">
                <w:rPr>
                  <w:rPrChange w:id="4313" w:author="David Mattie" w:date="2019-08-26T13:33:00Z">
                    <w:rPr>
                      <w:rFonts w:ascii="Calibri" w:hAnsi="Calibri" w:cs="Calibri"/>
                      <w:color w:val="000000"/>
                      <w:sz w:val="22"/>
                      <w:szCs w:val="22"/>
                    </w:rPr>
                  </w:rPrChange>
                </w:rPr>
                <w:t>0.346981</w:t>
              </w:r>
            </w:ins>
          </w:p>
        </w:tc>
      </w:tr>
      <w:tr w:rsidR="00442058" w:rsidRPr="00442058" w14:paraId="4F0B15A3" w14:textId="77777777" w:rsidTr="00442058">
        <w:trPr>
          <w:cnfStyle w:val="000000100000" w:firstRow="0" w:lastRow="0" w:firstColumn="0" w:lastColumn="0" w:oddVBand="0" w:evenVBand="0" w:oddHBand="1" w:evenHBand="0" w:firstRowFirstColumn="0" w:firstRowLastColumn="0" w:lastRowFirstColumn="0" w:lastRowLastColumn="0"/>
          <w:trHeight w:val="300"/>
          <w:ins w:id="4314" w:author="David Mattie" w:date="2019-08-26T13:33:00Z"/>
          <w:trPrChange w:id="4315"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31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9D18296"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4317" w:author="David Mattie" w:date="2019-08-26T13:33:00Z"/>
                <w:rPrChange w:id="4318" w:author="David Mattie" w:date="2019-08-26T13:33:00Z">
                  <w:rPr>
                    <w:ins w:id="4319" w:author="David Mattie" w:date="2019-08-26T13:33:00Z"/>
                    <w:rFonts w:ascii="Calibri" w:hAnsi="Calibri" w:cs="Calibri"/>
                    <w:color w:val="000000"/>
                    <w:sz w:val="22"/>
                    <w:szCs w:val="22"/>
                  </w:rPr>
                </w:rPrChange>
              </w:rPr>
              <w:pPrChange w:id="4320"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4321" w:author="David Mattie" w:date="2019-08-26T13:33:00Z">
              <w:r w:rsidRPr="00442058">
                <w:rPr>
                  <w:rPrChange w:id="4322" w:author="David Mattie" w:date="2019-08-26T13:33:00Z">
                    <w:rPr>
                      <w:rFonts w:ascii="Calibri" w:hAnsi="Calibri" w:cs="Calibri"/>
                      <w:color w:val="000000"/>
                      <w:sz w:val="22"/>
                      <w:szCs w:val="22"/>
                    </w:rPr>
                  </w:rPrChange>
                </w:rPr>
                <w:t>levman/0052-0060-roi-meanFA</w:t>
              </w:r>
            </w:ins>
          </w:p>
        </w:tc>
        <w:tc>
          <w:tcPr>
            <w:tcW w:w="960" w:type="dxa"/>
            <w:noWrap/>
            <w:hideMark/>
            <w:tcPrChange w:id="432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58B814B"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324" w:author="David Mattie" w:date="2019-08-26T13:33:00Z"/>
                <w:rPrChange w:id="4325" w:author="David Mattie" w:date="2019-08-26T13:33:00Z">
                  <w:rPr>
                    <w:ins w:id="4326" w:author="David Mattie" w:date="2019-08-26T13:33:00Z"/>
                    <w:rFonts w:ascii="Calibri" w:hAnsi="Calibri" w:cs="Calibri"/>
                    <w:color w:val="000000"/>
                    <w:sz w:val="22"/>
                    <w:szCs w:val="22"/>
                  </w:rPr>
                </w:rPrChange>
              </w:rPr>
              <w:pPrChange w:id="4327"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328" w:author="David Mattie" w:date="2019-08-26T13:33:00Z">
              <w:r w:rsidRPr="00442058">
                <w:rPr>
                  <w:rPrChange w:id="4329" w:author="David Mattie" w:date="2019-08-26T13:33:00Z">
                    <w:rPr>
                      <w:rFonts w:ascii="Calibri" w:hAnsi="Calibri" w:cs="Calibri"/>
                      <w:color w:val="000000"/>
                      <w:sz w:val="22"/>
                      <w:szCs w:val="22"/>
                    </w:rPr>
                  </w:rPrChange>
                </w:rPr>
                <w:t>-0.07198</w:t>
              </w:r>
            </w:ins>
          </w:p>
        </w:tc>
        <w:tc>
          <w:tcPr>
            <w:tcW w:w="960" w:type="dxa"/>
            <w:noWrap/>
            <w:hideMark/>
            <w:tcPrChange w:id="433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3EBFB0E"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331" w:author="David Mattie" w:date="2019-08-26T13:33:00Z"/>
                <w:rPrChange w:id="4332" w:author="David Mattie" w:date="2019-08-26T13:33:00Z">
                  <w:rPr>
                    <w:ins w:id="4333" w:author="David Mattie" w:date="2019-08-26T13:33:00Z"/>
                    <w:rFonts w:ascii="Calibri" w:hAnsi="Calibri" w:cs="Calibri"/>
                    <w:color w:val="000000"/>
                    <w:sz w:val="22"/>
                    <w:szCs w:val="22"/>
                  </w:rPr>
                </w:rPrChange>
              </w:rPr>
              <w:pPrChange w:id="4334"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335" w:author="David Mattie" w:date="2019-08-26T13:33:00Z">
              <w:r w:rsidRPr="00442058">
                <w:rPr>
                  <w:rPrChange w:id="4336" w:author="David Mattie" w:date="2019-08-26T13:33:00Z">
                    <w:rPr>
                      <w:rFonts w:ascii="Calibri" w:hAnsi="Calibri" w:cs="Calibri"/>
                      <w:color w:val="000000"/>
                      <w:sz w:val="22"/>
                      <w:szCs w:val="22"/>
                    </w:rPr>
                  </w:rPrChange>
                </w:rPr>
                <w:t>0.425433</w:t>
              </w:r>
            </w:ins>
          </w:p>
        </w:tc>
      </w:tr>
      <w:tr w:rsidR="00442058" w:rsidRPr="00442058" w14:paraId="502A438A" w14:textId="77777777" w:rsidTr="00442058">
        <w:trPr>
          <w:trHeight w:val="300"/>
          <w:ins w:id="4337" w:author="David Mattie" w:date="2019-08-26T13:33:00Z"/>
          <w:trPrChange w:id="4338"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33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749E7FA" w14:textId="77777777" w:rsidR="00442058" w:rsidRPr="00442058" w:rsidRDefault="00442058" w:rsidP="00442058">
            <w:pPr>
              <w:spacing w:line="480" w:lineRule="auto"/>
              <w:rPr>
                <w:ins w:id="4340" w:author="David Mattie" w:date="2019-08-26T13:33:00Z"/>
                <w:rPrChange w:id="4341" w:author="David Mattie" w:date="2019-08-26T13:33:00Z">
                  <w:rPr>
                    <w:ins w:id="4342" w:author="David Mattie" w:date="2019-08-26T13:33:00Z"/>
                    <w:rFonts w:ascii="Calibri" w:hAnsi="Calibri" w:cs="Calibri"/>
                    <w:color w:val="000000"/>
                    <w:sz w:val="22"/>
                    <w:szCs w:val="22"/>
                  </w:rPr>
                </w:rPrChange>
              </w:rPr>
              <w:pPrChange w:id="4343" w:author="David Mattie" w:date="2019-08-26T13:33:00Z">
                <w:pPr/>
              </w:pPrChange>
            </w:pPr>
            <w:ins w:id="4344" w:author="David Mattie" w:date="2019-08-26T13:33:00Z">
              <w:r w:rsidRPr="00442058">
                <w:rPr>
                  <w:rPrChange w:id="4345" w:author="David Mattie" w:date="2019-08-26T13:33:00Z">
                    <w:rPr>
                      <w:rFonts w:ascii="Calibri" w:hAnsi="Calibri" w:cs="Calibri"/>
                      <w:color w:val="000000"/>
                      <w:sz w:val="22"/>
                      <w:szCs w:val="22"/>
                    </w:rPr>
                  </w:rPrChange>
                </w:rPr>
                <w:t>levman/0012-3035-roi-meanFA</w:t>
              </w:r>
            </w:ins>
          </w:p>
        </w:tc>
        <w:tc>
          <w:tcPr>
            <w:tcW w:w="960" w:type="dxa"/>
            <w:noWrap/>
            <w:hideMark/>
            <w:tcPrChange w:id="434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95552E3"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347" w:author="David Mattie" w:date="2019-08-26T13:33:00Z"/>
                <w:rPrChange w:id="4348" w:author="David Mattie" w:date="2019-08-26T13:33:00Z">
                  <w:rPr>
                    <w:ins w:id="4349" w:author="David Mattie" w:date="2019-08-26T13:33:00Z"/>
                    <w:rFonts w:ascii="Calibri" w:hAnsi="Calibri" w:cs="Calibri"/>
                    <w:color w:val="000000"/>
                    <w:sz w:val="22"/>
                    <w:szCs w:val="22"/>
                  </w:rPr>
                </w:rPrChange>
              </w:rPr>
              <w:pPrChange w:id="4350"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351" w:author="David Mattie" w:date="2019-08-26T13:33:00Z">
              <w:r w:rsidRPr="00442058">
                <w:rPr>
                  <w:rPrChange w:id="4352" w:author="David Mattie" w:date="2019-08-26T13:33:00Z">
                    <w:rPr>
                      <w:rFonts w:ascii="Calibri" w:hAnsi="Calibri" w:cs="Calibri"/>
                      <w:color w:val="000000"/>
                      <w:sz w:val="22"/>
                      <w:szCs w:val="22"/>
                    </w:rPr>
                  </w:rPrChange>
                </w:rPr>
                <w:t>-0.0719</w:t>
              </w:r>
            </w:ins>
          </w:p>
        </w:tc>
        <w:tc>
          <w:tcPr>
            <w:tcW w:w="960" w:type="dxa"/>
            <w:noWrap/>
            <w:hideMark/>
            <w:tcPrChange w:id="435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959AC0E"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354" w:author="David Mattie" w:date="2019-08-26T13:33:00Z"/>
                <w:rPrChange w:id="4355" w:author="David Mattie" w:date="2019-08-26T13:33:00Z">
                  <w:rPr>
                    <w:ins w:id="4356" w:author="David Mattie" w:date="2019-08-26T13:33:00Z"/>
                    <w:rFonts w:ascii="Calibri" w:hAnsi="Calibri" w:cs="Calibri"/>
                    <w:color w:val="000000"/>
                    <w:sz w:val="22"/>
                    <w:szCs w:val="22"/>
                  </w:rPr>
                </w:rPrChange>
              </w:rPr>
              <w:pPrChange w:id="4357"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358" w:author="David Mattie" w:date="2019-08-26T13:33:00Z">
              <w:r w:rsidRPr="00442058">
                <w:rPr>
                  <w:rPrChange w:id="4359" w:author="David Mattie" w:date="2019-08-26T13:33:00Z">
                    <w:rPr>
                      <w:rFonts w:ascii="Calibri" w:hAnsi="Calibri" w:cs="Calibri"/>
                      <w:color w:val="000000"/>
                      <w:sz w:val="22"/>
                      <w:szCs w:val="22"/>
                    </w:rPr>
                  </w:rPrChange>
                </w:rPr>
                <w:t>0.576408</w:t>
              </w:r>
            </w:ins>
          </w:p>
        </w:tc>
      </w:tr>
      <w:tr w:rsidR="00442058" w:rsidRPr="00442058" w14:paraId="33F32A0A" w14:textId="77777777" w:rsidTr="00442058">
        <w:trPr>
          <w:cnfStyle w:val="000000100000" w:firstRow="0" w:lastRow="0" w:firstColumn="0" w:lastColumn="0" w:oddVBand="0" w:evenVBand="0" w:oddHBand="1" w:evenHBand="0" w:firstRowFirstColumn="0" w:firstRowLastColumn="0" w:lastRowFirstColumn="0" w:lastRowLastColumn="0"/>
          <w:trHeight w:val="300"/>
          <w:ins w:id="4360" w:author="David Mattie" w:date="2019-08-26T13:33:00Z"/>
          <w:trPrChange w:id="4361"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36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06DF6A7"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4363" w:author="David Mattie" w:date="2019-08-26T13:33:00Z"/>
                <w:rPrChange w:id="4364" w:author="David Mattie" w:date="2019-08-26T13:33:00Z">
                  <w:rPr>
                    <w:ins w:id="4365" w:author="David Mattie" w:date="2019-08-26T13:33:00Z"/>
                    <w:rFonts w:ascii="Calibri" w:hAnsi="Calibri" w:cs="Calibri"/>
                    <w:color w:val="000000"/>
                    <w:sz w:val="22"/>
                    <w:szCs w:val="22"/>
                  </w:rPr>
                </w:rPrChange>
              </w:rPr>
              <w:pPrChange w:id="4366"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4367" w:author="David Mattie" w:date="2019-08-26T13:33:00Z">
              <w:r w:rsidRPr="00442058">
                <w:rPr>
                  <w:rPrChange w:id="4368" w:author="David Mattie" w:date="2019-08-26T13:33:00Z">
                    <w:rPr>
                      <w:rFonts w:ascii="Calibri" w:hAnsi="Calibri" w:cs="Calibri"/>
                      <w:color w:val="000000"/>
                      <w:sz w:val="22"/>
                      <w:szCs w:val="22"/>
                    </w:rPr>
                  </w:rPrChange>
                </w:rPr>
                <w:t>levman/1003-3024-roi-stddevFA</w:t>
              </w:r>
            </w:ins>
          </w:p>
        </w:tc>
        <w:tc>
          <w:tcPr>
            <w:tcW w:w="960" w:type="dxa"/>
            <w:noWrap/>
            <w:hideMark/>
            <w:tcPrChange w:id="436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59C1F44"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370" w:author="David Mattie" w:date="2019-08-26T13:33:00Z"/>
                <w:rPrChange w:id="4371" w:author="David Mattie" w:date="2019-08-26T13:33:00Z">
                  <w:rPr>
                    <w:ins w:id="4372" w:author="David Mattie" w:date="2019-08-26T13:33:00Z"/>
                    <w:rFonts w:ascii="Calibri" w:hAnsi="Calibri" w:cs="Calibri"/>
                    <w:color w:val="000000"/>
                    <w:sz w:val="22"/>
                    <w:szCs w:val="22"/>
                  </w:rPr>
                </w:rPrChange>
              </w:rPr>
              <w:pPrChange w:id="4373"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374" w:author="David Mattie" w:date="2019-08-26T13:33:00Z">
              <w:r w:rsidRPr="00442058">
                <w:rPr>
                  <w:rPrChange w:id="4375" w:author="David Mattie" w:date="2019-08-26T13:33:00Z">
                    <w:rPr>
                      <w:rFonts w:ascii="Calibri" w:hAnsi="Calibri" w:cs="Calibri"/>
                      <w:color w:val="000000"/>
                      <w:sz w:val="22"/>
                      <w:szCs w:val="22"/>
                    </w:rPr>
                  </w:rPrChange>
                </w:rPr>
                <w:t>-0.07128</w:t>
              </w:r>
            </w:ins>
          </w:p>
        </w:tc>
        <w:tc>
          <w:tcPr>
            <w:tcW w:w="960" w:type="dxa"/>
            <w:noWrap/>
            <w:hideMark/>
            <w:tcPrChange w:id="437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16828D5"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377" w:author="David Mattie" w:date="2019-08-26T13:33:00Z"/>
                <w:rPrChange w:id="4378" w:author="David Mattie" w:date="2019-08-26T13:33:00Z">
                  <w:rPr>
                    <w:ins w:id="4379" w:author="David Mattie" w:date="2019-08-26T13:33:00Z"/>
                    <w:rFonts w:ascii="Calibri" w:hAnsi="Calibri" w:cs="Calibri"/>
                    <w:color w:val="000000"/>
                    <w:sz w:val="22"/>
                    <w:szCs w:val="22"/>
                  </w:rPr>
                </w:rPrChange>
              </w:rPr>
              <w:pPrChange w:id="4380"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381" w:author="David Mattie" w:date="2019-08-26T13:33:00Z">
              <w:r w:rsidRPr="00442058">
                <w:rPr>
                  <w:rPrChange w:id="4382" w:author="David Mattie" w:date="2019-08-26T13:33:00Z">
                    <w:rPr>
                      <w:rFonts w:ascii="Calibri" w:hAnsi="Calibri" w:cs="Calibri"/>
                      <w:color w:val="000000"/>
                      <w:sz w:val="22"/>
                      <w:szCs w:val="22"/>
                    </w:rPr>
                  </w:rPrChange>
                </w:rPr>
                <w:t>0.477419</w:t>
              </w:r>
            </w:ins>
          </w:p>
        </w:tc>
      </w:tr>
      <w:tr w:rsidR="00442058" w:rsidRPr="00442058" w14:paraId="490CE5B6" w14:textId="77777777" w:rsidTr="00442058">
        <w:trPr>
          <w:trHeight w:val="300"/>
          <w:ins w:id="4383" w:author="David Mattie" w:date="2019-08-26T13:33:00Z"/>
          <w:trPrChange w:id="4384"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38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2A09BBD" w14:textId="77777777" w:rsidR="00442058" w:rsidRPr="00442058" w:rsidRDefault="00442058" w:rsidP="00442058">
            <w:pPr>
              <w:spacing w:line="480" w:lineRule="auto"/>
              <w:rPr>
                <w:ins w:id="4386" w:author="David Mattie" w:date="2019-08-26T13:33:00Z"/>
                <w:rPrChange w:id="4387" w:author="David Mattie" w:date="2019-08-26T13:33:00Z">
                  <w:rPr>
                    <w:ins w:id="4388" w:author="David Mattie" w:date="2019-08-26T13:33:00Z"/>
                    <w:rFonts w:ascii="Calibri" w:hAnsi="Calibri" w:cs="Calibri"/>
                    <w:color w:val="000000"/>
                    <w:sz w:val="22"/>
                    <w:szCs w:val="22"/>
                  </w:rPr>
                </w:rPrChange>
              </w:rPr>
              <w:pPrChange w:id="4389" w:author="David Mattie" w:date="2019-08-26T13:33:00Z">
                <w:pPr/>
              </w:pPrChange>
            </w:pPr>
            <w:ins w:id="4390" w:author="David Mattie" w:date="2019-08-26T13:33:00Z">
              <w:r w:rsidRPr="00442058">
                <w:rPr>
                  <w:rPrChange w:id="4391" w:author="David Mattie" w:date="2019-08-26T13:33:00Z">
                    <w:rPr>
                      <w:rFonts w:ascii="Calibri" w:hAnsi="Calibri" w:cs="Calibri"/>
                      <w:color w:val="000000"/>
                      <w:sz w:val="22"/>
                      <w:szCs w:val="22"/>
                    </w:rPr>
                  </w:rPrChange>
                </w:rPr>
                <w:t>levman/2024-4024-roi-stddevFA</w:t>
              </w:r>
            </w:ins>
          </w:p>
        </w:tc>
        <w:tc>
          <w:tcPr>
            <w:tcW w:w="960" w:type="dxa"/>
            <w:noWrap/>
            <w:hideMark/>
            <w:tcPrChange w:id="439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683522D"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393" w:author="David Mattie" w:date="2019-08-26T13:33:00Z"/>
                <w:rPrChange w:id="4394" w:author="David Mattie" w:date="2019-08-26T13:33:00Z">
                  <w:rPr>
                    <w:ins w:id="4395" w:author="David Mattie" w:date="2019-08-26T13:33:00Z"/>
                    <w:rFonts w:ascii="Calibri" w:hAnsi="Calibri" w:cs="Calibri"/>
                    <w:color w:val="000000"/>
                    <w:sz w:val="22"/>
                    <w:szCs w:val="22"/>
                  </w:rPr>
                </w:rPrChange>
              </w:rPr>
              <w:pPrChange w:id="4396"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397" w:author="David Mattie" w:date="2019-08-26T13:33:00Z">
              <w:r w:rsidRPr="00442058">
                <w:rPr>
                  <w:rPrChange w:id="4398" w:author="David Mattie" w:date="2019-08-26T13:33:00Z">
                    <w:rPr>
                      <w:rFonts w:ascii="Calibri" w:hAnsi="Calibri" w:cs="Calibri"/>
                      <w:color w:val="000000"/>
                      <w:sz w:val="22"/>
                      <w:szCs w:val="22"/>
                    </w:rPr>
                  </w:rPrChange>
                </w:rPr>
                <w:t>-0.07003</w:t>
              </w:r>
            </w:ins>
          </w:p>
        </w:tc>
        <w:tc>
          <w:tcPr>
            <w:tcW w:w="960" w:type="dxa"/>
            <w:noWrap/>
            <w:hideMark/>
            <w:tcPrChange w:id="439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6F4667E"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400" w:author="David Mattie" w:date="2019-08-26T13:33:00Z"/>
                <w:rPrChange w:id="4401" w:author="David Mattie" w:date="2019-08-26T13:33:00Z">
                  <w:rPr>
                    <w:ins w:id="4402" w:author="David Mattie" w:date="2019-08-26T13:33:00Z"/>
                    <w:rFonts w:ascii="Calibri" w:hAnsi="Calibri" w:cs="Calibri"/>
                    <w:color w:val="000000"/>
                    <w:sz w:val="22"/>
                    <w:szCs w:val="22"/>
                  </w:rPr>
                </w:rPrChange>
              </w:rPr>
              <w:pPrChange w:id="4403"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404" w:author="David Mattie" w:date="2019-08-26T13:33:00Z">
              <w:r w:rsidRPr="00442058">
                <w:rPr>
                  <w:rPrChange w:id="4405" w:author="David Mattie" w:date="2019-08-26T13:33:00Z">
                    <w:rPr>
                      <w:rFonts w:ascii="Calibri" w:hAnsi="Calibri" w:cs="Calibri"/>
                      <w:color w:val="000000"/>
                      <w:sz w:val="22"/>
                      <w:szCs w:val="22"/>
                    </w:rPr>
                  </w:rPrChange>
                </w:rPr>
                <w:t>0.400822</w:t>
              </w:r>
            </w:ins>
          </w:p>
        </w:tc>
      </w:tr>
      <w:tr w:rsidR="00442058" w:rsidRPr="00442058" w14:paraId="589E8E3F" w14:textId="77777777" w:rsidTr="00442058">
        <w:trPr>
          <w:cnfStyle w:val="000000100000" w:firstRow="0" w:lastRow="0" w:firstColumn="0" w:lastColumn="0" w:oddVBand="0" w:evenVBand="0" w:oddHBand="1" w:evenHBand="0" w:firstRowFirstColumn="0" w:firstRowLastColumn="0" w:lastRowFirstColumn="0" w:lastRowLastColumn="0"/>
          <w:trHeight w:val="300"/>
          <w:ins w:id="4406" w:author="David Mattie" w:date="2019-08-26T13:33:00Z"/>
          <w:trPrChange w:id="4407"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40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ED54D37"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4409" w:author="David Mattie" w:date="2019-08-26T13:33:00Z"/>
                <w:rPrChange w:id="4410" w:author="David Mattie" w:date="2019-08-26T13:33:00Z">
                  <w:rPr>
                    <w:ins w:id="4411" w:author="David Mattie" w:date="2019-08-26T13:33:00Z"/>
                    <w:rFonts w:ascii="Calibri" w:hAnsi="Calibri" w:cs="Calibri"/>
                    <w:color w:val="000000"/>
                    <w:sz w:val="22"/>
                    <w:szCs w:val="22"/>
                  </w:rPr>
                </w:rPrChange>
              </w:rPr>
              <w:pPrChange w:id="4412"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4413" w:author="David Mattie" w:date="2019-08-26T13:33:00Z">
              <w:r w:rsidRPr="00442058">
                <w:rPr>
                  <w:rPrChange w:id="4414" w:author="David Mattie" w:date="2019-08-26T13:33:00Z">
                    <w:rPr>
                      <w:rFonts w:ascii="Calibri" w:hAnsi="Calibri" w:cs="Calibri"/>
                      <w:color w:val="000000"/>
                      <w:sz w:val="22"/>
                      <w:szCs w:val="22"/>
                    </w:rPr>
                  </w:rPrChange>
                </w:rPr>
                <w:t>levman/2027-4027-roi_end-stddevFA</w:t>
              </w:r>
            </w:ins>
          </w:p>
        </w:tc>
        <w:tc>
          <w:tcPr>
            <w:tcW w:w="960" w:type="dxa"/>
            <w:noWrap/>
            <w:hideMark/>
            <w:tcPrChange w:id="441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7FFDF25"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416" w:author="David Mattie" w:date="2019-08-26T13:33:00Z"/>
                <w:rPrChange w:id="4417" w:author="David Mattie" w:date="2019-08-26T13:33:00Z">
                  <w:rPr>
                    <w:ins w:id="4418" w:author="David Mattie" w:date="2019-08-26T13:33:00Z"/>
                    <w:rFonts w:ascii="Calibri" w:hAnsi="Calibri" w:cs="Calibri"/>
                    <w:color w:val="000000"/>
                    <w:sz w:val="22"/>
                    <w:szCs w:val="22"/>
                  </w:rPr>
                </w:rPrChange>
              </w:rPr>
              <w:pPrChange w:id="4419"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420" w:author="David Mattie" w:date="2019-08-26T13:33:00Z">
              <w:r w:rsidRPr="00442058">
                <w:rPr>
                  <w:rPrChange w:id="4421" w:author="David Mattie" w:date="2019-08-26T13:33:00Z">
                    <w:rPr>
                      <w:rFonts w:ascii="Calibri" w:hAnsi="Calibri" w:cs="Calibri"/>
                      <w:color w:val="000000"/>
                      <w:sz w:val="22"/>
                      <w:szCs w:val="22"/>
                    </w:rPr>
                  </w:rPrChange>
                </w:rPr>
                <w:t>-0.07001</w:t>
              </w:r>
            </w:ins>
          </w:p>
        </w:tc>
        <w:tc>
          <w:tcPr>
            <w:tcW w:w="960" w:type="dxa"/>
            <w:noWrap/>
            <w:hideMark/>
            <w:tcPrChange w:id="442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E204FB5"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423" w:author="David Mattie" w:date="2019-08-26T13:33:00Z"/>
                <w:rPrChange w:id="4424" w:author="David Mattie" w:date="2019-08-26T13:33:00Z">
                  <w:rPr>
                    <w:ins w:id="4425" w:author="David Mattie" w:date="2019-08-26T13:33:00Z"/>
                    <w:rFonts w:ascii="Calibri" w:hAnsi="Calibri" w:cs="Calibri"/>
                    <w:color w:val="000000"/>
                    <w:sz w:val="22"/>
                    <w:szCs w:val="22"/>
                  </w:rPr>
                </w:rPrChange>
              </w:rPr>
              <w:pPrChange w:id="4426"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427" w:author="David Mattie" w:date="2019-08-26T13:33:00Z">
              <w:r w:rsidRPr="00442058">
                <w:rPr>
                  <w:rPrChange w:id="4428" w:author="David Mattie" w:date="2019-08-26T13:33:00Z">
                    <w:rPr>
                      <w:rFonts w:ascii="Calibri" w:hAnsi="Calibri" w:cs="Calibri"/>
                      <w:color w:val="000000"/>
                      <w:sz w:val="22"/>
                      <w:szCs w:val="22"/>
                    </w:rPr>
                  </w:rPrChange>
                </w:rPr>
                <w:t>0.563348</w:t>
              </w:r>
            </w:ins>
          </w:p>
        </w:tc>
      </w:tr>
      <w:tr w:rsidR="00442058" w:rsidRPr="00442058" w14:paraId="73DBA658" w14:textId="77777777" w:rsidTr="00442058">
        <w:trPr>
          <w:trHeight w:val="300"/>
          <w:ins w:id="4429" w:author="David Mattie" w:date="2019-08-26T13:33:00Z"/>
          <w:trPrChange w:id="4430"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43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5C3E944" w14:textId="77777777" w:rsidR="00442058" w:rsidRPr="00442058" w:rsidRDefault="00442058" w:rsidP="00442058">
            <w:pPr>
              <w:spacing w:line="480" w:lineRule="auto"/>
              <w:rPr>
                <w:ins w:id="4432" w:author="David Mattie" w:date="2019-08-26T13:33:00Z"/>
                <w:rPrChange w:id="4433" w:author="David Mattie" w:date="2019-08-26T13:33:00Z">
                  <w:rPr>
                    <w:ins w:id="4434" w:author="David Mattie" w:date="2019-08-26T13:33:00Z"/>
                    <w:rFonts w:ascii="Calibri" w:hAnsi="Calibri" w:cs="Calibri"/>
                    <w:color w:val="000000"/>
                    <w:sz w:val="22"/>
                    <w:szCs w:val="22"/>
                  </w:rPr>
                </w:rPrChange>
              </w:rPr>
              <w:pPrChange w:id="4435" w:author="David Mattie" w:date="2019-08-26T13:33:00Z">
                <w:pPr/>
              </w:pPrChange>
            </w:pPr>
            <w:ins w:id="4436" w:author="David Mattie" w:date="2019-08-26T13:33:00Z">
              <w:r w:rsidRPr="00442058">
                <w:rPr>
                  <w:rPrChange w:id="4437" w:author="David Mattie" w:date="2019-08-26T13:33:00Z">
                    <w:rPr>
                      <w:rFonts w:ascii="Calibri" w:hAnsi="Calibri" w:cs="Calibri"/>
                      <w:color w:val="000000"/>
                      <w:sz w:val="22"/>
                      <w:szCs w:val="22"/>
                    </w:rPr>
                  </w:rPrChange>
                </w:rPr>
                <w:t>levman/3020-3035-roi-meanFA</w:t>
              </w:r>
            </w:ins>
          </w:p>
        </w:tc>
        <w:tc>
          <w:tcPr>
            <w:tcW w:w="960" w:type="dxa"/>
            <w:noWrap/>
            <w:hideMark/>
            <w:tcPrChange w:id="443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7D8C27F"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439" w:author="David Mattie" w:date="2019-08-26T13:33:00Z"/>
                <w:rPrChange w:id="4440" w:author="David Mattie" w:date="2019-08-26T13:33:00Z">
                  <w:rPr>
                    <w:ins w:id="4441" w:author="David Mattie" w:date="2019-08-26T13:33:00Z"/>
                    <w:rFonts w:ascii="Calibri" w:hAnsi="Calibri" w:cs="Calibri"/>
                    <w:color w:val="000000"/>
                    <w:sz w:val="22"/>
                    <w:szCs w:val="22"/>
                  </w:rPr>
                </w:rPrChange>
              </w:rPr>
              <w:pPrChange w:id="4442"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443" w:author="David Mattie" w:date="2019-08-26T13:33:00Z">
              <w:r w:rsidRPr="00442058">
                <w:rPr>
                  <w:rPrChange w:id="4444" w:author="David Mattie" w:date="2019-08-26T13:33:00Z">
                    <w:rPr>
                      <w:rFonts w:ascii="Calibri" w:hAnsi="Calibri" w:cs="Calibri"/>
                      <w:color w:val="000000"/>
                      <w:sz w:val="22"/>
                      <w:szCs w:val="22"/>
                    </w:rPr>
                  </w:rPrChange>
                </w:rPr>
                <w:t>-0.06986</w:t>
              </w:r>
            </w:ins>
          </w:p>
        </w:tc>
        <w:tc>
          <w:tcPr>
            <w:tcW w:w="960" w:type="dxa"/>
            <w:noWrap/>
            <w:hideMark/>
            <w:tcPrChange w:id="444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1AA7873"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446" w:author="David Mattie" w:date="2019-08-26T13:33:00Z"/>
                <w:rPrChange w:id="4447" w:author="David Mattie" w:date="2019-08-26T13:33:00Z">
                  <w:rPr>
                    <w:ins w:id="4448" w:author="David Mattie" w:date="2019-08-26T13:33:00Z"/>
                    <w:rFonts w:ascii="Calibri" w:hAnsi="Calibri" w:cs="Calibri"/>
                    <w:color w:val="000000"/>
                    <w:sz w:val="22"/>
                    <w:szCs w:val="22"/>
                  </w:rPr>
                </w:rPrChange>
              </w:rPr>
              <w:pPrChange w:id="4449"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450" w:author="David Mattie" w:date="2019-08-26T13:33:00Z">
              <w:r w:rsidRPr="00442058">
                <w:rPr>
                  <w:rPrChange w:id="4451" w:author="David Mattie" w:date="2019-08-26T13:33:00Z">
                    <w:rPr>
                      <w:rFonts w:ascii="Calibri" w:hAnsi="Calibri" w:cs="Calibri"/>
                      <w:color w:val="000000"/>
                      <w:sz w:val="22"/>
                      <w:szCs w:val="22"/>
                    </w:rPr>
                  </w:rPrChange>
                </w:rPr>
                <w:t>0.592191</w:t>
              </w:r>
            </w:ins>
          </w:p>
        </w:tc>
      </w:tr>
      <w:tr w:rsidR="00442058" w:rsidRPr="00442058" w14:paraId="579C6DC9" w14:textId="77777777" w:rsidTr="00442058">
        <w:trPr>
          <w:cnfStyle w:val="000000100000" w:firstRow="0" w:lastRow="0" w:firstColumn="0" w:lastColumn="0" w:oddVBand="0" w:evenVBand="0" w:oddHBand="1" w:evenHBand="0" w:firstRowFirstColumn="0" w:firstRowLastColumn="0" w:lastRowFirstColumn="0" w:lastRowLastColumn="0"/>
          <w:trHeight w:val="300"/>
          <w:ins w:id="4452" w:author="David Mattie" w:date="2019-08-26T13:33:00Z"/>
          <w:trPrChange w:id="4453"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45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C89849D"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4455" w:author="David Mattie" w:date="2019-08-26T13:33:00Z"/>
                <w:rPrChange w:id="4456" w:author="David Mattie" w:date="2019-08-26T13:33:00Z">
                  <w:rPr>
                    <w:ins w:id="4457" w:author="David Mattie" w:date="2019-08-26T13:33:00Z"/>
                    <w:rFonts w:ascii="Calibri" w:hAnsi="Calibri" w:cs="Calibri"/>
                    <w:color w:val="000000"/>
                    <w:sz w:val="22"/>
                    <w:szCs w:val="22"/>
                  </w:rPr>
                </w:rPrChange>
              </w:rPr>
              <w:pPrChange w:id="4458"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4459" w:author="David Mattie" w:date="2019-08-26T13:33:00Z">
              <w:r w:rsidRPr="00442058">
                <w:rPr>
                  <w:rPrChange w:id="4460" w:author="David Mattie" w:date="2019-08-26T13:33:00Z">
                    <w:rPr>
                      <w:rFonts w:ascii="Calibri" w:hAnsi="Calibri" w:cs="Calibri"/>
                      <w:color w:val="000000"/>
                      <w:sz w:val="22"/>
                      <w:szCs w:val="22"/>
                    </w:rPr>
                  </w:rPrChange>
                </w:rPr>
                <w:t>levman/0049-5002-roi-meanFA</w:t>
              </w:r>
            </w:ins>
          </w:p>
        </w:tc>
        <w:tc>
          <w:tcPr>
            <w:tcW w:w="960" w:type="dxa"/>
            <w:noWrap/>
            <w:hideMark/>
            <w:tcPrChange w:id="446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2B1649C"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462" w:author="David Mattie" w:date="2019-08-26T13:33:00Z"/>
                <w:rPrChange w:id="4463" w:author="David Mattie" w:date="2019-08-26T13:33:00Z">
                  <w:rPr>
                    <w:ins w:id="4464" w:author="David Mattie" w:date="2019-08-26T13:33:00Z"/>
                    <w:rFonts w:ascii="Calibri" w:hAnsi="Calibri" w:cs="Calibri"/>
                    <w:color w:val="000000"/>
                    <w:sz w:val="22"/>
                    <w:szCs w:val="22"/>
                  </w:rPr>
                </w:rPrChange>
              </w:rPr>
              <w:pPrChange w:id="4465"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466" w:author="David Mattie" w:date="2019-08-26T13:33:00Z">
              <w:r w:rsidRPr="00442058">
                <w:rPr>
                  <w:rPrChange w:id="4467" w:author="David Mattie" w:date="2019-08-26T13:33:00Z">
                    <w:rPr>
                      <w:rFonts w:ascii="Calibri" w:hAnsi="Calibri" w:cs="Calibri"/>
                      <w:color w:val="000000"/>
                      <w:sz w:val="22"/>
                      <w:szCs w:val="22"/>
                    </w:rPr>
                  </w:rPrChange>
                </w:rPr>
                <w:t>-0.06821</w:t>
              </w:r>
            </w:ins>
          </w:p>
        </w:tc>
        <w:tc>
          <w:tcPr>
            <w:tcW w:w="960" w:type="dxa"/>
            <w:noWrap/>
            <w:hideMark/>
            <w:tcPrChange w:id="446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A6D8BE3"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469" w:author="David Mattie" w:date="2019-08-26T13:33:00Z"/>
                <w:rPrChange w:id="4470" w:author="David Mattie" w:date="2019-08-26T13:33:00Z">
                  <w:rPr>
                    <w:ins w:id="4471" w:author="David Mattie" w:date="2019-08-26T13:33:00Z"/>
                    <w:rFonts w:ascii="Calibri" w:hAnsi="Calibri" w:cs="Calibri"/>
                    <w:color w:val="000000"/>
                    <w:sz w:val="22"/>
                    <w:szCs w:val="22"/>
                  </w:rPr>
                </w:rPrChange>
              </w:rPr>
              <w:pPrChange w:id="4472"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473" w:author="David Mattie" w:date="2019-08-26T13:33:00Z">
              <w:r w:rsidRPr="00442058">
                <w:rPr>
                  <w:rPrChange w:id="4474" w:author="David Mattie" w:date="2019-08-26T13:33:00Z">
                    <w:rPr>
                      <w:rFonts w:ascii="Calibri" w:hAnsi="Calibri" w:cs="Calibri"/>
                      <w:color w:val="000000"/>
                      <w:sz w:val="22"/>
                      <w:szCs w:val="22"/>
                    </w:rPr>
                  </w:rPrChange>
                </w:rPr>
                <w:t>0.337147</w:t>
              </w:r>
            </w:ins>
          </w:p>
        </w:tc>
      </w:tr>
      <w:tr w:rsidR="00442058" w:rsidRPr="00442058" w14:paraId="66CC42D5" w14:textId="77777777" w:rsidTr="00442058">
        <w:trPr>
          <w:trHeight w:val="300"/>
          <w:ins w:id="4475" w:author="David Mattie" w:date="2019-08-26T13:33:00Z"/>
          <w:trPrChange w:id="4476"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47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72CAEA2" w14:textId="77777777" w:rsidR="00442058" w:rsidRPr="00442058" w:rsidRDefault="00442058" w:rsidP="00442058">
            <w:pPr>
              <w:spacing w:line="480" w:lineRule="auto"/>
              <w:rPr>
                <w:ins w:id="4478" w:author="David Mattie" w:date="2019-08-26T13:33:00Z"/>
                <w:rPrChange w:id="4479" w:author="David Mattie" w:date="2019-08-26T13:33:00Z">
                  <w:rPr>
                    <w:ins w:id="4480" w:author="David Mattie" w:date="2019-08-26T13:33:00Z"/>
                    <w:rFonts w:ascii="Calibri" w:hAnsi="Calibri" w:cs="Calibri"/>
                    <w:color w:val="000000"/>
                    <w:sz w:val="22"/>
                    <w:szCs w:val="22"/>
                  </w:rPr>
                </w:rPrChange>
              </w:rPr>
              <w:pPrChange w:id="4481" w:author="David Mattie" w:date="2019-08-26T13:33:00Z">
                <w:pPr/>
              </w:pPrChange>
            </w:pPr>
            <w:ins w:id="4482" w:author="David Mattie" w:date="2019-08-26T13:33:00Z">
              <w:r w:rsidRPr="00442058">
                <w:rPr>
                  <w:rPrChange w:id="4483" w:author="David Mattie" w:date="2019-08-26T13:33:00Z">
                    <w:rPr>
                      <w:rFonts w:ascii="Calibri" w:hAnsi="Calibri" w:cs="Calibri"/>
                      <w:color w:val="000000"/>
                      <w:sz w:val="22"/>
                      <w:szCs w:val="22"/>
                    </w:rPr>
                  </w:rPrChange>
                </w:rPr>
                <w:lastRenderedPageBreak/>
                <w:t>levman/1003-3003-roi_end-stddevFA</w:t>
              </w:r>
            </w:ins>
          </w:p>
        </w:tc>
        <w:tc>
          <w:tcPr>
            <w:tcW w:w="960" w:type="dxa"/>
            <w:noWrap/>
            <w:hideMark/>
            <w:tcPrChange w:id="448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83444EE"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485" w:author="David Mattie" w:date="2019-08-26T13:33:00Z"/>
                <w:rPrChange w:id="4486" w:author="David Mattie" w:date="2019-08-26T13:33:00Z">
                  <w:rPr>
                    <w:ins w:id="4487" w:author="David Mattie" w:date="2019-08-26T13:33:00Z"/>
                    <w:rFonts w:ascii="Calibri" w:hAnsi="Calibri" w:cs="Calibri"/>
                    <w:color w:val="000000"/>
                    <w:sz w:val="22"/>
                    <w:szCs w:val="22"/>
                  </w:rPr>
                </w:rPrChange>
              </w:rPr>
              <w:pPrChange w:id="4488"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489" w:author="David Mattie" w:date="2019-08-26T13:33:00Z">
              <w:r w:rsidRPr="00442058">
                <w:rPr>
                  <w:rPrChange w:id="4490" w:author="David Mattie" w:date="2019-08-26T13:33:00Z">
                    <w:rPr>
                      <w:rFonts w:ascii="Calibri" w:hAnsi="Calibri" w:cs="Calibri"/>
                      <w:color w:val="000000"/>
                      <w:sz w:val="22"/>
                      <w:szCs w:val="22"/>
                    </w:rPr>
                  </w:rPrChange>
                </w:rPr>
                <w:t>-0.06405</w:t>
              </w:r>
            </w:ins>
          </w:p>
        </w:tc>
        <w:tc>
          <w:tcPr>
            <w:tcW w:w="960" w:type="dxa"/>
            <w:noWrap/>
            <w:hideMark/>
            <w:tcPrChange w:id="449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84554A0"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492" w:author="David Mattie" w:date="2019-08-26T13:33:00Z"/>
                <w:rPrChange w:id="4493" w:author="David Mattie" w:date="2019-08-26T13:33:00Z">
                  <w:rPr>
                    <w:ins w:id="4494" w:author="David Mattie" w:date="2019-08-26T13:33:00Z"/>
                    <w:rFonts w:ascii="Calibri" w:hAnsi="Calibri" w:cs="Calibri"/>
                    <w:color w:val="000000"/>
                    <w:sz w:val="22"/>
                    <w:szCs w:val="22"/>
                  </w:rPr>
                </w:rPrChange>
              </w:rPr>
              <w:pPrChange w:id="4495"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496" w:author="David Mattie" w:date="2019-08-26T13:33:00Z">
              <w:r w:rsidRPr="00442058">
                <w:rPr>
                  <w:rPrChange w:id="4497" w:author="David Mattie" w:date="2019-08-26T13:33:00Z">
                    <w:rPr>
                      <w:rFonts w:ascii="Calibri" w:hAnsi="Calibri" w:cs="Calibri"/>
                      <w:color w:val="000000"/>
                      <w:sz w:val="22"/>
                      <w:szCs w:val="22"/>
                    </w:rPr>
                  </w:rPrChange>
                </w:rPr>
                <w:t>0.401509</w:t>
              </w:r>
            </w:ins>
          </w:p>
        </w:tc>
      </w:tr>
      <w:tr w:rsidR="00442058" w:rsidRPr="00442058" w14:paraId="19BF424C" w14:textId="77777777" w:rsidTr="00442058">
        <w:trPr>
          <w:cnfStyle w:val="000000100000" w:firstRow="0" w:lastRow="0" w:firstColumn="0" w:lastColumn="0" w:oddVBand="0" w:evenVBand="0" w:oddHBand="1" w:evenHBand="0" w:firstRowFirstColumn="0" w:firstRowLastColumn="0" w:lastRowFirstColumn="0" w:lastRowLastColumn="0"/>
          <w:trHeight w:val="300"/>
          <w:ins w:id="4498" w:author="David Mattie" w:date="2019-08-26T13:33:00Z"/>
          <w:trPrChange w:id="4499"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50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52CD4DF"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4501" w:author="David Mattie" w:date="2019-08-26T13:33:00Z"/>
                <w:rPrChange w:id="4502" w:author="David Mattie" w:date="2019-08-26T13:33:00Z">
                  <w:rPr>
                    <w:ins w:id="4503" w:author="David Mattie" w:date="2019-08-26T13:33:00Z"/>
                    <w:rFonts w:ascii="Calibri" w:hAnsi="Calibri" w:cs="Calibri"/>
                    <w:color w:val="000000"/>
                    <w:sz w:val="22"/>
                    <w:szCs w:val="22"/>
                  </w:rPr>
                </w:rPrChange>
              </w:rPr>
              <w:pPrChange w:id="4504"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4505" w:author="David Mattie" w:date="2019-08-26T13:33:00Z">
              <w:r w:rsidRPr="00442058">
                <w:rPr>
                  <w:rPrChange w:id="4506" w:author="David Mattie" w:date="2019-08-26T13:33:00Z">
                    <w:rPr>
                      <w:rFonts w:ascii="Calibri" w:hAnsi="Calibri" w:cs="Calibri"/>
                      <w:color w:val="000000"/>
                      <w:sz w:val="22"/>
                      <w:szCs w:val="22"/>
                    </w:rPr>
                  </w:rPrChange>
                </w:rPr>
                <w:t>levman/0016-3027-roi-meanFA</w:t>
              </w:r>
            </w:ins>
          </w:p>
        </w:tc>
        <w:tc>
          <w:tcPr>
            <w:tcW w:w="960" w:type="dxa"/>
            <w:noWrap/>
            <w:hideMark/>
            <w:tcPrChange w:id="450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3EF53A3"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508" w:author="David Mattie" w:date="2019-08-26T13:33:00Z"/>
                <w:rPrChange w:id="4509" w:author="David Mattie" w:date="2019-08-26T13:33:00Z">
                  <w:rPr>
                    <w:ins w:id="4510" w:author="David Mattie" w:date="2019-08-26T13:33:00Z"/>
                    <w:rFonts w:ascii="Calibri" w:hAnsi="Calibri" w:cs="Calibri"/>
                    <w:color w:val="000000"/>
                    <w:sz w:val="22"/>
                    <w:szCs w:val="22"/>
                  </w:rPr>
                </w:rPrChange>
              </w:rPr>
              <w:pPrChange w:id="4511"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512" w:author="David Mattie" w:date="2019-08-26T13:33:00Z">
              <w:r w:rsidRPr="00442058">
                <w:rPr>
                  <w:rPrChange w:id="4513" w:author="David Mattie" w:date="2019-08-26T13:33:00Z">
                    <w:rPr>
                      <w:rFonts w:ascii="Calibri" w:hAnsi="Calibri" w:cs="Calibri"/>
                      <w:color w:val="000000"/>
                      <w:sz w:val="22"/>
                      <w:szCs w:val="22"/>
                    </w:rPr>
                  </w:rPrChange>
                </w:rPr>
                <w:t>0.059843</w:t>
              </w:r>
            </w:ins>
          </w:p>
        </w:tc>
        <w:tc>
          <w:tcPr>
            <w:tcW w:w="960" w:type="dxa"/>
            <w:noWrap/>
            <w:hideMark/>
            <w:tcPrChange w:id="451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F68923E"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515" w:author="David Mattie" w:date="2019-08-26T13:33:00Z"/>
                <w:rPrChange w:id="4516" w:author="David Mattie" w:date="2019-08-26T13:33:00Z">
                  <w:rPr>
                    <w:ins w:id="4517" w:author="David Mattie" w:date="2019-08-26T13:33:00Z"/>
                    <w:rFonts w:ascii="Calibri" w:hAnsi="Calibri" w:cs="Calibri"/>
                    <w:color w:val="000000"/>
                    <w:sz w:val="22"/>
                    <w:szCs w:val="22"/>
                  </w:rPr>
                </w:rPrChange>
              </w:rPr>
              <w:pPrChange w:id="4518"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519" w:author="David Mattie" w:date="2019-08-26T13:33:00Z">
              <w:r w:rsidRPr="00442058">
                <w:rPr>
                  <w:rPrChange w:id="4520" w:author="David Mattie" w:date="2019-08-26T13:33:00Z">
                    <w:rPr>
                      <w:rFonts w:ascii="Calibri" w:hAnsi="Calibri" w:cs="Calibri"/>
                      <w:color w:val="000000"/>
                      <w:sz w:val="22"/>
                      <w:szCs w:val="22"/>
                    </w:rPr>
                  </w:rPrChange>
                </w:rPr>
                <w:t>0.474463</w:t>
              </w:r>
            </w:ins>
          </w:p>
        </w:tc>
      </w:tr>
      <w:tr w:rsidR="00442058" w:rsidRPr="00442058" w14:paraId="299CABFB" w14:textId="77777777" w:rsidTr="00442058">
        <w:trPr>
          <w:trHeight w:val="300"/>
          <w:ins w:id="4521" w:author="David Mattie" w:date="2019-08-26T13:33:00Z"/>
          <w:trPrChange w:id="4522"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52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95F1521" w14:textId="77777777" w:rsidR="00442058" w:rsidRPr="00442058" w:rsidRDefault="00442058" w:rsidP="00442058">
            <w:pPr>
              <w:spacing w:line="480" w:lineRule="auto"/>
              <w:rPr>
                <w:ins w:id="4524" w:author="David Mattie" w:date="2019-08-26T13:33:00Z"/>
                <w:rPrChange w:id="4525" w:author="David Mattie" w:date="2019-08-26T13:33:00Z">
                  <w:rPr>
                    <w:ins w:id="4526" w:author="David Mattie" w:date="2019-08-26T13:33:00Z"/>
                    <w:rFonts w:ascii="Calibri" w:hAnsi="Calibri" w:cs="Calibri"/>
                    <w:color w:val="000000"/>
                    <w:sz w:val="22"/>
                    <w:szCs w:val="22"/>
                  </w:rPr>
                </w:rPrChange>
              </w:rPr>
              <w:pPrChange w:id="4527" w:author="David Mattie" w:date="2019-08-26T13:33:00Z">
                <w:pPr/>
              </w:pPrChange>
            </w:pPr>
            <w:ins w:id="4528" w:author="David Mattie" w:date="2019-08-26T13:33:00Z">
              <w:r w:rsidRPr="00442058">
                <w:rPr>
                  <w:rPrChange w:id="4529" w:author="David Mattie" w:date="2019-08-26T13:33:00Z">
                    <w:rPr>
                      <w:rFonts w:ascii="Calibri" w:hAnsi="Calibri" w:cs="Calibri"/>
                      <w:color w:val="000000"/>
                      <w:sz w:val="22"/>
                      <w:szCs w:val="22"/>
                    </w:rPr>
                  </w:rPrChange>
                </w:rPr>
                <w:t>levman/3035-5001-roi-meanFA</w:t>
              </w:r>
            </w:ins>
          </w:p>
        </w:tc>
        <w:tc>
          <w:tcPr>
            <w:tcW w:w="960" w:type="dxa"/>
            <w:noWrap/>
            <w:hideMark/>
            <w:tcPrChange w:id="453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FBA83AF"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531" w:author="David Mattie" w:date="2019-08-26T13:33:00Z"/>
                <w:rPrChange w:id="4532" w:author="David Mattie" w:date="2019-08-26T13:33:00Z">
                  <w:rPr>
                    <w:ins w:id="4533" w:author="David Mattie" w:date="2019-08-26T13:33:00Z"/>
                    <w:rFonts w:ascii="Calibri" w:hAnsi="Calibri" w:cs="Calibri"/>
                    <w:color w:val="000000"/>
                    <w:sz w:val="22"/>
                    <w:szCs w:val="22"/>
                  </w:rPr>
                </w:rPrChange>
              </w:rPr>
              <w:pPrChange w:id="4534"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535" w:author="David Mattie" w:date="2019-08-26T13:33:00Z">
              <w:r w:rsidRPr="00442058">
                <w:rPr>
                  <w:rPrChange w:id="4536" w:author="David Mattie" w:date="2019-08-26T13:33:00Z">
                    <w:rPr>
                      <w:rFonts w:ascii="Calibri" w:hAnsi="Calibri" w:cs="Calibri"/>
                      <w:color w:val="000000"/>
                      <w:sz w:val="22"/>
                      <w:szCs w:val="22"/>
                    </w:rPr>
                  </w:rPrChange>
                </w:rPr>
                <w:t>0.059773</w:t>
              </w:r>
            </w:ins>
          </w:p>
        </w:tc>
        <w:tc>
          <w:tcPr>
            <w:tcW w:w="960" w:type="dxa"/>
            <w:noWrap/>
            <w:hideMark/>
            <w:tcPrChange w:id="453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15A8B3F"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538" w:author="David Mattie" w:date="2019-08-26T13:33:00Z"/>
                <w:rPrChange w:id="4539" w:author="David Mattie" w:date="2019-08-26T13:33:00Z">
                  <w:rPr>
                    <w:ins w:id="4540" w:author="David Mattie" w:date="2019-08-26T13:33:00Z"/>
                    <w:rFonts w:ascii="Calibri" w:hAnsi="Calibri" w:cs="Calibri"/>
                    <w:color w:val="000000"/>
                    <w:sz w:val="22"/>
                    <w:szCs w:val="22"/>
                  </w:rPr>
                </w:rPrChange>
              </w:rPr>
              <w:pPrChange w:id="4541"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542" w:author="David Mattie" w:date="2019-08-26T13:33:00Z">
              <w:r w:rsidRPr="00442058">
                <w:rPr>
                  <w:rPrChange w:id="4543" w:author="David Mattie" w:date="2019-08-26T13:33:00Z">
                    <w:rPr>
                      <w:rFonts w:ascii="Calibri" w:hAnsi="Calibri" w:cs="Calibri"/>
                      <w:color w:val="000000"/>
                      <w:sz w:val="22"/>
                      <w:szCs w:val="22"/>
                    </w:rPr>
                  </w:rPrChange>
                </w:rPr>
                <w:t>0.460037</w:t>
              </w:r>
            </w:ins>
          </w:p>
        </w:tc>
      </w:tr>
      <w:tr w:rsidR="00442058" w:rsidRPr="00442058" w14:paraId="6B50D80E" w14:textId="77777777" w:rsidTr="00442058">
        <w:trPr>
          <w:cnfStyle w:val="000000100000" w:firstRow="0" w:lastRow="0" w:firstColumn="0" w:lastColumn="0" w:oddVBand="0" w:evenVBand="0" w:oddHBand="1" w:evenHBand="0" w:firstRowFirstColumn="0" w:firstRowLastColumn="0" w:lastRowFirstColumn="0" w:lastRowLastColumn="0"/>
          <w:trHeight w:val="300"/>
          <w:ins w:id="4544" w:author="David Mattie" w:date="2019-08-26T13:33:00Z"/>
          <w:trPrChange w:id="4545"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54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A7E8995"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4547" w:author="David Mattie" w:date="2019-08-26T13:33:00Z"/>
                <w:rPrChange w:id="4548" w:author="David Mattie" w:date="2019-08-26T13:33:00Z">
                  <w:rPr>
                    <w:ins w:id="4549" w:author="David Mattie" w:date="2019-08-26T13:33:00Z"/>
                    <w:rFonts w:ascii="Calibri" w:hAnsi="Calibri" w:cs="Calibri"/>
                    <w:color w:val="000000"/>
                    <w:sz w:val="22"/>
                    <w:szCs w:val="22"/>
                  </w:rPr>
                </w:rPrChange>
              </w:rPr>
              <w:pPrChange w:id="4550"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4551" w:author="David Mattie" w:date="2019-08-26T13:33:00Z">
              <w:r w:rsidRPr="00442058">
                <w:rPr>
                  <w:rPrChange w:id="4552" w:author="David Mattie" w:date="2019-08-26T13:33:00Z">
                    <w:rPr>
                      <w:rFonts w:ascii="Calibri" w:hAnsi="Calibri" w:cs="Calibri"/>
                      <w:color w:val="000000"/>
                      <w:sz w:val="22"/>
                      <w:szCs w:val="22"/>
                    </w:rPr>
                  </w:rPrChange>
                </w:rPr>
                <w:t>levman/0010-0016-roi-meanFA</w:t>
              </w:r>
            </w:ins>
          </w:p>
        </w:tc>
        <w:tc>
          <w:tcPr>
            <w:tcW w:w="960" w:type="dxa"/>
            <w:noWrap/>
            <w:hideMark/>
            <w:tcPrChange w:id="455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3710B51"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554" w:author="David Mattie" w:date="2019-08-26T13:33:00Z"/>
                <w:rPrChange w:id="4555" w:author="David Mattie" w:date="2019-08-26T13:33:00Z">
                  <w:rPr>
                    <w:ins w:id="4556" w:author="David Mattie" w:date="2019-08-26T13:33:00Z"/>
                    <w:rFonts w:ascii="Calibri" w:hAnsi="Calibri" w:cs="Calibri"/>
                    <w:color w:val="000000"/>
                    <w:sz w:val="22"/>
                    <w:szCs w:val="22"/>
                  </w:rPr>
                </w:rPrChange>
              </w:rPr>
              <w:pPrChange w:id="4557"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558" w:author="David Mattie" w:date="2019-08-26T13:33:00Z">
              <w:r w:rsidRPr="00442058">
                <w:rPr>
                  <w:rPrChange w:id="4559" w:author="David Mattie" w:date="2019-08-26T13:33:00Z">
                    <w:rPr>
                      <w:rFonts w:ascii="Calibri" w:hAnsi="Calibri" w:cs="Calibri"/>
                      <w:color w:val="000000"/>
                      <w:sz w:val="22"/>
                      <w:szCs w:val="22"/>
                    </w:rPr>
                  </w:rPrChange>
                </w:rPr>
                <w:t>0.05777</w:t>
              </w:r>
            </w:ins>
          </w:p>
        </w:tc>
        <w:tc>
          <w:tcPr>
            <w:tcW w:w="960" w:type="dxa"/>
            <w:noWrap/>
            <w:hideMark/>
            <w:tcPrChange w:id="456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2CC1BBD"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561" w:author="David Mattie" w:date="2019-08-26T13:33:00Z"/>
                <w:rPrChange w:id="4562" w:author="David Mattie" w:date="2019-08-26T13:33:00Z">
                  <w:rPr>
                    <w:ins w:id="4563" w:author="David Mattie" w:date="2019-08-26T13:33:00Z"/>
                    <w:rFonts w:ascii="Calibri" w:hAnsi="Calibri" w:cs="Calibri"/>
                    <w:color w:val="000000"/>
                    <w:sz w:val="22"/>
                    <w:szCs w:val="22"/>
                  </w:rPr>
                </w:rPrChange>
              </w:rPr>
              <w:pPrChange w:id="4564"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565" w:author="David Mattie" w:date="2019-08-26T13:33:00Z">
              <w:r w:rsidRPr="00442058">
                <w:rPr>
                  <w:rPrChange w:id="4566" w:author="David Mattie" w:date="2019-08-26T13:33:00Z">
                    <w:rPr>
                      <w:rFonts w:ascii="Calibri" w:hAnsi="Calibri" w:cs="Calibri"/>
                      <w:color w:val="000000"/>
                      <w:sz w:val="22"/>
                      <w:szCs w:val="22"/>
                    </w:rPr>
                  </w:rPrChange>
                </w:rPr>
                <w:t>0.420834</w:t>
              </w:r>
            </w:ins>
          </w:p>
        </w:tc>
      </w:tr>
      <w:tr w:rsidR="00442058" w:rsidRPr="00442058" w14:paraId="01E5311A" w14:textId="77777777" w:rsidTr="00442058">
        <w:trPr>
          <w:trHeight w:val="300"/>
          <w:ins w:id="4567" w:author="David Mattie" w:date="2019-08-26T13:33:00Z"/>
          <w:trPrChange w:id="4568"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56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77D8C59" w14:textId="77777777" w:rsidR="00442058" w:rsidRPr="00442058" w:rsidRDefault="00442058" w:rsidP="00442058">
            <w:pPr>
              <w:spacing w:line="480" w:lineRule="auto"/>
              <w:rPr>
                <w:ins w:id="4570" w:author="David Mattie" w:date="2019-08-26T13:33:00Z"/>
                <w:rPrChange w:id="4571" w:author="David Mattie" w:date="2019-08-26T13:33:00Z">
                  <w:rPr>
                    <w:ins w:id="4572" w:author="David Mattie" w:date="2019-08-26T13:33:00Z"/>
                    <w:rFonts w:ascii="Calibri" w:hAnsi="Calibri" w:cs="Calibri"/>
                    <w:color w:val="000000"/>
                    <w:sz w:val="22"/>
                    <w:szCs w:val="22"/>
                  </w:rPr>
                </w:rPrChange>
              </w:rPr>
              <w:pPrChange w:id="4573" w:author="David Mattie" w:date="2019-08-26T13:33:00Z">
                <w:pPr/>
              </w:pPrChange>
            </w:pPr>
            <w:ins w:id="4574" w:author="David Mattie" w:date="2019-08-26T13:33:00Z">
              <w:r w:rsidRPr="00442058">
                <w:rPr>
                  <w:rPrChange w:id="4575" w:author="David Mattie" w:date="2019-08-26T13:33:00Z">
                    <w:rPr>
                      <w:rFonts w:ascii="Calibri" w:hAnsi="Calibri" w:cs="Calibri"/>
                      <w:color w:val="000000"/>
                      <w:sz w:val="22"/>
                      <w:szCs w:val="22"/>
                    </w:rPr>
                  </w:rPrChange>
                </w:rPr>
                <w:t>levman/0016-5002-roi-meanFA</w:t>
              </w:r>
            </w:ins>
          </w:p>
        </w:tc>
        <w:tc>
          <w:tcPr>
            <w:tcW w:w="960" w:type="dxa"/>
            <w:noWrap/>
            <w:hideMark/>
            <w:tcPrChange w:id="457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67DF518"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577" w:author="David Mattie" w:date="2019-08-26T13:33:00Z"/>
                <w:rPrChange w:id="4578" w:author="David Mattie" w:date="2019-08-26T13:33:00Z">
                  <w:rPr>
                    <w:ins w:id="4579" w:author="David Mattie" w:date="2019-08-26T13:33:00Z"/>
                    <w:rFonts w:ascii="Calibri" w:hAnsi="Calibri" w:cs="Calibri"/>
                    <w:color w:val="000000"/>
                    <w:sz w:val="22"/>
                    <w:szCs w:val="22"/>
                  </w:rPr>
                </w:rPrChange>
              </w:rPr>
              <w:pPrChange w:id="4580"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581" w:author="David Mattie" w:date="2019-08-26T13:33:00Z">
              <w:r w:rsidRPr="00442058">
                <w:rPr>
                  <w:rPrChange w:id="4582" w:author="David Mattie" w:date="2019-08-26T13:33:00Z">
                    <w:rPr>
                      <w:rFonts w:ascii="Calibri" w:hAnsi="Calibri" w:cs="Calibri"/>
                      <w:color w:val="000000"/>
                      <w:sz w:val="22"/>
                      <w:szCs w:val="22"/>
                    </w:rPr>
                  </w:rPrChange>
                </w:rPr>
                <w:t>-0.05715</w:t>
              </w:r>
            </w:ins>
          </w:p>
        </w:tc>
        <w:tc>
          <w:tcPr>
            <w:tcW w:w="960" w:type="dxa"/>
            <w:noWrap/>
            <w:hideMark/>
            <w:tcPrChange w:id="458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9306D7D"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584" w:author="David Mattie" w:date="2019-08-26T13:33:00Z"/>
                <w:rPrChange w:id="4585" w:author="David Mattie" w:date="2019-08-26T13:33:00Z">
                  <w:rPr>
                    <w:ins w:id="4586" w:author="David Mattie" w:date="2019-08-26T13:33:00Z"/>
                    <w:rFonts w:ascii="Calibri" w:hAnsi="Calibri" w:cs="Calibri"/>
                    <w:color w:val="000000"/>
                    <w:sz w:val="22"/>
                    <w:szCs w:val="22"/>
                  </w:rPr>
                </w:rPrChange>
              </w:rPr>
              <w:pPrChange w:id="4587"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588" w:author="David Mattie" w:date="2019-08-26T13:33:00Z">
              <w:r w:rsidRPr="00442058">
                <w:rPr>
                  <w:rPrChange w:id="4589" w:author="David Mattie" w:date="2019-08-26T13:33:00Z">
                    <w:rPr>
                      <w:rFonts w:ascii="Calibri" w:hAnsi="Calibri" w:cs="Calibri"/>
                      <w:color w:val="000000"/>
                      <w:sz w:val="22"/>
                      <w:szCs w:val="22"/>
                    </w:rPr>
                  </w:rPrChange>
                </w:rPr>
                <w:t>0.479932</w:t>
              </w:r>
            </w:ins>
          </w:p>
        </w:tc>
      </w:tr>
      <w:tr w:rsidR="00442058" w:rsidRPr="00442058" w14:paraId="495D4144" w14:textId="77777777" w:rsidTr="00442058">
        <w:trPr>
          <w:cnfStyle w:val="000000100000" w:firstRow="0" w:lastRow="0" w:firstColumn="0" w:lastColumn="0" w:oddVBand="0" w:evenVBand="0" w:oddHBand="1" w:evenHBand="0" w:firstRowFirstColumn="0" w:firstRowLastColumn="0" w:lastRowFirstColumn="0" w:lastRowLastColumn="0"/>
          <w:trHeight w:val="300"/>
          <w:ins w:id="4590" w:author="David Mattie" w:date="2019-08-26T13:33:00Z"/>
          <w:trPrChange w:id="4591"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59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0995A02"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4593" w:author="David Mattie" w:date="2019-08-26T13:33:00Z"/>
                <w:rPrChange w:id="4594" w:author="David Mattie" w:date="2019-08-26T13:33:00Z">
                  <w:rPr>
                    <w:ins w:id="4595" w:author="David Mattie" w:date="2019-08-26T13:33:00Z"/>
                    <w:rFonts w:ascii="Calibri" w:hAnsi="Calibri" w:cs="Calibri"/>
                    <w:color w:val="000000"/>
                    <w:sz w:val="22"/>
                    <w:szCs w:val="22"/>
                  </w:rPr>
                </w:rPrChange>
              </w:rPr>
              <w:pPrChange w:id="4596"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4597" w:author="David Mattie" w:date="2019-08-26T13:33:00Z">
              <w:r w:rsidRPr="00442058">
                <w:rPr>
                  <w:rPrChange w:id="4598" w:author="David Mattie" w:date="2019-08-26T13:33:00Z">
                    <w:rPr>
                      <w:rFonts w:ascii="Calibri" w:hAnsi="Calibri" w:cs="Calibri"/>
                      <w:color w:val="000000"/>
                      <w:sz w:val="22"/>
                      <w:szCs w:val="22"/>
                    </w:rPr>
                  </w:rPrChange>
                </w:rPr>
                <w:t>levman/0016-1024-roi-meanFA</w:t>
              </w:r>
            </w:ins>
          </w:p>
        </w:tc>
        <w:tc>
          <w:tcPr>
            <w:tcW w:w="960" w:type="dxa"/>
            <w:noWrap/>
            <w:hideMark/>
            <w:tcPrChange w:id="459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61ED4F9"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600" w:author="David Mattie" w:date="2019-08-26T13:33:00Z"/>
                <w:rPrChange w:id="4601" w:author="David Mattie" w:date="2019-08-26T13:33:00Z">
                  <w:rPr>
                    <w:ins w:id="4602" w:author="David Mattie" w:date="2019-08-26T13:33:00Z"/>
                    <w:rFonts w:ascii="Calibri" w:hAnsi="Calibri" w:cs="Calibri"/>
                    <w:color w:val="000000"/>
                    <w:sz w:val="22"/>
                    <w:szCs w:val="22"/>
                  </w:rPr>
                </w:rPrChange>
              </w:rPr>
              <w:pPrChange w:id="4603"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604" w:author="David Mattie" w:date="2019-08-26T13:33:00Z">
              <w:r w:rsidRPr="00442058">
                <w:rPr>
                  <w:rPrChange w:id="4605" w:author="David Mattie" w:date="2019-08-26T13:33:00Z">
                    <w:rPr>
                      <w:rFonts w:ascii="Calibri" w:hAnsi="Calibri" w:cs="Calibri"/>
                      <w:color w:val="000000"/>
                      <w:sz w:val="22"/>
                      <w:szCs w:val="22"/>
                    </w:rPr>
                  </w:rPrChange>
                </w:rPr>
                <w:t>-0.05704</w:t>
              </w:r>
            </w:ins>
          </w:p>
        </w:tc>
        <w:tc>
          <w:tcPr>
            <w:tcW w:w="960" w:type="dxa"/>
            <w:noWrap/>
            <w:hideMark/>
            <w:tcPrChange w:id="460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7DD2190"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607" w:author="David Mattie" w:date="2019-08-26T13:33:00Z"/>
                <w:rPrChange w:id="4608" w:author="David Mattie" w:date="2019-08-26T13:33:00Z">
                  <w:rPr>
                    <w:ins w:id="4609" w:author="David Mattie" w:date="2019-08-26T13:33:00Z"/>
                    <w:rFonts w:ascii="Calibri" w:hAnsi="Calibri" w:cs="Calibri"/>
                    <w:color w:val="000000"/>
                    <w:sz w:val="22"/>
                    <w:szCs w:val="22"/>
                  </w:rPr>
                </w:rPrChange>
              </w:rPr>
              <w:pPrChange w:id="4610"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611" w:author="David Mattie" w:date="2019-08-26T13:33:00Z">
              <w:r w:rsidRPr="00442058">
                <w:rPr>
                  <w:rPrChange w:id="4612" w:author="David Mattie" w:date="2019-08-26T13:33:00Z">
                    <w:rPr>
                      <w:rFonts w:ascii="Calibri" w:hAnsi="Calibri" w:cs="Calibri"/>
                      <w:color w:val="000000"/>
                      <w:sz w:val="22"/>
                      <w:szCs w:val="22"/>
                    </w:rPr>
                  </w:rPrChange>
                </w:rPr>
                <w:t>0.385761</w:t>
              </w:r>
            </w:ins>
          </w:p>
        </w:tc>
      </w:tr>
      <w:tr w:rsidR="00442058" w:rsidRPr="00442058" w14:paraId="42DF3345" w14:textId="77777777" w:rsidTr="00442058">
        <w:trPr>
          <w:trHeight w:val="300"/>
          <w:ins w:id="4613" w:author="David Mattie" w:date="2019-08-26T13:33:00Z"/>
          <w:trPrChange w:id="4614"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61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99DB123" w14:textId="77777777" w:rsidR="00442058" w:rsidRPr="00442058" w:rsidRDefault="00442058" w:rsidP="00442058">
            <w:pPr>
              <w:spacing w:line="480" w:lineRule="auto"/>
              <w:rPr>
                <w:ins w:id="4616" w:author="David Mattie" w:date="2019-08-26T13:33:00Z"/>
                <w:rPrChange w:id="4617" w:author="David Mattie" w:date="2019-08-26T13:33:00Z">
                  <w:rPr>
                    <w:ins w:id="4618" w:author="David Mattie" w:date="2019-08-26T13:33:00Z"/>
                    <w:rFonts w:ascii="Calibri" w:hAnsi="Calibri" w:cs="Calibri"/>
                    <w:color w:val="000000"/>
                    <w:sz w:val="22"/>
                    <w:szCs w:val="22"/>
                  </w:rPr>
                </w:rPrChange>
              </w:rPr>
              <w:pPrChange w:id="4619" w:author="David Mattie" w:date="2019-08-26T13:33:00Z">
                <w:pPr/>
              </w:pPrChange>
            </w:pPr>
            <w:ins w:id="4620" w:author="David Mattie" w:date="2019-08-26T13:33:00Z">
              <w:r w:rsidRPr="00442058">
                <w:rPr>
                  <w:rPrChange w:id="4621" w:author="David Mattie" w:date="2019-08-26T13:33:00Z">
                    <w:rPr>
                      <w:rFonts w:ascii="Calibri" w:hAnsi="Calibri" w:cs="Calibri"/>
                      <w:color w:val="000000"/>
                      <w:sz w:val="22"/>
                      <w:szCs w:val="22"/>
                    </w:rPr>
                  </w:rPrChange>
                </w:rPr>
                <w:t>levman/1018-1024-roi-stddevFA</w:t>
              </w:r>
            </w:ins>
          </w:p>
        </w:tc>
        <w:tc>
          <w:tcPr>
            <w:tcW w:w="960" w:type="dxa"/>
            <w:noWrap/>
            <w:hideMark/>
            <w:tcPrChange w:id="462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1A1409D"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623" w:author="David Mattie" w:date="2019-08-26T13:33:00Z"/>
                <w:rPrChange w:id="4624" w:author="David Mattie" w:date="2019-08-26T13:33:00Z">
                  <w:rPr>
                    <w:ins w:id="4625" w:author="David Mattie" w:date="2019-08-26T13:33:00Z"/>
                    <w:rFonts w:ascii="Calibri" w:hAnsi="Calibri" w:cs="Calibri"/>
                    <w:color w:val="000000"/>
                    <w:sz w:val="22"/>
                    <w:szCs w:val="22"/>
                  </w:rPr>
                </w:rPrChange>
              </w:rPr>
              <w:pPrChange w:id="4626"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627" w:author="David Mattie" w:date="2019-08-26T13:33:00Z">
              <w:r w:rsidRPr="00442058">
                <w:rPr>
                  <w:rPrChange w:id="4628" w:author="David Mattie" w:date="2019-08-26T13:33:00Z">
                    <w:rPr>
                      <w:rFonts w:ascii="Calibri" w:hAnsi="Calibri" w:cs="Calibri"/>
                      <w:color w:val="000000"/>
                      <w:sz w:val="22"/>
                      <w:szCs w:val="22"/>
                    </w:rPr>
                  </w:rPrChange>
                </w:rPr>
                <w:t>0.055842</w:t>
              </w:r>
            </w:ins>
          </w:p>
        </w:tc>
        <w:tc>
          <w:tcPr>
            <w:tcW w:w="960" w:type="dxa"/>
            <w:noWrap/>
            <w:hideMark/>
            <w:tcPrChange w:id="462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238AA04"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630" w:author="David Mattie" w:date="2019-08-26T13:33:00Z"/>
                <w:rPrChange w:id="4631" w:author="David Mattie" w:date="2019-08-26T13:33:00Z">
                  <w:rPr>
                    <w:ins w:id="4632" w:author="David Mattie" w:date="2019-08-26T13:33:00Z"/>
                    <w:rFonts w:ascii="Calibri" w:hAnsi="Calibri" w:cs="Calibri"/>
                    <w:color w:val="000000"/>
                    <w:sz w:val="22"/>
                    <w:szCs w:val="22"/>
                  </w:rPr>
                </w:rPrChange>
              </w:rPr>
              <w:pPrChange w:id="4633"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634" w:author="David Mattie" w:date="2019-08-26T13:33:00Z">
              <w:r w:rsidRPr="00442058">
                <w:rPr>
                  <w:rPrChange w:id="4635" w:author="David Mattie" w:date="2019-08-26T13:33:00Z">
                    <w:rPr>
                      <w:rFonts w:ascii="Calibri" w:hAnsi="Calibri" w:cs="Calibri"/>
                      <w:color w:val="000000"/>
                      <w:sz w:val="22"/>
                      <w:szCs w:val="22"/>
                    </w:rPr>
                  </w:rPrChange>
                </w:rPr>
                <w:t>0.375096</w:t>
              </w:r>
            </w:ins>
          </w:p>
        </w:tc>
      </w:tr>
      <w:tr w:rsidR="00442058" w:rsidRPr="00442058" w14:paraId="2AE946F8" w14:textId="77777777" w:rsidTr="00442058">
        <w:trPr>
          <w:cnfStyle w:val="000000100000" w:firstRow="0" w:lastRow="0" w:firstColumn="0" w:lastColumn="0" w:oddVBand="0" w:evenVBand="0" w:oddHBand="1" w:evenHBand="0" w:firstRowFirstColumn="0" w:firstRowLastColumn="0" w:lastRowFirstColumn="0" w:lastRowLastColumn="0"/>
          <w:trHeight w:val="300"/>
          <w:ins w:id="4636" w:author="David Mattie" w:date="2019-08-26T13:33:00Z"/>
          <w:trPrChange w:id="4637"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63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7BEB36A"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4639" w:author="David Mattie" w:date="2019-08-26T13:33:00Z"/>
                <w:rPrChange w:id="4640" w:author="David Mattie" w:date="2019-08-26T13:33:00Z">
                  <w:rPr>
                    <w:ins w:id="4641" w:author="David Mattie" w:date="2019-08-26T13:33:00Z"/>
                    <w:rFonts w:ascii="Calibri" w:hAnsi="Calibri" w:cs="Calibri"/>
                    <w:color w:val="000000"/>
                    <w:sz w:val="22"/>
                    <w:szCs w:val="22"/>
                  </w:rPr>
                </w:rPrChange>
              </w:rPr>
              <w:pPrChange w:id="4642"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4643" w:author="David Mattie" w:date="2019-08-26T13:33:00Z">
              <w:r w:rsidRPr="00442058">
                <w:rPr>
                  <w:rPrChange w:id="4644" w:author="David Mattie" w:date="2019-08-26T13:33:00Z">
                    <w:rPr>
                      <w:rFonts w:ascii="Calibri" w:hAnsi="Calibri" w:cs="Calibri"/>
                      <w:color w:val="000000"/>
                      <w:sz w:val="22"/>
                      <w:szCs w:val="22"/>
                    </w:rPr>
                  </w:rPrChange>
                </w:rPr>
                <w:t>levman/3012-3035-roi-meanFA</w:t>
              </w:r>
            </w:ins>
          </w:p>
        </w:tc>
        <w:tc>
          <w:tcPr>
            <w:tcW w:w="960" w:type="dxa"/>
            <w:noWrap/>
            <w:hideMark/>
            <w:tcPrChange w:id="464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9F598B7"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646" w:author="David Mattie" w:date="2019-08-26T13:33:00Z"/>
                <w:rPrChange w:id="4647" w:author="David Mattie" w:date="2019-08-26T13:33:00Z">
                  <w:rPr>
                    <w:ins w:id="4648" w:author="David Mattie" w:date="2019-08-26T13:33:00Z"/>
                    <w:rFonts w:ascii="Calibri" w:hAnsi="Calibri" w:cs="Calibri"/>
                    <w:color w:val="000000"/>
                    <w:sz w:val="22"/>
                    <w:szCs w:val="22"/>
                  </w:rPr>
                </w:rPrChange>
              </w:rPr>
              <w:pPrChange w:id="4649"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650" w:author="David Mattie" w:date="2019-08-26T13:33:00Z">
              <w:r w:rsidRPr="00442058">
                <w:rPr>
                  <w:rPrChange w:id="4651" w:author="David Mattie" w:date="2019-08-26T13:33:00Z">
                    <w:rPr>
                      <w:rFonts w:ascii="Calibri" w:hAnsi="Calibri" w:cs="Calibri"/>
                      <w:color w:val="000000"/>
                      <w:sz w:val="22"/>
                      <w:szCs w:val="22"/>
                    </w:rPr>
                  </w:rPrChange>
                </w:rPr>
                <w:t>-0.05328</w:t>
              </w:r>
            </w:ins>
          </w:p>
        </w:tc>
        <w:tc>
          <w:tcPr>
            <w:tcW w:w="960" w:type="dxa"/>
            <w:noWrap/>
            <w:hideMark/>
            <w:tcPrChange w:id="465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DF06898"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653" w:author="David Mattie" w:date="2019-08-26T13:33:00Z"/>
                <w:rPrChange w:id="4654" w:author="David Mattie" w:date="2019-08-26T13:33:00Z">
                  <w:rPr>
                    <w:ins w:id="4655" w:author="David Mattie" w:date="2019-08-26T13:33:00Z"/>
                    <w:rFonts w:ascii="Calibri" w:hAnsi="Calibri" w:cs="Calibri"/>
                    <w:color w:val="000000"/>
                    <w:sz w:val="22"/>
                    <w:szCs w:val="22"/>
                  </w:rPr>
                </w:rPrChange>
              </w:rPr>
              <w:pPrChange w:id="4656"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657" w:author="David Mattie" w:date="2019-08-26T13:33:00Z">
              <w:r w:rsidRPr="00442058">
                <w:rPr>
                  <w:rPrChange w:id="4658" w:author="David Mattie" w:date="2019-08-26T13:33:00Z">
                    <w:rPr>
                      <w:rFonts w:ascii="Calibri" w:hAnsi="Calibri" w:cs="Calibri"/>
                      <w:color w:val="000000"/>
                      <w:sz w:val="22"/>
                      <w:szCs w:val="22"/>
                    </w:rPr>
                  </w:rPrChange>
                </w:rPr>
                <w:t>0.288816</w:t>
              </w:r>
            </w:ins>
          </w:p>
        </w:tc>
      </w:tr>
      <w:tr w:rsidR="00442058" w:rsidRPr="00442058" w14:paraId="5BA9540D" w14:textId="77777777" w:rsidTr="00442058">
        <w:trPr>
          <w:trHeight w:val="300"/>
          <w:ins w:id="4659" w:author="David Mattie" w:date="2019-08-26T13:33:00Z"/>
          <w:trPrChange w:id="4660"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66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25450F7" w14:textId="77777777" w:rsidR="00442058" w:rsidRPr="00442058" w:rsidRDefault="00442058" w:rsidP="00442058">
            <w:pPr>
              <w:spacing w:line="480" w:lineRule="auto"/>
              <w:rPr>
                <w:ins w:id="4662" w:author="David Mattie" w:date="2019-08-26T13:33:00Z"/>
                <w:rPrChange w:id="4663" w:author="David Mattie" w:date="2019-08-26T13:33:00Z">
                  <w:rPr>
                    <w:ins w:id="4664" w:author="David Mattie" w:date="2019-08-26T13:33:00Z"/>
                    <w:rFonts w:ascii="Calibri" w:hAnsi="Calibri" w:cs="Calibri"/>
                    <w:color w:val="000000"/>
                    <w:sz w:val="22"/>
                    <w:szCs w:val="22"/>
                  </w:rPr>
                </w:rPrChange>
              </w:rPr>
              <w:pPrChange w:id="4665" w:author="David Mattie" w:date="2019-08-26T13:33:00Z">
                <w:pPr/>
              </w:pPrChange>
            </w:pPr>
            <w:ins w:id="4666" w:author="David Mattie" w:date="2019-08-26T13:33:00Z">
              <w:r w:rsidRPr="00442058">
                <w:rPr>
                  <w:rPrChange w:id="4667" w:author="David Mattie" w:date="2019-08-26T13:33:00Z">
                    <w:rPr>
                      <w:rFonts w:ascii="Calibri" w:hAnsi="Calibri" w:cs="Calibri"/>
                      <w:color w:val="000000"/>
                      <w:sz w:val="22"/>
                      <w:szCs w:val="22"/>
                    </w:rPr>
                  </w:rPrChange>
                </w:rPr>
                <w:t>levman/2028-4028-roi-stddevFA</w:t>
              </w:r>
            </w:ins>
          </w:p>
        </w:tc>
        <w:tc>
          <w:tcPr>
            <w:tcW w:w="960" w:type="dxa"/>
            <w:noWrap/>
            <w:hideMark/>
            <w:tcPrChange w:id="466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7B2E867"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669" w:author="David Mattie" w:date="2019-08-26T13:33:00Z"/>
                <w:rPrChange w:id="4670" w:author="David Mattie" w:date="2019-08-26T13:33:00Z">
                  <w:rPr>
                    <w:ins w:id="4671" w:author="David Mattie" w:date="2019-08-26T13:33:00Z"/>
                    <w:rFonts w:ascii="Calibri" w:hAnsi="Calibri" w:cs="Calibri"/>
                    <w:color w:val="000000"/>
                    <w:sz w:val="22"/>
                    <w:szCs w:val="22"/>
                  </w:rPr>
                </w:rPrChange>
              </w:rPr>
              <w:pPrChange w:id="4672"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673" w:author="David Mattie" w:date="2019-08-26T13:33:00Z">
              <w:r w:rsidRPr="00442058">
                <w:rPr>
                  <w:rPrChange w:id="4674" w:author="David Mattie" w:date="2019-08-26T13:33:00Z">
                    <w:rPr>
                      <w:rFonts w:ascii="Calibri" w:hAnsi="Calibri" w:cs="Calibri"/>
                      <w:color w:val="000000"/>
                      <w:sz w:val="22"/>
                      <w:szCs w:val="22"/>
                    </w:rPr>
                  </w:rPrChange>
                </w:rPr>
                <w:t>-0.04928</w:t>
              </w:r>
            </w:ins>
          </w:p>
        </w:tc>
        <w:tc>
          <w:tcPr>
            <w:tcW w:w="960" w:type="dxa"/>
            <w:noWrap/>
            <w:hideMark/>
            <w:tcPrChange w:id="467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58A74A2"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676" w:author="David Mattie" w:date="2019-08-26T13:33:00Z"/>
                <w:rPrChange w:id="4677" w:author="David Mattie" w:date="2019-08-26T13:33:00Z">
                  <w:rPr>
                    <w:ins w:id="4678" w:author="David Mattie" w:date="2019-08-26T13:33:00Z"/>
                    <w:rFonts w:ascii="Calibri" w:hAnsi="Calibri" w:cs="Calibri"/>
                    <w:color w:val="000000"/>
                    <w:sz w:val="22"/>
                    <w:szCs w:val="22"/>
                  </w:rPr>
                </w:rPrChange>
              </w:rPr>
              <w:pPrChange w:id="4679"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680" w:author="David Mattie" w:date="2019-08-26T13:33:00Z">
              <w:r w:rsidRPr="00442058">
                <w:rPr>
                  <w:rPrChange w:id="4681" w:author="David Mattie" w:date="2019-08-26T13:33:00Z">
                    <w:rPr>
                      <w:rFonts w:ascii="Calibri" w:hAnsi="Calibri" w:cs="Calibri"/>
                      <w:color w:val="000000"/>
                      <w:sz w:val="22"/>
                      <w:szCs w:val="22"/>
                    </w:rPr>
                  </w:rPrChange>
                </w:rPr>
                <w:t>0.291966</w:t>
              </w:r>
            </w:ins>
          </w:p>
        </w:tc>
      </w:tr>
      <w:tr w:rsidR="00442058" w:rsidRPr="00442058" w14:paraId="659510D8" w14:textId="77777777" w:rsidTr="00442058">
        <w:trPr>
          <w:cnfStyle w:val="000000100000" w:firstRow="0" w:lastRow="0" w:firstColumn="0" w:lastColumn="0" w:oddVBand="0" w:evenVBand="0" w:oddHBand="1" w:evenHBand="0" w:firstRowFirstColumn="0" w:firstRowLastColumn="0" w:lastRowFirstColumn="0" w:lastRowLastColumn="0"/>
          <w:trHeight w:val="300"/>
          <w:ins w:id="4682" w:author="David Mattie" w:date="2019-08-26T13:33:00Z"/>
          <w:trPrChange w:id="4683"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68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A0A5177"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4685" w:author="David Mattie" w:date="2019-08-26T13:33:00Z"/>
                <w:rPrChange w:id="4686" w:author="David Mattie" w:date="2019-08-26T13:33:00Z">
                  <w:rPr>
                    <w:ins w:id="4687" w:author="David Mattie" w:date="2019-08-26T13:33:00Z"/>
                    <w:rFonts w:ascii="Calibri" w:hAnsi="Calibri" w:cs="Calibri"/>
                    <w:color w:val="000000"/>
                    <w:sz w:val="22"/>
                    <w:szCs w:val="22"/>
                  </w:rPr>
                </w:rPrChange>
              </w:rPr>
              <w:pPrChange w:id="4688"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4689" w:author="David Mattie" w:date="2019-08-26T13:33:00Z">
              <w:r w:rsidRPr="00442058">
                <w:rPr>
                  <w:rPrChange w:id="4690" w:author="David Mattie" w:date="2019-08-26T13:33:00Z">
                    <w:rPr>
                      <w:rFonts w:ascii="Calibri" w:hAnsi="Calibri" w:cs="Calibri"/>
                      <w:color w:val="000000"/>
                      <w:sz w:val="22"/>
                      <w:szCs w:val="22"/>
                    </w:rPr>
                  </w:rPrChange>
                </w:rPr>
                <w:t>levman/1031-3022-roi-stddevFA</w:t>
              </w:r>
            </w:ins>
          </w:p>
        </w:tc>
        <w:tc>
          <w:tcPr>
            <w:tcW w:w="960" w:type="dxa"/>
            <w:noWrap/>
            <w:hideMark/>
            <w:tcPrChange w:id="469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8E3F46F"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692" w:author="David Mattie" w:date="2019-08-26T13:33:00Z"/>
                <w:rPrChange w:id="4693" w:author="David Mattie" w:date="2019-08-26T13:33:00Z">
                  <w:rPr>
                    <w:ins w:id="4694" w:author="David Mattie" w:date="2019-08-26T13:33:00Z"/>
                    <w:rFonts w:ascii="Calibri" w:hAnsi="Calibri" w:cs="Calibri"/>
                    <w:color w:val="000000"/>
                    <w:sz w:val="22"/>
                    <w:szCs w:val="22"/>
                  </w:rPr>
                </w:rPrChange>
              </w:rPr>
              <w:pPrChange w:id="4695"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696" w:author="David Mattie" w:date="2019-08-26T13:33:00Z">
              <w:r w:rsidRPr="00442058">
                <w:rPr>
                  <w:rPrChange w:id="4697" w:author="David Mattie" w:date="2019-08-26T13:33:00Z">
                    <w:rPr>
                      <w:rFonts w:ascii="Calibri" w:hAnsi="Calibri" w:cs="Calibri"/>
                      <w:color w:val="000000"/>
                      <w:sz w:val="22"/>
                      <w:szCs w:val="22"/>
                    </w:rPr>
                  </w:rPrChange>
                </w:rPr>
                <w:t>0.048927</w:t>
              </w:r>
            </w:ins>
          </w:p>
        </w:tc>
        <w:tc>
          <w:tcPr>
            <w:tcW w:w="960" w:type="dxa"/>
            <w:noWrap/>
            <w:hideMark/>
            <w:tcPrChange w:id="469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C25149F"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699" w:author="David Mattie" w:date="2019-08-26T13:33:00Z"/>
                <w:rPrChange w:id="4700" w:author="David Mattie" w:date="2019-08-26T13:33:00Z">
                  <w:rPr>
                    <w:ins w:id="4701" w:author="David Mattie" w:date="2019-08-26T13:33:00Z"/>
                    <w:rFonts w:ascii="Calibri" w:hAnsi="Calibri" w:cs="Calibri"/>
                    <w:color w:val="000000"/>
                    <w:sz w:val="22"/>
                    <w:szCs w:val="22"/>
                  </w:rPr>
                </w:rPrChange>
              </w:rPr>
              <w:pPrChange w:id="4702"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703" w:author="David Mattie" w:date="2019-08-26T13:33:00Z">
              <w:r w:rsidRPr="00442058">
                <w:rPr>
                  <w:rPrChange w:id="4704" w:author="David Mattie" w:date="2019-08-26T13:33:00Z">
                    <w:rPr>
                      <w:rFonts w:ascii="Calibri" w:hAnsi="Calibri" w:cs="Calibri"/>
                      <w:color w:val="000000"/>
                      <w:sz w:val="22"/>
                      <w:szCs w:val="22"/>
                    </w:rPr>
                  </w:rPrChange>
                </w:rPr>
                <w:t>0.558807</w:t>
              </w:r>
            </w:ins>
          </w:p>
        </w:tc>
      </w:tr>
      <w:tr w:rsidR="00442058" w:rsidRPr="00442058" w14:paraId="3861545F" w14:textId="77777777" w:rsidTr="00442058">
        <w:trPr>
          <w:trHeight w:val="300"/>
          <w:ins w:id="4705" w:author="David Mattie" w:date="2019-08-26T13:33:00Z"/>
          <w:trPrChange w:id="4706"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70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2B41CB1" w14:textId="77777777" w:rsidR="00442058" w:rsidRPr="00442058" w:rsidRDefault="00442058" w:rsidP="00442058">
            <w:pPr>
              <w:spacing w:line="480" w:lineRule="auto"/>
              <w:rPr>
                <w:ins w:id="4708" w:author="David Mattie" w:date="2019-08-26T13:33:00Z"/>
                <w:rPrChange w:id="4709" w:author="David Mattie" w:date="2019-08-26T13:33:00Z">
                  <w:rPr>
                    <w:ins w:id="4710" w:author="David Mattie" w:date="2019-08-26T13:33:00Z"/>
                    <w:rFonts w:ascii="Calibri" w:hAnsi="Calibri" w:cs="Calibri"/>
                    <w:color w:val="000000"/>
                    <w:sz w:val="22"/>
                    <w:szCs w:val="22"/>
                  </w:rPr>
                </w:rPrChange>
              </w:rPr>
              <w:pPrChange w:id="4711" w:author="David Mattie" w:date="2019-08-26T13:33:00Z">
                <w:pPr/>
              </w:pPrChange>
            </w:pPr>
            <w:ins w:id="4712" w:author="David Mattie" w:date="2019-08-26T13:33:00Z">
              <w:r w:rsidRPr="00442058">
                <w:rPr>
                  <w:rPrChange w:id="4713" w:author="David Mattie" w:date="2019-08-26T13:33:00Z">
                    <w:rPr>
                      <w:rFonts w:ascii="Calibri" w:hAnsi="Calibri" w:cs="Calibri"/>
                      <w:color w:val="000000"/>
                      <w:sz w:val="22"/>
                      <w:szCs w:val="22"/>
                    </w:rPr>
                  </w:rPrChange>
                </w:rPr>
                <w:t>levman/4022-4024-roi-stddevFA</w:t>
              </w:r>
            </w:ins>
          </w:p>
        </w:tc>
        <w:tc>
          <w:tcPr>
            <w:tcW w:w="960" w:type="dxa"/>
            <w:noWrap/>
            <w:hideMark/>
            <w:tcPrChange w:id="471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2BD6D31"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715" w:author="David Mattie" w:date="2019-08-26T13:33:00Z"/>
                <w:rPrChange w:id="4716" w:author="David Mattie" w:date="2019-08-26T13:33:00Z">
                  <w:rPr>
                    <w:ins w:id="4717" w:author="David Mattie" w:date="2019-08-26T13:33:00Z"/>
                    <w:rFonts w:ascii="Calibri" w:hAnsi="Calibri" w:cs="Calibri"/>
                    <w:color w:val="000000"/>
                    <w:sz w:val="22"/>
                    <w:szCs w:val="22"/>
                  </w:rPr>
                </w:rPrChange>
              </w:rPr>
              <w:pPrChange w:id="4718"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719" w:author="David Mattie" w:date="2019-08-26T13:33:00Z">
              <w:r w:rsidRPr="00442058">
                <w:rPr>
                  <w:rPrChange w:id="4720" w:author="David Mattie" w:date="2019-08-26T13:33:00Z">
                    <w:rPr>
                      <w:rFonts w:ascii="Calibri" w:hAnsi="Calibri" w:cs="Calibri"/>
                      <w:color w:val="000000"/>
                      <w:sz w:val="22"/>
                      <w:szCs w:val="22"/>
                    </w:rPr>
                  </w:rPrChange>
                </w:rPr>
                <w:t>-0.04807</w:t>
              </w:r>
            </w:ins>
          </w:p>
        </w:tc>
        <w:tc>
          <w:tcPr>
            <w:tcW w:w="960" w:type="dxa"/>
            <w:noWrap/>
            <w:hideMark/>
            <w:tcPrChange w:id="472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812E829"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722" w:author="David Mattie" w:date="2019-08-26T13:33:00Z"/>
                <w:rPrChange w:id="4723" w:author="David Mattie" w:date="2019-08-26T13:33:00Z">
                  <w:rPr>
                    <w:ins w:id="4724" w:author="David Mattie" w:date="2019-08-26T13:33:00Z"/>
                    <w:rFonts w:ascii="Calibri" w:hAnsi="Calibri" w:cs="Calibri"/>
                    <w:color w:val="000000"/>
                    <w:sz w:val="22"/>
                    <w:szCs w:val="22"/>
                  </w:rPr>
                </w:rPrChange>
              </w:rPr>
              <w:pPrChange w:id="4725"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726" w:author="David Mattie" w:date="2019-08-26T13:33:00Z">
              <w:r w:rsidRPr="00442058">
                <w:rPr>
                  <w:rPrChange w:id="4727" w:author="David Mattie" w:date="2019-08-26T13:33:00Z">
                    <w:rPr>
                      <w:rFonts w:ascii="Calibri" w:hAnsi="Calibri" w:cs="Calibri"/>
                      <w:color w:val="000000"/>
                      <w:sz w:val="22"/>
                      <w:szCs w:val="22"/>
                    </w:rPr>
                  </w:rPrChange>
                </w:rPr>
                <w:t>0.545902</w:t>
              </w:r>
            </w:ins>
          </w:p>
        </w:tc>
      </w:tr>
      <w:tr w:rsidR="00442058" w:rsidRPr="00442058" w14:paraId="570DCF57" w14:textId="77777777" w:rsidTr="00442058">
        <w:trPr>
          <w:cnfStyle w:val="000000100000" w:firstRow="0" w:lastRow="0" w:firstColumn="0" w:lastColumn="0" w:oddVBand="0" w:evenVBand="0" w:oddHBand="1" w:evenHBand="0" w:firstRowFirstColumn="0" w:firstRowLastColumn="0" w:lastRowFirstColumn="0" w:lastRowLastColumn="0"/>
          <w:trHeight w:val="300"/>
          <w:ins w:id="4728" w:author="David Mattie" w:date="2019-08-26T13:33:00Z"/>
          <w:trPrChange w:id="4729"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73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8EE946F"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4731" w:author="David Mattie" w:date="2019-08-26T13:33:00Z"/>
                <w:rPrChange w:id="4732" w:author="David Mattie" w:date="2019-08-26T13:33:00Z">
                  <w:rPr>
                    <w:ins w:id="4733" w:author="David Mattie" w:date="2019-08-26T13:33:00Z"/>
                    <w:rFonts w:ascii="Calibri" w:hAnsi="Calibri" w:cs="Calibri"/>
                    <w:color w:val="000000"/>
                    <w:sz w:val="22"/>
                    <w:szCs w:val="22"/>
                  </w:rPr>
                </w:rPrChange>
              </w:rPr>
              <w:pPrChange w:id="4734"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4735" w:author="David Mattie" w:date="2019-08-26T13:33:00Z">
              <w:r w:rsidRPr="00442058">
                <w:rPr>
                  <w:rPrChange w:id="4736" w:author="David Mattie" w:date="2019-08-26T13:33:00Z">
                    <w:rPr>
                      <w:rFonts w:ascii="Calibri" w:hAnsi="Calibri" w:cs="Calibri"/>
                      <w:color w:val="000000"/>
                      <w:sz w:val="22"/>
                      <w:szCs w:val="22"/>
                    </w:rPr>
                  </w:rPrChange>
                </w:rPr>
                <w:t>levman/1027-3027-roi_end-stddevFA</w:t>
              </w:r>
            </w:ins>
          </w:p>
        </w:tc>
        <w:tc>
          <w:tcPr>
            <w:tcW w:w="960" w:type="dxa"/>
            <w:noWrap/>
            <w:hideMark/>
            <w:tcPrChange w:id="473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3C12A96"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738" w:author="David Mattie" w:date="2019-08-26T13:33:00Z"/>
                <w:rPrChange w:id="4739" w:author="David Mattie" w:date="2019-08-26T13:33:00Z">
                  <w:rPr>
                    <w:ins w:id="4740" w:author="David Mattie" w:date="2019-08-26T13:33:00Z"/>
                    <w:rFonts w:ascii="Calibri" w:hAnsi="Calibri" w:cs="Calibri"/>
                    <w:color w:val="000000"/>
                    <w:sz w:val="22"/>
                    <w:szCs w:val="22"/>
                  </w:rPr>
                </w:rPrChange>
              </w:rPr>
              <w:pPrChange w:id="4741"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742" w:author="David Mattie" w:date="2019-08-26T13:33:00Z">
              <w:r w:rsidRPr="00442058">
                <w:rPr>
                  <w:rPrChange w:id="4743" w:author="David Mattie" w:date="2019-08-26T13:33:00Z">
                    <w:rPr>
                      <w:rFonts w:ascii="Calibri" w:hAnsi="Calibri" w:cs="Calibri"/>
                      <w:color w:val="000000"/>
                      <w:sz w:val="22"/>
                      <w:szCs w:val="22"/>
                    </w:rPr>
                  </w:rPrChange>
                </w:rPr>
                <w:t>-0.04739</w:t>
              </w:r>
            </w:ins>
          </w:p>
        </w:tc>
        <w:tc>
          <w:tcPr>
            <w:tcW w:w="960" w:type="dxa"/>
            <w:noWrap/>
            <w:hideMark/>
            <w:tcPrChange w:id="474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48B822C"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745" w:author="David Mattie" w:date="2019-08-26T13:33:00Z"/>
                <w:rPrChange w:id="4746" w:author="David Mattie" w:date="2019-08-26T13:33:00Z">
                  <w:rPr>
                    <w:ins w:id="4747" w:author="David Mattie" w:date="2019-08-26T13:33:00Z"/>
                    <w:rFonts w:ascii="Calibri" w:hAnsi="Calibri" w:cs="Calibri"/>
                    <w:color w:val="000000"/>
                    <w:sz w:val="22"/>
                    <w:szCs w:val="22"/>
                  </w:rPr>
                </w:rPrChange>
              </w:rPr>
              <w:pPrChange w:id="4748"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749" w:author="David Mattie" w:date="2019-08-26T13:33:00Z">
              <w:r w:rsidRPr="00442058">
                <w:rPr>
                  <w:rPrChange w:id="4750" w:author="David Mattie" w:date="2019-08-26T13:33:00Z">
                    <w:rPr>
                      <w:rFonts w:ascii="Calibri" w:hAnsi="Calibri" w:cs="Calibri"/>
                      <w:color w:val="000000"/>
                      <w:sz w:val="22"/>
                      <w:szCs w:val="22"/>
                    </w:rPr>
                  </w:rPrChange>
                </w:rPr>
                <w:t>0.32565</w:t>
              </w:r>
            </w:ins>
          </w:p>
        </w:tc>
      </w:tr>
      <w:tr w:rsidR="00442058" w:rsidRPr="00442058" w14:paraId="244E3FDE" w14:textId="77777777" w:rsidTr="00442058">
        <w:trPr>
          <w:trHeight w:val="300"/>
          <w:ins w:id="4751" w:author="David Mattie" w:date="2019-08-26T13:33:00Z"/>
          <w:trPrChange w:id="4752"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75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7D81206" w14:textId="77777777" w:rsidR="00442058" w:rsidRPr="00442058" w:rsidRDefault="00442058" w:rsidP="00442058">
            <w:pPr>
              <w:spacing w:line="480" w:lineRule="auto"/>
              <w:rPr>
                <w:ins w:id="4754" w:author="David Mattie" w:date="2019-08-26T13:33:00Z"/>
                <w:rPrChange w:id="4755" w:author="David Mattie" w:date="2019-08-26T13:33:00Z">
                  <w:rPr>
                    <w:ins w:id="4756" w:author="David Mattie" w:date="2019-08-26T13:33:00Z"/>
                    <w:rFonts w:ascii="Calibri" w:hAnsi="Calibri" w:cs="Calibri"/>
                    <w:color w:val="000000"/>
                    <w:sz w:val="22"/>
                    <w:szCs w:val="22"/>
                  </w:rPr>
                </w:rPrChange>
              </w:rPr>
              <w:pPrChange w:id="4757" w:author="David Mattie" w:date="2019-08-26T13:33:00Z">
                <w:pPr/>
              </w:pPrChange>
            </w:pPr>
            <w:ins w:id="4758" w:author="David Mattie" w:date="2019-08-26T13:33:00Z">
              <w:r w:rsidRPr="00442058">
                <w:rPr>
                  <w:rPrChange w:id="4759" w:author="David Mattie" w:date="2019-08-26T13:33:00Z">
                    <w:rPr>
                      <w:rFonts w:ascii="Calibri" w:hAnsi="Calibri" w:cs="Calibri"/>
                      <w:color w:val="000000"/>
                      <w:sz w:val="22"/>
                      <w:szCs w:val="22"/>
                    </w:rPr>
                  </w:rPrChange>
                </w:rPr>
                <w:t>levman/2031-4022-roi-stddevFA</w:t>
              </w:r>
            </w:ins>
          </w:p>
        </w:tc>
        <w:tc>
          <w:tcPr>
            <w:tcW w:w="960" w:type="dxa"/>
            <w:noWrap/>
            <w:hideMark/>
            <w:tcPrChange w:id="476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7384CB7"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761" w:author="David Mattie" w:date="2019-08-26T13:33:00Z"/>
                <w:rPrChange w:id="4762" w:author="David Mattie" w:date="2019-08-26T13:33:00Z">
                  <w:rPr>
                    <w:ins w:id="4763" w:author="David Mattie" w:date="2019-08-26T13:33:00Z"/>
                    <w:rFonts w:ascii="Calibri" w:hAnsi="Calibri" w:cs="Calibri"/>
                    <w:color w:val="000000"/>
                    <w:sz w:val="22"/>
                    <w:szCs w:val="22"/>
                  </w:rPr>
                </w:rPrChange>
              </w:rPr>
              <w:pPrChange w:id="4764"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765" w:author="David Mattie" w:date="2019-08-26T13:33:00Z">
              <w:r w:rsidRPr="00442058">
                <w:rPr>
                  <w:rPrChange w:id="4766" w:author="David Mattie" w:date="2019-08-26T13:33:00Z">
                    <w:rPr>
                      <w:rFonts w:ascii="Calibri" w:hAnsi="Calibri" w:cs="Calibri"/>
                      <w:color w:val="000000"/>
                      <w:sz w:val="22"/>
                      <w:szCs w:val="22"/>
                    </w:rPr>
                  </w:rPrChange>
                </w:rPr>
                <w:t>-0.04666</w:t>
              </w:r>
            </w:ins>
          </w:p>
        </w:tc>
        <w:tc>
          <w:tcPr>
            <w:tcW w:w="960" w:type="dxa"/>
            <w:noWrap/>
            <w:hideMark/>
            <w:tcPrChange w:id="476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5E3EED5"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768" w:author="David Mattie" w:date="2019-08-26T13:33:00Z"/>
                <w:rPrChange w:id="4769" w:author="David Mattie" w:date="2019-08-26T13:33:00Z">
                  <w:rPr>
                    <w:ins w:id="4770" w:author="David Mattie" w:date="2019-08-26T13:33:00Z"/>
                    <w:rFonts w:ascii="Calibri" w:hAnsi="Calibri" w:cs="Calibri"/>
                    <w:color w:val="000000"/>
                    <w:sz w:val="22"/>
                    <w:szCs w:val="22"/>
                  </w:rPr>
                </w:rPrChange>
              </w:rPr>
              <w:pPrChange w:id="4771"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772" w:author="David Mattie" w:date="2019-08-26T13:33:00Z">
              <w:r w:rsidRPr="00442058">
                <w:rPr>
                  <w:rPrChange w:id="4773" w:author="David Mattie" w:date="2019-08-26T13:33:00Z">
                    <w:rPr>
                      <w:rFonts w:ascii="Calibri" w:hAnsi="Calibri" w:cs="Calibri"/>
                      <w:color w:val="000000"/>
                      <w:sz w:val="22"/>
                      <w:szCs w:val="22"/>
                    </w:rPr>
                  </w:rPrChange>
                </w:rPr>
                <w:t>0.450387</w:t>
              </w:r>
            </w:ins>
          </w:p>
        </w:tc>
      </w:tr>
      <w:tr w:rsidR="00442058" w:rsidRPr="00442058" w14:paraId="1BFA584C" w14:textId="77777777" w:rsidTr="00442058">
        <w:trPr>
          <w:cnfStyle w:val="000000100000" w:firstRow="0" w:lastRow="0" w:firstColumn="0" w:lastColumn="0" w:oddVBand="0" w:evenVBand="0" w:oddHBand="1" w:evenHBand="0" w:firstRowFirstColumn="0" w:firstRowLastColumn="0" w:lastRowFirstColumn="0" w:lastRowLastColumn="0"/>
          <w:trHeight w:val="300"/>
          <w:ins w:id="4774" w:author="David Mattie" w:date="2019-08-26T13:33:00Z"/>
          <w:trPrChange w:id="4775"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77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8F4DCFF"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4777" w:author="David Mattie" w:date="2019-08-26T13:33:00Z"/>
                <w:rPrChange w:id="4778" w:author="David Mattie" w:date="2019-08-26T13:33:00Z">
                  <w:rPr>
                    <w:ins w:id="4779" w:author="David Mattie" w:date="2019-08-26T13:33:00Z"/>
                    <w:rFonts w:ascii="Calibri" w:hAnsi="Calibri" w:cs="Calibri"/>
                    <w:color w:val="000000"/>
                    <w:sz w:val="22"/>
                    <w:szCs w:val="22"/>
                  </w:rPr>
                </w:rPrChange>
              </w:rPr>
              <w:pPrChange w:id="4780"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4781" w:author="David Mattie" w:date="2019-08-26T13:33:00Z">
              <w:r w:rsidRPr="00442058">
                <w:rPr>
                  <w:rPrChange w:id="4782" w:author="David Mattie" w:date="2019-08-26T13:33:00Z">
                    <w:rPr>
                      <w:rFonts w:ascii="Calibri" w:hAnsi="Calibri" w:cs="Calibri"/>
                      <w:color w:val="000000"/>
                      <w:sz w:val="22"/>
                      <w:szCs w:val="22"/>
                    </w:rPr>
                  </w:rPrChange>
                </w:rPr>
                <w:t>levman/0016-3024-roi-meanFA</w:t>
              </w:r>
            </w:ins>
          </w:p>
        </w:tc>
        <w:tc>
          <w:tcPr>
            <w:tcW w:w="960" w:type="dxa"/>
            <w:noWrap/>
            <w:hideMark/>
            <w:tcPrChange w:id="478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4CF0911"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784" w:author="David Mattie" w:date="2019-08-26T13:33:00Z"/>
                <w:rPrChange w:id="4785" w:author="David Mattie" w:date="2019-08-26T13:33:00Z">
                  <w:rPr>
                    <w:ins w:id="4786" w:author="David Mattie" w:date="2019-08-26T13:33:00Z"/>
                    <w:rFonts w:ascii="Calibri" w:hAnsi="Calibri" w:cs="Calibri"/>
                    <w:color w:val="000000"/>
                    <w:sz w:val="22"/>
                    <w:szCs w:val="22"/>
                  </w:rPr>
                </w:rPrChange>
              </w:rPr>
              <w:pPrChange w:id="4787"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788" w:author="David Mattie" w:date="2019-08-26T13:33:00Z">
              <w:r w:rsidRPr="00442058">
                <w:rPr>
                  <w:rPrChange w:id="4789" w:author="David Mattie" w:date="2019-08-26T13:33:00Z">
                    <w:rPr>
                      <w:rFonts w:ascii="Calibri" w:hAnsi="Calibri" w:cs="Calibri"/>
                      <w:color w:val="000000"/>
                      <w:sz w:val="22"/>
                      <w:szCs w:val="22"/>
                    </w:rPr>
                  </w:rPrChange>
                </w:rPr>
                <w:t>-0.04315</w:t>
              </w:r>
            </w:ins>
          </w:p>
        </w:tc>
        <w:tc>
          <w:tcPr>
            <w:tcW w:w="960" w:type="dxa"/>
            <w:noWrap/>
            <w:hideMark/>
            <w:tcPrChange w:id="479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59B9043"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791" w:author="David Mattie" w:date="2019-08-26T13:33:00Z"/>
                <w:rPrChange w:id="4792" w:author="David Mattie" w:date="2019-08-26T13:33:00Z">
                  <w:rPr>
                    <w:ins w:id="4793" w:author="David Mattie" w:date="2019-08-26T13:33:00Z"/>
                    <w:rFonts w:ascii="Calibri" w:hAnsi="Calibri" w:cs="Calibri"/>
                    <w:color w:val="000000"/>
                    <w:sz w:val="22"/>
                    <w:szCs w:val="22"/>
                  </w:rPr>
                </w:rPrChange>
              </w:rPr>
              <w:pPrChange w:id="4794"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795" w:author="David Mattie" w:date="2019-08-26T13:33:00Z">
              <w:r w:rsidRPr="00442058">
                <w:rPr>
                  <w:rPrChange w:id="4796" w:author="David Mattie" w:date="2019-08-26T13:33:00Z">
                    <w:rPr>
                      <w:rFonts w:ascii="Calibri" w:hAnsi="Calibri" w:cs="Calibri"/>
                      <w:color w:val="000000"/>
                      <w:sz w:val="22"/>
                      <w:szCs w:val="22"/>
                    </w:rPr>
                  </w:rPrChange>
                </w:rPr>
                <w:t>0.403009</w:t>
              </w:r>
            </w:ins>
          </w:p>
        </w:tc>
      </w:tr>
      <w:tr w:rsidR="00442058" w:rsidRPr="00442058" w14:paraId="0A2FCA0F" w14:textId="77777777" w:rsidTr="00442058">
        <w:trPr>
          <w:trHeight w:val="300"/>
          <w:ins w:id="4797" w:author="David Mattie" w:date="2019-08-26T13:33:00Z"/>
          <w:trPrChange w:id="4798"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79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E1A1C0C" w14:textId="77777777" w:rsidR="00442058" w:rsidRPr="00442058" w:rsidRDefault="00442058" w:rsidP="00442058">
            <w:pPr>
              <w:spacing w:line="480" w:lineRule="auto"/>
              <w:rPr>
                <w:ins w:id="4800" w:author="David Mattie" w:date="2019-08-26T13:33:00Z"/>
                <w:rPrChange w:id="4801" w:author="David Mattie" w:date="2019-08-26T13:33:00Z">
                  <w:rPr>
                    <w:ins w:id="4802" w:author="David Mattie" w:date="2019-08-26T13:33:00Z"/>
                    <w:rFonts w:ascii="Calibri" w:hAnsi="Calibri" w:cs="Calibri"/>
                    <w:color w:val="000000"/>
                    <w:sz w:val="22"/>
                    <w:szCs w:val="22"/>
                  </w:rPr>
                </w:rPrChange>
              </w:rPr>
              <w:pPrChange w:id="4803" w:author="David Mattie" w:date="2019-08-26T13:33:00Z">
                <w:pPr/>
              </w:pPrChange>
            </w:pPr>
            <w:ins w:id="4804" w:author="David Mattie" w:date="2019-08-26T13:33:00Z">
              <w:r w:rsidRPr="00442058">
                <w:rPr>
                  <w:rPrChange w:id="4805" w:author="David Mattie" w:date="2019-08-26T13:33:00Z">
                    <w:rPr>
                      <w:rFonts w:ascii="Calibri" w:hAnsi="Calibri" w:cs="Calibri"/>
                      <w:color w:val="000000"/>
                      <w:sz w:val="22"/>
                      <w:szCs w:val="22"/>
                    </w:rPr>
                  </w:rPrChange>
                </w:rPr>
                <w:t>levman/0051-0052-roi-meanFA</w:t>
              </w:r>
            </w:ins>
          </w:p>
        </w:tc>
        <w:tc>
          <w:tcPr>
            <w:tcW w:w="960" w:type="dxa"/>
            <w:noWrap/>
            <w:hideMark/>
            <w:tcPrChange w:id="480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AB2DA4A"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807" w:author="David Mattie" w:date="2019-08-26T13:33:00Z"/>
                <w:rPrChange w:id="4808" w:author="David Mattie" w:date="2019-08-26T13:33:00Z">
                  <w:rPr>
                    <w:ins w:id="4809" w:author="David Mattie" w:date="2019-08-26T13:33:00Z"/>
                    <w:rFonts w:ascii="Calibri" w:hAnsi="Calibri" w:cs="Calibri"/>
                    <w:color w:val="000000"/>
                    <w:sz w:val="22"/>
                    <w:szCs w:val="22"/>
                  </w:rPr>
                </w:rPrChange>
              </w:rPr>
              <w:pPrChange w:id="4810"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811" w:author="David Mattie" w:date="2019-08-26T13:33:00Z">
              <w:r w:rsidRPr="00442058">
                <w:rPr>
                  <w:rPrChange w:id="4812" w:author="David Mattie" w:date="2019-08-26T13:33:00Z">
                    <w:rPr>
                      <w:rFonts w:ascii="Calibri" w:hAnsi="Calibri" w:cs="Calibri"/>
                      <w:color w:val="000000"/>
                      <w:sz w:val="22"/>
                      <w:szCs w:val="22"/>
                    </w:rPr>
                  </w:rPrChange>
                </w:rPr>
                <w:t>-0.04299</w:t>
              </w:r>
            </w:ins>
          </w:p>
        </w:tc>
        <w:tc>
          <w:tcPr>
            <w:tcW w:w="960" w:type="dxa"/>
            <w:noWrap/>
            <w:hideMark/>
            <w:tcPrChange w:id="481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A6D324F"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814" w:author="David Mattie" w:date="2019-08-26T13:33:00Z"/>
                <w:rPrChange w:id="4815" w:author="David Mattie" w:date="2019-08-26T13:33:00Z">
                  <w:rPr>
                    <w:ins w:id="4816" w:author="David Mattie" w:date="2019-08-26T13:33:00Z"/>
                    <w:rFonts w:ascii="Calibri" w:hAnsi="Calibri" w:cs="Calibri"/>
                    <w:color w:val="000000"/>
                    <w:sz w:val="22"/>
                    <w:szCs w:val="22"/>
                  </w:rPr>
                </w:rPrChange>
              </w:rPr>
              <w:pPrChange w:id="4817"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818" w:author="David Mattie" w:date="2019-08-26T13:33:00Z">
              <w:r w:rsidRPr="00442058">
                <w:rPr>
                  <w:rPrChange w:id="4819" w:author="David Mattie" w:date="2019-08-26T13:33:00Z">
                    <w:rPr>
                      <w:rFonts w:ascii="Calibri" w:hAnsi="Calibri" w:cs="Calibri"/>
                      <w:color w:val="000000"/>
                      <w:sz w:val="22"/>
                      <w:szCs w:val="22"/>
                    </w:rPr>
                  </w:rPrChange>
                </w:rPr>
                <w:t>0.564521</w:t>
              </w:r>
            </w:ins>
          </w:p>
        </w:tc>
      </w:tr>
      <w:tr w:rsidR="00442058" w:rsidRPr="00442058" w14:paraId="065A2A30" w14:textId="77777777" w:rsidTr="00442058">
        <w:trPr>
          <w:cnfStyle w:val="000000100000" w:firstRow="0" w:lastRow="0" w:firstColumn="0" w:lastColumn="0" w:oddVBand="0" w:evenVBand="0" w:oddHBand="1" w:evenHBand="0" w:firstRowFirstColumn="0" w:firstRowLastColumn="0" w:lastRowFirstColumn="0" w:lastRowLastColumn="0"/>
          <w:trHeight w:val="300"/>
          <w:ins w:id="4820" w:author="David Mattie" w:date="2019-08-26T13:33:00Z"/>
          <w:trPrChange w:id="4821"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82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6674E41"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4823" w:author="David Mattie" w:date="2019-08-26T13:33:00Z"/>
                <w:rPrChange w:id="4824" w:author="David Mattie" w:date="2019-08-26T13:33:00Z">
                  <w:rPr>
                    <w:ins w:id="4825" w:author="David Mattie" w:date="2019-08-26T13:33:00Z"/>
                    <w:rFonts w:ascii="Calibri" w:hAnsi="Calibri" w:cs="Calibri"/>
                    <w:color w:val="000000"/>
                    <w:sz w:val="22"/>
                    <w:szCs w:val="22"/>
                  </w:rPr>
                </w:rPrChange>
              </w:rPr>
              <w:pPrChange w:id="4826"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4827" w:author="David Mattie" w:date="2019-08-26T13:33:00Z">
              <w:r w:rsidRPr="00442058">
                <w:rPr>
                  <w:rPrChange w:id="4828" w:author="David Mattie" w:date="2019-08-26T13:33:00Z">
                    <w:rPr>
                      <w:rFonts w:ascii="Calibri" w:hAnsi="Calibri" w:cs="Calibri"/>
                      <w:color w:val="000000"/>
                      <w:sz w:val="22"/>
                      <w:szCs w:val="22"/>
                    </w:rPr>
                  </w:rPrChange>
                </w:rPr>
                <w:t>levman/1018-3018-roi-stddevFA</w:t>
              </w:r>
            </w:ins>
          </w:p>
        </w:tc>
        <w:tc>
          <w:tcPr>
            <w:tcW w:w="960" w:type="dxa"/>
            <w:noWrap/>
            <w:hideMark/>
            <w:tcPrChange w:id="482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4320548"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830" w:author="David Mattie" w:date="2019-08-26T13:33:00Z"/>
                <w:rPrChange w:id="4831" w:author="David Mattie" w:date="2019-08-26T13:33:00Z">
                  <w:rPr>
                    <w:ins w:id="4832" w:author="David Mattie" w:date="2019-08-26T13:33:00Z"/>
                    <w:rFonts w:ascii="Calibri" w:hAnsi="Calibri" w:cs="Calibri"/>
                    <w:color w:val="000000"/>
                    <w:sz w:val="22"/>
                    <w:szCs w:val="22"/>
                  </w:rPr>
                </w:rPrChange>
              </w:rPr>
              <w:pPrChange w:id="4833"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834" w:author="David Mattie" w:date="2019-08-26T13:33:00Z">
              <w:r w:rsidRPr="00442058">
                <w:rPr>
                  <w:rPrChange w:id="4835" w:author="David Mattie" w:date="2019-08-26T13:33:00Z">
                    <w:rPr>
                      <w:rFonts w:ascii="Calibri" w:hAnsi="Calibri" w:cs="Calibri"/>
                      <w:color w:val="000000"/>
                      <w:sz w:val="22"/>
                      <w:szCs w:val="22"/>
                    </w:rPr>
                  </w:rPrChange>
                </w:rPr>
                <w:t>0.042822</w:t>
              </w:r>
            </w:ins>
          </w:p>
        </w:tc>
        <w:tc>
          <w:tcPr>
            <w:tcW w:w="960" w:type="dxa"/>
            <w:noWrap/>
            <w:hideMark/>
            <w:tcPrChange w:id="483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E0163B0"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837" w:author="David Mattie" w:date="2019-08-26T13:33:00Z"/>
                <w:rPrChange w:id="4838" w:author="David Mattie" w:date="2019-08-26T13:33:00Z">
                  <w:rPr>
                    <w:ins w:id="4839" w:author="David Mattie" w:date="2019-08-26T13:33:00Z"/>
                    <w:rFonts w:ascii="Calibri" w:hAnsi="Calibri" w:cs="Calibri"/>
                    <w:color w:val="000000"/>
                    <w:sz w:val="22"/>
                    <w:szCs w:val="22"/>
                  </w:rPr>
                </w:rPrChange>
              </w:rPr>
              <w:pPrChange w:id="4840"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841" w:author="David Mattie" w:date="2019-08-26T13:33:00Z">
              <w:r w:rsidRPr="00442058">
                <w:rPr>
                  <w:rPrChange w:id="4842" w:author="David Mattie" w:date="2019-08-26T13:33:00Z">
                    <w:rPr>
                      <w:rFonts w:ascii="Calibri" w:hAnsi="Calibri" w:cs="Calibri"/>
                      <w:color w:val="000000"/>
                      <w:sz w:val="22"/>
                      <w:szCs w:val="22"/>
                    </w:rPr>
                  </w:rPrChange>
                </w:rPr>
                <w:t>0.413659</w:t>
              </w:r>
            </w:ins>
          </w:p>
        </w:tc>
      </w:tr>
      <w:tr w:rsidR="00442058" w:rsidRPr="00442058" w14:paraId="76AC29B0" w14:textId="77777777" w:rsidTr="00442058">
        <w:trPr>
          <w:trHeight w:val="300"/>
          <w:ins w:id="4843" w:author="David Mattie" w:date="2019-08-26T13:33:00Z"/>
          <w:trPrChange w:id="4844"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84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C111F58" w14:textId="77777777" w:rsidR="00442058" w:rsidRPr="00442058" w:rsidRDefault="00442058" w:rsidP="00442058">
            <w:pPr>
              <w:spacing w:line="480" w:lineRule="auto"/>
              <w:rPr>
                <w:ins w:id="4846" w:author="David Mattie" w:date="2019-08-26T13:33:00Z"/>
                <w:rPrChange w:id="4847" w:author="David Mattie" w:date="2019-08-26T13:33:00Z">
                  <w:rPr>
                    <w:ins w:id="4848" w:author="David Mattie" w:date="2019-08-26T13:33:00Z"/>
                    <w:rFonts w:ascii="Calibri" w:hAnsi="Calibri" w:cs="Calibri"/>
                    <w:color w:val="000000"/>
                    <w:sz w:val="22"/>
                    <w:szCs w:val="22"/>
                  </w:rPr>
                </w:rPrChange>
              </w:rPr>
              <w:pPrChange w:id="4849" w:author="David Mattie" w:date="2019-08-26T13:33:00Z">
                <w:pPr/>
              </w:pPrChange>
            </w:pPr>
            <w:ins w:id="4850" w:author="David Mattie" w:date="2019-08-26T13:33:00Z">
              <w:r w:rsidRPr="00442058">
                <w:rPr>
                  <w:rPrChange w:id="4851" w:author="David Mattie" w:date="2019-08-26T13:33:00Z">
                    <w:rPr>
                      <w:rFonts w:ascii="Calibri" w:hAnsi="Calibri" w:cs="Calibri"/>
                      <w:color w:val="000000"/>
                      <w:sz w:val="22"/>
                      <w:szCs w:val="22"/>
                    </w:rPr>
                  </w:rPrChange>
                </w:rPr>
                <w:t>levman/0060-4024-roi-meanFA</w:t>
              </w:r>
            </w:ins>
          </w:p>
        </w:tc>
        <w:tc>
          <w:tcPr>
            <w:tcW w:w="960" w:type="dxa"/>
            <w:noWrap/>
            <w:hideMark/>
            <w:tcPrChange w:id="485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7EC5DBE"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853" w:author="David Mattie" w:date="2019-08-26T13:33:00Z"/>
                <w:rPrChange w:id="4854" w:author="David Mattie" w:date="2019-08-26T13:33:00Z">
                  <w:rPr>
                    <w:ins w:id="4855" w:author="David Mattie" w:date="2019-08-26T13:33:00Z"/>
                    <w:rFonts w:ascii="Calibri" w:hAnsi="Calibri" w:cs="Calibri"/>
                    <w:color w:val="000000"/>
                    <w:sz w:val="22"/>
                    <w:szCs w:val="22"/>
                  </w:rPr>
                </w:rPrChange>
              </w:rPr>
              <w:pPrChange w:id="4856"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857" w:author="David Mattie" w:date="2019-08-26T13:33:00Z">
              <w:r w:rsidRPr="00442058">
                <w:rPr>
                  <w:rPrChange w:id="4858" w:author="David Mattie" w:date="2019-08-26T13:33:00Z">
                    <w:rPr>
                      <w:rFonts w:ascii="Calibri" w:hAnsi="Calibri" w:cs="Calibri"/>
                      <w:color w:val="000000"/>
                      <w:sz w:val="22"/>
                      <w:szCs w:val="22"/>
                    </w:rPr>
                  </w:rPrChange>
                </w:rPr>
                <w:t>-0.04238</w:t>
              </w:r>
            </w:ins>
          </w:p>
        </w:tc>
        <w:tc>
          <w:tcPr>
            <w:tcW w:w="960" w:type="dxa"/>
            <w:noWrap/>
            <w:hideMark/>
            <w:tcPrChange w:id="485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1D515A5"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860" w:author="David Mattie" w:date="2019-08-26T13:33:00Z"/>
                <w:rPrChange w:id="4861" w:author="David Mattie" w:date="2019-08-26T13:33:00Z">
                  <w:rPr>
                    <w:ins w:id="4862" w:author="David Mattie" w:date="2019-08-26T13:33:00Z"/>
                    <w:rFonts w:ascii="Calibri" w:hAnsi="Calibri" w:cs="Calibri"/>
                    <w:color w:val="000000"/>
                    <w:sz w:val="22"/>
                    <w:szCs w:val="22"/>
                  </w:rPr>
                </w:rPrChange>
              </w:rPr>
              <w:pPrChange w:id="4863"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864" w:author="David Mattie" w:date="2019-08-26T13:33:00Z">
              <w:r w:rsidRPr="00442058">
                <w:rPr>
                  <w:rPrChange w:id="4865" w:author="David Mattie" w:date="2019-08-26T13:33:00Z">
                    <w:rPr>
                      <w:rFonts w:ascii="Calibri" w:hAnsi="Calibri" w:cs="Calibri"/>
                      <w:color w:val="000000"/>
                      <w:sz w:val="22"/>
                      <w:szCs w:val="22"/>
                    </w:rPr>
                  </w:rPrChange>
                </w:rPr>
                <w:t>0.392554</w:t>
              </w:r>
            </w:ins>
          </w:p>
        </w:tc>
      </w:tr>
      <w:tr w:rsidR="00442058" w:rsidRPr="00442058" w14:paraId="10B82F27" w14:textId="77777777" w:rsidTr="00442058">
        <w:trPr>
          <w:cnfStyle w:val="000000100000" w:firstRow="0" w:lastRow="0" w:firstColumn="0" w:lastColumn="0" w:oddVBand="0" w:evenVBand="0" w:oddHBand="1" w:evenHBand="0" w:firstRowFirstColumn="0" w:firstRowLastColumn="0" w:lastRowFirstColumn="0" w:lastRowLastColumn="0"/>
          <w:trHeight w:val="300"/>
          <w:ins w:id="4866" w:author="David Mattie" w:date="2019-08-26T13:33:00Z"/>
          <w:trPrChange w:id="4867"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86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5C84178"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4869" w:author="David Mattie" w:date="2019-08-26T13:33:00Z"/>
                <w:rPrChange w:id="4870" w:author="David Mattie" w:date="2019-08-26T13:33:00Z">
                  <w:rPr>
                    <w:ins w:id="4871" w:author="David Mattie" w:date="2019-08-26T13:33:00Z"/>
                    <w:rFonts w:ascii="Calibri" w:hAnsi="Calibri" w:cs="Calibri"/>
                    <w:color w:val="000000"/>
                    <w:sz w:val="22"/>
                    <w:szCs w:val="22"/>
                  </w:rPr>
                </w:rPrChange>
              </w:rPr>
              <w:pPrChange w:id="4872"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4873" w:author="David Mattie" w:date="2019-08-26T13:33:00Z">
              <w:r w:rsidRPr="00442058">
                <w:rPr>
                  <w:rPrChange w:id="4874" w:author="David Mattie" w:date="2019-08-26T13:33:00Z">
                    <w:rPr>
                      <w:rFonts w:ascii="Calibri" w:hAnsi="Calibri" w:cs="Calibri"/>
                      <w:color w:val="000000"/>
                      <w:sz w:val="22"/>
                      <w:szCs w:val="22"/>
                    </w:rPr>
                  </w:rPrChange>
                </w:rPr>
                <w:t>levman/0017-0028-roi-stddevFA</w:t>
              </w:r>
            </w:ins>
          </w:p>
        </w:tc>
        <w:tc>
          <w:tcPr>
            <w:tcW w:w="960" w:type="dxa"/>
            <w:noWrap/>
            <w:hideMark/>
            <w:tcPrChange w:id="487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E846E3D"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876" w:author="David Mattie" w:date="2019-08-26T13:33:00Z"/>
                <w:rPrChange w:id="4877" w:author="David Mattie" w:date="2019-08-26T13:33:00Z">
                  <w:rPr>
                    <w:ins w:id="4878" w:author="David Mattie" w:date="2019-08-26T13:33:00Z"/>
                    <w:rFonts w:ascii="Calibri" w:hAnsi="Calibri" w:cs="Calibri"/>
                    <w:color w:val="000000"/>
                    <w:sz w:val="22"/>
                    <w:szCs w:val="22"/>
                  </w:rPr>
                </w:rPrChange>
              </w:rPr>
              <w:pPrChange w:id="4879"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880" w:author="David Mattie" w:date="2019-08-26T13:33:00Z">
              <w:r w:rsidRPr="00442058">
                <w:rPr>
                  <w:rPrChange w:id="4881" w:author="David Mattie" w:date="2019-08-26T13:33:00Z">
                    <w:rPr>
                      <w:rFonts w:ascii="Calibri" w:hAnsi="Calibri" w:cs="Calibri"/>
                      <w:color w:val="000000"/>
                      <w:sz w:val="22"/>
                      <w:szCs w:val="22"/>
                    </w:rPr>
                  </w:rPrChange>
                </w:rPr>
                <w:t>0.041637</w:t>
              </w:r>
            </w:ins>
          </w:p>
        </w:tc>
        <w:tc>
          <w:tcPr>
            <w:tcW w:w="960" w:type="dxa"/>
            <w:noWrap/>
            <w:hideMark/>
            <w:tcPrChange w:id="488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985E53D"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883" w:author="David Mattie" w:date="2019-08-26T13:33:00Z"/>
                <w:rPrChange w:id="4884" w:author="David Mattie" w:date="2019-08-26T13:33:00Z">
                  <w:rPr>
                    <w:ins w:id="4885" w:author="David Mattie" w:date="2019-08-26T13:33:00Z"/>
                    <w:rFonts w:ascii="Calibri" w:hAnsi="Calibri" w:cs="Calibri"/>
                    <w:color w:val="000000"/>
                    <w:sz w:val="22"/>
                    <w:szCs w:val="22"/>
                  </w:rPr>
                </w:rPrChange>
              </w:rPr>
              <w:pPrChange w:id="4886"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887" w:author="David Mattie" w:date="2019-08-26T13:33:00Z">
              <w:r w:rsidRPr="00442058">
                <w:rPr>
                  <w:rPrChange w:id="4888" w:author="David Mattie" w:date="2019-08-26T13:33:00Z">
                    <w:rPr>
                      <w:rFonts w:ascii="Calibri" w:hAnsi="Calibri" w:cs="Calibri"/>
                      <w:color w:val="000000"/>
                      <w:sz w:val="22"/>
                      <w:szCs w:val="22"/>
                    </w:rPr>
                  </w:rPrChange>
                </w:rPr>
                <w:t>0.399948</w:t>
              </w:r>
            </w:ins>
          </w:p>
        </w:tc>
      </w:tr>
      <w:tr w:rsidR="00442058" w:rsidRPr="00442058" w14:paraId="4EDD5C6F" w14:textId="77777777" w:rsidTr="00442058">
        <w:trPr>
          <w:trHeight w:val="300"/>
          <w:ins w:id="4889" w:author="David Mattie" w:date="2019-08-26T13:33:00Z"/>
          <w:trPrChange w:id="4890"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89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4F5A46B" w14:textId="77777777" w:rsidR="00442058" w:rsidRPr="00442058" w:rsidRDefault="00442058" w:rsidP="00442058">
            <w:pPr>
              <w:spacing w:line="480" w:lineRule="auto"/>
              <w:rPr>
                <w:ins w:id="4892" w:author="David Mattie" w:date="2019-08-26T13:33:00Z"/>
                <w:rPrChange w:id="4893" w:author="David Mattie" w:date="2019-08-26T13:33:00Z">
                  <w:rPr>
                    <w:ins w:id="4894" w:author="David Mattie" w:date="2019-08-26T13:33:00Z"/>
                    <w:rFonts w:ascii="Calibri" w:hAnsi="Calibri" w:cs="Calibri"/>
                    <w:color w:val="000000"/>
                    <w:sz w:val="22"/>
                    <w:szCs w:val="22"/>
                  </w:rPr>
                </w:rPrChange>
              </w:rPr>
              <w:pPrChange w:id="4895" w:author="David Mattie" w:date="2019-08-26T13:33:00Z">
                <w:pPr/>
              </w:pPrChange>
            </w:pPr>
            <w:ins w:id="4896" w:author="David Mattie" w:date="2019-08-26T13:33:00Z">
              <w:r w:rsidRPr="00442058">
                <w:rPr>
                  <w:rPrChange w:id="4897" w:author="David Mattie" w:date="2019-08-26T13:33:00Z">
                    <w:rPr>
                      <w:rFonts w:ascii="Calibri" w:hAnsi="Calibri" w:cs="Calibri"/>
                      <w:color w:val="000000"/>
                      <w:sz w:val="22"/>
                      <w:szCs w:val="22"/>
                    </w:rPr>
                  </w:rPrChange>
                </w:rPr>
                <w:t>levman/0010-5001-roi-meanFA</w:t>
              </w:r>
            </w:ins>
          </w:p>
        </w:tc>
        <w:tc>
          <w:tcPr>
            <w:tcW w:w="960" w:type="dxa"/>
            <w:noWrap/>
            <w:hideMark/>
            <w:tcPrChange w:id="489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EB147A7"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899" w:author="David Mattie" w:date="2019-08-26T13:33:00Z"/>
                <w:rPrChange w:id="4900" w:author="David Mattie" w:date="2019-08-26T13:33:00Z">
                  <w:rPr>
                    <w:ins w:id="4901" w:author="David Mattie" w:date="2019-08-26T13:33:00Z"/>
                    <w:rFonts w:ascii="Calibri" w:hAnsi="Calibri" w:cs="Calibri"/>
                    <w:color w:val="000000"/>
                    <w:sz w:val="22"/>
                    <w:szCs w:val="22"/>
                  </w:rPr>
                </w:rPrChange>
              </w:rPr>
              <w:pPrChange w:id="4902"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903" w:author="David Mattie" w:date="2019-08-26T13:33:00Z">
              <w:r w:rsidRPr="00442058">
                <w:rPr>
                  <w:rPrChange w:id="4904" w:author="David Mattie" w:date="2019-08-26T13:33:00Z">
                    <w:rPr>
                      <w:rFonts w:ascii="Calibri" w:hAnsi="Calibri" w:cs="Calibri"/>
                      <w:color w:val="000000"/>
                      <w:sz w:val="22"/>
                      <w:szCs w:val="22"/>
                    </w:rPr>
                  </w:rPrChange>
                </w:rPr>
                <w:t>-0.03643</w:t>
              </w:r>
            </w:ins>
          </w:p>
        </w:tc>
        <w:tc>
          <w:tcPr>
            <w:tcW w:w="960" w:type="dxa"/>
            <w:noWrap/>
            <w:hideMark/>
            <w:tcPrChange w:id="490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216C701"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906" w:author="David Mattie" w:date="2019-08-26T13:33:00Z"/>
                <w:rPrChange w:id="4907" w:author="David Mattie" w:date="2019-08-26T13:33:00Z">
                  <w:rPr>
                    <w:ins w:id="4908" w:author="David Mattie" w:date="2019-08-26T13:33:00Z"/>
                    <w:rFonts w:ascii="Calibri" w:hAnsi="Calibri" w:cs="Calibri"/>
                    <w:color w:val="000000"/>
                    <w:sz w:val="22"/>
                    <w:szCs w:val="22"/>
                  </w:rPr>
                </w:rPrChange>
              </w:rPr>
              <w:pPrChange w:id="4909"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910" w:author="David Mattie" w:date="2019-08-26T13:33:00Z">
              <w:r w:rsidRPr="00442058">
                <w:rPr>
                  <w:rPrChange w:id="4911" w:author="David Mattie" w:date="2019-08-26T13:33:00Z">
                    <w:rPr>
                      <w:rFonts w:ascii="Calibri" w:hAnsi="Calibri" w:cs="Calibri"/>
                      <w:color w:val="000000"/>
                      <w:sz w:val="22"/>
                      <w:szCs w:val="22"/>
                    </w:rPr>
                  </w:rPrChange>
                </w:rPr>
                <w:t>0.534528</w:t>
              </w:r>
            </w:ins>
          </w:p>
        </w:tc>
      </w:tr>
      <w:tr w:rsidR="00442058" w:rsidRPr="00442058" w14:paraId="61421F05" w14:textId="77777777" w:rsidTr="00442058">
        <w:trPr>
          <w:cnfStyle w:val="000000100000" w:firstRow="0" w:lastRow="0" w:firstColumn="0" w:lastColumn="0" w:oddVBand="0" w:evenVBand="0" w:oddHBand="1" w:evenHBand="0" w:firstRowFirstColumn="0" w:firstRowLastColumn="0" w:lastRowFirstColumn="0" w:lastRowLastColumn="0"/>
          <w:trHeight w:val="300"/>
          <w:ins w:id="4912" w:author="David Mattie" w:date="2019-08-26T13:33:00Z"/>
          <w:trPrChange w:id="4913"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91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D2FFDD2"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4915" w:author="David Mattie" w:date="2019-08-26T13:33:00Z"/>
                <w:rPrChange w:id="4916" w:author="David Mattie" w:date="2019-08-26T13:33:00Z">
                  <w:rPr>
                    <w:ins w:id="4917" w:author="David Mattie" w:date="2019-08-26T13:33:00Z"/>
                    <w:rFonts w:ascii="Calibri" w:hAnsi="Calibri" w:cs="Calibri"/>
                    <w:color w:val="000000"/>
                    <w:sz w:val="22"/>
                    <w:szCs w:val="22"/>
                  </w:rPr>
                </w:rPrChange>
              </w:rPr>
              <w:pPrChange w:id="4918"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4919" w:author="David Mattie" w:date="2019-08-26T13:33:00Z">
              <w:r w:rsidRPr="00442058">
                <w:rPr>
                  <w:rPrChange w:id="4920" w:author="David Mattie" w:date="2019-08-26T13:33:00Z">
                    <w:rPr>
                      <w:rFonts w:ascii="Calibri" w:hAnsi="Calibri" w:cs="Calibri"/>
                      <w:color w:val="000000"/>
                      <w:sz w:val="22"/>
                      <w:szCs w:val="22"/>
                    </w:rPr>
                  </w:rPrChange>
                </w:rPr>
                <w:t>levman/0016-3020-roi-meanFA</w:t>
              </w:r>
            </w:ins>
          </w:p>
        </w:tc>
        <w:tc>
          <w:tcPr>
            <w:tcW w:w="960" w:type="dxa"/>
            <w:noWrap/>
            <w:hideMark/>
            <w:tcPrChange w:id="492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5291F8E"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922" w:author="David Mattie" w:date="2019-08-26T13:33:00Z"/>
                <w:rPrChange w:id="4923" w:author="David Mattie" w:date="2019-08-26T13:33:00Z">
                  <w:rPr>
                    <w:ins w:id="4924" w:author="David Mattie" w:date="2019-08-26T13:33:00Z"/>
                    <w:rFonts w:ascii="Calibri" w:hAnsi="Calibri" w:cs="Calibri"/>
                    <w:color w:val="000000"/>
                    <w:sz w:val="22"/>
                    <w:szCs w:val="22"/>
                  </w:rPr>
                </w:rPrChange>
              </w:rPr>
              <w:pPrChange w:id="4925"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926" w:author="David Mattie" w:date="2019-08-26T13:33:00Z">
              <w:r w:rsidRPr="00442058">
                <w:rPr>
                  <w:rPrChange w:id="4927" w:author="David Mattie" w:date="2019-08-26T13:33:00Z">
                    <w:rPr>
                      <w:rFonts w:ascii="Calibri" w:hAnsi="Calibri" w:cs="Calibri"/>
                      <w:color w:val="000000"/>
                      <w:sz w:val="22"/>
                      <w:szCs w:val="22"/>
                    </w:rPr>
                  </w:rPrChange>
                </w:rPr>
                <w:t>-0.03461</w:t>
              </w:r>
            </w:ins>
          </w:p>
        </w:tc>
        <w:tc>
          <w:tcPr>
            <w:tcW w:w="960" w:type="dxa"/>
            <w:noWrap/>
            <w:hideMark/>
            <w:tcPrChange w:id="492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5AC6241"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929" w:author="David Mattie" w:date="2019-08-26T13:33:00Z"/>
                <w:rPrChange w:id="4930" w:author="David Mattie" w:date="2019-08-26T13:33:00Z">
                  <w:rPr>
                    <w:ins w:id="4931" w:author="David Mattie" w:date="2019-08-26T13:33:00Z"/>
                    <w:rFonts w:ascii="Calibri" w:hAnsi="Calibri" w:cs="Calibri"/>
                    <w:color w:val="000000"/>
                    <w:sz w:val="22"/>
                    <w:szCs w:val="22"/>
                  </w:rPr>
                </w:rPrChange>
              </w:rPr>
              <w:pPrChange w:id="4932"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933" w:author="David Mattie" w:date="2019-08-26T13:33:00Z">
              <w:r w:rsidRPr="00442058">
                <w:rPr>
                  <w:rPrChange w:id="4934" w:author="David Mattie" w:date="2019-08-26T13:33:00Z">
                    <w:rPr>
                      <w:rFonts w:ascii="Calibri" w:hAnsi="Calibri" w:cs="Calibri"/>
                      <w:color w:val="000000"/>
                      <w:sz w:val="22"/>
                      <w:szCs w:val="22"/>
                    </w:rPr>
                  </w:rPrChange>
                </w:rPr>
                <w:t>0.339703</w:t>
              </w:r>
            </w:ins>
          </w:p>
        </w:tc>
      </w:tr>
      <w:tr w:rsidR="00442058" w:rsidRPr="00442058" w14:paraId="133565A2" w14:textId="77777777" w:rsidTr="00442058">
        <w:trPr>
          <w:trHeight w:val="300"/>
          <w:ins w:id="4935" w:author="David Mattie" w:date="2019-08-26T13:33:00Z"/>
          <w:trPrChange w:id="4936"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93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0ACE0A0" w14:textId="77777777" w:rsidR="00442058" w:rsidRPr="00442058" w:rsidRDefault="00442058" w:rsidP="00442058">
            <w:pPr>
              <w:spacing w:line="480" w:lineRule="auto"/>
              <w:rPr>
                <w:ins w:id="4938" w:author="David Mattie" w:date="2019-08-26T13:33:00Z"/>
                <w:rPrChange w:id="4939" w:author="David Mattie" w:date="2019-08-26T13:33:00Z">
                  <w:rPr>
                    <w:ins w:id="4940" w:author="David Mattie" w:date="2019-08-26T13:33:00Z"/>
                    <w:rFonts w:ascii="Calibri" w:hAnsi="Calibri" w:cs="Calibri"/>
                    <w:color w:val="000000"/>
                    <w:sz w:val="22"/>
                    <w:szCs w:val="22"/>
                  </w:rPr>
                </w:rPrChange>
              </w:rPr>
              <w:pPrChange w:id="4941" w:author="David Mattie" w:date="2019-08-26T13:33:00Z">
                <w:pPr/>
              </w:pPrChange>
            </w:pPr>
            <w:ins w:id="4942" w:author="David Mattie" w:date="2019-08-26T13:33:00Z">
              <w:r w:rsidRPr="00442058">
                <w:rPr>
                  <w:rPrChange w:id="4943" w:author="David Mattie" w:date="2019-08-26T13:33:00Z">
                    <w:rPr>
                      <w:rFonts w:ascii="Calibri" w:hAnsi="Calibri" w:cs="Calibri"/>
                      <w:color w:val="000000"/>
                      <w:sz w:val="22"/>
                      <w:szCs w:val="22"/>
                    </w:rPr>
                  </w:rPrChange>
                </w:rPr>
                <w:t>levman/0010-5001-roi_end-meanFA</w:t>
              </w:r>
            </w:ins>
          </w:p>
        </w:tc>
        <w:tc>
          <w:tcPr>
            <w:tcW w:w="960" w:type="dxa"/>
            <w:noWrap/>
            <w:hideMark/>
            <w:tcPrChange w:id="494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33243D9"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945" w:author="David Mattie" w:date="2019-08-26T13:33:00Z"/>
                <w:rPrChange w:id="4946" w:author="David Mattie" w:date="2019-08-26T13:33:00Z">
                  <w:rPr>
                    <w:ins w:id="4947" w:author="David Mattie" w:date="2019-08-26T13:33:00Z"/>
                    <w:rFonts w:ascii="Calibri" w:hAnsi="Calibri" w:cs="Calibri"/>
                    <w:color w:val="000000"/>
                    <w:sz w:val="22"/>
                    <w:szCs w:val="22"/>
                  </w:rPr>
                </w:rPrChange>
              </w:rPr>
              <w:pPrChange w:id="4948"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949" w:author="David Mattie" w:date="2019-08-26T13:33:00Z">
              <w:r w:rsidRPr="00442058">
                <w:rPr>
                  <w:rPrChange w:id="4950" w:author="David Mattie" w:date="2019-08-26T13:33:00Z">
                    <w:rPr>
                      <w:rFonts w:ascii="Calibri" w:hAnsi="Calibri" w:cs="Calibri"/>
                      <w:color w:val="000000"/>
                      <w:sz w:val="22"/>
                      <w:szCs w:val="22"/>
                    </w:rPr>
                  </w:rPrChange>
                </w:rPr>
                <w:t>0.032863</w:t>
              </w:r>
            </w:ins>
          </w:p>
        </w:tc>
        <w:tc>
          <w:tcPr>
            <w:tcW w:w="960" w:type="dxa"/>
            <w:noWrap/>
            <w:hideMark/>
            <w:tcPrChange w:id="495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A61C0FB"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952" w:author="David Mattie" w:date="2019-08-26T13:33:00Z"/>
                <w:rPrChange w:id="4953" w:author="David Mattie" w:date="2019-08-26T13:33:00Z">
                  <w:rPr>
                    <w:ins w:id="4954" w:author="David Mattie" w:date="2019-08-26T13:33:00Z"/>
                    <w:rFonts w:ascii="Calibri" w:hAnsi="Calibri" w:cs="Calibri"/>
                    <w:color w:val="000000"/>
                    <w:sz w:val="22"/>
                    <w:szCs w:val="22"/>
                  </w:rPr>
                </w:rPrChange>
              </w:rPr>
              <w:pPrChange w:id="4955"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956" w:author="David Mattie" w:date="2019-08-26T13:33:00Z">
              <w:r w:rsidRPr="00442058">
                <w:rPr>
                  <w:rPrChange w:id="4957" w:author="David Mattie" w:date="2019-08-26T13:33:00Z">
                    <w:rPr>
                      <w:rFonts w:ascii="Calibri" w:hAnsi="Calibri" w:cs="Calibri"/>
                      <w:color w:val="000000"/>
                      <w:sz w:val="22"/>
                      <w:szCs w:val="22"/>
                    </w:rPr>
                  </w:rPrChange>
                </w:rPr>
                <w:t>0.282755</w:t>
              </w:r>
            </w:ins>
          </w:p>
        </w:tc>
      </w:tr>
      <w:tr w:rsidR="00442058" w:rsidRPr="00442058" w14:paraId="49C15351" w14:textId="77777777" w:rsidTr="00442058">
        <w:trPr>
          <w:cnfStyle w:val="000000100000" w:firstRow="0" w:lastRow="0" w:firstColumn="0" w:lastColumn="0" w:oddVBand="0" w:evenVBand="0" w:oddHBand="1" w:evenHBand="0" w:firstRowFirstColumn="0" w:firstRowLastColumn="0" w:lastRowFirstColumn="0" w:lastRowLastColumn="0"/>
          <w:trHeight w:val="300"/>
          <w:ins w:id="4958" w:author="David Mattie" w:date="2019-08-26T13:33:00Z"/>
          <w:trPrChange w:id="4959"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96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288A27D"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4961" w:author="David Mattie" w:date="2019-08-26T13:33:00Z"/>
                <w:rPrChange w:id="4962" w:author="David Mattie" w:date="2019-08-26T13:33:00Z">
                  <w:rPr>
                    <w:ins w:id="4963" w:author="David Mattie" w:date="2019-08-26T13:33:00Z"/>
                    <w:rFonts w:ascii="Calibri" w:hAnsi="Calibri" w:cs="Calibri"/>
                    <w:color w:val="000000"/>
                    <w:sz w:val="22"/>
                    <w:szCs w:val="22"/>
                  </w:rPr>
                </w:rPrChange>
              </w:rPr>
              <w:pPrChange w:id="4964"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4965" w:author="David Mattie" w:date="2019-08-26T13:33:00Z">
              <w:r w:rsidRPr="00442058">
                <w:rPr>
                  <w:rPrChange w:id="4966" w:author="David Mattie" w:date="2019-08-26T13:33:00Z">
                    <w:rPr>
                      <w:rFonts w:ascii="Calibri" w:hAnsi="Calibri" w:cs="Calibri"/>
                      <w:color w:val="000000"/>
                      <w:sz w:val="22"/>
                      <w:szCs w:val="22"/>
                    </w:rPr>
                  </w:rPrChange>
                </w:rPr>
                <w:lastRenderedPageBreak/>
                <w:t>levman/3022-3024-roi-stddevFA</w:t>
              </w:r>
            </w:ins>
          </w:p>
        </w:tc>
        <w:tc>
          <w:tcPr>
            <w:tcW w:w="960" w:type="dxa"/>
            <w:noWrap/>
            <w:hideMark/>
            <w:tcPrChange w:id="496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ECE5673"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968" w:author="David Mattie" w:date="2019-08-26T13:33:00Z"/>
                <w:rPrChange w:id="4969" w:author="David Mattie" w:date="2019-08-26T13:33:00Z">
                  <w:rPr>
                    <w:ins w:id="4970" w:author="David Mattie" w:date="2019-08-26T13:33:00Z"/>
                    <w:rFonts w:ascii="Calibri" w:hAnsi="Calibri" w:cs="Calibri"/>
                    <w:color w:val="000000"/>
                    <w:sz w:val="22"/>
                    <w:szCs w:val="22"/>
                  </w:rPr>
                </w:rPrChange>
              </w:rPr>
              <w:pPrChange w:id="4971"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972" w:author="David Mattie" w:date="2019-08-26T13:33:00Z">
              <w:r w:rsidRPr="00442058">
                <w:rPr>
                  <w:rPrChange w:id="4973" w:author="David Mattie" w:date="2019-08-26T13:33:00Z">
                    <w:rPr>
                      <w:rFonts w:ascii="Calibri" w:hAnsi="Calibri" w:cs="Calibri"/>
                      <w:color w:val="000000"/>
                      <w:sz w:val="22"/>
                      <w:szCs w:val="22"/>
                    </w:rPr>
                  </w:rPrChange>
                </w:rPr>
                <w:t>0.031945</w:t>
              </w:r>
            </w:ins>
          </w:p>
        </w:tc>
        <w:tc>
          <w:tcPr>
            <w:tcW w:w="960" w:type="dxa"/>
            <w:noWrap/>
            <w:hideMark/>
            <w:tcPrChange w:id="497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CD746BB"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4975" w:author="David Mattie" w:date="2019-08-26T13:33:00Z"/>
                <w:rPrChange w:id="4976" w:author="David Mattie" w:date="2019-08-26T13:33:00Z">
                  <w:rPr>
                    <w:ins w:id="4977" w:author="David Mattie" w:date="2019-08-26T13:33:00Z"/>
                    <w:rFonts w:ascii="Calibri" w:hAnsi="Calibri" w:cs="Calibri"/>
                    <w:color w:val="000000"/>
                    <w:sz w:val="22"/>
                    <w:szCs w:val="22"/>
                  </w:rPr>
                </w:rPrChange>
              </w:rPr>
              <w:pPrChange w:id="4978"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4979" w:author="David Mattie" w:date="2019-08-26T13:33:00Z">
              <w:r w:rsidRPr="00442058">
                <w:rPr>
                  <w:rPrChange w:id="4980" w:author="David Mattie" w:date="2019-08-26T13:33:00Z">
                    <w:rPr>
                      <w:rFonts w:ascii="Calibri" w:hAnsi="Calibri" w:cs="Calibri"/>
                      <w:color w:val="000000"/>
                      <w:sz w:val="22"/>
                      <w:szCs w:val="22"/>
                    </w:rPr>
                  </w:rPrChange>
                </w:rPr>
                <w:t>0.399805</w:t>
              </w:r>
            </w:ins>
          </w:p>
        </w:tc>
      </w:tr>
      <w:tr w:rsidR="00442058" w:rsidRPr="00442058" w14:paraId="33ADB8A7" w14:textId="77777777" w:rsidTr="00442058">
        <w:trPr>
          <w:trHeight w:val="300"/>
          <w:ins w:id="4981" w:author="David Mattie" w:date="2019-08-26T13:33:00Z"/>
          <w:trPrChange w:id="4982"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498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8A62D09" w14:textId="77777777" w:rsidR="00442058" w:rsidRPr="00442058" w:rsidRDefault="00442058" w:rsidP="00442058">
            <w:pPr>
              <w:spacing w:line="480" w:lineRule="auto"/>
              <w:rPr>
                <w:ins w:id="4984" w:author="David Mattie" w:date="2019-08-26T13:33:00Z"/>
                <w:rPrChange w:id="4985" w:author="David Mattie" w:date="2019-08-26T13:33:00Z">
                  <w:rPr>
                    <w:ins w:id="4986" w:author="David Mattie" w:date="2019-08-26T13:33:00Z"/>
                    <w:rFonts w:ascii="Calibri" w:hAnsi="Calibri" w:cs="Calibri"/>
                    <w:color w:val="000000"/>
                    <w:sz w:val="22"/>
                    <w:szCs w:val="22"/>
                  </w:rPr>
                </w:rPrChange>
              </w:rPr>
              <w:pPrChange w:id="4987" w:author="David Mattie" w:date="2019-08-26T13:33:00Z">
                <w:pPr/>
              </w:pPrChange>
            </w:pPr>
            <w:ins w:id="4988" w:author="David Mattie" w:date="2019-08-26T13:33:00Z">
              <w:r w:rsidRPr="00442058">
                <w:rPr>
                  <w:rPrChange w:id="4989" w:author="David Mattie" w:date="2019-08-26T13:33:00Z">
                    <w:rPr>
                      <w:rFonts w:ascii="Calibri" w:hAnsi="Calibri" w:cs="Calibri"/>
                      <w:color w:val="000000"/>
                      <w:sz w:val="22"/>
                      <w:szCs w:val="22"/>
                    </w:rPr>
                  </w:rPrChange>
                </w:rPr>
                <w:t>levman/0028-1024-roi-meanFA</w:t>
              </w:r>
            </w:ins>
          </w:p>
        </w:tc>
        <w:tc>
          <w:tcPr>
            <w:tcW w:w="960" w:type="dxa"/>
            <w:noWrap/>
            <w:hideMark/>
            <w:tcPrChange w:id="499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A1A673F"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991" w:author="David Mattie" w:date="2019-08-26T13:33:00Z"/>
                <w:rPrChange w:id="4992" w:author="David Mattie" w:date="2019-08-26T13:33:00Z">
                  <w:rPr>
                    <w:ins w:id="4993" w:author="David Mattie" w:date="2019-08-26T13:33:00Z"/>
                    <w:rFonts w:ascii="Calibri" w:hAnsi="Calibri" w:cs="Calibri"/>
                    <w:color w:val="000000"/>
                    <w:sz w:val="22"/>
                    <w:szCs w:val="22"/>
                  </w:rPr>
                </w:rPrChange>
              </w:rPr>
              <w:pPrChange w:id="4994"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4995" w:author="David Mattie" w:date="2019-08-26T13:33:00Z">
              <w:r w:rsidRPr="00442058">
                <w:rPr>
                  <w:rPrChange w:id="4996" w:author="David Mattie" w:date="2019-08-26T13:33:00Z">
                    <w:rPr>
                      <w:rFonts w:ascii="Calibri" w:hAnsi="Calibri" w:cs="Calibri"/>
                      <w:color w:val="000000"/>
                      <w:sz w:val="22"/>
                      <w:szCs w:val="22"/>
                    </w:rPr>
                  </w:rPrChange>
                </w:rPr>
                <w:t>-0.03104</w:t>
              </w:r>
            </w:ins>
          </w:p>
        </w:tc>
        <w:tc>
          <w:tcPr>
            <w:tcW w:w="960" w:type="dxa"/>
            <w:noWrap/>
            <w:hideMark/>
            <w:tcPrChange w:id="499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1F79F79"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4998" w:author="David Mattie" w:date="2019-08-26T13:33:00Z"/>
                <w:rPrChange w:id="4999" w:author="David Mattie" w:date="2019-08-26T13:33:00Z">
                  <w:rPr>
                    <w:ins w:id="5000" w:author="David Mattie" w:date="2019-08-26T13:33:00Z"/>
                    <w:rFonts w:ascii="Calibri" w:hAnsi="Calibri" w:cs="Calibri"/>
                    <w:color w:val="000000"/>
                    <w:sz w:val="22"/>
                    <w:szCs w:val="22"/>
                  </w:rPr>
                </w:rPrChange>
              </w:rPr>
              <w:pPrChange w:id="5001"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002" w:author="David Mattie" w:date="2019-08-26T13:33:00Z">
              <w:r w:rsidRPr="00442058">
                <w:rPr>
                  <w:rPrChange w:id="5003" w:author="David Mattie" w:date="2019-08-26T13:33:00Z">
                    <w:rPr>
                      <w:rFonts w:ascii="Calibri" w:hAnsi="Calibri" w:cs="Calibri"/>
                      <w:color w:val="000000"/>
                      <w:sz w:val="22"/>
                      <w:szCs w:val="22"/>
                    </w:rPr>
                  </w:rPrChange>
                </w:rPr>
                <w:t>0.446215</w:t>
              </w:r>
            </w:ins>
          </w:p>
        </w:tc>
      </w:tr>
      <w:tr w:rsidR="00442058" w:rsidRPr="00442058" w14:paraId="78EC2AFC" w14:textId="77777777" w:rsidTr="00442058">
        <w:trPr>
          <w:cnfStyle w:val="000000100000" w:firstRow="0" w:lastRow="0" w:firstColumn="0" w:lastColumn="0" w:oddVBand="0" w:evenVBand="0" w:oddHBand="1" w:evenHBand="0" w:firstRowFirstColumn="0" w:firstRowLastColumn="0" w:lastRowFirstColumn="0" w:lastRowLastColumn="0"/>
          <w:trHeight w:val="300"/>
          <w:ins w:id="5004" w:author="David Mattie" w:date="2019-08-26T13:33:00Z"/>
          <w:trPrChange w:id="5005"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00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A91B463"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5007" w:author="David Mattie" w:date="2019-08-26T13:33:00Z"/>
                <w:rPrChange w:id="5008" w:author="David Mattie" w:date="2019-08-26T13:33:00Z">
                  <w:rPr>
                    <w:ins w:id="5009" w:author="David Mattie" w:date="2019-08-26T13:33:00Z"/>
                    <w:rFonts w:ascii="Calibri" w:hAnsi="Calibri" w:cs="Calibri"/>
                    <w:color w:val="000000"/>
                    <w:sz w:val="22"/>
                    <w:szCs w:val="22"/>
                  </w:rPr>
                </w:rPrChange>
              </w:rPr>
              <w:pPrChange w:id="5010"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5011" w:author="David Mattie" w:date="2019-08-26T13:33:00Z">
              <w:r w:rsidRPr="00442058">
                <w:rPr>
                  <w:rPrChange w:id="5012" w:author="David Mattie" w:date="2019-08-26T13:33:00Z">
                    <w:rPr>
                      <w:rFonts w:ascii="Calibri" w:hAnsi="Calibri" w:cs="Calibri"/>
                      <w:color w:val="000000"/>
                      <w:sz w:val="22"/>
                      <w:szCs w:val="22"/>
                    </w:rPr>
                  </w:rPrChange>
                </w:rPr>
                <w:t>levman/0013-0016-roi-meanFA</w:t>
              </w:r>
            </w:ins>
          </w:p>
        </w:tc>
        <w:tc>
          <w:tcPr>
            <w:tcW w:w="960" w:type="dxa"/>
            <w:noWrap/>
            <w:hideMark/>
            <w:tcPrChange w:id="501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2C20C03"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014" w:author="David Mattie" w:date="2019-08-26T13:33:00Z"/>
                <w:rPrChange w:id="5015" w:author="David Mattie" w:date="2019-08-26T13:33:00Z">
                  <w:rPr>
                    <w:ins w:id="5016" w:author="David Mattie" w:date="2019-08-26T13:33:00Z"/>
                    <w:rFonts w:ascii="Calibri" w:hAnsi="Calibri" w:cs="Calibri"/>
                    <w:color w:val="000000"/>
                    <w:sz w:val="22"/>
                    <w:szCs w:val="22"/>
                  </w:rPr>
                </w:rPrChange>
              </w:rPr>
              <w:pPrChange w:id="5017"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018" w:author="David Mattie" w:date="2019-08-26T13:33:00Z">
              <w:r w:rsidRPr="00442058">
                <w:rPr>
                  <w:rPrChange w:id="5019" w:author="David Mattie" w:date="2019-08-26T13:33:00Z">
                    <w:rPr>
                      <w:rFonts w:ascii="Calibri" w:hAnsi="Calibri" w:cs="Calibri"/>
                      <w:color w:val="000000"/>
                      <w:sz w:val="22"/>
                      <w:szCs w:val="22"/>
                    </w:rPr>
                  </w:rPrChange>
                </w:rPr>
                <w:t>0.030829</w:t>
              </w:r>
            </w:ins>
          </w:p>
        </w:tc>
        <w:tc>
          <w:tcPr>
            <w:tcW w:w="960" w:type="dxa"/>
            <w:noWrap/>
            <w:hideMark/>
            <w:tcPrChange w:id="502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953A4F5"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021" w:author="David Mattie" w:date="2019-08-26T13:33:00Z"/>
                <w:rPrChange w:id="5022" w:author="David Mattie" w:date="2019-08-26T13:33:00Z">
                  <w:rPr>
                    <w:ins w:id="5023" w:author="David Mattie" w:date="2019-08-26T13:33:00Z"/>
                    <w:rFonts w:ascii="Calibri" w:hAnsi="Calibri" w:cs="Calibri"/>
                    <w:color w:val="000000"/>
                    <w:sz w:val="22"/>
                    <w:szCs w:val="22"/>
                  </w:rPr>
                </w:rPrChange>
              </w:rPr>
              <w:pPrChange w:id="5024"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025" w:author="David Mattie" w:date="2019-08-26T13:33:00Z">
              <w:r w:rsidRPr="00442058">
                <w:rPr>
                  <w:rPrChange w:id="5026" w:author="David Mattie" w:date="2019-08-26T13:33:00Z">
                    <w:rPr>
                      <w:rFonts w:ascii="Calibri" w:hAnsi="Calibri" w:cs="Calibri"/>
                      <w:color w:val="000000"/>
                      <w:sz w:val="22"/>
                      <w:szCs w:val="22"/>
                    </w:rPr>
                  </w:rPrChange>
                </w:rPr>
                <w:t>0.485139</w:t>
              </w:r>
            </w:ins>
          </w:p>
        </w:tc>
      </w:tr>
      <w:tr w:rsidR="00442058" w:rsidRPr="00442058" w14:paraId="4276474D" w14:textId="77777777" w:rsidTr="00442058">
        <w:trPr>
          <w:trHeight w:val="300"/>
          <w:ins w:id="5027" w:author="David Mattie" w:date="2019-08-26T13:33:00Z"/>
          <w:trPrChange w:id="5028"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02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739F98A" w14:textId="77777777" w:rsidR="00442058" w:rsidRPr="00442058" w:rsidRDefault="00442058" w:rsidP="00442058">
            <w:pPr>
              <w:spacing w:line="480" w:lineRule="auto"/>
              <w:rPr>
                <w:ins w:id="5030" w:author="David Mattie" w:date="2019-08-26T13:33:00Z"/>
                <w:rPrChange w:id="5031" w:author="David Mattie" w:date="2019-08-26T13:33:00Z">
                  <w:rPr>
                    <w:ins w:id="5032" w:author="David Mattie" w:date="2019-08-26T13:33:00Z"/>
                    <w:rFonts w:ascii="Calibri" w:hAnsi="Calibri" w:cs="Calibri"/>
                    <w:color w:val="000000"/>
                    <w:sz w:val="22"/>
                    <w:szCs w:val="22"/>
                  </w:rPr>
                </w:rPrChange>
              </w:rPr>
              <w:pPrChange w:id="5033" w:author="David Mattie" w:date="2019-08-26T13:33:00Z">
                <w:pPr/>
              </w:pPrChange>
            </w:pPr>
            <w:ins w:id="5034" w:author="David Mattie" w:date="2019-08-26T13:33:00Z">
              <w:r w:rsidRPr="00442058">
                <w:rPr>
                  <w:rPrChange w:id="5035" w:author="David Mattie" w:date="2019-08-26T13:33:00Z">
                    <w:rPr>
                      <w:rFonts w:ascii="Calibri" w:hAnsi="Calibri" w:cs="Calibri"/>
                      <w:color w:val="000000"/>
                      <w:sz w:val="22"/>
                      <w:szCs w:val="22"/>
                    </w:rPr>
                  </w:rPrChange>
                </w:rPr>
                <w:t>levman/0016-0060-roi-meanFA</w:t>
              </w:r>
            </w:ins>
          </w:p>
        </w:tc>
        <w:tc>
          <w:tcPr>
            <w:tcW w:w="960" w:type="dxa"/>
            <w:noWrap/>
            <w:hideMark/>
            <w:tcPrChange w:id="503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626DD81"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037" w:author="David Mattie" w:date="2019-08-26T13:33:00Z"/>
                <w:rPrChange w:id="5038" w:author="David Mattie" w:date="2019-08-26T13:33:00Z">
                  <w:rPr>
                    <w:ins w:id="5039" w:author="David Mattie" w:date="2019-08-26T13:33:00Z"/>
                    <w:rFonts w:ascii="Calibri" w:hAnsi="Calibri" w:cs="Calibri"/>
                    <w:color w:val="000000"/>
                    <w:sz w:val="22"/>
                    <w:szCs w:val="22"/>
                  </w:rPr>
                </w:rPrChange>
              </w:rPr>
              <w:pPrChange w:id="5040"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041" w:author="David Mattie" w:date="2019-08-26T13:33:00Z">
              <w:r w:rsidRPr="00442058">
                <w:rPr>
                  <w:rPrChange w:id="5042" w:author="David Mattie" w:date="2019-08-26T13:33:00Z">
                    <w:rPr>
                      <w:rFonts w:ascii="Calibri" w:hAnsi="Calibri" w:cs="Calibri"/>
                      <w:color w:val="000000"/>
                      <w:sz w:val="22"/>
                      <w:szCs w:val="22"/>
                    </w:rPr>
                  </w:rPrChange>
                </w:rPr>
                <w:t>0.029623</w:t>
              </w:r>
            </w:ins>
          </w:p>
        </w:tc>
        <w:tc>
          <w:tcPr>
            <w:tcW w:w="960" w:type="dxa"/>
            <w:noWrap/>
            <w:hideMark/>
            <w:tcPrChange w:id="504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C0C6472"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044" w:author="David Mattie" w:date="2019-08-26T13:33:00Z"/>
                <w:rPrChange w:id="5045" w:author="David Mattie" w:date="2019-08-26T13:33:00Z">
                  <w:rPr>
                    <w:ins w:id="5046" w:author="David Mattie" w:date="2019-08-26T13:33:00Z"/>
                    <w:rFonts w:ascii="Calibri" w:hAnsi="Calibri" w:cs="Calibri"/>
                    <w:color w:val="000000"/>
                    <w:sz w:val="22"/>
                    <w:szCs w:val="22"/>
                  </w:rPr>
                </w:rPrChange>
              </w:rPr>
              <w:pPrChange w:id="5047"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048" w:author="David Mattie" w:date="2019-08-26T13:33:00Z">
              <w:r w:rsidRPr="00442058">
                <w:rPr>
                  <w:rPrChange w:id="5049" w:author="David Mattie" w:date="2019-08-26T13:33:00Z">
                    <w:rPr>
                      <w:rFonts w:ascii="Calibri" w:hAnsi="Calibri" w:cs="Calibri"/>
                      <w:color w:val="000000"/>
                      <w:sz w:val="22"/>
                      <w:szCs w:val="22"/>
                    </w:rPr>
                  </w:rPrChange>
                </w:rPr>
                <w:t>0.360706</w:t>
              </w:r>
            </w:ins>
          </w:p>
        </w:tc>
      </w:tr>
      <w:tr w:rsidR="00442058" w:rsidRPr="00442058" w14:paraId="7E7DCBB0" w14:textId="77777777" w:rsidTr="00442058">
        <w:trPr>
          <w:cnfStyle w:val="000000100000" w:firstRow="0" w:lastRow="0" w:firstColumn="0" w:lastColumn="0" w:oddVBand="0" w:evenVBand="0" w:oddHBand="1" w:evenHBand="0" w:firstRowFirstColumn="0" w:firstRowLastColumn="0" w:lastRowFirstColumn="0" w:lastRowLastColumn="0"/>
          <w:trHeight w:val="300"/>
          <w:ins w:id="5050" w:author="David Mattie" w:date="2019-08-26T13:33:00Z"/>
          <w:trPrChange w:id="5051"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05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E9A1F4D"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5053" w:author="David Mattie" w:date="2019-08-26T13:33:00Z"/>
                <w:rPrChange w:id="5054" w:author="David Mattie" w:date="2019-08-26T13:33:00Z">
                  <w:rPr>
                    <w:ins w:id="5055" w:author="David Mattie" w:date="2019-08-26T13:33:00Z"/>
                    <w:rFonts w:ascii="Calibri" w:hAnsi="Calibri" w:cs="Calibri"/>
                    <w:color w:val="000000"/>
                    <w:sz w:val="22"/>
                    <w:szCs w:val="22"/>
                  </w:rPr>
                </w:rPrChange>
              </w:rPr>
              <w:pPrChange w:id="5056"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5057" w:author="David Mattie" w:date="2019-08-26T13:33:00Z">
              <w:r w:rsidRPr="00442058">
                <w:rPr>
                  <w:rPrChange w:id="5058" w:author="David Mattie" w:date="2019-08-26T13:33:00Z">
                    <w:rPr>
                      <w:rFonts w:ascii="Calibri" w:hAnsi="Calibri" w:cs="Calibri"/>
                      <w:color w:val="000000"/>
                      <w:sz w:val="22"/>
                      <w:szCs w:val="22"/>
                    </w:rPr>
                  </w:rPrChange>
                </w:rPr>
                <w:t>levman/1030-3035-roi-stddevFA</w:t>
              </w:r>
            </w:ins>
          </w:p>
        </w:tc>
        <w:tc>
          <w:tcPr>
            <w:tcW w:w="960" w:type="dxa"/>
            <w:noWrap/>
            <w:hideMark/>
            <w:tcPrChange w:id="505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9AFAE02"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060" w:author="David Mattie" w:date="2019-08-26T13:33:00Z"/>
                <w:rPrChange w:id="5061" w:author="David Mattie" w:date="2019-08-26T13:33:00Z">
                  <w:rPr>
                    <w:ins w:id="5062" w:author="David Mattie" w:date="2019-08-26T13:33:00Z"/>
                    <w:rFonts w:ascii="Calibri" w:hAnsi="Calibri" w:cs="Calibri"/>
                    <w:color w:val="000000"/>
                    <w:sz w:val="22"/>
                    <w:szCs w:val="22"/>
                  </w:rPr>
                </w:rPrChange>
              </w:rPr>
              <w:pPrChange w:id="5063"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064" w:author="David Mattie" w:date="2019-08-26T13:33:00Z">
              <w:r w:rsidRPr="00442058">
                <w:rPr>
                  <w:rPrChange w:id="5065" w:author="David Mattie" w:date="2019-08-26T13:33:00Z">
                    <w:rPr>
                      <w:rFonts w:ascii="Calibri" w:hAnsi="Calibri" w:cs="Calibri"/>
                      <w:color w:val="000000"/>
                      <w:sz w:val="22"/>
                      <w:szCs w:val="22"/>
                    </w:rPr>
                  </w:rPrChange>
                </w:rPr>
                <w:t>-0.02816</w:t>
              </w:r>
            </w:ins>
          </w:p>
        </w:tc>
        <w:tc>
          <w:tcPr>
            <w:tcW w:w="960" w:type="dxa"/>
            <w:noWrap/>
            <w:hideMark/>
            <w:tcPrChange w:id="506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3B33ED2"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067" w:author="David Mattie" w:date="2019-08-26T13:33:00Z"/>
                <w:rPrChange w:id="5068" w:author="David Mattie" w:date="2019-08-26T13:33:00Z">
                  <w:rPr>
                    <w:ins w:id="5069" w:author="David Mattie" w:date="2019-08-26T13:33:00Z"/>
                    <w:rFonts w:ascii="Calibri" w:hAnsi="Calibri" w:cs="Calibri"/>
                    <w:color w:val="000000"/>
                    <w:sz w:val="22"/>
                    <w:szCs w:val="22"/>
                  </w:rPr>
                </w:rPrChange>
              </w:rPr>
              <w:pPrChange w:id="5070"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071" w:author="David Mattie" w:date="2019-08-26T13:33:00Z">
              <w:r w:rsidRPr="00442058">
                <w:rPr>
                  <w:rPrChange w:id="5072" w:author="David Mattie" w:date="2019-08-26T13:33:00Z">
                    <w:rPr>
                      <w:rFonts w:ascii="Calibri" w:hAnsi="Calibri" w:cs="Calibri"/>
                      <w:color w:val="000000"/>
                      <w:sz w:val="22"/>
                      <w:szCs w:val="22"/>
                    </w:rPr>
                  </w:rPrChange>
                </w:rPr>
                <w:t>0.276457</w:t>
              </w:r>
            </w:ins>
          </w:p>
        </w:tc>
      </w:tr>
      <w:tr w:rsidR="00442058" w:rsidRPr="00442058" w14:paraId="675B6189" w14:textId="77777777" w:rsidTr="00442058">
        <w:trPr>
          <w:trHeight w:val="300"/>
          <w:ins w:id="5073" w:author="David Mattie" w:date="2019-08-26T13:33:00Z"/>
          <w:trPrChange w:id="5074"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07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AFC1121" w14:textId="77777777" w:rsidR="00442058" w:rsidRPr="00442058" w:rsidRDefault="00442058" w:rsidP="00442058">
            <w:pPr>
              <w:spacing w:line="480" w:lineRule="auto"/>
              <w:rPr>
                <w:ins w:id="5076" w:author="David Mattie" w:date="2019-08-26T13:33:00Z"/>
                <w:rPrChange w:id="5077" w:author="David Mattie" w:date="2019-08-26T13:33:00Z">
                  <w:rPr>
                    <w:ins w:id="5078" w:author="David Mattie" w:date="2019-08-26T13:33:00Z"/>
                    <w:rFonts w:ascii="Calibri" w:hAnsi="Calibri" w:cs="Calibri"/>
                    <w:color w:val="000000"/>
                    <w:sz w:val="22"/>
                    <w:szCs w:val="22"/>
                  </w:rPr>
                </w:rPrChange>
              </w:rPr>
              <w:pPrChange w:id="5079" w:author="David Mattie" w:date="2019-08-26T13:33:00Z">
                <w:pPr/>
              </w:pPrChange>
            </w:pPr>
            <w:ins w:id="5080" w:author="David Mattie" w:date="2019-08-26T13:33:00Z">
              <w:r w:rsidRPr="00442058">
                <w:rPr>
                  <w:rPrChange w:id="5081" w:author="David Mattie" w:date="2019-08-26T13:33:00Z">
                    <w:rPr>
                      <w:rFonts w:ascii="Calibri" w:hAnsi="Calibri" w:cs="Calibri"/>
                      <w:color w:val="000000"/>
                      <w:sz w:val="22"/>
                      <w:szCs w:val="22"/>
                    </w:rPr>
                  </w:rPrChange>
                </w:rPr>
                <w:t>levman/0016-3003-roi-meanFA</w:t>
              </w:r>
            </w:ins>
          </w:p>
        </w:tc>
        <w:tc>
          <w:tcPr>
            <w:tcW w:w="960" w:type="dxa"/>
            <w:noWrap/>
            <w:hideMark/>
            <w:tcPrChange w:id="508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329F1EE"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083" w:author="David Mattie" w:date="2019-08-26T13:33:00Z"/>
                <w:rPrChange w:id="5084" w:author="David Mattie" w:date="2019-08-26T13:33:00Z">
                  <w:rPr>
                    <w:ins w:id="5085" w:author="David Mattie" w:date="2019-08-26T13:33:00Z"/>
                    <w:rFonts w:ascii="Calibri" w:hAnsi="Calibri" w:cs="Calibri"/>
                    <w:color w:val="000000"/>
                    <w:sz w:val="22"/>
                    <w:szCs w:val="22"/>
                  </w:rPr>
                </w:rPrChange>
              </w:rPr>
              <w:pPrChange w:id="5086"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087" w:author="David Mattie" w:date="2019-08-26T13:33:00Z">
              <w:r w:rsidRPr="00442058">
                <w:rPr>
                  <w:rPrChange w:id="5088" w:author="David Mattie" w:date="2019-08-26T13:33:00Z">
                    <w:rPr>
                      <w:rFonts w:ascii="Calibri" w:hAnsi="Calibri" w:cs="Calibri"/>
                      <w:color w:val="000000"/>
                      <w:sz w:val="22"/>
                      <w:szCs w:val="22"/>
                    </w:rPr>
                  </w:rPrChange>
                </w:rPr>
                <w:t>0.026535</w:t>
              </w:r>
            </w:ins>
          </w:p>
        </w:tc>
        <w:tc>
          <w:tcPr>
            <w:tcW w:w="960" w:type="dxa"/>
            <w:noWrap/>
            <w:hideMark/>
            <w:tcPrChange w:id="508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B333A96"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090" w:author="David Mattie" w:date="2019-08-26T13:33:00Z"/>
                <w:rPrChange w:id="5091" w:author="David Mattie" w:date="2019-08-26T13:33:00Z">
                  <w:rPr>
                    <w:ins w:id="5092" w:author="David Mattie" w:date="2019-08-26T13:33:00Z"/>
                    <w:rFonts w:ascii="Calibri" w:hAnsi="Calibri" w:cs="Calibri"/>
                    <w:color w:val="000000"/>
                    <w:sz w:val="22"/>
                    <w:szCs w:val="22"/>
                  </w:rPr>
                </w:rPrChange>
              </w:rPr>
              <w:pPrChange w:id="5093"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094" w:author="David Mattie" w:date="2019-08-26T13:33:00Z">
              <w:r w:rsidRPr="00442058">
                <w:rPr>
                  <w:rPrChange w:id="5095" w:author="David Mattie" w:date="2019-08-26T13:33:00Z">
                    <w:rPr>
                      <w:rFonts w:ascii="Calibri" w:hAnsi="Calibri" w:cs="Calibri"/>
                      <w:color w:val="000000"/>
                      <w:sz w:val="22"/>
                      <w:szCs w:val="22"/>
                    </w:rPr>
                  </w:rPrChange>
                </w:rPr>
                <w:t>0.571192</w:t>
              </w:r>
            </w:ins>
          </w:p>
        </w:tc>
      </w:tr>
      <w:tr w:rsidR="00442058" w:rsidRPr="00442058" w14:paraId="0D09357B" w14:textId="77777777" w:rsidTr="00442058">
        <w:trPr>
          <w:cnfStyle w:val="000000100000" w:firstRow="0" w:lastRow="0" w:firstColumn="0" w:lastColumn="0" w:oddVBand="0" w:evenVBand="0" w:oddHBand="1" w:evenHBand="0" w:firstRowFirstColumn="0" w:firstRowLastColumn="0" w:lastRowFirstColumn="0" w:lastRowLastColumn="0"/>
          <w:trHeight w:val="300"/>
          <w:ins w:id="5096" w:author="David Mattie" w:date="2019-08-26T13:33:00Z"/>
          <w:trPrChange w:id="5097"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09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7B9A4D4"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5099" w:author="David Mattie" w:date="2019-08-26T13:33:00Z"/>
                <w:rPrChange w:id="5100" w:author="David Mattie" w:date="2019-08-26T13:33:00Z">
                  <w:rPr>
                    <w:ins w:id="5101" w:author="David Mattie" w:date="2019-08-26T13:33:00Z"/>
                    <w:rFonts w:ascii="Calibri" w:hAnsi="Calibri" w:cs="Calibri"/>
                    <w:color w:val="000000"/>
                    <w:sz w:val="22"/>
                    <w:szCs w:val="22"/>
                  </w:rPr>
                </w:rPrChange>
              </w:rPr>
              <w:pPrChange w:id="5102"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5103" w:author="David Mattie" w:date="2019-08-26T13:33:00Z">
              <w:r w:rsidRPr="00442058">
                <w:rPr>
                  <w:rPrChange w:id="5104" w:author="David Mattie" w:date="2019-08-26T13:33:00Z">
                    <w:rPr>
                      <w:rFonts w:ascii="Calibri" w:hAnsi="Calibri" w:cs="Calibri"/>
                      <w:color w:val="000000"/>
                      <w:sz w:val="22"/>
                      <w:szCs w:val="22"/>
                    </w:rPr>
                  </w:rPrChange>
                </w:rPr>
                <w:t>levman/2031-4031-roi-stddevFA</w:t>
              </w:r>
            </w:ins>
          </w:p>
        </w:tc>
        <w:tc>
          <w:tcPr>
            <w:tcW w:w="960" w:type="dxa"/>
            <w:noWrap/>
            <w:hideMark/>
            <w:tcPrChange w:id="510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7F52D9C"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106" w:author="David Mattie" w:date="2019-08-26T13:33:00Z"/>
                <w:rPrChange w:id="5107" w:author="David Mattie" w:date="2019-08-26T13:33:00Z">
                  <w:rPr>
                    <w:ins w:id="5108" w:author="David Mattie" w:date="2019-08-26T13:33:00Z"/>
                    <w:rFonts w:ascii="Calibri" w:hAnsi="Calibri" w:cs="Calibri"/>
                    <w:color w:val="000000"/>
                    <w:sz w:val="22"/>
                    <w:szCs w:val="22"/>
                  </w:rPr>
                </w:rPrChange>
              </w:rPr>
              <w:pPrChange w:id="5109"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110" w:author="David Mattie" w:date="2019-08-26T13:33:00Z">
              <w:r w:rsidRPr="00442058">
                <w:rPr>
                  <w:rPrChange w:id="5111" w:author="David Mattie" w:date="2019-08-26T13:33:00Z">
                    <w:rPr>
                      <w:rFonts w:ascii="Calibri" w:hAnsi="Calibri" w:cs="Calibri"/>
                      <w:color w:val="000000"/>
                      <w:sz w:val="22"/>
                      <w:szCs w:val="22"/>
                    </w:rPr>
                  </w:rPrChange>
                </w:rPr>
                <w:t>0.025035</w:t>
              </w:r>
            </w:ins>
          </w:p>
        </w:tc>
        <w:tc>
          <w:tcPr>
            <w:tcW w:w="960" w:type="dxa"/>
            <w:noWrap/>
            <w:hideMark/>
            <w:tcPrChange w:id="511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3E39649"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113" w:author="David Mattie" w:date="2019-08-26T13:33:00Z"/>
                <w:rPrChange w:id="5114" w:author="David Mattie" w:date="2019-08-26T13:33:00Z">
                  <w:rPr>
                    <w:ins w:id="5115" w:author="David Mattie" w:date="2019-08-26T13:33:00Z"/>
                    <w:rFonts w:ascii="Calibri" w:hAnsi="Calibri" w:cs="Calibri"/>
                    <w:color w:val="000000"/>
                    <w:sz w:val="22"/>
                    <w:szCs w:val="22"/>
                  </w:rPr>
                </w:rPrChange>
              </w:rPr>
              <w:pPrChange w:id="5116"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117" w:author="David Mattie" w:date="2019-08-26T13:33:00Z">
              <w:r w:rsidRPr="00442058">
                <w:rPr>
                  <w:rPrChange w:id="5118" w:author="David Mattie" w:date="2019-08-26T13:33:00Z">
                    <w:rPr>
                      <w:rFonts w:ascii="Calibri" w:hAnsi="Calibri" w:cs="Calibri"/>
                      <w:color w:val="000000"/>
                      <w:sz w:val="22"/>
                      <w:szCs w:val="22"/>
                    </w:rPr>
                  </w:rPrChange>
                </w:rPr>
                <w:t>0.612082</w:t>
              </w:r>
            </w:ins>
          </w:p>
        </w:tc>
      </w:tr>
      <w:tr w:rsidR="00442058" w:rsidRPr="00442058" w14:paraId="543164D2" w14:textId="77777777" w:rsidTr="00442058">
        <w:trPr>
          <w:trHeight w:val="300"/>
          <w:ins w:id="5119" w:author="David Mattie" w:date="2019-08-26T13:33:00Z"/>
          <w:trPrChange w:id="5120"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12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55563AF" w14:textId="77777777" w:rsidR="00442058" w:rsidRPr="00442058" w:rsidRDefault="00442058" w:rsidP="00442058">
            <w:pPr>
              <w:spacing w:line="480" w:lineRule="auto"/>
              <w:rPr>
                <w:ins w:id="5122" w:author="David Mattie" w:date="2019-08-26T13:33:00Z"/>
                <w:rPrChange w:id="5123" w:author="David Mattie" w:date="2019-08-26T13:33:00Z">
                  <w:rPr>
                    <w:ins w:id="5124" w:author="David Mattie" w:date="2019-08-26T13:33:00Z"/>
                    <w:rFonts w:ascii="Calibri" w:hAnsi="Calibri" w:cs="Calibri"/>
                    <w:color w:val="000000"/>
                    <w:sz w:val="22"/>
                    <w:szCs w:val="22"/>
                  </w:rPr>
                </w:rPrChange>
              </w:rPr>
              <w:pPrChange w:id="5125" w:author="David Mattie" w:date="2019-08-26T13:33:00Z">
                <w:pPr/>
              </w:pPrChange>
            </w:pPr>
            <w:ins w:id="5126" w:author="David Mattie" w:date="2019-08-26T13:33:00Z">
              <w:r w:rsidRPr="00442058">
                <w:rPr>
                  <w:rPrChange w:id="5127" w:author="David Mattie" w:date="2019-08-26T13:33:00Z">
                    <w:rPr>
                      <w:rFonts w:ascii="Calibri" w:hAnsi="Calibri" w:cs="Calibri"/>
                      <w:color w:val="000000"/>
                      <w:sz w:val="22"/>
                      <w:szCs w:val="22"/>
                    </w:rPr>
                  </w:rPrChange>
                </w:rPr>
                <w:t>levman/4022-4031-roi-stddevFA</w:t>
              </w:r>
            </w:ins>
          </w:p>
        </w:tc>
        <w:tc>
          <w:tcPr>
            <w:tcW w:w="960" w:type="dxa"/>
            <w:noWrap/>
            <w:hideMark/>
            <w:tcPrChange w:id="512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7DE0CAA"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129" w:author="David Mattie" w:date="2019-08-26T13:33:00Z"/>
                <w:rPrChange w:id="5130" w:author="David Mattie" w:date="2019-08-26T13:33:00Z">
                  <w:rPr>
                    <w:ins w:id="5131" w:author="David Mattie" w:date="2019-08-26T13:33:00Z"/>
                    <w:rFonts w:ascii="Calibri" w:hAnsi="Calibri" w:cs="Calibri"/>
                    <w:color w:val="000000"/>
                    <w:sz w:val="22"/>
                    <w:szCs w:val="22"/>
                  </w:rPr>
                </w:rPrChange>
              </w:rPr>
              <w:pPrChange w:id="5132"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133" w:author="David Mattie" w:date="2019-08-26T13:33:00Z">
              <w:r w:rsidRPr="00442058">
                <w:rPr>
                  <w:rPrChange w:id="5134" w:author="David Mattie" w:date="2019-08-26T13:33:00Z">
                    <w:rPr>
                      <w:rFonts w:ascii="Calibri" w:hAnsi="Calibri" w:cs="Calibri"/>
                      <w:color w:val="000000"/>
                      <w:sz w:val="22"/>
                      <w:szCs w:val="22"/>
                    </w:rPr>
                  </w:rPrChange>
                </w:rPr>
                <w:t>-0.02394</w:t>
              </w:r>
            </w:ins>
          </w:p>
        </w:tc>
        <w:tc>
          <w:tcPr>
            <w:tcW w:w="960" w:type="dxa"/>
            <w:noWrap/>
            <w:hideMark/>
            <w:tcPrChange w:id="513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C98924E"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136" w:author="David Mattie" w:date="2019-08-26T13:33:00Z"/>
                <w:rPrChange w:id="5137" w:author="David Mattie" w:date="2019-08-26T13:33:00Z">
                  <w:rPr>
                    <w:ins w:id="5138" w:author="David Mattie" w:date="2019-08-26T13:33:00Z"/>
                    <w:rFonts w:ascii="Calibri" w:hAnsi="Calibri" w:cs="Calibri"/>
                    <w:color w:val="000000"/>
                    <w:sz w:val="22"/>
                    <w:szCs w:val="22"/>
                  </w:rPr>
                </w:rPrChange>
              </w:rPr>
              <w:pPrChange w:id="5139"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140" w:author="David Mattie" w:date="2019-08-26T13:33:00Z">
              <w:r w:rsidRPr="00442058">
                <w:rPr>
                  <w:rPrChange w:id="5141" w:author="David Mattie" w:date="2019-08-26T13:33:00Z">
                    <w:rPr>
                      <w:rFonts w:ascii="Calibri" w:hAnsi="Calibri" w:cs="Calibri"/>
                      <w:color w:val="000000"/>
                      <w:sz w:val="22"/>
                      <w:szCs w:val="22"/>
                    </w:rPr>
                  </w:rPrChange>
                </w:rPr>
                <w:t>0.319611</w:t>
              </w:r>
            </w:ins>
          </w:p>
        </w:tc>
      </w:tr>
      <w:tr w:rsidR="00442058" w:rsidRPr="00442058" w14:paraId="4678B13B" w14:textId="77777777" w:rsidTr="00442058">
        <w:trPr>
          <w:cnfStyle w:val="000000100000" w:firstRow="0" w:lastRow="0" w:firstColumn="0" w:lastColumn="0" w:oddVBand="0" w:evenVBand="0" w:oddHBand="1" w:evenHBand="0" w:firstRowFirstColumn="0" w:firstRowLastColumn="0" w:lastRowFirstColumn="0" w:lastRowLastColumn="0"/>
          <w:trHeight w:val="300"/>
          <w:ins w:id="5142" w:author="David Mattie" w:date="2019-08-26T13:33:00Z"/>
          <w:trPrChange w:id="5143"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14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5F5A5C2"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5145" w:author="David Mattie" w:date="2019-08-26T13:33:00Z"/>
                <w:rPrChange w:id="5146" w:author="David Mattie" w:date="2019-08-26T13:33:00Z">
                  <w:rPr>
                    <w:ins w:id="5147" w:author="David Mattie" w:date="2019-08-26T13:33:00Z"/>
                    <w:rFonts w:ascii="Calibri" w:hAnsi="Calibri" w:cs="Calibri"/>
                    <w:color w:val="000000"/>
                    <w:sz w:val="22"/>
                    <w:szCs w:val="22"/>
                  </w:rPr>
                </w:rPrChange>
              </w:rPr>
              <w:pPrChange w:id="5148"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5149" w:author="David Mattie" w:date="2019-08-26T13:33:00Z">
              <w:r w:rsidRPr="00442058">
                <w:rPr>
                  <w:rPrChange w:id="5150" w:author="David Mattie" w:date="2019-08-26T13:33:00Z">
                    <w:rPr>
                      <w:rFonts w:ascii="Calibri" w:hAnsi="Calibri" w:cs="Calibri"/>
                      <w:color w:val="000000"/>
                      <w:sz w:val="22"/>
                      <w:szCs w:val="22"/>
                    </w:rPr>
                  </w:rPrChange>
                </w:rPr>
                <w:t>levman/1018-3003-roi-stddevFA</w:t>
              </w:r>
            </w:ins>
          </w:p>
        </w:tc>
        <w:tc>
          <w:tcPr>
            <w:tcW w:w="960" w:type="dxa"/>
            <w:noWrap/>
            <w:hideMark/>
            <w:tcPrChange w:id="515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BE4B24F"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152" w:author="David Mattie" w:date="2019-08-26T13:33:00Z"/>
                <w:rPrChange w:id="5153" w:author="David Mattie" w:date="2019-08-26T13:33:00Z">
                  <w:rPr>
                    <w:ins w:id="5154" w:author="David Mattie" w:date="2019-08-26T13:33:00Z"/>
                    <w:rFonts w:ascii="Calibri" w:hAnsi="Calibri" w:cs="Calibri"/>
                    <w:color w:val="000000"/>
                    <w:sz w:val="22"/>
                    <w:szCs w:val="22"/>
                  </w:rPr>
                </w:rPrChange>
              </w:rPr>
              <w:pPrChange w:id="5155"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156" w:author="David Mattie" w:date="2019-08-26T13:33:00Z">
              <w:r w:rsidRPr="00442058">
                <w:rPr>
                  <w:rPrChange w:id="5157" w:author="David Mattie" w:date="2019-08-26T13:33:00Z">
                    <w:rPr>
                      <w:rFonts w:ascii="Calibri" w:hAnsi="Calibri" w:cs="Calibri"/>
                      <w:color w:val="000000"/>
                      <w:sz w:val="22"/>
                      <w:szCs w:val="22"/>
                    </w:rPr>
                  </w:rPrChange>
                </w:rPr>
                <w:t>0.022169</w:t>
              </w:r>
            </w:ins>
          </w:p>
        </w:tc>
        <w:tc>
          <w:tcPr>
            <w:tcW w:w="960" w:type="dxa"/>
            <w:noWrap/>
            <w:hideMark/>
            <w:tcPrChange w:id="515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F994854"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159" w:author="David Mattie" w:date="2019-08-26T13:33:00Z"/>
                <w:rPrChange w:id="5160" w:author="David Mattie" w:date="2019-08-26T13:33:00Z">
                  <w:rPr>
                    <w:ins w:id="5161" w:author="David Mattie" w:date="2019-08-26T13:33:00Z"/>
                    <w:rFonts w:ascii="Calibri" w:hAnsi="Calibri" w:cs="Calibri"/>
                    <w:color w:val="000000"/>
                    <w:sz w:val="22"/>
                    <w:szCs w:val="22"/>
                  </w:rPr>
                </w:rPrChange>
              </w:rPr>
              <w:pPrChange w:id="5162"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163" w:author="David Mattie" w:date="2019-08-26T13:33:00Z">
              <w:r w:rsidRPr="00442058">
                <w:rPr>
                  <w:rPrChange w:id="5164" w:author="David Mattie" w:date="2019-08-26T13:33:00Z">
                    <w:rPr>
                      <w:rFonts w:ascii="Calibri" w:hAnsi="Calibri" w:cs="Calibri"/>
                      <w:color w:val="000000"/>
                      <w:sz w:val="22"/>
                      <w:szCs w:val="22"/>
                    </w:rPr>
                  </w:rPrChange>
                </w:rPr>
                <w:t>0.552625</w:t>
              </w:r>
            </w:ins>
          </w:p>
        </w:tc>
      </w:tr>
      <w:tr w:rsidR="00442058" w:rsidRPr="00442058" w14:paraId="078C9C80" w14:textId="77777777" w:rsidTr="00442058">
        <w:trPr>
          <w:trHeight w:val="300"/>
          <w:ins w:id="5165" w:author="David Mattie" w:date="2019-08-26T13:33:00Z"/>
          <w:trPrChange w:id="5166"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16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F3401CC" w14:textId="77777777" w:rsidR="00442058" w:rsidRPr="00442058" w:rsidRDefault="00442058" w:rsidP="00442058">
            <w:pPr>
              <w:spacing w:line="480" w:lineRule="auto"/>
              <w:rPr>
                <w:ins w:id="5168" w:author="David Mattie" w:date="2019-08-26T13:33:00Z"/>
                <w:rPrChange w:id="5169" w:author="David Mattie" w:date="2019-08-26T13:33:00Z">
                  <w:rPr>
                    <w:ins w:id="5170" w:author="David Mattie" w:date="2019-08-26T13:33:00Z"/>
                    <w:rFonts w:ascii="Calibri" w:hAnsi="Calibri" w:cs="Calibri"/>
                    <w:color w:val="000000"/>
                    <w:sz w:val="22"/>
                    <w:szCs w:val="22"/>
                  </w:rPr>
                </w:rPrChange>
              </w:rPr>
              <w:pPrChange w:id="5171" w:author="David Mattie" w:date="2019-08-26T13:33:00Z">
                <w:pPr/>
              </w:pPrChange>
            </w:pPr>
            <w:ins w:id="5172" w:author="David Mattie" w:date="2019-08-26T13:33:00Z">
              <w:r w:rsidRPr="00442058">
                <w:rPr>
                  <w:rPrChange w:id="5173" w:author="David Mattie" w:date="2019-08-26T13:33:00Z">
                    <w:rPr>
                      <w:rFonts w:ascii="Calibri" w:hAnsi="Calibri" w:cs="Calibri"/>
                      <w:color w:val="000000"/>
                      <w:sz w:val="22"/>
                      <w:szCs w:val="22"/>
                    </w:rPr>
                  </w:rPrChange>
                </w:rPr>
                <w:t>levman/0028-5001-roi-meanFA</w:t>
              </w:r>
            </w:ins>
          </w:p>
        </w:tc>
        <w:tc>
          <w:tcPr>
            <w:tcW w:w="960" w:type="dxa"/>
            <w:noWrap/>
            <w:hideMark/>
            <w:tcPrChange w:id="517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935AF06"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175" w:author="David Mattie" w:date="2019-08-26T13:33:00Z"/>
                <w:rPrChange w:id="5176" w:author="David Mattie" w:date="2019-08-26T13:33:00Z">
                  <w:rPr>
                    <w:ins w:id="5177" w:author="David Mattie" w:date="2019-08-26T13:33:00Z"/>
                    <w:rFonts w:ascii="Calibri" w:hAnsi="Calibri" w:cs="Calibri"/>
                    <w:color w:val="000000"/>
                    <w:sz w:val="22"/>
                    <w:szCs w:val="22"/>
                  </w:rPr>
                </w:rPrChange>
              </w:rPr>
              <w:pPrChange w:id="5178"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179" w:author="David Mattie" w:date="2019-08-26T13:33:00Z">
              <w:r w:rsidRPr="00442058">
                <w:rPr>
                  <w:rPrChange w:id="5180" w:author="David Mattie" w:date="2019-08-26T13:33:00Z">
                    <w:rPr>
                      <w:rFonts w:ascii="Calibri" w:hAnsi="Calibri" w:cs="Calibri"/>
                      <w:color w:val="000000"/>
                      <w:sz w:val="22"/>
                      <w:szCs w:val="22"/>
                    </w:rPr>
                  </w:rPrChange>
                </w:rPr>
                <w:t>-0.02185</w:t>
              </w:r>
            </w:ins>
          </w:p>
        </w:tc>
        <w:tc>
          <w:tcPr>
            <w:tcW w:w="960" w:type="dxa"/>
            <w:noWrap/>
            <w:hideMark/>
            <w:tcPrChange w:id="518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B8850B3"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182" w:author="David Mattie" w:date="2019-08-26T13:33:00Z"/>
                <w:rPrChange w:id="5183" w:author="David Mattie" w:date="2019-08-26T13:33:00Z">
                  <w:rPr>
                    <w:ins w:id="5184" w:author="David Mattie" w:date="2019-08-26T13:33:00Z"/>
                    <w:rFonts w:ascii="Calibri" w:hAnsi="Calibri" w:cs="Calibri"/>
                    <w:color w:val="000000"/>
                    <w:sz w:val="22"/>
                    <w:szCs w:val="22"/>
                  </w:rPr>
                </w:rPrChange>
              </w:rPr>
              <w:pPrChange w:id="5185"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186" w:author="David Mattie" w:date="2019-08-26T13:33:00Z">
              <w:r w:rsidRPr="00442058">
                <w:rPr>
                  <w:rPrChange w:id="5187" w:author="David Mattie" w:date="2019-08-26T13:33:00Z">
                    <w:rPr>
                      <w:rFonts w:ascii="Calibri" w:hAnsi="Calibri" w:cs="Calibri"/>
                      <w:color w:val="000000"/>
                      <w:sz w:val="22"/>
                      <w:szCs w:val="22"/>
                    </w:rPr>
                  </w:rPrChange>
                </w:rPr>
                <w:t>0.435132</w:t>
              </w:r>
            </w:ins>
          </w:p>
        </w:tc>
      </w:tr>
      <w:tr w:rsidR="00442058" w:rsidRPr="00442058" w14:paraId="158C6289" w14:textId="77777777" w:rsidTr="00442058">
        <w:trPr>
          <w:cnfStyle w:val="000000100000" w:firstRow="0" w:lastRow="0" w:firstColumn="0" w:lastColumn="0" w:oddVBand="0" w:evenVBand="0" w:oddHBand="1" w:evenHBand="0" w:firstRowFirstColumn="0" w:firstRowLastColumn="0" w:lastRowFirstColumn="0" w:lastRowLastColumn="0"/>
          <w:trHeight w:val="300"/>
          <w:ins w:id="5188" w:author="David Mattie" w:date="2019-08-26T13:33:00Z"/>
          <w:trPrChange w:id="5189"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19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85C9A31"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5191" w:author="David Mattie" w:date="2019-08-26T13:33:00Z"/>
                <w:rPrChange w:id="5192" w:author="David Mattie" w:date="2019-08-26T13:33:00Z">
                  <w:rPr>
                    <w:ins w:id="5193" w:author="David Mattie" w:date="2019-08-26T13:33:00Z"/>
                    <w:rFonts w:ascii="Calibri" w:hAnsi="Calibri" w:cs="Calibri"/>
                    <w:color w:val="000000"/>
                    <w:sz w:val="22"/>
                    <w:szCs w:val="22"/>
                  </w:rPr>
                </w:rPrChange>
              </w:rPr>
              <w:pPrChange w:id="5194"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5195" w:author="David Mattie" w:date="2019-08-26T13:33:00Z">
              <w:r w:rsidRPr="00442058">
                <w:rPr>
                  <w:rPrChange w:id="5196" w:author="David Mattie" w:date="2019-08-26T13:33:00Z">
                    <w:rPr>
                      <w:rFonts w:ascii="Calibri" w:hAnsi="Calibri" w:cs="Calibri"/>
                      <w:color w:val="000000"/>
                      <w:sz w:val="22"/>
                      <w:szCs w:val="22"/>
                    </w:rPr>
                  </w:rPrChange>
                </w:rPr>
                <w:t>levman/0060-4035-roi-meanFA</w:t>
              </w:r>
            </w:ins>
          </w:p>
        </w:tc>
        <w:tc>
          <w:tcPr>
            <w:tcW w:w="960" w:type="dxa"/>
            <w:noWrap/>
            <w:hideMark/>
            <w:tcPrChange w:id="519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3940C69"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198" w:author="David Mattie" w:date="2019-08-26T13:33:00Z"/>
                <w:rPrChange w:id="5199" w:author="David Mattie" w:date="2019-08-26T13:33:00Z">
                  <w:rPr>
                    <w:ins w:id="5200" w:author="David Mattie" w:date="2019-08-26T13:33:00Z"/>
                    <w:rFonts w:ascii="Calibri" w:hAnsi="Calibri" w:cs="Calibri"/>
                    <w:color w:val="000000"/>
                    <w:sz w:val="22"/>
                    <w:szCs w:val="22"/>
                  </w:rPr>
                </w:rPrChange>
              </w:rPr>
              <w:pPrChange w:id="5201"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202" w:author="David Mattie" w:date="2019-08-26T13:33:00Z">
              <w:r w:rsidRPr="00442058">
                <w:rPr>
                  <w:rPrChange w:id="5203" w:author="David Mattie" w:date="2019-08-26T13:33:00Z">
                    <w:rPr>
                      <w:rFonts w:ascii="Calibri" w:hAnsi="Calibri" w:cs="Calibri"/>
                      <w:color w:val="000000"/>
                      <w:sz w:val="22"/>
                      <w:szCs w:val="22"/>
                    </w:rPr>
                  </w:rPrChange>
                </w:rPr>
                <w:t>-0.02082</w:t>
              </w:r>
            </w:ins>
          </w:p>
        </w:tc>
        <w:tc>
          <w:tcPr>
            <w:tcW w:w="960" w:type="dxa"/>
            <w:noWrap/>
            <w:hideMark/>
            <w:tcPrChange w:id="520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1AD0457"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205" w:author="David Mattie" w:date="2019-08-26T13:33:00Z"/>
                <w:rPrChange w:id="5206" w:author="David Mattie" w:date="2019-08-26T13:33:00Z">
                  <w:rPr>
                    <w:ins w:id="5207" w:author="David Mattie" w:date="2019-08-26T13:33:00Z"/>
                    <w:rFonts w:ascii="Calibri" w:hAnsi="Calibri" w:cs="Calibri"/>
                    <w:color w:val="000000"/>
                    <w:sz w:val="22"/>
                    <w:szCs w:val="22"/>
                  </w:rPr>
                </w:rPrChange>
              </w:rPr>
              <w:pPrChange w:id="5208"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209" w:author="David Mattie" w:date="2019-08-26T13:33:00Z">
              <w:r w:rsidRPr="00442058">
                <w:rPr>
                  <w:rPrChange w:id="5210" w:author="David Mattie" w:date="2019-08-26T13:33:00Z">
                    <w:rPr>
                      <w:rFonts w:ascii="Calibri" w:hAnsi="Calibri" w:cs="Calibri"/>
                      <w:color w:val="000000"/>
                      <w:sz w:val="22"/>
                      <w:szCs w:val="22"/>
                    </w:rPr>
                  </w:rPrChange>
                </w:rPr>
                <w:t>0.309827</w:t>
              </w:r>
            </w:ins>
          </w:p>
        </w:tc>
      </w:tr>
      <w:tr w:rsidR="00442058" w:rsidRPr="00442058" w14:paraId="5E9F6395" w14:textId="77777777" w:rsidTr="00442058">
        <w:trPr>
          <w:trHeight w:val="300"/>
          <w:ins w:id="5211" w:author="David Mattie" w:date="2019-08-26T13:33:00Z"/>
          <w:trPrChange w:id="5212"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21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5ACEF05" w14:textId="77777777" w:rsidR="00442058" w:rsidRPr="00442058" w:rsidRDefault="00442058" w:rsidP="00442058">
            <w:pPr>
              <w:spacing w:line="480" w:lineRule="auto"/>
              <w:rPr>
                <w:ins w:id="5214" w:author="David Mattie" w:date="2019-08-26T13:33:00Z"/>
                <w:rPrChange w:id="5215" w:author="David Mattie" w:date="2019-08-26T13:33:00Z">
                  <w:rPr>
                    <w:ins w:id="5216" w:author="David Mattie" w:date="2019-08-26T13:33:00Z"/>
                    <w:rFonts w:ascii="Calibri" w:hAnsi="Calibri" w:cs="Calibri"/>
                    <w:color w:val="000000"/>
                    <w:sz w:val="22"/>
                    <w:szCs w:val="22"/>
                  </w:rPr>
                </w:rPrChange>
              </w:rPr>
              <w:pPrChange w:id="5217" w:author="David Mattie" w:date="2019-08-26T13:33:00Z">
                <w:pPr/>
              </w:pPrChange>
            </w:pPr>
            <w:ins w:id="5218" w:author="David Mattie" w:date="2019-08-26T13:33:00Z">
              <w:r w:rsidRPr="00442058">
                <w:rPr>
                  <w:rPrChange w:id="5219" w:author="David Mattie" w:date="2019-08-26T13:33:00Z">
                    <w:rPr>
                      <w:rFonts w:ascii="Calibri" w:hAnsi="Calibri" w:cs="Calibri"/>
                      <w:color w:val="000000"/>
                      <w:sz w:val="22"/>
                      <w:szCs w:val="22"/>
                    </w:rPr>
                  </w:rPrChange>
                </w:rPr>
                <w:t>levman/1030-3031-roi-stddevFA</w:t>
              </w:r>
            </w:ins>
          </w:p>
        </w:tc>
        <w:tc>
          <w:tcPr>
            <w:tcW w:w="960" w:type="dxa"/>
            <w:noWrap/>
            <w:hideMark/>
            <w:tcPrChange w:id="522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65A7713"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221" w:author="David Mattie" w:date="2019-08-26T13:33:00Z"/>
                <w:rPrChange w:id="5222" w:author="David Mattie" w:date="2019-08-26T13:33:00Z">
                  <w:rPr>
                    <w:ins w:id="5223" w:author="David Mattie" w:date="2019-08-26T13:33:00Z"/>
                    <w:rFonts w:ascii="Calibri" w:hAnsi="Calibri" w:cs="Calibri"/>
                    <w:color w:val="000000"/>
                    <w:sz w:val="22"/>
                    <w:szCs w:val="22"/>
                  </w:rPr>
                </w:rPrChange>
              </w:rPr>
              <w:pPrChange w:id="5224"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225" w:author="David Mattie" w:date="2019-08-26T13:33:00Z">
              <w:r w:rsidRPr="00442058">
                <w:rPr>
                  <w:rPrChange w:id="5226" w:author="David Mattie" w:date="2019-08-26T13:33:00Z">
                    <w:rPr>
                      <w:rFonts w:ascii="Calibri" w:hAnsi="Calibri" w:cs="Calibri"/>
                      <w:color w:val="000000"/>
                      <w:sz w:val="22"/>
                      <w:szCs w:val="22"/>
                    </w:rPr>
                  </w:rPrChange>
                </w:rPr>
                <w:t>-0.02066</w:t>
              </w:r>
            </w:ins>
          </w:p>
        </w:tc>
        <w:tc>
          <w:tcPr>
            <w:tcW w:w="960" w:type="dxa"/>
            <w:noWrap/>
            <w:hideMark/>
            <w:tcPrChange w:id="522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796C8BB"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228" w:author="David Mattie" w:date="2019-08-26T13:33:00Z"/>
                <w:rPrChange w:id="5229" w:author="David Mattie" w:date="2019-08-26T13:33:00Z">
                  <w:rPr>
                    <w:ins w:id="5230" w:author="David Mattie" w:date="2019-08-26T13:33:00Z"/>
                    <w:rFonts w:ascii="Calibri" w:hAnsi="Calibri" w:cs="Calibri"/>
                    <w:color w:val="000000"/>
                    <w:sz w:val="22"/>
                    <w:szCs w:val="22"/>
                  </w:rPr>
                </w:rPrChange>
              </w:rPr>
              <w:pPrChange w:id="5231"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232" w:author="David Mattie" w:date="2019-08-26T13:33:00Z">
              <w:r w:rsidRPr="00442058">
                <w:rPr>
                  <w:rPrChange w:id="5233" w:author="David Mattie" w:date="2019-08-26T13:33:00Z">
                    <w:rPr>
                      <w:rFonts w:ascii="Calibri" w:hAnsi="Calibri" w:cs="Calibri"/>
                      <w:color w:val="000000"/>
                      <w:sz w:val="22"/>
                      <w:szCs w:val="22"/>
                    </w:rPr>
                  </w:rPrChange>
                </w:rPr>
                <w:t>0.367365</w:t>
              </w:r>
            </w:ins>
          </w:p>
        </w:tc>
      </w:tr>
      <w:tr w:rsidR="00442058" w:rsidRPr="00442058" w14:paraId="7A7C7A1E" w14:textId="77777777" w:rsidTr="00442058">
        <w:trPr>
          <w:cnfStyle w:val="000000100000" w:firstRow="0" w:lastRow="0" w:firstColumn="0" w:lastColumn="0" w:oddVBand="0" w:evenVBand="0" w:oddHBand="1" w:evenHBand="0" w:firstRowFirstColumn="0" w:firstRowLastColumn="0" w:lastRowFirstColumn="0" w:lastRowLastColumn="0"/>
          <w:trHeight w:val="300"/>
          <w:ins w:id="5234" w:author="David Mattie" w:date="2019-08-26T13:33:00Z"/>
          <w:trPrChange w:id="5235"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23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3BC2711"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5237" w:author="David Mattie" w:date="2019-08-26T13:33:00Z"/>
                <w:rPrChange w:id="5238" w:author="David Mattie" w:date="2019-08-26T13:33:00Z">
                  <w:rPr>
                    <w:ins w:id="5239" w:author="David Mattie" w:date="2019-08-26T13:33:00Z"/>
                    <w:rFonts w:ascii="Calibri" w:hAnsi="Calibri" w:cs="Calibri"/>
                    <w:color w:val="000000"/>
                    <w:sz w:val="22"/>
                    <w:szCs w:val="22"/>
                  </w:rPr>
                </w:rPrChange>
              </w:rPr>
              <w:pPrChange w:id="5240"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5241" w:author="David Mattie" w:date="2019-08-26T13:33:00Z">
              <w:r w:rsidRPr="00442058">
                <w:rPr>
                  <w:rPrChange w:id="5242" w:author="David Mattie" w:date="2019-08-26T13:33:00Z">
                    <w:rPr>
                      <w:rFonts w:ascii="Calibri" w:hAnsi="Calibri" w:cs="Calibri"/>
                      <w:color w:val="000000"/>
                      <w:sz w:val="22"/>
                      <w:szCs w:val="22"/>
                    </w:rPr>
                  </w:rPrChange>
                </w:rPr>
                <w:t>levman/0060-2024-roi-meanFA</w:t>
              </w:r>
            </w:ins>
          </w:p>
        </w:tc>
        <w:tc>
          <w:tcPr>
            <w:tcW w:w="960" w:type="dxa"/>
            <w:noWrap/>
            <w:hideMark/>
            <w:tcPrChange w:id="524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4338C26"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244" w:author="David Mattie" w:date="2019-08-26T13:33:00Z"/>
                <w:rPrChange w:id="5245" w:author="David Mattie" w:date="2019-08-26T13:33:00Z">
                  <w:rPr>
                    <w:ins w:id="5246" w:author="David Mattie" w:date="2019-08-26T13:33:00Z"/>
                    <w:rFonts w:ascii="Calibri" w:hAnsi="Calibri" w:cs="Calibri"/>
                    <w:color w:val="000000"/>
                    <w:sz w:val="22"/>
                    <w:szCs w:val="22"/>
                  </w:rPr>
                </w:rPrChange>
              </w:rPr>
              <w:pPrChange w:id="5247"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248" w:author="David Mattie" w:date="2019-08-26T13:33:00Z">
              <w:r w:rsidRPr="00442058">
                <w:rPr>
                  <w:rPrChange w:id="5249" w:author="David Mattie" w:date="2019-08-26T13:33:00Z">
                    <w:rPr>
                      <w:rFonts w:ascii="Calibri" w:hAnsi="Calibri" w:cs="Calibri"/>
                      <w:color w:val="000000"/>
                      <w:sz w:val="22"/>
                      <w:szCs w:val="22"/>
                    </w:rPr>
                  </w:rPrChange>
                </w:rPr>
                <w:t>0.019496</w:t>
              </w:r>
            </w:ins>
          </w:p>
        </w:tc>
        <w:tc>
          <w:tcPr>
            <w:tcW w:w="960" w:type="dxa"/>
            <w:noWrap/>
            <w:hideMark/>
            <w:tcPrChange w:id="525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8944088"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251" w:author="David Mattie" w:date="2019-08-26T13:33:00Z"/>
                <w:rPrChange w:id="5252" w:author="David Mattie" w:date="2019-08-26T13:33:00Z">
                  <w:rPr>
                    <w:ins w:id="5253" w:author="David Mattie" w:date="2019-08-26T13:33:00Z"/>
                    <w:rFonts w:ascii="Calibri" w:hAnsi="Calibri" w:cs="Calibri"/>
                    <w:color w:val="000000"/>
                    <w:sz w:val="22"/>
                    <w:szCs w:val="22"/>
                  </w:rPr>
                </w:rPrChange>
              </w:rPr>
              <w:pPrChange w:id="5254"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255" w:author="David Mattie" w:date="2019-08-26T13:33:00Z">
              <w:r w:rsidRPr="00442058">
                <w:rPr>
                  <w:rPrChange w:id="5256" w:author="David Mattie" w:date="2019-08-26T13:33:00Z">
                    <w:rPr>
                      <w:rFonts w:ascii="Calibri" w:hAnsi="Calibri" w:cs="Calibri"/>
                      <w:color w:val="000000"/>
                      <w:sz w:val="22"/>
                      <w:szCs w:val="22"/>
                    </w:rPr>
                  </w:rPrChange>
                </w:rPr>
                <w:t>0.242397</w:t>
              </w:r>
            </w:ins>
          </w:p>
        </w:tc>
      </w:tr>
      <w:tr w:rsidR="00442058" w:rsidRPr="00442058" w14:paraId="2FC5117D" w14:textId="77777777" w:rsidTr="00442058">
        <w:trPr>
          <w:trHeight w:val="300"/>
          <w:ins w:id="5257" w:author="David Mattie" w:date="2019-08-26T13:33:00Z"/>
          <w:trPrChange w:id="5258"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25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465D380" w14:textId="77777777" w:rsidR="00442058" w:rsidRPr="00442058" w:rsidRDefault="00442058" w:rsidP="00442058">
            <w:pPr>
              <w:spacing w:line="480" w:lineRule="auto"/>
              <w:rPr>
                <w:ins w:id="5260" w:author="David Mattie" w:date="2019-08-26T13:33:00Z"/>
                <w:rPrChange w:id="5261" w:author="David Mattie" w:date="2019-08-26T13:33:00Z">
                  <w:rPr>
                    <w:ins w:id="5262" w:author="David Mattie" w:date="2019-08-26T13:33:00Z"/>
                    <w:rFonts w:ascii="Calibri" w:hAnsi="Calibri" w:cs="Calibri"/>
                    <w:color w:val="000000"/>
                    <w:sz w:val="22"/>
                    <w:szCs w:val="22"/>
                  </w:rPr>
                </w:rPrChange>
              </w:rPr>
              <w:pPrChange w:id="5263" w:author="David Mattie" w:date="2019-08-26T13:33:00Z">
                <w:pPr/>
              </w:pPrChange>
            </w:pPr>
            <w:ins w:id="5264" w:author="David Mattie" w:date="2019-08-26T13:33:00Z">
              <w:r w:rsidRPr="00442058">
                <w:rPr>
                  <w:rPrChange w:id="5265" w:author="David Mattie" w:date="2019-08-26T13:33:00Z">
                    <w:rPr>
                      <w:rFonts w:ascii="Calibri" w:hAnsi="Calibri" w:cs="Calibri"/>
                      <w:color w:val="000000"/>
                      <w:sz w:val="22"/>
                      <w:szCs w:val="22"/>
                    </w:rPr>
                  </w:rPrChange>
                </w:rPr>
                <w:t>levman/0060-1028-roi-meanFA</w:t>
              </w:r>
            </w:ins>
          </w:p>
        </w:tc>
        <w:tc>
          <w:tcPr>
            <w:tcW w:w="960" w:type="dxa"/>
            <w:noWrap/>
            <w:hideMark/>
            <w:tcPrChange w:id="526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16FA00E"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267" w:author="David Mattie" w:date="2019-08-26T13:33:00Z"/>
                <w:rPrChange w:id="5268" w:author="David Mattie" w:date="2019-08-26T13:33:00Z">
                  <w:rPr>
                    <w:ins w:id="5269" w:author="David Mattie" w:date="2019-08-26T13:33:00Z"/>
                    <w:rFonts w:ascii="Calibri" w:hAnsi="Calibri" w:cs="Calibri"/>
                    <w:color w:val="000000"/>
                    <w:sz w:val="22"/>
                    <w:szCs w:val="22"/>
                  </w:rPr>
                </w:rPrChange>
              </w:rPr>
              <w:pPrChange w:id="5270"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271" w:author="David Mattie" w:date="2019-08-26T13:33:00Z">
              <w:r w:rsidRPr="00442058">
                <w:rPr>
                  <w:rPrChange w:id="5272" w:author="David Mattie" w:date="2019-08-26T13:33:00Z">
                    <w:rPr>
                      <w:rFonts w:ascii="Calibri" w:hAnsi="Calibri" w:cs="Calibri"/>
                      <w:color w:val="000000"/>
                      <w:sz w:val="22"/>
                      <w:szCs w:val="22"/>
                    </w:rPr>
                  </w:rPrChange>
                </w:rPr>
                <w:t>-0.01746</w:t>
              </w:r>
            </w:ins>
          </w:p>
        </w:tc>
        <w:tc>
          <w:tcPr>
            <w:tcW w:w="960" w:type="dxa"/>
            <w:noWrap/>
            <w:hideMark/>
            <w:tcPrChange w:id="527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25C08A9"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274" w:author="David Mattie" w:date="2019-08-26T13:33:00Z"/>
                <w:rPrChange w:id="5275" w:author="David Mattie" w:date="2019-08-26T13:33:00Z">
                  <w:rPr>
                    <w:ins w:id="5276" w:author="David Mattie" w:date="2019-08-26T13:33:00Z"/>
                    <w:rFonts w:ascii="Calibri" w:hAnsi="Calibri" w:cs="Calibri"/>
                    <w:color w:val="000000"/>
                    <w:sz w:val="22"/>
                    <w:szCs w:val="22"/>
                  </w:rPr>
                </w:rPrChange>
              </w:rPr>
              <w:pPrChange w:id="5277"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278" w:author="David Mattie" w:date="2019-08-26T13:33:00Z">
              <w:r w:rsidRPr="00442058">
                <w:rPr>
                  <w:rPrChange w:id="5279" w:author="David Mattie" w:date="2019-08-26T13:33:00Z">
                    <w:rPr>
                      <w:rFonts w:ascii="Calibri" w:hAnsi="Calibri" w:cs="Calibri"/>
                      <w:color w:val="000000"/>
                      <w:sz w:val="22"/>
                      <w:szCs w:val="22"/>
                    </w:rPr>
                  </w:rPrChange>
                </w:rPr>
                <w:t>0.443318</w:t>
              </w:r>
            </w:ins>
          </w:p>
        </w:tc>
      </w:tr>
      <w:tr w:rsidR="00442058" w:rsidRPr="00442058" w14:paraId="05DBB83C" w14:textId="77777777" w:rsidTr="00442058">
        <w:trPr>
          <w:cnfStyle w:val="000000100000" w:firstRow="0" w:lastRow="0" w:firstColumn="0" w:lastColumn="0" w:oddVBand="0" w:evenVBand="0" w:oddHBand="1" w:evenHBand="0" w:firstRowFirstColumn="0" w:firstRowLastColumn="0" w:lastRowFirstColumn="0" w:lastRowLastColumn="0"/>
          <w:trHeight w:val="300"/>
          <w:ins w:id="5280" w:author="David Mattie" w:date="2019-08-26T13:33:00Z"/>
          <w:trPrChange w:id="5281"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28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63CB6F0"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5283" w:author="David Mattie" w:date="2019-08-26T13:33:00Z"/>
                <w:rPrChange w:id="5284" w:author="David Mattie" w:date="2019-08-26T13:33:00Z">
                  <w:rPr>
                    <w:ins w:id="5285" w:author="David Mattie" w:date="2019-08-26T13:33:00Z"/>
                    <w:rFonts w:ascii="Calibri" w:hAnsi="Calibri" w:cs="Calibri"/>
                    <w:color w:val="000000"/>
                    <w:sz w:val="22"/>
                    <w:szCs w:val="22"/>
                  </w:rPr>
                </w:rPrChange>
              </w:rPr>
              <w:pPrChange w:id="5286"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5287" w:author="David Mattie" w:date="2019-08-26T13:33:00Z">
              <w:r w:rsidRPr="00442058">
                <w:rPr>
                  <w:rPrChange w:id="5288" w:author="David Mattie" w:date="2019-08-26T13:33:00Z">
                    <w:rPr>
                      <w:rFonts w:ascii="Calibri" w:hAnsi="Calibri" w:cs="Calibri"/>
                      <w:color w:val="000000"/>
                      <w:sz w:val="22"/>
                      <w:szCs w:val="22"/>
                    </w:rPr>
                  </w:rPrChange>
                </w:rPr>
                <w:t>levman/1031-3031-roi-stddevFA</w:t>
              </w:r>
            </w:ins>
          </w:p>
        </w:tc>
        <w:tc>
          <w:tcPr>
            <w:tcW w:w="960" w:type="dxa"/>
            <w:noWrap/>
            <w:hideMark/>
            <w:tcPrChange w:id="528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242D673"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290" w:author="David Mattie" w:date="2019-08-26T13:33:00Z"/>
                <w:rPrChange w:id="5291" w:author="David Mattie" w:date="2019-08-26T13:33:00Z">
                  <w:rPr>
                    <w:ins w:id="5292" w:author="David Mattie" w:date="2019-08-26T13:33:00Z"/>
                    <w:rFonts w:ascii="Calibri" w:hAnsi="Calibri" w:cs="Calibri"/>
                    <w:color w:val="000000"/>
                    <w:sz w:val="22"/>
                    <w:szCs w:val="22"/>
                  </w:rPr>
                </w:rPrChange>
              </w:rPr>
              <w:pPrChange w:id="5293"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294" w:author="David Mattie" w:date="2019-08-26T13:33:00Z">
              <w:r w:rsidRPr="00442058">
                <w:rPr>
                  <w:rPrChange w:id="5295" w:author="David Mattie" w:date="2019-08-26T13:33:00Z">
                    <w:rPr>
                      <w:rFonts w:ascii="Calibri" w:hAnsi="Calibri" w:cs="Calibri"/>
                      <w:color w:val="000000"/>
                      <w:sz w:val="22"/>
                      <w:szCs w:val="22"/>
                    </w:rPr>
                  </w:rPrChange>
                </w:rPr>
                <w:t>-0.01675</w:t>
              </w:r>
            </w:ins>
          </w:p>
        </w:tc>
        <w:tc>
          <w:tcPr>
            <w:tcW w:w="960" w:type="dxa"/>
            <w:noWrap/>
            <w:hideMark/>
            <w:tcPrChange w:id="529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929DBA2"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297" w:author="David Mattie" w:date="2019-08-26T13:33:00Z"/>
                <w:rPrChange w:id="5298" w:author="David Mattie" w:date="2019-08-26T13:33:00Z">
                  <w:rPr>
                    <w:ins w:id="5299" w:author="David Mattie" w:date="2019-08-26T13:33:00Z"/>
                    <w:rFonts w:ascii="Calibri" w:hAnsi="Calibri" w:cs="Calibri"/>
                    <w:color w:val="000000"/>
                    <w:sz w:val="22"/>
                    <w:szCs w:val="22"/>
                  </w:rPr>
                </w:rPrChange>
              </w:rPr>
              <w:pPrChange w:id="5300"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301" w:author="David Mattie" w:date="2019-08-26T13:33:00Z">
              <w:r w:rsidRPr="00442058">
                <w:rPr>
                  <w:rPrChange w:id="5302" w:author="David Mattie" w:date="2019-08-26T13:33:00Z">
                    <w:rPr>
                      <w:rFonts w:ascii="Calibri" w:hAnsi="Calibri" w:cs="Calibri"/>
                      <w:color w:val="000000"/>
                      <w:sz w:val="22"/>
                      <w:szCs w:val="22"/>
                    </w:rPr>
                  </w:rPrChange>
                </w:rPr>
                <w:t>0.585178</w:t>
              </w:r>
            </w:ins>
          </w:p>
        </w:tc>
      </w:tr>
      <w:tr w:rsidR="00442058" w:rsidRPr="00442058" w14:paraId="269EDD45" w14:textId="77777777" w:rsidTr="00442058">
        <w:trPr>
          <w:trHeight w:val="300"/>
          <w:ins w:id="5303" w:author="David Mattie" w:date="2019-08-26T13:33:00Z"/>
          <w:trPrChange w:id="5304"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30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9379C3A" w14:textId="77777777" w:rsidR="00442058" w:rsidRPr="00442058" w:rsidRDefault="00442058" w:rsidP="00442058">
            <w:pPr>
              <w:spacing w:line="480" w:lineRule="auto"/>
              <w:rPr>
                <w:ins w:id="5306" w:author="David Mattie" w:date="2019-08-26T13:33:00Z"/>
                <w:rPrChange w:id="5307" w:author="David Mattie" w:date="2019-08-26T13:33:00Z">
                  <w:rPr>
                    <w:ins w:id="5308" w:author="David Mattie" w:date="2019-08-26T13:33:00Z"/>
                    <w:rFonts w:ascii="Calibri" w:hAnsi="Calibri" w:cs="Calibri"/>
                    <w:color w:val="000000"/>
                    <w:sz w:val="22"/>
                    <w:szCs w:val="22"/>
                  </w:rPr>
                </w:rPrChange>
              </w:rPr>
              <w:pPrChange w:id="5309" w:author="David Mattie" w:date="2019-08-26T13:33:00Z">
                <w:pPr/>
              </w:pPrChange>
            </w:pPr>
            <w:ins w:id="5310" w:author="David Mattie" w:date="2019-08-26T13:33:00Z">
              <w:r w:rsidRPr="00442058">
                <w:rPr>
                  <w:rPrChange w:id="5311" w:author="David Mattie" w:date="2019-08-26T13:33:00Z">
                    <w:rPr>
                      <w:rFonts w:ascii="Calibri" w:hAnsi="Calibri" w:cs="Calibri"/>
                      <w:color w:val="000000"/>
                      <w:sz w:val="22"/>
                      <w:szCs w:val="22"/>
                    </w:rPr>
                  </w:rPrChange>
                </w:rPr>
                <w:t>levman/1018-3027-roi-stddevFA</w:t>
              </w:r>
            </w:ins>
          </w:p>
        </w:tc>
        <w:tc>
          <w:tcPr>
            <w:tcW w:w="960" w:type="dxa"/>
            <w:noWrap/>
            <w:hideMark/>
            <w:tcPrChange w:id="531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5715362"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313" w:author="David Mattie" w:date="2019-08-26T13:33:00Z"/>
                <w:rPrChange w:id="5314" w:author="David Mattie" w:date="2019-08-26T13:33:00Z">
                  <w:rPr>
                    <w:ins w:id="5315" w:author="David Mattie" w:date="2019-08-26T13:33:00Z"/>
                    <w:rFonts w:ascii="Calibri" w:hAnsi="Calibri" w:cs="Calibri"/>
                    <w:color w:val="000000"/>
                    <w:sz w:val="22"/>
                    <w:szCs w:val="22"/>
                  </w:rPr>
                </w:rPrChange>
              </w:rPr>
              <w:pPrChange w:id="5316"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317" w:author="David Mattie" w:date="2019-08-26T13:33:00Z">
              <w:r w:rsidRPr="00442058">
                <w:rPr>
                  <w:rPrChange w:id="5318" w:author="David Mattie" w:date="2019-08-26T13:33:00Z">
                    <w:rPr>
                      <w:rFonts w:ascii="Calibri" w:hAnsi="Calibri" w:cs="Calibri"/>
                      <w:color w:val="000000"/>
                      <w:sz w:val="22"/>
                      <w:szCs w:val="22"/>
                    </w:rPr>
                  </w:rPrChange>
                </w:rPr>
                <w:t>-0.01545</w:t>
              </w:r>
            </w:ins>
          </w:p>
        </w:tc>
        <w:tc>
          <w:tcPr>
            <w:tcW w:w="960" w:type="dxa"/>
            <w:noWrap/>
            <w:hideMark/>
            <w:tcPrChange w:id="531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798A92D"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320" w:author="David Mattie" w:date="2019-08-26T13:33:00Z"/>
                <w:rPrChange w:id="5321" w:author="David Mattie" w:date="2019-08-26T13:33:00Z">
                  <w:rPr>
                    <w:ins w:id="5322" w:author="David Mattie" w:date="2019-08-26T13:33:00Z"/>
                    <w:rFonts w:ascii="Calibri" w:hAnsi="Calibri" w:cs="Calibri"/>
                    <w:color w:val="000000"/>
                    <w:sz w:val="22"/>
                    <w:szCs w:val="22"/>
                  </w:rPr>
                </w:rPrChange>
              </w:rPr>
              <w:pPrChange w:id="5323"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324" w:author="David Mattie" w:date="2019-08-26T13:33:00Z">
              <w:r w:rsidRPr="00442058">
                <w:rPr>
                  <w:rPrChange w:id="5325" w:author="David Mattie" w:date="2019-08-26T13:33:00Z">
                    <w:rPr>
                      <w:rFonts w:ascii="Calibri" w:hAnsi="Calibri" w:cs="Calibri"/>
                      <w:color w:val="000000"/>
                      <w:sz w:val="22"/>
                      <w:szCs w:val="22"/>
                    </w:rPr>
                  </w:rPrChange>
                </w:rPr>
                <w:t>0.419267</w:t>
              </w:r>
            </w:ins>
          </w:p>
        </w:tc>
      </w:tr>
      <w:tr w:rsidR="00442058" w:rsidRPr="00442058" w14:paraId="5658EFB1" w14:textId="77777777" w:rsidTr="00442058">
        <w:trPr>
          <w:cnfStyle w:val="000000100000" w:firstRow="0" w:lastRow="0" w:firstColumn="0" w:lastColumn="0" w:oddVBand="0" w:evenVBand="0" w:oddHBand="1" w:evenHBand="0" w:firstRowFirstColumn="0" w:firstRowLastColumn="0" w:lastRowFirstColumn="0" w:lastRowLastColumn="0"/>
          <w:trHeight w:val="300"/>
          <w:ins w:id="5326" w:author="David Mattie" w:date="2019-08-26T13:33:00Z"/>
          <w:trPrChange w:id="5327"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32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79B6334"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5329" w:author="David Mattie" w:date="2019-08-26T13:33:00Z"/>
                <w:rPrChange w:id="5330" w:author="David Mattie" w:date="2019-08-26T13:33:00Z">
                  <w:rPr>
                    <w:ins w:id="5331" w:author="David Mattie" w:date="2019-08-26T13:33:00Z"/>
                    <w:rFonts w:ascii="Calibri" w:hAnsi="Calibri" w:cs="Calibri"/>
                    <w:color w:val="000000"/>
                    <w:sz w:val="22"/>
                    <w:szCs w:val="22"/>
                  </w:rPr>
                </w:rPrChange>
              </w:rPr>
              <w:pPrChange w:id="5332"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5333" w:author="David Mattie" w:date="2019-08-26T13:33:00Z">
              <w:r w:rsidRPr="00442058">
                <w:rPr>
                  <w:rPrChange w:id="5334" w:author="David Mattie" w:date="2019-08-26T13:33:00Z">
                    <w:rPr>
                      <w:rFonts w:ascii="Calibri" w:hAnsi="Calibri" w:cs="Calibri"/>
                      <w:color w:val="000000"/>
                      <w:sz w:val="22"/>
                      <w:szCs w:val="22"/>
                    </w:rPr>
                  </w:rPrChange>
                </w:rPr>
                <w:t>levman/1024-3024-roi_end-stddevFA</w:t>
              </w:r>
            </w:ins>
          </w:p>
        </w:tc>
        <w:tc>
          <w:tcPr>
            <w:tcW w:w="960" w:type="dxa"/>
            <w:noWrap/>
            <w:hideMark/>
            <w:tcPrChange w:id="533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F399223"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336" w:author="David Mattie" w:date="2019-08-26T13:33:00Z"/>
                <w:rPrChange w:id="5337" w:author="David Mattie" w:date="2019-08-26T13:33:00Z">
                  <w:rPr>
                    <w:ins w:id="5338" w:author="David Mattie" w:date="2019-08-26T13:33:00Z"/>
                    <w:rFonts w:ascii="Calibri" w:hAnsi="Calibri" w:cs="Calibri"/>
                    <w:color w:val="000000"/>
                    <w:sz w:val="22"/>
                    <w:szCs w:val="22"/>
                  </w:rPr>
                </w:rPrChange>
              </w:rPr>
              <w:pPrChange w:id="5339"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340" w:author="David Mattie" w:date="2019-08-26T13:33:00Z">
              <w:r w:rsidRPr="00442058">
                <w:rPr>
                  <w:rPrChange w:id="5341" w:author="David Mattie" w:date="2019-08-26T13:33:00Z">
                    <w:rPr>
                      <w:rFonts w:ascii="Calibri" w:hAnsi="Calibri" w:cs="Calibri"/>
                      <w:color w:val="000000"/>
                      <w:sz w:val="22"/>
                      <w:szCs w:val="22"/>
                    </w:rPr>
                  </w:rPrChange>
                </w:rPr>
                <w:t>-0.01431</w:t>
              </w:r>
            </w:ins>
          </w:p>
        </w:tc>
        <w:tc>
          <w:tcPr>
            <w:tcW w:w="960" w:type="dxa"/>
            <w:noWrap/>
            <w:hideMark/>
            <w:tcPrChange w:id="534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EA83729"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343" w:author="David Mattie" w:date="2019-08-26T13:33:00Z"/>
                <w:rPrChange w:id="5344" w:author="David Mattie" w:date="2019-08-26T13:33:00Z">
                  <w:rPr>
                    <w:ins w:id="5345" w:author="David Mattie" w:date="2019-08-26T13:33:00Z"/>
                    <w:rFonts w:ascii="Calibri" w:hAnsi="Calibri" w:cs="Calibri"/>
                    <w:color w:val="000000"/>
                    <w:sz w:val="22"/>
                    <w:szCs w:val="22"/>
                  </w:rPr>
                </w:rPrChange>
              </w:rPr>
              <w:pPrChange w:id="5346"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347" w:author="David Mattie" w:date="2019-08-26T13:33:00Z">
              <w:r w:rsidRPr="00442058">
                <w:rPr>
                  <w:rPrChange w:id="5348" w:author="David Mattie" w:date="2019-08-26T13:33:00Z">
                    <w:rPr>
                      <w:rFonts w:ascii="Calibri" w:hAnsi="Calibri" w:cs="Calibri"/>
                      <w:color w:val="000000"/>
                      <w:sz w:val="22"/>
                      <w:szCs w:val="22"/>
                    </w:rPr>
                  </w:rPrChange>
                </w:rPr>
                <w:t>0.467059</w:t>
              </w:r>
            </w:ins>
          </w:p>
        </w:tc>
      </w:tr>
      <w:tr w:rsidR="00442058" w:rsidRPr="00442058" w14:paraId="28C219BD" w14:textId="77777777" w:rsidTr="00442058">
        <w:trPr>
          <w:trHeight w:val="300"/>
          <w:ins w:id="5349" w:author="David Mattie" w:date="2019-08-26T13:33:00Z"/>
          <w:trPrChange w:id="5350"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35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CF0444D" w14:textId="77777777" w:rsidR="00442058" w:rsidRPr="00442058" w:rsidRDefault="00442058" w:rsidP="00442058">
            <w:pPr>
              <w:spacing w:line="480" w:lineRule="auto"/>
              <w:rPr>
                <w:ins w:id="5352" w:author="David Mattie" w:date="2019-08-26T13:33:00Z"/>
                <w:rPrChange w:id="5353" w:author="David Mattie" w:date="2019-08-26T13:33:00Z">
                  <w:rPr>
                    <w:ins w:id="5354" w:author="David Mattie" w:date="2019-08-26T13:33:00Z"/>
                    <w:rFonts w:ascii="Calibri" w:hAnsi="Calibri" w:cs="Calibri"/>
                    <w:color w:val="000000"/>
                    <w:sz w:val="22"/>
                    <w:szCs w:val="22"/>
                  </w:rPr>
                </w:rPrChange>
              </w:rPr>
              <w:pPrChange w:id="5355" w:author="David Mattie" w:date="2019-08-26T13:33:00Z">
                <w:pPr/>
              </w:pPrChange>
            </w:pPr>
            <w:ins w:id="5356" w:author="David Mattie" w:date="2019-08-26T13:33:00Z">
              <w:r w:rsidRPr="00442058">
                <w:rPr>
                  <w:rPrChange w:id="5357" w:author="David Mattie" w:date="2019-08-26T13:33:00Z">
                    <w:rPr>
                      <w:rFonts w:ascii="Calibri" w:hAnsi="Calibri" w:cs="Calibri"/>
                      <w:color w:val="000000"/>
                      <w:sz w:val="22"/>
                      <w:szCs w:val="22"/>
                    </w:rPr>
                  </w:rPrChange>
                </w:rPr>
                <w:t>levman/0010-0028-roi-meanFA</w:t>
              </w:r>
            </w:ins>
          </w:p>
        </w:tc>
        <w:tc>
          <w:tcPr>
            <w:tcW w:w="960" w:type="dxa"/>
            <w:noWrap/>
            <w:hideMark/>
            <w:tcPrChange w:id="535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8790023"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359" w:author="David Mattie" w:date="2019-08-26T13:33:00Z"/>
                <w:rPrChange w:id="5360" w:author="David Mattie" w:date="2019-08-26T13:33:00Z">
                  <w:rPr>
                    <w:ins w:id="5361" w:author="David Mattie" w:date="2019-08-26T13:33:00Z"/>
                    <w:rFonts w:ascii="Calibri" w:hAnsi="Calibri" w:cs="Calibri"/>
                    <w:color w:val="000000"/>
                    <w:sz w:val="22"/>
                    <w:szCs w:val="22"/>
                  </w:rPr>
                </w:rPrChange>
              </w:rPr>
              <w:pPrChange w:id="5362"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363" w:author="David Mattie" w:date="2019-08-26T13:33:00Z">
              <w:r w:rsidRPr="00442058">
                <w:rPr>
                  <w:rPrChange w:id="5364" w:author="David Mattie" w:date="2019-08-26T13:33:00Z">
                    <w:rPr>
                      <w:rFonts w:ascii="Calibri" w:hAnsi="Calibri" w:cs="Calibri"/>
                      <w:color w:val="000000"/>
                      <w:sz w:val="22"/>
                      <w:szCs w:val="22"/>
                    </w:rPr>
                  </w:rPrChange>
                </w:rPr>
                <w:t>-0.01416</w:t>
              </w:r>
            </w:ins>
          </w:p>
        </w:tc>
        <w:tc>
          <w:tcPr>
            <w:tcW w:w="960" w:type="dxa"/>
            <w:noWrap/>
            <w:hideMark/>
            <w:tcPrChange w:id="536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5070119"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366" w:author="David Mattie" w:date="2019-08-26T13:33:00Z"/>
                <w:rPrChange w:id="5367" w:author="David Mattie" w:date="2019-08-26T13:33:00Z">
                  <w:rPr>
                    <w:ins w:id="5368" w:author="David Mattie" w:date="2019-08-26T13:33:00Z"/>
                    <w:rFonts w:ascii="Calibri" w:hAnsi="Calibri" w:cs="Calibri"/>
                    <w:color w:val="000000"/>
                    <w:sz w:val="22"/>
                    <w:szCs w:val="22"/>
                  </w:rPr>
                </w:rPrChange>
              </w:rPr>
              <w:pPrChange w:id="5369"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370" w:author="David Mattie" w:date="2019-08-26T13:33:00Z">
              <w:r w:rsidRPr="00442058">
                <w:rPr>
                  <w:rPrChange w:id="5371" w:author="David Mattie" w:date="2019-08-26T13:33:00Z">
                    <w:rPr>
                      <w:rFonts w:ascii="Calibri" w:hAnsi="Calibri" w:cs="Calibri"/>
                      <w:color w:val="000000"/>
                      <w:sz w:val="22"/>
                      <w:szCs w:val="22"/>
                    </w:rPr>
                  </w:rPrChange>
                </w:rPr>
                <w:t>0.417179</w:t>
              </w:r>
            </w:ins>
          </w:p>
        </w:tc>
      </w:tr>
      <w:tr w:rsidR="00442058" w:rsidRPr="00442058" w14:paraId="27BE7AF4" w14:textId="77777777" w:rsidTr="00442058">
        <w:trPr>
          <w:cnfStyle w:val="000000100000" w:firstRow="0" w:lastRow="0" w:firstColumn="0" w:lastColumn="0" w:oddVBand="0" w:evenVBand="0" w:oddHBand="1" w:evenHBand="0" w:firstRowFirstColumn="0" w:firstRowLastColumn="0" w:lastRowFirstColumn="0" w:lastRowLastColumn="0"/>
          <w:trHeight w:val="300"/>
          <w:ins w:id="5372" w:author="David Mattie" w:date="2019-08-26T13:33:00Z"/>
          <w:trPrChange w:id="5373"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37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96232AA"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5375" w:author="David Mattie" w:date="2019-08-26T13:33:00Z"/>
                <w:rPrChange w:id="5376" w:author="David Mattie" w:date="2019-08-26T13:33:00Z">
                  <w:rPr>
                    <w:ins w:id="5377" w:author="David Mattie" w:date="2019-08-26T13:33:00Z"/>
                    <w:rFonts w:ascii="Calibri" w:hAnsi="Calibri" w:cs="Calibri"/>
                    <w:color w:val="000000"/>
                    <w:sz w:val="22"/>
                    <w:szCs w:val="22"/>
                  </w:rPr>
                </w:rPrChange>
              </w:rPr>
              <w:pPrChange w:id="5378"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5379" w:author="David Mattie" w:date="2019-08-26T13:33:00Z">
              <w:r w:rsidRPr="00442058">
                <w:rPr>
                  <w:rPrChange w:id="5380" w:author="David Mattie" w:date="2019-08-26T13:33:00Z">
                    <w:rPr>
                      <w:rFonts w:ascii="Calibri" w:hAnsi="Calibri" w:cs="Calibri"/>
                      <w:color w:val="000000"/>
                      <w:sz w:val="22"/>
                      <w:szCs w:val="22"/>
                    </w:rPr>
                  </w:rPrChange>
                </w:rPr>
                <w:t>levman/4017-4024-roi-meanFA</w:t>
              </w:r>
            </w:ins>
          </w:p>
        </w:tc>
        <w:tc>
          <w:tcPr>
            <w:tcW w:w="960" w:type="dxa"/>
            <w:noWrap/>
            <w:hideMark/>
            <w:tcPrChange w:id="538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73E76C8"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382" w:author="David Mattie" w:date="2019-08-26T13:33:00Z"/>
                <w:rPrChange w:id="5383" w:author="David Mattie" w:date="2019-08-26T13:33:00Z">
                  <w:rPr>
                    <w:ins w:id="5384" w:author="David Mattie" w:date="2019-08-26T13:33:00Z"/>
                    <w:rFonts w:ascii="Calibri" w:hAnsi="Calibri" w:cs="Calibri"/>
                    <w:color w:val="000000"/>
                    <w:sz w:val="22"/>
                    <w:szCs w:val="22"/>
                  </w:rPr>
                </w:rPrChange>
              </w:rPr>
              <w:pPrChange w:id="5385"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386" w:author="David Mattie" w:date="2019-08-26T13:33:00Z">
              <w:r w:rsidRPr="00442058">
                <w:rPr>
                  <w:rPrChange w:id="5387" w:author="David Mattie" w:date="2019-08-26T13:33:00Z">
                    <w:rPr>
                      <w:rFonts w:ascii="Calibri" w:hAnsi="Calibri" w:cs="Calibri"/>
                      <w:color w:val="000000"/>
                      <w:sz w:val="22"/>
                      <w:szCs w:val="22"/>
                    </w:rPr>
                  </w:rPrChange>
                </w:rPr>
                <w:t>0.011945</w:t>
              </w:r>
            </w:ins>
          </w:p>
        </w:tc>
        <w:tc>
          <w:tcPr>
            <w:tcW w:w="960" w:type="dxa"/>
            <w:noWrap/>
            <w:hideMark/>
            <w:tcPrChange w:id="538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25F9407"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389" w:author="David Mattie" w:date="2019-08-26T13:33:00Z"/>
                <w:rPrChange w:id="5390" w:author="David Mattie" w:date="2019-08-26T13:33:00Z">
                  <w:rPr>
                    <w:ins w:id="5391" w:author="David Mattie" w:date="2019-08-26T13:33:00Z"/>
                    <w:rFonts w:ascii="Calibri" w:hAnsi="Calibri" w:cs="Calibri"/>
                    <w:color w:val="000000"/>
                    <w:sz w:val="22"/>
                    <w:szCs w:val="22"/>
                  </w:rPr>
                </w:rPrChange>
              </w:rPr>
              <w:pPrChange w:id="5392"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393" w:author="David Mattie" w:date="2019-08-26T13:33:00Z">
              <w:r w:rsidRPr="00442058">
                <w:rPr>
                  <w:rPrChange w:id="5394" w:author="David Mattie" w:date="2019-08-26T13:33:00Z">
                    <w:rPr>
                      <w:rFonts w:ascii="Calibri" w:hAnsi="Calibri" w:cs="Calibri"/>
                      <w:color w:val="000000"/>
                      <w:sz w:val="22"/>
                      <w:szCs w:val="22"/>
                    </w:rPr>
                  </w:rPrChange>
                </w:rPr>
                <w:t>0.591421</w:t>
              </w:r>
            </w:ins>
          </w:p>
        </w:tc>
      </w:tr>
      <w:tr w:rsidR="00442058" w:rsidRPr="00442058" w14:paraId="51874A90" w14:textId="77777777" w:rsidTr="00442058">
        <w:trPr>
          <w:trHeight w:val="300"/>
          <w:ins w:id="5395" w:author="David Mattie" w:date="2019-08-26T13:33:00Z"/>
          <w:trPrChange w:id="5396"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39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17FB523" w14:textId="77777777" w:rsidR="00442058" w:rsidRPr="00442058" w:rsidRDefault="00442058" w:rsidP="00442058">
            <w:pPr>
              <w:spacing w:line="480" w:lineRule="auto"/>
              <w:rPr>
                <w:ins w:id="5398" w:author="David Mattie" w:date="2019-08-26T13:33:00Z"/>
                <w:rPrChange w:id="5399" w:author="David Mattie" w:date="2019-08-26T13:33:00Z">
                  <w:rPr>
                    <w:ins w:id="5400" w:author="David Mattie" w:date="2019-08-26T13:33:00Z"/>
                    <w:rFonts w:ascii="Calibri" w:hAnsi="Calibri" w:cs="Calibri"/>
                    <w:color w:val="000000"/>
                    <w:sz w:val="22"/>
                    <w:szCs w:val="22"/>
                  </w:rPr>
                </w:rPrChange>
              </w:rPr>
              <w:pPrChange w:id="5401" w:author="David Mattie" w:date="2019-08-26T13:33:00Z">
                <w:pPr/>
              </w:pPrChange>
            </w:pPr>
            <w:ins w:id="5402" w:author="David Mattie" w:date="2019-08-26T13:33:00Z">
              <w:r w:rsidRPr="00442058">
                <w:rPr>
                  <w:rPrChange w:id="5403" w:author="David Mattie" w:date="2019-08-26T13:33:00Z">
                    <w:rPr>
                      <w:rFonts w:ascii="Calibri" w:hAnsi="Calibri" w:cs="Calibri"/>
                      <w:color w:val="000000"/>
                      <w:sz w:val="22"/>
                      <w:szCs w:val="22"/>
                    </w:rPr>
                  </w:rPrChange>
                </w:rPr>
                <w:t>levman/0016-0049-roi-meanFA</w:t>
              </w:r>
            </w:ins>
          </w:p>
        </w:tc>
        <w:tc>
          <w:tcPr>
            <w:tcW w:w="960" w:type="dxa"/>
            <w:noWrap/>
            <w:hideMark/>
            <w:tcPrChange w:id="540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B54F009"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405" w:author="David Mattie" w:date="2019-08-26T13:33:00Z"/>
                <w:rPrChange w:id="5406" w:author="David Mattie" w:date="2019-08-26T13:33:00Z">
                  <w:rPr>
                    <w:ins w:id="5407" w:author="David Mattie" w:date="2019-08-26T13:33:00Z"/>
                    <w:rFonts w:ascii="Calibri" w:hAnsi="Calibri" w:cs="Calibri"/>
                    <w:color w:val="000000"/>
                    <w:sz w:val="22"/>
                    <w:szCs w:val="22"/>
                  </w:rPr>
                </w:rPrChange>
              </w:rPr>
              <w:pPrChange w:id="5408"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409" w:author="David Mattie" w:date="2019-08-26T13:33:00Z">
              <w:r w:rsidRPr="00442058">
                <w:rPr>
                  <w:rPrChange w:id="5410" w:author="David Mattie" w:date="2019-08-26T13:33:00Z">
                    <w:rPr>
                      <w:rFonts w:ascii="Calibri" w:hAnsi="Calibri" w:cs="Calibri"/>
                      <w:color w:val="000000"/>
                      <w:sz w:val="22"/>
                      <w:szCs w:val="22"/>
                    </w:rPr>
                  </w:rPrChange>
                </w:rPr>
                <w:t>0.011609</w:t>
              </w:r>
            </w:ins>
          </w:p>
        </w:tc>
        <w:tc>
          <w:tcPr>
            <w:tcW w:w="960" w:type="dxa"/>
            <w:noWrap/>
            <w:hideMark/>
            <w:tcPrChange w:id="541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4894775"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412" w:author="David Mattie" w:date="2019-08-26T13:33:00Z"/>
                <w:rPrChange w:id="5413" w:author="David Mattie" w:date="2019-08-26T13:33:00Z">
                  <w:rPr>
                    <w:ins w:id="5414" w:author="David Mattie" w:date="2019-08-26T13:33:00Z"/>
                    <w:rFonts w:ascii="Calibri" w:hAnsi="Calibri" w:cs="Calibri"/>
                    <w:color w:val="000000"/>
                    <w:sz w:val="22"/>
                    <w:szCs w:val="22"/>
                  </w:rPr>
                </w:rPrChange>
              </w:rPr>
              <w:pPrChange w:id="5415"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416" w:author="David Mattie" w:date="2019-08-26T13:33:00Z">
              <w:r w:rsidRPr="00442058">
                <w:rPr>
                  <w:rPrChange w:id="5417" w:author="David Mattie" w:date="2019-08-26T13:33:00Z">
                    <w:rPr>
                      <w:rFonts w:ascii="Calibri" w:hAnsi="Calibri" w:cs="Calibri"/>
                      <w:color w:val="000000"/>
                      <w:sz w:val="22"/>
                      <w:szCs w:val="22"/>
                    </w:rPr>
                  </w:rPrChange>
                </w:rPr>
                <w:t>0.241621</w:t>
              </w:r>
            </w:ins>
          </w:p>
        </w:tc>
      </w:tr>
      <w:tr w:rsidR="00442058" w:rsidRPr="00442058" w14:paraId="464325A7" w14:textId="77777777" w:rsidTr="00442058">
        <w:trPr>
          <w:cnfStyle w:val="000000100000" w:firstRow="0" w:lastRow="0" w:firstColumn="0" w:lastColumn="0" w:oddVBand="0" w:evenVBand="0" w:oddHBand="1" w:evenHBand="0" w:firstRowFirstColumn="0" w:firstRowLastColumn="0" w:lastRowFirstColumn="0" w:lastRowLastColumn="0"/>
          <w:trHeight w:val="300"/>
          <w:ins w:id="5418" w:author="David Mattie" w:date="2019-08-26T13:33:00Z"/>
          <w:trPrChange w:id="5419"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42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E446847"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5421" w:author="David Mattie" w:date="2019-08-26T13:33:00Z"/>
                <w:rPrChange w:id="5422" w:author="David Mattie" w:date="2019-08-26T13:33:00Z">
                  <w:rPr>
                    <w:ins w:id="5423" w:author="David Mattie" w:date="2019-08-26T13:33:00Z"/>
                    <w:rFonts w:ascii="Calibri" w:hAnsi="Calibri" w:cs="Calibri"/>
                    <w:color w:val="000000"/>
                    <w:sz w:val="22"/>
                    <w:szCs w:val="22"/>
                  </w:rPr>
                </w:rPrChange>
              </w:rPr>
              <w:pPrChange w:id="5424"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5425" w:author="David Mattie" w:date="2019-08-26T13:33:00Z">
              <w:r w:rsidRPr="00442058">
                <w:rPr>
                  <w:rPrChange w:id="5426" w:author="David Mattie" w:date="2019-08-26T13:33:00Z">
                    <w:rPr>
                      <w:rFonts w:ascii="Calibri" w:hAnsi="Calibri" w:cs="Calibri"/>
                      <w:color w:val="000000"/>
                      <w:sz w:val="22"/>
                      <w:szCs w:val="22"/>
                    </w:rPr>
                  </w:rPrChange>
                </w:rPr>
                <w:t>levman/0004-5001-roi-stddevFA</w:t>
              </w:r>
            </w:ins>
          </w:p>
        </w:tc>
        <w:tc>
          <w:tcPr>
            <w:tcW w:w="960" w:type="dxa"/>
            <w:noWrap/>
            <w:hideMark/>
            <w:tcPrChange w:id="542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1615033"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428" w:author="David Mattie" w:date="2019-08-26T13:33:00Z"/>
                <w:rPrChange w:id="5429" w:author="David Mattie" w:date="2019-08-26T13:33:00Z">
                  <w:rPr>
                    <w:ins w:id="5430" w:author="David Mattie" w:date="2019-08-26T13:33:00Z"/>
                    <w:rFonts w:ascii="Calibri" w:hAnsi="Calibri" w:cs="Calibri"/>
                    <w:color w:val="000000"/>
                    <w:sz w:val="22"/>
                    <w:szCs w:val="22"/>
                  </w:rPr>
                </w:rPrChange>
              </w:rPr>
              <w:pPrChange w:id="5431"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432" w:author="David Mattie" w:date="2019-08-26T13:33:00Z">
              <w:r w:rsidRPr="00442058">
                <w:rPr>
                  <w:rPrChange w:id="5433" w:author="David Mattie" w:date="2019-08-26T13:33:00Z">
                    <w:rPr>
                      <w:rFonts w:ascii="Calibri" w:hAnsi="Calibri" w:cs="Calibri"/>
                      <w:color w:val="000000"/>
                      <w:sz w:val="22"/>
                      <w:szCs w:val="22"/>
                    </w:rPr>
                  </w:rPrChange>
                </w:rPr>
                <w:t>0.008304</w:t>
              </w:r>
            </w:ins>
          </w:p>
        </w:tc>
        <w:tc>
          <w:tcPr>
            <w:tcW w:w="960" w:type="dxa"/>
            <w:noWrap/>
            <w:hideMark/>
            <w:tcPrChange w:id="543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D4E7749"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435" w:author="David Mattie" w:date="2019-08-26T13:33:00Z"/>
                <w:rPrChange w:id="5436" w:author="David Mattie" w:date="2019-08-26T13:33:00Z">
                  <w:rPr>
                    <w:ins w:id="5437" w:author="David Mattie" w:date="2019-08-26T13:33:00Z"/>
                    <w:rFonts w:ascii="Calibri" w:hAnsi="Calibri" w:cs="Calibri"/>
                    <w:color w:val="000000"/>
                    <w:sz w:val="22"/>
                    <w:szCs w:val="22"/>
                  </w:rPr>
                </w:rPrChange>
              </w:rPr>
              <w:pPrChange w:id="5438"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439" w:author="David Mattie" w:date="2019-08-26T13:33:00Z">
              <w:r w:rsidRPr="00442058">
                <w:rPr>
                  <w:rPrChange w:id="5440" w:author="David Mattie" w:date="2019-08-26T13:33:00Z">
                    <w:rPr>
                      <w:rFonts w:ascii="Calibri" w:hAnsi="Calibri" w:cs="Calibri"/>
                      <w:color w:val="000000"/>
                      <w:sz w:val="22"/>
                      <w:szCs w:val="22"/>
                    </w:rPr>
                  </w:rPrChange>
                </w:rPr>
                <w:t>0.370217</w:t>
              </w:r>
            </w:ins>
          </w:p>
        </w:tc>
      </w:tr>
      <w:tr w:rsidR="00442058" w:rsidRPr="00442058" w14:paraId="1D16EB54" w14:textId="77777777" w:rsidTr="00442058">
        <w:trPr>
          <w:trHeight w:val="300"/>
          <w:ins w:id="5441" w:author="David Mattie" w:date="2019-08-26T13:33:00Z"/>
          <w:trPrChange w:id="5442"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44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9085482" w14:textId="77777777" w:rsidR="00442058" w:rsidRPr="00442058" w:rsidRDefault="00442058" w:rsidP="00442058">
            <w:pPr>
              <w:spacing w:line="480" w:lineRule="auto"/>
              <w:rPr>
                <w:ins w:id="5444" w:author="David Mattie" w:date="2019-08-26T13:33:00Z"/>
                <w:rPrChange w:id="5445" w:author="David Mattie" w:date="2019-08-26T13:33:00Z">
                  <w:rPr>
                    <w:ins w:id="5446" w:author="David Mattie" w:date="2019-08-26T13:33:00Z"/>
                    <w:rFonts w:ascii="Calibri" w:hAnsi="Calibri" w:cs="Calibri"/>
                    <w:color w:val="000000"/>
                    <w:sz w:val="22"/>
                    <w:szCs w:val="22"/>
                  </w:rPr>
                </w:rPrChange>
              </w:rPr>
              <w:pPrChange w:id="5447" w:author="David Mattie" w:date="2019-08-26T13:33:00Z">
                <w:pPr/>
              </w:pPrChange>
            </w:pPr>
            <w:ins w:id="5448" w:author="David Mattie" w:date="2019-08-26T13:33:00Z">
              <w:r w:rsidRPr="00442058">
                <w:rPr>
                  <w:rPrChange w:id="5449" w:author="David Mattie" w:date="2019-08-26T13:33:00Z">
                    <w:rPr>
                      <w:rFonts w:ascii="Calibri" w:hAnsi="Calibri" w:cs="Calibri"/>
                      <w:color w:val="000000"/>
                      <w:sz w:val="22"/>
                      <w:szCs w:val="22"/>
                    </w:rPr>
                  </w:rPrChange>
                </w:rPr>
                <w:t>levman/4024-5002-roi-meanFA</w:t>
              </w:r>
            </w:ins>
          </w:p>
        </w:tc>
        <w:tc>
          <w:tcPr>
            <w:tcW w:w="960" w:type="dxa"/>
            <w:noWrap/>
            <w:hideMark/>
            <w:tcPrChange w:id="545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F9EB4B9"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451" w:author="David Mattie" w:date="2019-08-26T13:33:00Z"/>
                <w:rPrChange w:id="5452" w:author="David Mattie" w:date="2019-08-26T13:33:00Z">
                  <w:rPr>
                    <w:ins w:id="5453" w:author="David Mattie" w:date="2019-08-26T13:33:00Z"/>
                    <w:rFonts w:ascii="Calibri" w:hAnsi="Calibri" w:cs="Calibri"/>
                    <w:color w:val="000000"/>
                    <w:sz w:val="22"/>
                    <w:szCs w:val="22"/>
                  </w:rPr>
                </w:rPrChange>
              </w:rPr>
              <w:pPrChange w:id="5454"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455" w:author="David Mattie" w:date="2019-08-26T13:33:00Z">
              <w:r w:rsidRPr="00442058">
                <w:rPr>
                  <w:rPrChange w:id="5456" w:author="David Mattie" w:date="2019-08-26T13:33:00Z">
                    <w:rPr>
                      <w:rFonts w:ascii="Calibri" w:hAnsi="Calibri" w:cs="Calibri"/>
                      <w:color w:val="000000"/>
                      <w:sz w:val="22"/>
                      <w:szCs w:val="22"/>
                    </w:rPr>
                  </w:rPrChange>
                </w:rPr>
                <w:t>-0.008</w:t>
              </w:r>
            </w:ins>
          </w:p>
        </w:tc>
        <w:tc>
          <w:tcPr>
            <w:tcW w:w="960" w:type="dxa"/>
            <w:noWrap/>
            <w:hideMark/>
            <w:tcPrChange w:id="545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6881192"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458" w:author="David Mattie" w:date="2019-08-26T13:33:00Z"/>
                <w:rPrChange w:id="5459" w:author="David Mattie" w:date="2019-08-26T13:33:00Z">
                  <w:rPr>
                    <w:ins w:id="5460" w:author="David Mattie" w:date="2019-08-26T13:33:00Z"/>
                    <w:rFonts w:ascii="Calibri" w:hAnsi="Calibri" w:cs="Calibri"/>
                    <w:color w:val="000000"/>
                    <w:sz w:val="22"/>
                    <w:szCs w:val="22"/>
                  </w:rPr>
                </w:rPrChange>
              </w:rPr>
              <w:pPrChange w:id="5461"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462" w:author="David Mattie" w:date="2019-08-26T13:33:00Z">
              <w:r w:rsidRPr="00442058">
                <w:rPr>
                  <w:rPrChange w:id="5463" w:author="David Mattie" w:date="2019-08-26T13:33:00Z">
                    <w:rPr>
                      <w:rFonts w:ascii="Calibri" w:hAnsi="Calibri" w:cs="Calibri"/>
                      <w:color w:val="000000"/>
                      <w:sz w:val="22"/>
                      <w:szCs w:val="22"/>
                    </w:rPr>
                  </w:rPrChange>
                </w:rPr>
                <w:t>0.552984</w:t>
              </w:r>
            </w:ins>
          </w:p>
        </w:tc>
      </w:tr>
      <w:tr w:rsidR="00442058" w:rsidRPr="00442058" w14:paraId="4CD9D75D" w14:textId="77777777" w:rsidTr="00442058">
        <w:trPr>
          <w:cnfStyle w:val="000000100000" w:firstRow="0" w:lastRow="0" w:firstColumn="0" w:lastColumn="0" w:oddVBand="0" w:evenVBand="0" w:oddHBand="1" w:evenHBand="0" w:firstRowFirstColumn="0" w:firstRowLastColumn="0" w:lastRowFirstColumn="0" w:lastRowLastColumn="0"/>
          <w:trHeight w:val="300"/>
          <w:ins w:id="5464" w:author="David Mattie" w:date="2019-08-26T13:33:00Z"/>
          <w:trPrChange w:id="5465"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46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34EAE77"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5467" w:author="David Mattie" w:date="2019-08-26T13:33:00Z"/>
                <w:rPrChange w:id="5468" w:author="David Mattie" w:date="2019-08-26T13:33:00Z">
                  <w:rPr>
                    <w:ins w:id="5469" w:author="David Mattie" w:date="2019-08-26T13:33:00Z"/>
                    <w:rFonts w:ascii="Calibri" w:hAnsi="Calibri" w:cs="Calibri"/>
                    <w:color w:val="000000"/>
                    <w:sz w:val="22"/>
                    <w:szCs w:val="22"/>
                  </w:rPr>
                </w:rPrChange>
              </w:rPr>
              <w:pPrChange w:id="5470"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5471" w:author="David Mattie" w:date="2019-08-26T13:33:00Z">
              <w:r w:rsidRPr="00442058">
                <w:rPr>
                  <w:rPrChange w:id="5472" w:author="David Mattie" w:date="2019-08-26T13:33:00Z">
                    <w:rPr>
                      <w:rFonts w:ascii="Calibri" w:hAnsi="Calibri" w:cs="Calibri"/>
                      <w:color w:val="000000"/>
                      <w:sz w:val="22"/>
                      <w:szCs w:val="22"/>
                    </w:rPr>
                  </w:rPrChange>
                </w:rPr>
                <w:lastRenderedPageBreak/>
                <w:t>levman/3020-3035-roi-stddevFA</w:t>
              </w:r>
            </w:ins>
          </w:p>
        </w:tc>
        <w:tc>
          <w:tcPr>
            <w:tcW w:w="960" w:type="dxa"/>
            <w:noWrap/>
            <w:hideMark/>
            <w:tcPrChange w:id="547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C87C081"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474" w:author="David Mattie" w:date="2019-08-26T13:33:00Z"/>
                <w:rPrChange w:id="5475" w:author="David Mattie" w:date="2019-08-26T13:33:00Z">
                  <w:rPr>
                    <w:ins w:id="5476" w:author="David Mattie" w:date="2019-08-26T13:33:00Z"/>
                    <w:rFonts w:ascii="Calibri" w:hAnsi="Calibri" w:cs="Calibri"/>
                    <w:color w:val="000000"/>
                    <w:sz w:val="22"/>
                    <w:szCs w:val="22"/>
                  </w:rPr>
                </w:rPrChange>
              </w:rPr>
              <w:pPrChange w:id="5477"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478" w:author="David Mattie" w:date="2019-08-26T13:33:00Z">
              <w:r w:rsidRPr="00442058">
                <w:rPr>
                  <w:rPrChange w:id="5479" w:author="David Mattie" w:date="2019-08-26T13:33:00Z">
                    <w:rPr>
                      <w:rFonts w:ascii="Calibri" w:hAnsi="Calibri" w:cs="Calibri"/>
                      <w:color w:val="000000"/>
                      <w:sz w:val="22"/>
                      <w:szCs w:val="22"/>
                    </w:rPr>
                  </w:rPrChange>
                </w:rPr>
                <w:t>-0.00659</w:t>
              </w:r>
            </w:ins>
          </w:p>
        </w:tc>
        <w:tc>
          <w:tcPr>
            <w:tcW w:w="960" w:type="dxa"/>
            <w:noWrap/>
            <w:hideMark/>
            <w:tcPrChange w:id="5480"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EF0F453"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481" w:author="David Mattie" w:date="2019-08-26T13:33:00Z"/>
                <w:rPrChange w:id="5482" w:author="David Mattie" w:date="2019-08-26T13:33:00Z">
                  <w:rPr>
                    <w:ins w:id="5483" w:author="David Mattie" w:date="2019-08-26T13:33:00Z"/>
                    <w:rFonts w:ascii="Calibri" w:hAnsi="Calibri" w:cs="Calibri"/>
                    <w:color w:val="000000"/>
                    <w:sz w:val="22"/>
                    <w:szCs w:val="22"/>
                  </w:rPr>
                </w:rPrChange>
              </w:rPr>
              <w:pPrChange w:id="5484"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485" w:author="David Mattie" w:date="2019-08-26T13:33:00Z">
              <w:r w:rsidRPr="00442058">
                <w:rPr>
                  <w:rPrChange w:id="5486" w:author="David Mattie" w:date="2019-08-26T13:33:00Z">
                    <w:rPr>
                      <w:rFonts w:ascii="Calibri" w:hAnsi="Calibri" w:cs="Calibri"/>
                      <w:color w:val="000000"/>
                      <w:sz w:val="22"/>
                      <w:szCs w:val="22"/>
                    </w:rPr>
                  </w:rPrChange>
                </w:rPr>
                <w:t>0.26647</w:t>
              </w:r>
            </w:ins>
          </w:p>
        </w:tc>
      </w:tr>
      <w:tr w:rsidR="00442058" w:rsidRPr="00442058" w14:paraId="4A02BBA1" w14:textId="77777777" w:rsidTr="00442058">
        <w:trPr>
          <w:trHeight w:val="300"/>
          <w:ins w:id="5487" w:author="David Mattie" w:date="2019-08-26T13:33:00Z"/>
          <w:trPrChange w:id="5488"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48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C27E200" w14:textId="77777777" w:rsidR="00442058" w:rsidRPr="00442058" w:rsidRDefault="00442058" w:rsidP="00442058">
            <w:pPr>
              <w:spacing w:line="480" w:lineRule="auto"/>
              <w:rPr>
                <w:ins w:id="5490" w:author="David Mattie" w:date="2019-08-26T13:33:00Z"/>
                <w:rPrChange w:id="5491" w:author="David Mattie" w:date="2019-08-26T13:33:00Z">
                  <w:rPr>
                    <w:ins w:id="5492" w:author="David Mattie" w:date="2019-08-26T13:33:00Z"/>
                    <w:rFonts w:ascii="Calibri" w:hAnsi="Calibri" w:cs="Calibri"/>
                    <w:color w:val="000000"/>
                    <w:sz w:val="22"/>
                    <w:szCs w:val="22"/>
                  </w:rPr>
                </w:rPrChange>
              </w:rPr>
              <w:pPrChange w:id="5493" w:author="David Mattie" w:date="2019-08-26T13:33:00Z">
                <w:pPr/>
              </w:pPrChange>
            </w:pPr>
            <w:ins w:id="5494" w:author="David Mattie" w:date="2019-08-26T13:33:00Z">
              <w:r w:rsidRPr="00442058">
                <w:rPr>
                  <w:rPrChange w:id="5495" w:author="David Mattie" w:date="2019-08-26T13:33:00Z">
                    <w:rPr>
                      <w:rFonts w:ascii="Calibri" w:hAnsi="Calibri" w:cs="Calibri"/>
                      <w:color w:val="000000"/>
                      <w:sz w:val="22"/>
                      <w:szCs w:val="22"/>
                    </w:rPr>
                  </w:rPrChange>
                </w:rPr>
                <w:t>levman/0016-3035-roi-meanFA</w:t>
              </w:r>
            </w:ins>
          </w:p>
        </w:tc>
        <w:tc>
          <w:tcPr>
            <w:tcW w:w="960" w:type="dxa"/>
            <w:noWrap/>
            <w:hideMark/>
            <w:tcPrChange w:id="549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1160454"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497" w:author="David Mattie" w:date="2019-08-26T13:33:00Z"/>
                <w:rPrChange w:id="5498" w:author="David Mattie" w:date="2019-08-26T13:33:00Z">
                  <w:rPr>
                    <w:ins w:id="5499" w:author="David Mattie" w:date="2019-08-26T13:33:00Z"/>
                    <w:rFonts w:ascii="Calibri" w:hAnsi="Calibri" w:cs="Calibri"/>
                    <w:color w:val="000000"/>
                    <w:sz w:val="22"/>
                    <w:szCs w:val="22"/>
                  </w:rPr>
                </w:rPrChange>
              </w:rPr>
              <w:pPrChange w:id="5500"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501" w:author="David Mattie" w:date="2019-08-26T13:33:00Z">
              <w:r w:rsidRPr="00442058">
                <w:rPr>
                  <w:rPrChange w:id="5502" w:author="David Mattie" w:date="2019-08-26T13:33:00Z">
                    <w:rPr>
                      <w:rFonts w:ascii="Calibri" w:hAnsi="Calibri" w:cs="Calibri"/>
                      <w:color w:val="000000"/>
                      <w:sz w:val="22"/>
                      <w:szCs w:val="22"/>
                    </w:rPr>
                  </w:rPrChange>
                </w:rPr>
                <w:t>-0.00405</w:t>
              </w:r>
            </w:ins>
          </w:p>
        </w:tc>
        <w:tc>
          <w:tcPr>
            <w:tcW w:w="960" w:type="dxa"/>
            <w:noWrap/>
            <w:hideMark/>
            <w:tcPrChange w:id="5503"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4B0B453"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504" w:author="David Mattie" w:date="2019-08-26T13:33:00Z"/>
                <w:rPrChange w:id="5505" w:author="David Mattie" w:date="2019-08-26T13:33:00Z">
                  <w:rPr>
                    <w:ins w:id="5506" w:author="David Mattie" w:date="2019-08-26T13:33:00Z"/>
                    <w:rFonts w:ascii="Calibri" w:hAnsi="Calibri" w:cs="Calibri"/>
                    <w:color w:val="000000"/>
                    <w:sz w:val="22"/>
                    <w:szCs w:val="22"/>
                  </w:rPr>
                </w:rPrChange>
              </w:rPr>
              <w:pPrChange w:id="5507"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508" w:author="David Mattie" w:date="2019-08-26T13:33:00Z">
              <w:r w:rsidRPr="00442058">
                <w:rPr>
                  <w:rPrChange w:id="5509" w:author="David Mattie" w:date="2019-08-26T13:33:00Z">
                    <w:rPr>
                      <w:rFonts w:ascii="Calibri" w:hAnsi="Calibri" w:cs="Calibri"/>
                      <w:color w:val="000000"/>
                      <w:sz w:val="22"/>
                      <w:szCs w:val="22"/>
                    </w:rPr>
                  </w:rPrChange>
                </w:rPr>
                <w:t>0.462401</w:t>
              </w:r>
            </w:ins>
          </w:p>
        </w:tc>
      </w:tr>
      <w:tr w:rsidR="00442058" w:rsidRPr="00442058" w14:paraId="5E3A993E" w14:textId="77777777" w:rsidTr="00442058">
        <w:trPr>
          <w:cnfStyle w:val="000000100000" w:firstRow="0" w:lastRow="0" w:firstColumn="0" w:lastColumn="0" w:oddVBand="0" w:evenVBand="0" w:oddHBand="1" w:evenHBand="0" w:firstRowFirstColumn="0" w:firstRowLastColumn="0" w:lastRowFirstColumn="0" w:lastRowLastColumn="0"/>
          <w:trHeight w:val="300"/>
          <w:ins w:id="5510" w:author="David Mattie" w:date="2019-08-26T13:33:00Z"/>
          <w:trPrChange w:id="5511"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51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65E4EEDF"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5513" w:author="David Mattie" w:date="2019-08-26T13:33:00Z"/>
                <w:rPrChange w:id="5514" w:author="David Mattie" w:date="2019-08-26T13:33:00Z">
                  <w:rPr>
                    <w:ins w:id="5515" w:author="David Mattie" w:date="2019-08-26T13:33:00Z"/>
                    <w:rFonts w:ascii="Calibri" w:hAnsi="Calibri" w:cs="Calibri"/>
                    <w:color w:val="000000"/>
                    <w:sz w:val="22"/>
                    <w:szCs w:val="22"/>
                  </w:rPr>
                </w:rPrChange>
              </w:rPr>
              <w:pPrChange w:id="5516"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5517" w:author="David Mattie" w:date="2019-08-26T13:33:00Z">
              <w:r w:rsidRPr="00442058">
                <w:rPr>
                  <w:rPrChange w:id="5518" w:author="David Mattie" w:date="2019-08-26T13:33:00Z">
                    <w:rPr>
                      <w:rFonts w:ascii="Calibri" w:hAnsi="Calibri" w:cs="Calibri"/>
                      <w:color w:val="000000"/>
                      <w:sz w:val="22"/>
                      <w:szCs w:val="22"/>
                    </w:rPr>
                  </w:rPrChange>
                </w:rPr>
                <w:t>levman/1003-3003-roi-stddevFA</w:t>
              </w:r>
            </w:ins>
          </w:p>
        </w:tc>
        <w:tc>
          <w:tcPr>
            <w:tcW w:w="960" w:type="dxa"/>
            <w:noWrap/>
            <w:hideMark/>
            <w:tcPrChange w:id="551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AACC39F"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520" w:author="David Mattie" w:date="2019-08-26T13:33:00Z"/>
                <w:rPrChange w:id="5521" w:author="David Mattie" w:date="2019-08-26T13:33:00Z">
                  <w:rPr>
                    <w:ins w:id="5522" w:author="David Mattie" w:date="2019-08-26T13:33:00Z"/>
                    <w:rFonts w:ascii="Calibri" w:hAnsi="Calibri" w:cs="Calibri"/>
                    <w:color w:val="000000"/>
                    <w:sz w:val="22"/>
                    <w:szCs w:val="22"/>
                  </w:rPr>
                </w:rPrChange>
              </w:rPr>
              <w:pPrChange w:id="5523"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524" w:author="David Mattie" w:date="2019-08-26T13:33:00Z">
              <w:r w:rsidRPr="00442058">
                <w:rPr>
                  <w:rPrChange w:id="5525" w:author="David Mattie" w:date="2019-08-26T13:33:00Z">
                    <w:rPr>
                      <w:rFonts w:ascii="Calibri" w:hAnsi="Calibri" w:cs="Calibri"/>
                      <w:color w:val="000000"/>
                      <w:sz w:val="22"/>
                      <w:szCs w:val="22"/>
                    </w:rPr>
                  </w:rPrChange>
                </w:rPr>
                <w:t>0.003449</w:t>
              </w:r>
            </w:ins>
          </w:p>
        </w:tc>
        <w:tc>
          <w:tcPr>
            <w:tcW w:w="960" w:type="dxa"/>
            <w:noWrap/>
            <w:hideMark/>
            <w:tcPrChange w:id="5526"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70D95FBC"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527" w:author="David Mattie" w:date="2019-08-26T13:33:00Z"/>
                <w:rPrChange w:id="5528" w:author="David Mattie" w:date="2019-08-26T13:33:00Z">
                  <w:rPr>
                    <w:ins w:id="5529" w:author="David Mattie" w:date="2019-08-26T13:33:00Z"/>
                    <w:rFonts w:ascii="Calibri" w:hAnsi="Calibri" w:cs="Calibri"/>
                    <w:color w:val="000000"/>
                    <w:sz w:val="22"/>
                    <w:szCs w:val="22"/>
                  </w:rPr>
                </w:rPrChange>
              </w:rPr>
              <w:pPrChange w:id="5530"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531" w:author="David Mattie" w:date="2019-08-26T13:33:00Z">
              <w:r w:rsidRPr="00442058">
                <w:rPr>
                  <w:rPrChange w:id="5532" w:author="David Mattie" w:date="2019-08-26T13:33:00Z">
                    <w:rPr>
                      <w:rFonts w:ascii="Calibri" w:hAnsi="Calibri" w:cs="Calibri"/>
                      <w:color w:val="000000"/>
                      <w:sz w:val="22"/>
                      <w:szCs w:val="22"/>
                    </w:rPr>
                  </w:rPrChange>
                </w:rPr>
                <w:t>0.49195</w:t>
              </w:r>
            </w:ins>
          </w:p>
        </w:tc>
      </w:tr>
      <w:tr w:rsidR="00442058" w:rsidRPr="00442058" w14:paraId="30D8DA03" w14:textId="77777777" w:rsidTr="00442058">
        <w:trPr>
          <w:trHeight w:val="300"/>
          <w:ins w:id="5533" w:author="David Mattie" w:date="2019-08-26T13:33:00Z"/>
          <w:trPrChange w:id="5534"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53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915D9BC" w14:textId="77777777" w:rsidR="00442058" w:rsidRPr="00442058" w:rsidRDefault="00442058" w:rsidP="00442058">
            <w:pPr>
              <w:spacing w:line="480" w:lineRule="auto"/>
              <w:rPr>
                <w:ins w:id="5536" w:author="David Mattie" w:date="2019-08-26T13:33:00Z"/>
                <w:rPrChange w:id="5537" w:author="David Mattie" w:date="2019-08-26T13:33:00Z">
                  <w:rPr>
                    <w:ins w:id="5538" w:author="David Mattie" w:date="2019-08-26T13:33:00Z"/>
                    <w:rFonts w:ascii="Calibri" w:hAnsi="Calibri" w:cs="Calibri"/>
                    <w:color w:val="000000"/>
                    <w:sz w:val="22"/>
                    <w:szCs w:val="22"/>
                  </w:rPr>
                </w:rPrChange>
              </w:rPr>
              <w:pPrChange w:id="5539" w:author="David Mattie" w:date="2019-08-26T13:33:00Z">
                <w:pPr/>
              </w:pPrChange>
            </w:pPr>
            <w:ins w:id="5540" w:author="David Mattie" w:date="2019-08-26T13:33:00Z">
              <w:r w:rsidRPr="00442058">
                <w:rPr>
                  <w:rPrChange w:id="5541" w:author="David Mattie" w:date="2019-08-26T13:33:00Z">
                    <w:rPr>
                      <w:rFonts w:ascii="Calibri" w:hAnsi="Calibri" w:cs="Calibri"/>
                      <w:color w:val="000000"/>
                      <w:sz w:val="22"/>
                      <w:szCs w:val="22"/>
                    </w:rPr>
                  </w:rPrChange>
                </w:rPr>
                <w:t>levman/0052-5002-roi-meanFA</w:t>
              </w:r>
            </w:ins>
          </w:p>
        </w:tc>
        <w:tc>
          <w:tcPr>
            <w:tcW w:w="960" w:type="dxa"/>
            <w:noWrap/>
            <w:hideMark/>
            <w:tcPrChange w:id="554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64EBE97"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543" w:author="David Mattie" w:date="2019-08-26T13:33:00Z"/>
                <w:rPrChange w:id="5544" w:author="David Mattie" w:date="2019-08-26T13:33:00Z">
                  <w:rPr>
                    <w:ins w:id="5545" w:author="David Mattie" w:date="2019-08-26T13:33:00Z"/>
                    <w:rFonts w:ascii="Calibri" w:hAnsi="Calibri" w:cs="Calibri"/>
                    <w:color w:val="000000"/>
                    <w:sz w:val="22"/>
                    <w:szCs w:val="22"/>
                  </w:rPr>
                </w:rPrChange>
              </w:rPr>
              <w:pPrChange w:id="5546"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547" w:author="David Mattie" w:date="2019-08-26T13:33:00Z">
              <w:r w:rsidRPr="00442058">
                <w:rPr>
                  <w:rPrChange w:id="5548" w:author="David Mattie" w:date="2019-08-26T13:33:00Z">
                    <w:rPr>
                      <w:rFonts w:ascii="Calibri" w:hAnsi="Calibri" w:cs="Calibri"/>
                      <w:color w:val="000000"/>
                      <w:sz w:val="22"/>
                      <w:szCs w:val="22"/>
                    </w:rPr>
                  </w:rPrChange>
                </w:rPr>
                <w:t>-0.00321</w:t>
              </w:r>
            </w:ins>
          </w:p>
        </w:tc>
        <w:tc>
          <w:tcPr>
            <w:tcW w:w="960" w:type="dxa"/>
            <w:noWrap/>
            <w:hideMark/>
            <w:tcPrChange w:id="5549"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5F270A9"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550" w:author="David Mattie" w:date="2019-08-26T13:33:00Z"/>
                <w:rPrChange w:id="5551" w:author="David Mattie" w:date="2019-08-26T13:33:00Z">
                  <w:rPr>
                    <w:ins w:id="5552" w:author="David Mattie" w:date="2019-08-26T13:33:00Z"/>
                    <w:rFonts w:ascii="Calibri" w:hAnsi="Calibri" w:cs="Calibri"/>
                    <w:color w:val="000000"/>
                    <w:sz w:val="22"/>
                    <w:szCs w:val="22"/>
                  </w:rPr>
                </w:rPrChange>
              </w:rPr>
              <w:pPrChange w:id="5553"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554" w:author="David Mattie" w:date="2019-08-26T13:33:00Z">
              <w:r w:rsidRPr="00442058">
                <w:rPr>
                  <w:rPrChange w:id="5555" w:author="David Mattie" w:date="2019-08-26T13:33:00Z">
                    <w:rPr>
                      <w:rFonts w:ascii="Calibri" w:hAnsi="Calibri" w:cs="Calibri"/>
                      <w:color w:val="000000"/>
                      <w:sz w:val="22"/>
                      <w:szCs w:val="22"/>
                    </w:rPr>
                  </w:rPrChange>
                </w:rPr>
                <w:t>0.463617</w:t>
              </w:r>
            </w:ins>
          </w:p>
        </w:tc>
      </w:tr>
      <w:tr w:rsidR="00442058" w:rsidRPr="00442058" w14:paraId="0ADFE3D2" w14:textId="77777777" w:rsidTr="00442058">
        <w:trPr>
          <w:cnfStyle w:val="000000100000" w:firstRow="0" w:lastRow="0" w:firstColumn="0" w:lastColumn="0" w:oddVBand="0" w:evenVBand="0" w:oddHBand="1" w:evenHBand="0" w:firstRowFirstColumn="0" w:firstRowLastColumn="0" w:lastRowFirstColumn="0" w:lastRowLastColumn="0"/>
          <w:trHeight w:val="300"/>
          <w:ins w:id="5556" w:author="David Mattie" w:date="2019-08-26T13:33:00Z"/>
          <w:trPrChange w:id="5557"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55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A307E09"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5559" w:author="David Mattie" w:date="2019-08-26T13:33:00Z"/>
                <w:rPrChange w:id="5560" w:author="David Mattie" w:date="2019-08-26T13:33:00Z">
                  <w:rPr>
                    <w:ins w:id="5561" w:author="David Mattie" w:date="2019-08-26T13:33:00Z"/>
                    <w:rFonts w:ascii="Calibri" w:hAnsi="Calibri" w:cs="Calibri"/>
                    <w:color w:val="000000"/>
                    <w:sz w:val="22"/>
                    <w:szCs w:val="22"/>
                  </w:rPr>
                </w:rPrChange>
              </w:rPr>
              <w:pPrChange w:id="5562"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5563" w:author="David Mattie" w:date="2019-08-26T13:33:00Z">
              <w:r w:rsidRPr="00442058">
                <w:rPr>
                  <w:rPrChange w:id="5564" w:author="David Mattie" w:date="2019-08-26T13:33:00Z">
                    <w:rPr>
                      <w:rFonts w:ascii="Calibri" w:hAnsi="Calibri" w:cs="Calibri"/>
                      <w:color w:val="000000"/>
                      <w:sz w:val="22"/>
                      <w:szCs w:val="22"/>
                    </w:rPr>
                  </w:rPrChange>
                </w:rPr>
                <w:t>levman/0016-4028-roi-meanFA</w:t>
              </w:r>
            </w:ins>
          </w:p>
        </w:tc>
        <w:tc>
          <w:tcPr>
            <w:tcW w:w="960" w:type="dxa"/>
            <w:noWrap/>
            <w:hideMark/>
            <w:tcPrChange w:id="556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15FC3B0"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566" w:author="David Mattie" w:date="2019-08-26T13:33:00Z"/>
                <w:rPrChange w:id="5567" w:author="David Mattie" w:date="2019-08-26T13:33:00Z">
                  <w:rPr>
                    <w:ins w:id="5568" w:author="David Mattie" w:date="2019-08-26T13:33:00Z"/>
                    <w:rFonts w:ascii="Calibri" w:hAnsi="Calibri" w:cs="Calibri"/>
                    <w:color w:val="000000"/>
                    <w:sz w:val="22"/>
                    <w:szCs w:val="22"/>
                  </w:rPr>
                </w:rPrChange>
              </w:rPr>
              <w:pPrChange w:id="5569"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570" w:author="David Mattie" w:date="2019-08-26T13:33:00Z">
              <w:r w:rsidRPr="00442058">
                <w:rPr>
                  <w:rPrChange w:id="5571" w:author="David Mattie" w:date="2019-08-26T13:33:00Z">
                    <w:rPr>
                      <w:rFonts w:ascii="Calibri" w:hAnsi="Calibri" w:cs="Calibri"/>
                      <w:color w:val="000000"/>
                      <w:sz w:val="22"/>
                      <w:szCs w:val="22"/>
                    </w:rPr>
                  </w:rPrChange>
                </w:rPr>
                <w:t>0.002546</w:t>
              </w:r>
            </w:ins>
          </w:p>
        </w:tc>
        <w:tc>
          <w:tcPr>
            <w:tcW w:w="960" w:type="dxa"/>
            <w:noWrap/>
            <w:hideMark/>
            <w:tcPrChange w:id="5572"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51E2F50D"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573" w:author="David Mattie" w:date="2019-08-26T13:33:00Z"/>
                <w:rPrChange w:id="5574" w:author="David Mattie" w:date="2019-08-26T13:33:00Z">
                  <w:rPr>
                    <w:ins w:id="5575" w:author="David Mattie" w:date="2019-08-26T13:33:00Z"/>
                    <w:rFonts w:ascii="Calibri" w:hAnsi="Calibri" w:cs="Calibri"/>
                    <w:color w:val="000000"/>
                    <w:sz w:val="22"/>
                    <w:szCs w:val="22"/>
                  </w:rPr>
                </w:rPrChange>
              </w:rPr>
              <w:pPrChange w:id="5576"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577" w:author="David Mattie" w:date="2019-08-26T13:33:00Z">
              <w:r w:rsidRPr="00442058">
                <w:rPr>
                  <w:rPrChange w:id="5578" w:author="David Mattie" w:date="2019-08-26T13:33:00Z">
                    <w:rPr>
                      <w:rFonts w:ascii="Calibri" w:hAnsi="Calibri" w:cs="Calibri"/>
                      <w:color w:val="000000"/>
                      <w:sz w:val="22"/>
                      <w:szCs w:val="22"/>
                    </w:rPr>
                  </w:rPrChange>
                </w:rPr>
                <w:t>0.452085</w:t>
              </w:r>
            </w:ins>
          </w:p>
        </w:tc>
      </w:tr>
      <w:tr w:rsidR="00442058" w:rsidRPr="00442058" w14:paraId="2FF5DCE0" w14:textId="77777777" w:rsidTr="00442058">
        <w:trPr>
          <w:trHeight w:val="300"/>
          <w:ins w:id="5579" w:author="David Mattie" w:date="2019-08-26T13:33:00Z"/>
          <w:trPrChange w:id="5580"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58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A33A40A" w14:textId="77777777" w:rsidR="00442058" w:rsidRPr="00442058" w:rsidRDefault="00442058" w:rsidP="00442058">
            <w:pPr>
              <w:spacing w:line="480" w:lineRule="auto"/>
              <w:rPr>
                <w:ins w:id="5582" w:author="David Mattie" w:date="2019-08-26T13:33:00Z"/>
                <w:rPrChange w:id="5583" w:author="David Mattie" w:date="2019-08-26T13:33:00Z">
                  <w:rPr>
                    <w:ins w:id="5584" w:author="David Mattie" w:date="2019-08-26T13:33:00Z"/>
                    <w:rFonts w:ascii="Calibri" w:hAnsi="Calibri" w:cs="Calibri"/>
                    <w:color w:val="000000"/>
                    <w:sz w:val="22"/>
                    <w:szCs w:val="22"/>
                  </w:rPr>
                </w:rPrChange>
              </w:rPr>
              <w:pPrChange w:id="5585" w:author="David Mattie" w:date="2019-08-26T13:33:00Z">
                <w:pPr/>
              </w:pPrChange>
            </w:pPr>
            <w:ins w:id="5586" w:author="David Mattie" w:date="2019-08-26T13:33:00Z">
              <w:r w:rsidRPr="00442058">
                <w:rPr>
                  <w:rPrChange w:id="5587" w:author="David Mattie" w:date="2019-08-26T13:33:00Z">
                    <w:rPr>
                      <w:rFonts w:ascii="Calibri" w:hAnsi="Calibri" w:cs="Calibri"/>
                      <w:color w:val="000000"/>
                      <w:sz w:val="22"/>
                      <w:szCs w:val="22"/>
                    </w:rPr>
                  </w:rPrChange>
                </w:rPr>
                <w:t>levman/0010-3024-roi-meanFA</w:t>
              </w:r>
            </w:ins>
          </w:p>
        </w:tc>
        <w:tc>
          <w:tcPr>
            <w:tcW w:w="960" w:type="dxa"/>
            <w:noWrap/>
            <w:hideMark/>
            <w:tcPrChange w:id="558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3A28E8AD"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589" w:author="David Mattie" w:date="2019-08-26T13:33:00Z"/>
                <w:rPrChange w:id="5590" w:author="David Mattie" w:date="2019-08-26T13:33:00Z">
                  <w:rPr>
                    <w:ins w:id="5591" w:author="David Mattie" w:date="2019-08-26T13:33:00Z"/>
                    <w:rFonts w:ascii="Calibri" w:hAnsi="Calibri" w:cs="Calibri"/>
                    <w:color w:val="000000"/>
                    <w:sz w:val="22"/>
                    <w:szCs w:val="22"/>
                  </w:rPr>
                </w:rPrChange>
              </w:rPr>
              <w:pPrChange w:id="5592"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593" w:author="David Mattie" w:date="2019-08-26T13:33:00Z">
              <w:r w:rsidRPr="00442058">
                <w:rPr>
                  <w:rPrChange w:id="5594" w:author="David Mattie" w:date="2019-08-26T13:33:00Z">
                    <w:rPr>
                      <w:rFonts w:ascii="Calibri" w:hAnsi="Calibri" w:cs="Calibri"/>
                      <w:color w:val="000000"/>
                      <w:sz w:val="22"/>
                      <w:szCs w:val="22"/>
                    </w:rPr>
                  </w:rPrChange>
                </w:rPr>
                <w:t>-0.00208</w:t>
              </w:r>
            </w:ins>
          </w:p>
        </w:tc>
        <w:tc>
          <w:tcPr>
            <w:tcW w:w="960" w:type="dxa"/>
            <w:noWrap/>
            <w:hideMark/>
            <w:tcPrChange w:id="5595"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E7314E8"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596" w:author="David Mattie" w:date="2019-08-26T13:33:00Z"/>
                <w:rPrChange w:id="5597" w:author="David Mattie" w:date="2019-08-26T13:33:00Z">
                  <w:rPr>
                    <w:ins w:id="5598" w:author="David Mattie" w:date="2019-08-26T13:33:00Z"/>
                    <w:rFonts w:ascii="Calibri" w:hAnsi="Calibri" w:cs="Calibri"/>
                    <w:color w:val="000000"/>
                    <w:sz w:val="22"/>
                    <w:szCs w:val="22"/>
                  </w:rPr>
                </w:rPrChange>
              </w:rPr>
              <w:pPrChange w:id="5599"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600" w:author="David Mattie" w:date="2019-08-26T13:33:00Z">
              <w:r w:rsidRPr="00442058">
                <w:rPr>
                  <w:rPrChange w:id="5601" w:author="David Mattie" w:date="2019-08-26T13:33:00Z">
                    <w:rPr>
                      <w:rFonts w:ascii="Calibri" w:hAnsi="Calibri" w:cs="Calibri"/>
                      <w:color w:val="000000"/>
                      <w:sz w:val="22"/>
                      <w:szCs w:val="22"/>
                    </w:rPr>
                  </w:rPrChange>
                </w:rPr>
                <w:t>0.380552</w:t>
              </w:r>
            </w:ins>
          </w:p>
        </w:tc>
      </w:tr>
      <w:tr w:rsidR="00442058" w:rsidRPr="00442058" w14:paraId="21717F2E" w14:textId="77777777" w:rsidTr="00442058">
        <w:trPr>
          <w:cnfStyle w:val="000000100000" w:firstRow="0" w:lastRow="0" w:firstColumn="0" w:lastColumn="0" w:oddVBand="0" w:evenVBand="0" w:oddHBand="1" w:evenHBand="0" w:firstRowFirstColumn="0" w:firstRowLastColumn="0" w:lastRowFirstColumn="0" w:lastRowLastColumn="0"/>
          <w:trHeight w:val="300"/>
          <w:ins w:id="5602" w:author="David Mattie" w:date="2019-08-26T13:33:00Z"/>
          <w:trPrChange w:id="5603"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60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062759FD" w14:textId="77777777" w:rsidR="00442058" w:rsidRPr="00442058" w:rsidRDefault="00442058" w:rsidP="00442058">
            <w:pPr>
              <w:spacing w:line="480" w:lineRule="auto"/>
              <w:cnfStyle w:val="001000100000" w:firstRow="0" w:lastRow="0" w:firstColumn="1" w:lastColumn="0" w:oddVBand="0" w:evenVBand="0" w:oddHBand="1" w:evenHBand="0" w:firstRowFirstColumn="0" w:firstRowLastColumn="0" w:lastRowFirstColumn="0" w:lastRowLastColumn="0"/>
              <w:rPr>
                <w:ins w:id="5605" w:author="David Mattie" w:date="2019-08-26T13:33:00Z"/>
                <w:rPrChange w:id="5606" w:author="David Mattie" w:date="2019-08-26T13:33:00Z">
                  <w:rPr>
                    <w:ins w:id="5607" w:author="David Mattie" w:date="2019-08-26T13:33:00Z"/>
                    <w:rFonts w:ascii="Calibri" w:hAnsi="Calibri" w:cs="Calibri"/>
                    <w:color w:val="000000"/>
                    <w:sz w:val="22"/>
                    <w:szCs w:val="22"/>
                  </w:rPr>
                </w:rPrChange>
              </w:rPr>
              <w:pPrChange w:id="5608" w:author="David Mattie" w:date="2019-08-26T13:33:00Z">
                <w:pPr>
                  <w:cnfStyle w:val="001000100000" w:firstRow="0" w:lastRow="0" w:firstColumn="1" w:lastColumn="0" w:oddVBand="0" w:evenVBand="0" w:oddHBand="1" w:evenHBand="0" w:firstRowFirstColumn="0" w:firstRowLastColumn="0" w:lastRowFirstColumn="0" w:lastRowLastColumn="0"/>
                </w:pPr>
              </w:pPrChange>
            </w:pPr>
            <w:ins w:id="5609" w:author="David Mattie" w:date="2019-08-26T13:33:00Z">
              <w:r w:rsidRPr="00442058">
                <w:rPr>
                  <w:rPrChange w:id="5610" w:author="David Mattie" w:date="2019-08-26T13:33:00Z">
                    <w:rPr>
                      <w:rFonts w:ascii="Calibri" w:hAnsi="Calibri" w:cs="Calibri"/>
                      <w:color w:val="000000"/>
                      <w:sz w:val="22"/>
                      <w:szCs w:val="22"/>
                    </w:rPr>
                  </w:rPrChange>
                </w:rPr>
                <w:t>levman/1035-3035-roi-stddevFA</w:t>
              </w:r>
            </w:ins>
          </w:p>
        </w:tc>
        <w:tc>
          <w:tcPr>
            <w:tcW w:w="960" w:type="dxa"/>
            <w:noWrap/>
            <w:hideMark/>
            <w:tcPrChange w:id="561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EB405DE"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612" w:author="David Mattie" w:date="2019-08-26T13:33:00Z"/>
                <w:rPrChange w:id="5613" w:author="David Mattie" w:date="2019-08-26T13:33:00Z">
                  <w:rPr>
                    <w:ins w:id="5614" w:author="David Mattie" w:date="2019-08-26T13:33:00Z"/>
                    <w:rFonts w:ascii="Calibri" w:hAnsi="Calibri" w:cs="Calibri"/>
                    <w:color w:val="000000"/>
                    <w:sz w:val="22"/>
                    <w:szCs w:val="22"/>
                  </w:rPr>
                </w:rPrChange>
              </w:rPr>
              <w:pPrChange w:id="5615"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616" w:author="David Mattie" w:date="2019-08-26T13:33:00Z">
              <w:r w:rsidRPr="00442058">
                <w:rPr>
                  <w:rPrChange w:id="5617" w:author="David Mattie" w:date="2019-08-26T13:33:00Z">
                    <w:rPr>
                      <w:rFonts w:ascii="Calibri" w:hAnsi="Calibri" w:cs="Calibri"/>
                      <w:color w:val="000000"/>
                      <w:sz w:val="22"/>
                      <w:szCs w:val="22"/>
                    </w:rPr>
                  </w:rPrChange>
                </w:rPr>
                <w:t>-0.00163</w:t>
              </w:r>
            </w:ins>
          </w:p>
        </w:tc>
        <w:tc>
          <w:tcPr>
            <w:tcW w:w="960" w:type="dxa"/>
            <w:noWrap/>
            <w:hideMark/>
            <w:tcPrChange w:id="5618"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4B51F003" w14:textId="77777777" w:rsidR="00442058" w:rsidRPr="00442058" w:rsidRDefault="00442058" w:rsidP="00442058">
            <w:pPr>
              <w:spacing w:line="480" w:lineRule="auto"/>
              <w:cnfStyle w:val="000000100000" w:firstRow="0" w:lastRow="0" w:firstColumn="0" w:lastColumn="0" w:oddVBand="0" w:evenVBand="0" w:oddHBand="1" w:evenHBand="0" w:firstRowFirstColumn="0" w:firstRowLastColumn="0" w:lastRowFirstColumn="0" w:lastRowLastColumn="0"/>
              <w:rPr>
                <w:ins w:id="5619" w:author="David Mattie" w:date="2019-08-26T13:33:00Z"/>
                <w:rPrChange w:id="5620" w:author="David Mattie" w:date="2019-08-26T13:33:00Z">
                  <w:rPr>
                    <w:ins w:id="5621" w:author="David Mattie" w:date="2019-08-26T13:33:00Z"/>
                    <w:rFonts w:ascii="Calibri" w:hAnsi="Calibri" w:cs="Calibri"/>
                    <w:color w:val="000000"/>
                    <w:sz w:val="22"/>
                    <w:szCs w:val="22"/>
                  </w:rPr>
                </w:rPrChange>
              </w:rPr>
              <w:pPrChange w:id="5622" w:author="David Mattie" w:date="2019-08-26T13:33:00Z">
                <w:pPr>
                  <w:jc w:val="right"/>
                  <w:cnfStyle w:val="000000100000" w:firstRow="0" w:lastRow="0" w:firstColumn="0" w:lastColumn="0" w:oddVBand="0" w:evenVBand="0" w:oddHBand="1" w:evenHBand="0" w:firstRowFirstColumn="0" w:firstRowLastColumn="0" w:lastRowFirstColumn="0" w:lastRowLastColumn="0"/>
                </w:pPr>
              </w:pPrChange>
            </w:pPr>
            <w:ins w:id="5623" w:author="David Mattie" w:date="2019-08-26T13:33:00Z">
              <w:r w:rsidRPr="00442058">
                <w:rPr>
                  <w:rPrChange w:id="5624" w:author="David Mattie" w:date="2019-08-26T13:33:00Z">
                    <w:rPr>
                      <w:rFonts w:ascii="Calibri" w:hAnsi="Calibri" w:cs="Calibri"/>
                      <w:color w:val="000000"/>
                      <w:sz w:val="22"/>
                      <w:szCs w:val="22"/>
                    </w:rPr>
                  </w:rPrChange>
                </w:rPr>
                <w:t>0.303968</w:t>
              </w:r>
            </w:ins>
          </w:p>
        </w:tc>
      </w:tr>
      <w:tr w:rsidR="00442058" w:rsidRPr="00442058" w14:paraId="42D84C13" w14:textId="77777777" w:rsidTr="00442058">
        <w:trPr>
          <w:trHeight w:val="300"/>
          <w:ins w:id="5625" w:author="David Mattie" w:date="2019-08-26T13:33:00Z"/>
          <w:trPrChange w:id="5626" w:author="David Mattie" w:date="2019-08-26T13:33:00Z">
            <w:trPr>
              <w:trHeight w:val="300"/>
            </w:trPr>
          </w:trPrChange>
        </w:trPr>
        <w:tc>
          <w:tcPr>
            <w:cnfStyle w:val="001000000000" w:firstRow="0" w:lastRow="0" w:firstColumn="1" w:lastColumn="0" w:oddVBand="0" w:evenVBand="0" w:oddHBand="0" w:evenHBand="0" w:firstRowFirstColumn="0" w:firstRowLastColumn="0" w:lastRowFirstColumn="0" w:lastRowLastColumn="0"/>
            <w:tcW w:w="3920" w:type="dxa"/>
            <w:noWrap/>
            <w:hideMark/>
            <w:tcPrChange w:id="5627"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1A28C441" w14:textId="77777777" w:rsidR="00442058" w:rsidRPr="00442058" w:rsidRDefault="00442058" w:rsidP="00442058">
            <w:pPr>
              <w:spacing w:line="480" w:lineRule="auto"/>
              <w:rPr>
                <w:ins w:id="5628" w:author="David Mattie" w:date="2019-08-26T13:33:00Z"/>
                <w:rPrChange w:id="5629" w:author="David Mattie" w:date="2019-08-26T13:33:00Z">
                  <w:rPr>
                    <w:ins w:id="5630" w:author="David Mattie" w:date="2019-08-26T13:33:00Z"/>
                    <w:rFonts w:ascii="Calibri" w:hAnsi="Calibri" w:cs="Calibri"/>
                    <w:color w:val="000000"/>
                    <w:sz w:val="22"/>
                    <w:szCs w:val="22"/>
                  </w:rPr>
                </w:rPrChange>
              </w:rPr>
              <w:pPrChange w:id="5631" w:author="David Mattie" w:date="2019-08-26T13:33:00Z">
                <w:pPr/>
              </w:pPrChange>
            </w:pPr>
            <w:ins w:id="5632" w:author="David Mattie" w:date="2019-08-26T13:33:00Z">
              <w:r w:rsidRPr="00442058">
                <w:rPr>
                  <w:rPrChange w:id="5633" w:author="David Mattie" w:date="2019-08-26T13:33:00Z">
                    <w:rPr>
                      <w:rFonts w:ascii="Calibri" w:hAnsi="Calibri" w:cs="Calibri"/>
                      <w:color w:val="000000"/>
                      <w:sz w:val="22"/>
                      <w:szCs w:val="22"/>
                    </w:rPr>
                  </w:rPrChange>
                </w:rPr>
                <w:t>levman/0051-5002-roi-meanFA</w:t>
              </w:r>
            </w:ins>
          </w:p>
        </w:tc>
        <w:tc>
          <w:tcPr>
            <w:tcW w:w="960" w:type="dxa"/>
            <w:noWrap/>
            <w:hideMark/>
            <w:tcPrChange w:id="5634"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8FDC276"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635" w:author="David Mattie" w:date="2019-08-26T13:33:00Z"/>
                <w:rPrChange w:id="5636" w:author="David Mattie" w:date="2019-08-26T13:33:00Z">
                  <w:rPr>
                    <w:ins w:id="5637" w:author="David Mattie" w:date="2019-08-26T13:33:00Z"/>
                    <w:rFonts w:ascii="Calibri" w:hAnsi="Calibri" w:cs="Calibri"/>
                    <w:color w:val="000000"/>
                    <w:sz w:val="22"/>
                    <w:szCs w:val="22"/>
                  </w:rPr>
                </w:rPrChange>
              </w:rPr>
              <w:pPrChange w:id="5638"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639" w:author="David Mattie" w:date="2019-08-26T13:33:00Z">
              <w:r w:rsidRPr="00442058">
                <w:rPr>
                  <w:rPrChange w:id="5640" w:author="David Mattie" w:date="2019-08-26T13:33:00Z">
                    <w:rPr>
                      <w:rFonts w:ascii="Calibri" w:hAnsi="Calibri" w:cs="Calibri"/>
                      <w:color w:val="000000"/>
                      <w:sz w:val="22"/>
                      <w:szCs w:val="22"/>
                    </w:rPr>
                  </w:rPrChange>
                </w:rPr>
                <w:t>-0.00071</w:t>
              </w:r>
            </w:ins>
          </w:p>
        </w:tc>
        <w:tc>
          <w:tcPr>
            <w:tcW w:w="960" w:type="dxa"/>
            <w:noWrap/>
            <w:hideMark/>
            <w:tcPrChange w:id="5641" w:author="David Mattie" w:date="2019-08-26T13:33:00Z">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tcPrChange>
          </w:tcPr>
          <w:p w14:paraId="2A1A0255" w14:textId="77777777" w:rsidR="00442058" w:rsidRPr="00442058" w:rsidRDefault="00442058" w:rsidP="00442058">
            <w:pPr>
              <w:spacing w:line="480" w:lineRule="auto"/>
              <w:cnfStyle w:val="000000000000" w:firstRow="0" w:lastRow="0" w:firstColumn="0" w:lastColumn="0" w:oddVBand="0" w:evenVBand="0" w:oddHBand="0" w:evenHBand="0" w:firstRowFirstColumn="0" w:firstRowLastColumn="0" w:lastRowFirstColumn="0" w:lastRowLastColumn="0"/>
              <w:rPr>
                <w:ins w:id="5642" w:author="David Mattie" w:date="2019-08-26T13:33:00Z"/>
                <w:rPrChange w:id="5643" w:author="David Mattie" w:date="2019-08-26T13:33:00Z">
                  <w:rPr>
                    <w:ins w:id="5644" w:author="David Mattie" w:date="2019-08-26T13:33:00Z"/>
                    <w:rFonts w:ascii="Calibri" w:hAnsi="Calibri" w:cs="Calibri"/>
                    <w:color w:val="000000"/>
                    <w:sz w:val="22"/>
                    <w:szCs w:val="22"/>
                  </w:rPr>
                </w:rPrChange>
              </w:rPr>
              <w:pPrChange w:id="5645" w:author="David Mattie" w:date="2019-08-26T13:33:00Z">
                <w:pPr>
                  <w:jc w:val="right"/>
                  <w:cnfStyle w:val="000000000000" w:firstRow="0" w:lastRow="0" w:firstColumn="0" w:lastColumn="0" w:oddVBand="0" w:evenVBand="0" w:oddHBand="0" w:evenHBand="0" w:firstRowFirstColumn="0" w:firstRowLastColumn="0" w:lastRowFirstColumn="0" w:lastRowLastColumn="0"/>
                </w:pPr>
              </w:pPrChange>
            </w:pPr>
            <w:ins w:id="5646" w:author="David Mattie" w:date="2019-08-26T13:33:00Z">
              <w:r w:rsidRPr="00442058">
                <w:rPr>
                  <w:rPrChange w:id="5647" w:author="David Mattie" w:date="2019-08-26T13:33:00Z">
                    <w:rPr>
                      <w:rFonts w:ascii="Calibri" w:hAnsi="Calibri" w:cs="Calibri"/>
                      <w:color w:val="000000"/>
                      <w:sz w:val="22"/>
                      <w:szCs w:val="22"/>
                    </w:rPr>
                  </w:rPrChange>
                </w:rPr>
                <w:t>0.654565</w:t>
              </w:r>
            </w:ins>
          </w:p>
        </w:tc>
      </w:tr>
    </w:tbl>
    <w:p w14:paraId="2BB89B70" w14:textId="7A8B8109" w:rsidR="00442058" w:rsidRDefault="00442058">
      <w:pPr>
        <w:spacing w:line="480" w:lineRule="auto"/>
        <w:rPr>
          <w:ins w:id="5648" w:author="David Mattie" w:date="2019-08-26T13:24:00Z"/>
        </w:rPr>
        <w:pPrChange w:id="5649" w:author="David Mattie" w:date="2019-08-13T11:17:00Z">
          <w:pPr/>
        </w:pPrChange>
      </w:pPr>
      <w:ins w:id="5650" w:author="David Mattie" w:date="2019-08-26T13:33:00Z">
        <w:r>
          <w:fldChar w:fldCharType="end"/>
        </w:r>
      </w:ins>
    </w:p>
    <w:p w14:paraId="1F47E28B" w14:textId="3E7B3CC6" w:rsidR="00577C9D" w:rsidRDefault="00577C9D" w:rsidP="00442058">
      <w:pPr>
        <w:spacing w:line="480" w:lineRule="auto"/>
        <w:ind w:firstLine="720"/>
        <w:rPr>
          <w:ins w:id="5651" w:author="David Mattie" w:date="2019-08-18T16:54:00Z"/>
        </w:rPr>
        <w:pPrChange w:id="5652" w:author="David Mattie" w:date="2019-08-26T13:25:00Z">
          <w:pPr/>
        </w:pPrChange>
      </w:pPr>
      <w:ins w:id="5653" w:author="David Mattie" w:date="2019-08-18T16:56:00Z">
        <w:r>
          <w:t xml:space="preserve">This </w:t>
        </w:r>
      </w:ins>
      <w:ins w:id="5654" w:author="David Mattie" w:date="2019-08-19T13:56:00Z">
        <w:r w:rsidR="00FE6AF8">
          <w:t>analysis</w:t>
        </w:r>
      </w:ins>
      <w:ins w:id="5655" w:author="David Mattie" w:date="2019-08-18T16:56:00Z">
        <w:r>
          <w:t xml:space="preserve"> demonstrates</w:t>
        </w:r>
      </w:ins>
      <w:ins w:id="5656" w:author="David Mattie" w:date="2019-08-18T16:57:00Z">
        <w:r>
          <w:t xml:space="preserve"> that use of the top 100 most correlated features to age can be used to predict patient age.  The ANN results are good, R values in the model are above</w:t>
        </w:r>
      </w:ins>
      <w:ins w:id="5657" w:author="David Mattie" w:date="2019-08-18T16:58:00Z">
        <w:r w:rsidR="009F1ED5">
          <w:t xml:space="preserve"> 0.8, while root mean square errors (RMSE) were found to be low.</w:t>
        </w:r>
      </w:ins>
      <w:ins w:id="5658" w:author="David Mattie" w:date="2019-08-18T16:59:00Z">
        <w:r w:rsidR="009F1ED5">
          <w:t xml:space="preserve">  Analysis of the experimental data by the ANN </w:t>
        </w:r>
      </w:ins>
      <w:ins w:id="5659" w:author="David Mattie" w:date="2019-08-18T17:00:00Z">
        <w:r w:rsidR="009F1ED5">
          <w:t xml:space="preserve">revealed there is a good correlation between predicted age and observed age.  Therefore, ANN </w:t>
        </w:r>
      </w:ins>
      <w:ins w:id="5660" w:author="David Mattie" w:date="2019-08-18T17:01:00Z">
        <w:r w:rsidR="009F1ED5">
          <w:t xml:space="preserve">provided an efficient and simple approach for establishing a </w:t>
        </w:r>
      </w:ins>
      <w:ins w:id="5661" w:author="David Mattie" w:date="2019-08-18T17:00:00Z">
        <w:r w:rsidR="009F1ED5">
          <w:t>biomarker for patient age.</w:t>
        </w:r>
      </w:ins>
    </w:p>
    <w:p w14:paraId="57197C57" w14:textId="2AD71C10" w:rsidR="00F83875" w:rsidRPr="00F83875" w:rsidRDefault="00F83875" w:rsidP="00F83875">
      <w:pPr>
        <w:pStyle w:val="Heading3"/>
        <w:rPr>
          <w:ins w:id="5662" w:author="David Mattie" w:date="2019-08-13T11:50:00Z"/>
        </w:rPr>
      </w:pPr>
    </w:p>
    <w:p w14:paraId="0887C9E6" w14:textId="32DC1505" w:rsidR="00BE003C" w:rsidRDefault="00BE003C">
      <w:pPr>
        <w:pStyle w:val="Heading3"/>
        <w:rPr>
          <w:ins w:id="5663" w:author="David Mattie" w:date="2019-08-13T09:16:00Z"/>
        </w:rPr>
        <w:pPrChange w:id="5664" w:author="David Mattie" w:date="2019-08-13T11:16:00Z">
          <w:pPr/>
        </w:pPrChange>
      </w:pPr>
    </w:p>
    <w:p w14:paraId="21E917B1" w14:textId="3D30BE5E" w:rsidR="00FD6D95" w:rsidDel="00C7123D" w:rsidRDefault="00577C9D" w:rsidP="00726F47">
      <w:pPr>
        <w:spacing w:line="480" w:lineRule="auto"/>
        <w:ind w:firstLine="720"/>
        <w:rPr>
          <w:del w:id="5665" w:author="David Mattie" w:date="2019-08-13T09:16:00Z"/>
        </w:rPr>
      </w:pPr>
      <w:ins w:id="5666" w:author="David Mattie" w:date="2019-08-18T16:55:00Z">
        <w:r w:rsidDel="00C7123D">
          <w:t xml:space="preserve"> </w:t>
        </w:r>
      </w:ins>
      <w:del w:id="5667" w:author="David Mattie" w:date="2019-08-13T09:16:00Z">
        <w:r w:rsidR="005B1186" w:rsidDel="00C7123D">
          <w:delText>[</w:delText>
        </w:r>
        <w:r w:rsidR="005B1186" w:rsidRPr="005B1186" w:rsidDel="00C7123D">
          <w:rPr>
            <w:highlight w:val="yellow"/>
          </w:rPr>
          <w:delText>TODO</w:delText>
        </w:r>
        <w:r w:rsidR="005B1186" w:rsidDel="00C7123D">
          <w:delText>] demonstration of ML techniques here, showing KNN, then PCA+KNN, then hand-selected top-correlated to age with lift charts using traditional prediction algs</w:delText>
        </w:r>
      </w:del>
    </w:p>
    <w:p w14:paraId="7B91F124" w14:textId="77777777" w:rsidR="00932176" w:rsidRDefault="001D37B0">
      <w:pPr>
        <w:pStyle w:val="Heading1"/>
        <w:numPr>
          <w:ilvl w:val="0"/>
          <w:numId w:val="2"/>
        </w:numPr>
      </w:pPr>
      <w:bookmarkStart w:id="5668" w:name="_Toc17056314"/>
      <w:r>
        <w:t>Conclusion</w:t>
      </w:r>
      <w:bookmarkEnd w:id="5668"/>
    </w:p>
    <w:p w14:paraId="28DCEC96" w14:textId="77777777" w:rsidR="00F34881" w:rsidRDefault="00F34881">
      <w:pPr>
        <w:pStyle w:val="Heading2"/>
        <w:numPr>
          <w:ilvl w:val="1"/>
          <w:numId w:val="2"/>
        </w:numPr>
      </w:pPr>
      <w:bookmarkStart w:id="5669" w:name="_Toc17056315"/>
      <w:r>
        <w:t>Insights from the data</w:t>
      </w:r>
      <w:bookmarkEnd w:id="5669"/>
    </w:p>
    <w:p w14:paraId="3E6D0FBB" w14:textId="15409410" w:rsidR="00E04EB3" w:rsidRDefault="00151B00" w:rsidP="00726F47">
      <w:pPr>
        <w:spacing w:line="480" w:lineRule="auto"/>
        <w:ind w:firstLine="720"/>
      </w:pPr>
      <w:r>
        <w:t xml:space="preserve">Working out a connectome is an engineering project </w:t>
      </w:r>
      <w:r w:rsidR="00E46140">
        <w:t xml:space="preserve">that spans a number of diverse domains.  </w:t>
      </w:r>
      <w:r w:rsidR="00E04EB3">
        <w:t>The resulting software solution has been used to measure whole brain tractography by scaling across several infrastructure topologies, and has produced a dataset well suited for analytic</w:t>
      </w:r>
      <w:r w:rsidR="00D57773">
        <w:t xml:space="preserve">al and statistical studies.  With more patient data, research into finding biomarkers becomes possible for any disease or condition </w:t>
      </w:r>
      <w:del w:id="5670" w:author="David Mattie" w:date="2019-08-12T09:22:00Z">
        <w:r w:rsidR="00D57773" w:rsidDel="00BC26C4">
          <w:delText>that is related to brain tractography</w:delText>
        </w:r>
      </w:del>
      <w:ins w:id="5671" w:author="David Mattie" w:date="2019-08-12T09:22:00Z">
        <w:r w:rsidR="00BC26C4">
          <w:t>that exhibits abnormal fiber tract development detectable with MR</w:t>
        </w:r>
      </w:ins>
      <w:ins w:id="5672" w:author="David Mattie" w:date="2019-08-12T09:23:00Z">
        <w:r w:rsidR="00BC26C4">
          <w:t>I</w:t>
        </w:r>
      </w:ins>
      <w:ins w:id="5673" w:author="David Mattie" w:date="2019-08-12T09:22:00Z">
        <w:r w:rsidR="00BC26C4">
          <w:t xml:space="preserve"> tractography.</w:t>
        </w:r>
      </w:ins>
      <w:r w:rsidR="00D57773">
        <w:t xml:space="preserve"> </w:t>
      </w:r>
    </w:p>
    <w:p w14:paraId="44BCD17D" w14:textId="299BB174" w:rsidR="00E04EB3" w:rsidRDefault="00142ED0" w:rsidP="00693CDC">
      <w:pPr>
        <w:spacing w:line="480" w:lineRule="auto"/>
      </w:pPr>
      <w:r>
        <w:tab/>
      </w:r>
      <w:r w:rsidR="00E04EB3">
        <w:t xml:space="preserve">Creating a plugin framework within the solution was a flexible way to achieve a </w:t>
      </w:r>
      <w:r w:rsidR="00E46140">
        <w:t>platform that is sufficiently versatile to accommodate different skills and interests of researchers with different</w:t>
      </w:r>
      <w:r w:rsidR="00E04EB3">
        <w:t xml:space="preserve"> data requirements and pipelines.</w:t>
      </w:r>
      <w:r w:rsidR="00D57773">
        <w:t xml:space="preserve">  New pipelines to establish new measurements enables a wide variety of research projects and is capable of implementing machine learning functionality to perform classification</w:t>
      </w:r>
      <w:ins w:id="5674" w:author="David Mattie" w:date="2019-08-12T09:23:00Z">
        <w:r w:rsidR="00305674">
          <w:t xml:space="preserve"> and regression towards the </w:t>
        </w:r>
      </w:ins>
      <w:del w:id="5675" w:author="David Mattie" w:date="2019-08-12T09:23:00Z">
        <w:r w:rsidR="00D57773" w:rsidDel="00305674">
          <w:delText xml:space="preserve"> and </w:delText>
        </w:r>
      </w:del>
      <w:r w:rsidR="00D57773">
        <w:t>prediction</w:t>
      </w:r>
      <w:del w:id="5676" w:author="David Mattie" w:date="2019-08-12T09:23:00Z">
        <w:r w:rsidR="00D57773" w:rsidDel="00305674">
          <w:delText>s</w:delText>
        </w:r>
      </w:del>
      <w:r w:rsidR="00D57773">
        <w:t xml:space="preserve"> of </w:t>
      </w:r>
      <w:ins w:id="5677" w:author="David Mattie" w:date="2019-08-12T09:23:00Z">
        <w:r w:rsidR="00305674">
          <w:t xml:space="preserve">a variety of </w:t>
        </w:r>
      </w:ins>
      <w:r w:rsidR="00D57773">
        <w:t>patient conditions</w:t>
      </w:r>
      <w:ins w:id="5678" w:author="David Mattie" w:date="2019-08-12T09:23:00Z">
        <w:r w:rsidR="00305674">
          <w:t xml:space="preserve"> and characteristics</w:t>
        </w:r>
      </w:ins>
      <w:r w:rsidR="00D57773">
        <w:t>.</w:t>
      </w:r>
    </w:p>
    <w:p w14:paraId="73FA0F64" w14:textId="52585DB6" w:rsidR="00305674" w:rsidRDefault="00142ED0" w:rsidP="00693CDC">
      <w:pPr>
        <w:spacing w:line="480" w:lineRule="auto"/>
        <w:rPr>
          <w:ins w:id="5679" w:author="David Mattie" w:date="2019-08-12T09:27:00Z"/>
        </w:rPr>
      </w:pPr>
      <w:r>
        <w:lastRenderedPageBreak/>
        <w:tab/>
      </w:r>
      <w:r w:rsidR="00D57773">
        <w:t>The data derived from this initiative is both revealing and novel.  For example, t</w:t>
      </w:r>
      <w:r w:rsidR="00151B00">
        <w:t xml:space="preserve">here are several instances where we can see how our measurements could be </w:t>
      </w:r>
      <w:ins w:id="5680" w:author="David Mattie" w:date="2019-08-12T09:23:00Z">
        <w:r w:rsidR="00305674">
          <w:t>helpful in characterizing physiologic</w:t>
        </w:r>
      </w:ins>
      <w:ins w:id="5681" w:author="David Mattie" w:date="2019-08-12T09:24:00Z">
        <w:r w:rsidR="00305674">
          <w:t>al and anatomical changes that may be linked with heathly brain maturation.</w:t>
        </w:r>
      </w:ins>
      <w:del w:id="5682" w:author="David Mattie" w:date="2019-08-12T09:24:00Z">
        <w:r w:rsidR="00151B00" w:rsidDel="00305674">
          <w:delText>representing</w:delText>
        </w:r>
        <w:r w:rsidR="00D57773" w:rsidDel="00305674">
          <w:delText xml:space="preserve"> actual learning.</w:delText>
        </w:r>
      </w:del>
      <w:r w:rsidR="00D57773">
        <w:t xml:space="preserve">  </w:t>
      </w:r>
      <w:r w:rsidR="00151B00">
        <w:fldChar w:fldCharType="begin"/>
      </w:r>
      <w:r w:rsidR="00151B00">
        <w:instrText xml:space="preserve"> REF _Ref15238821 \h </w:instrText>
      </w:r>
      <w:r w:rsidR="00151B00">
        <w:fldChar w:fldCharType="separate"/>
      </w:r>
      <w:ins w:id="5683" w:author="David Mattie" w:date="2019-08-19T08:44:00Z">
        <w:r w:rsidR="002B3FE8">
          <w:t xml:space="preserve">Figure </w:t>
        </w:r>
        <w:r w:rsidR="002B3FE8">
          <w:rPr>
            <w:noProof/>
          </w:rPr>
          <w:t>43</w:t>
        </w:r>
      </w:ins>
      <w:del w:id="5684" w:author="David Mattie" w:date="2019-08-02T08:59:00Z">
        <w:r w:rsidR="00151B00" w:rsidDel="004F4ED2">
          <w:delText xml:space="preserve">Figure </w:delText>
        </w:r>
        <w:r w:rsidR="00151B00" w:rsidDel="004F4ED2">
          <w:rPr>
            <w:noProof/>
          </w:rPr>
          <w:delText>37</w:delText>
        </w:r>
      </w:del>
      <w:r w:rsidR="00151B00">
        <w:fldChar w:fldCharType="end"/>
      </w:r>
      <w:r w:rsidR="00151B00">
        <w:t xml:space="preserve"> depicts a strong correlation between </w:t>
      </w:r>
      <w:ins w:id="5685" w:author="David Mattie" w:date="2019-08-12T09:24:00Z">
        <w:r w:rsidR="00305674">
          <w:t xml:space="preserve">average </w:t>
        </w:r>
      </w:ins>
      <w:r w:rsidR="00151B00">
        <w:t xml:space="preserve">fractional anisotropy of the tract </w:t>
      </w:r>
      <w:del w:id="5686" w:author="David Mattie" w:date="2019-08-12T09:24:00Z">
        <w:r w:rsidR="00151B00" w:rsidDel="00305674">
          <w:delText xml:space="preserve">between </w:delText>
        </w:r>
      </w:del>
      <w:ins w:id="5687" w:author="David Mattie" w:date="2019-08-12T09:24:00Z">
        <w:r w:rsidR="00305674">
          <w:t xml:space="preserve">connecting </w:t>
        </w:r>
      </w:ins>
      <w:r w:rsidR="00151B00">
        <w:t>the Right Putamen and the Right Insula with a patients</w:t>
      </w:r>
      <w:r w:rsidR="00D57773">
        <w:t>’</w:t>
      </w:r>
      <w:r w:rsidR="00151B00">
        <w:t xml:space="preserve"> age</w:t>
      </w:r>
      <w:ins w:id="5688" w:author="David Mattie" w:date="2019-08-12T09:24:00Z">
        <w:r w:rsidR="00305674">
          <w:t>.</w:t>
        </w:r>
      </w:ins>
      <w:r w:rsidR="00151B00">
        <w:t xml:space="preserve">   The putamen </w:t>
      </w:r>
      <w:r w:rsidR="00F8700B">
        <w:t xml:space="preserve">is responsible for </w:t>
      </w:r>
      <w:r w:rsidR="00151B00">
        <w:t>help</w:t>
      </w:r>
      <w:r w:rsidR="00F8700B">
        <w:t>ing</w:t>
      </w:r>
      <w:r w:rsidR="00151B00">
        <w:t xml:space="preserve"> the body with physical movement</w:t>
      </w:r>
      <w:r w:rsidR="00F8700B">
        <w:t xml:space="preserve">, and the insula plays a diverse role in emotions, self-awareness, and the body’s homeostatis.  </w:t>
      </w:r>
      <w:ins w:id="5689" w:author="David Mattie" w:date="2019-08-12T09:27:00Z">
        <w:r w:rsidR="00305674">
          <w:t>Theoretically, increases in average FA in this tract may be representative of pruning associated with healthy tract development.  As the two example regions develop towards improved task coordination, those pathways that are not helpful for this regional coordination may be pruned away by natural developmental processes</w:t>
        </w:r>
      </w:ins>
      <w:ins w:id="5690" w:author="David Mattie" w:date="2019-08-12T09:30:00Z">
        <w:r w:rsidR="00305674">
          <w:t>,</w:t>
        </w:r>
      </w:ins>
      <w:ins w:id="5691" w:author="David Mattie" w:date="2019-08-12T09:27:00Z">
        <w:r w:rsidR="00305674">
          <w:t xml:space="preserve"> and this may be reflected in the </w:t>
        </w:r>
      </w:ins>
      <w:ins w:id="5692" w:author="David Mattie" w:date="2019-08-12T09:28:00Z">
        <w:r w:rsidR="00305674">
          <w:t xml:space="preserve">measurements acquired.  Future neuroscience research can now investigate whether measurements acquired with our computational neuroscience framework (CRUSH) are representative of brain formations associated with </w:t>
        </w:r>
      </w:ins>
      <w:ins w:id="5693" w:author="David Mattie" w:date="2019-08-12T09:29:00Z">
        <w:r w:rsidR="00305674">
          <w:t>improved motor control.  Future work can also investigate all other brain region’s connected pathway diffusion metrics in order to assess their potential association with a variety of developmental milestones as well as pathological conditions.</w:t>
        </w:r>
      </w:ins>
    </w:p>
    <w:p w14:paraId="710CFC02" w14:textId="1C1186AE" w:rsidR="00F34881" w:rsidDel="00305674" w:rsidRDefault="00F8700B" w:rsidP="00693CDC">
      <w:pPr>
        <w:spacing w:line="480" w:lineRule="auto"/>
        <w:rPr>
          <w:del w:id="5694" w:author="David Mattie" w:date="2019-08-12T09:27:00Z"/>
        </w:rPr>
      </w:pPr>
      <w:del w:id="5695" w:author="David Mattie" w:date="2019-08-12T09:27:00Z">
        <w:r w:rsidDel="00305674">
          <w:delText>In theory, we are seeing a refinement in brain development as the tract that connect</w:delText>
        </w:r>
      </w:del>
      <w:del w:id="5696" w:author="David Mattie" w:date="2019-08-12T09:26:00Z">
        <w:r w:rsidDel="00305674">
          <w:delText>ect</w:delText>
        </w:r>
      </w:del>
      <w:del w:id="5697" w:author="David Mattie" w:date="2019-08-12T09:27:00Z">
        <w:r w:rsidDel="00305674">
          <w:delText>s those two regions becomes more diffusion directed with use, where the tracts that are less useful or less needed get pruned</w:delText>
        </w:r>
        <w:r w:rsidR="001C5E6E" w:rsidDel="00305674">
          <w:delText>.</w:delText>
        </w:r>
        <w:r w:rsidR="00D57773" w:rsidDel="00305674">
          <w:delText xml:space="preserve">  A</w:delText>
        </w:r>
        <w:r w:rsidR="001C5E6E" w:rsidDel="00305674">
          <w:delText>re we seeing patients learn the benefits of improved motor control?</w:delText>
        </w:r>
        <w:r w:rsidDel="00305674">
          <w:delText xml:space="preserve"> </w:delText>
        </w:r>
      </w:del>
    </w:p>
    <w:p w14:paraId="448DFF97" w14:textId="7748127D" w:rsidR="00F34881" w:rsidRDefault="00142ED0" w:rsidP="00693CDC">
      <w:pPr>
        <w:spacing w:line="480" w:lineRule="auto"/>
      </w:pPr>
      <w:r>
        <w:tab/>
      </w:r>
      <w:r w:rsidR="00D57773">
        <w:t>We have identified how formative and important the first two years of life are, where the brain is still very fluid and flexible, not yet limited (or trained) from</w:t>
      </w:r>
      <w:ins w:id="5698" w:author="David Mattie" w:date="2019-08-12T09:30:00Z">
        <w:r w:rsidR="00305674">
          <w:t xml:space="preserve"> most of</w:t>
        </w:r>
      </w:ins>
      <w:r w:rsidR="00D57773">
        <w:t xml:space="preserve"> life’s experiences.  As we move into the development stage of life, </w:t>
      </w:r>
      <w:r w:rsidR="00693CDC">
        <w:t>we see significant expansion and change in the degree of diffusion directed axonal fibers.  This non-inva</w:t>
      </w:r>
      <w:del w:id="5699" w:author="David Mattie" w:date="2019-08-12T09:30:00Z">
        <w:r w:rsidR="00693CDC" w:rsidDel="00305674">
          <w:delText>sic</w:delText>
        </w:r>
      </w:del>
      <w:ins w:id="5700" w:author="David Mattie" w:date="2019-08-12T09:30:00Z">
        <w:r w:rsidR="00305674">
          <w:t>siv</w:t>
        </w:r>
      </w:ins>
      <w:r w:rsidR="00693CDC">
        <w:t xml:space="preserve">e technology can be useful in measuring </w:t>
      </w:r>
      <w:del w:id="5701" w:author="David Mattie" w:date="2019-08-12T09:31:00Z">
        <w:r w:rsidR="00693CDC" w:rsidDel="00305674">
          <w:delText xml:space="preserve">some </w:delText>
        </w:r>
      </w:del>
      <w:r w:rsidR="00693CDC">
        <w:t>early-stage brain development issues, as it does not require interaction from patients.</w:t>
      </w:r>
      <w:ins w:id="5702" w:author="David Mattie" w:date="2019-08-12T09:31:00Z">
        <w:r w:rsidR="00305674">
          <w:t xml:space="preserve">  Future work will extend this software to use </w:t>
        </w:r>
        <w:r w:rsidR="00305674">
          <w:lastRenderedPageBreak/>
          <w:t>FreeSurfer’s</w:t>
        </w:r>
      </w:ins>
      <w:ins w:id="5703" w:author="David Mattie" w:date="2019-08-18T21:08:00Z">
        <w:r w:rsidR="0009747B">
          <w:t xml:space="preserve"> </w:t>
        </w:r>
      </w:ins>
      <w:customXmlInsRangeStart w:id="5704" w:author="David Mattie" w:date="2019-08-18T21:08:00Z"/>
      <w:sdt>
        <w:sdtPr>
          <w:id w:val="-1130703044"/>
          <w:citation/>
        </w:sdtPr>
        <w:sdtEndPr/>
        <w:sdtContent>
          <w:customXmlInsRangeEnd w:id="5704"/>
          <w:ins w:id="5705" w:author="David Mattie" w:date="2019-08-18T21:08:00Z">
            <w:r w:rsidR="0009747B">
              <w:fldChar w:fldCharType="begin"/>
            </w:r>
            <w:r w:rsidR="0009747B">
              <w:instrText xml:space="preserve"> CITATION Fis12 \l 1033 </w:instrText>
            </w:r>
          </w:ins>
          <w:r w:rsidR="0009747B">
            <w:fldChar w:fldCharType="separate"/>
          </w:r>
          <w:r w:rsidR="00410A04">
            <w:rPr>
              <w:noProof/>
            </w:rPr>
            <w:t>(Fischl, 2012)</w:t>
          </w:r>
          <w:ins w:id="5706" w:author="David Mattie" w:date="2019-08-18T21:08:00Z">
            <w:r w:rsidR="0009747B">
              <w:fldChar w:fldCharType="end"/>
            </w:r>
          </w:ins>
          <w:customXmlInsRangeStart w:id="5707" w:author="David Mattie" w:date="2019-08-18T21:08:00Z"/>
        </w:sdtContent>
      </w:sdt>
      <w:customXmlInsRangeEnd w:id="5707"/>
      <w:ins w:id="5708" w:author="David Mattie" w:date="2019-08-12T09:31:00Z">
        <w:r w:rsidR="00305674">
          <w:t xml:space="preserve"> infant atlas for the study of 0 to 2 year-olds</w:t>
        </w:r>
      </w:ins>
      <w:customXmlInsRangeStart w:id="5709" w:author="David Mattie" w:date="2019-08-12T09:35:00Z"/>
      <w:sdt>
        <w:sdtPr>
          <w:id w:val="-594092703"/>
          <w:citation/>
        </w:sdtPr>
        <w:sdtEndPr/>
        <w:sdtContent>
          <w:customXmlInsRangeEnd w:id="5709"/>
          <w:ins w:id="5710" w:author="David Mattie" w:date="2019-08-12T09:35:00Z">
            <w:r w:rsidR="00305674">
              <w:fldChar w:fldCharType="begin"/>
            </w:r>
            <w:r w:rsidR="00305674">
              <w:instrText xml:space="preserve"> CITATION Zol17 \l 1033 </w:instrText>
            </w:r>
          </w:ins>
          <w:r w:rsidR="00305674">
            <w:fldChar w:fldCharType="separate"/>
          </w:r>
          <w:r w:rsidR="00410A04">
            <w:rPr>
              <w:noProof/>
            </w:rPr>
            <w:t xml:space="preserve"> (Zollei, Ou, Iglesias, Grant, &amp; Fischl, 2017)</w:t>
          </w:r>
          <w:ins w:id="5711" w:author="David Mattie" w:date="2019-08-12T09:35:00Z">
            <w:r w:rsidR="00305674">
              <w:fldChar w:fldCharType="end"/>
            </w:r>
          </w:ins>
          <w:customXmlInsRangeStart w:id="5712" w:author="David Mattie" w:date="2019-08-12T09:35:00Z"/>
        </w:sdtContent>
      </w:sdt>
      <w:customXmlInsRangeEnd w:id="5712"/>
      <w:customXmlInsRangeStart w:id="5713" w:author="David Mattie" w:date="2019-08-12T09:40:00Z"/>
      <w:sdt>
        <w:sdtPr>
          <w:id w:val="-877775272"/>
          <w:citation/>
        </w:sdtPr>
        <w:sdtEndPr/>
        <w:sdtContent>
          <w:customXmlInsRangeEnd w:id="5713"/>
          <w:ins w:id="5714" w:author="David Mattie" w:date="2019-08-12T09:40:00Z">
            <w:r w:rsidR="002A3CD8">
              <w:fldChar w:fldCharType="begin"/>
            </w:r>
            <w:r w:rsidR="002A3CD8">
              <w:instrText xml:space="preserve"> CITATION deM15 \l 1033 </w:instrText>
            </w:r>
          </w:ins>
          <w:r w:rsidR="002A3CD8">
            <w:fldChar w:fldCharType="separate"/>
          </w:r>
          <w:r w:rsidR="00410A04">
            <w:rPr>
              <w:noProof/>
            </w:rPr>
            <w:t xml:space="preserve"> (de Macedo Rodrigues, et al., 2015)</w:t>
          </w:r>
          <w:ins w:id="5715" w:author="David Mattie" w:date="2019-08-12T09:40:00Z">
            <w:r w:rsidR="002A3CD8">
              <w:fldChar w:fldCharType="end"/>
            </w:r>
          </w:ins>
          <w:customXmlInsRangeStart w:id="5716" w:author="David Mattie" w:date="2019-08-12T09:40:00Z"/>
        </w:sdtContent>
      </w:sdt>
      <w:customXmlInsRangeEnd w:id="5716"/>
      <w:ins w:id="5717" w:author="David Mattie" w:date="2019-08-12T09:31:00Z">
        <w:r w:rsidR="00305674">
          <w:t>.</w:t>
        </w:r>
      </w:ins>
    </w:p>
    <w:p w14:paraId="22BC404C" w14:textId="0BA1656C" w:rsidR="00693CDC" w:rsidRDefault="00142ED0" w:rsidP="00693CDC">
      <w:pPr>
        <w:spacing w:line="480" w:lineRule="auto"/>
      </w:pPr>
      <w:r>
        <w:tab/>
      </w:r>
      <w:r w:rsidR="00693CDC">
        <w:t xml:space="preserve">In some cases, we have seen </w:t>
      </w:r>
      <w:ins w:id="5718" w:author="David Mattie" w:date="2019-08-12T09:40:00Z">
        <w:r w:rsidR="002A3CD8">
          <w:t xml:space="preserve">statistically </w:t>
        </w:r>
      </w:ins>
      <w:r w:rsidR="00693CDC">
        <w:t>significant differences in gender,</w:t>
      </w:r>
      <w:ins w:id="5719" w:author="David Mattie" w:date="2019-08-12T09:40:00Z">
        <w:r w:rsidR="002A3CD8">
          <w:t xml:space="preserve"> representing an important baseline from which to establish healthy growth trajectories, facilitating studies that identify abnormal brain development asso</w:t>
        </w:r>
      </w:ins>
      <w:ins w:id="5720" w:author="David Mattie" w:date="2019-08-12T09:41:00Z">
        <w:r w:rsidR="002A3CD8">
          <w:t>ciated with a variety of pathological conditions as departures from healthy sex-specific neural development</w:t>
        </w:r>
      </w:ins>
      <w:del w:id="5721" w:author="David Mattie" w:date="2019-08-12T09:41:00Z">
        <w:r w:rsidR="00693CDC" w:rsidDel="002A3CD8">
          <w:delText xml:space="preserve"> opening the door to future research that studies how gender plays a role in brain development, learning opportunities, capabilities, and opportunity</w:delText>
        </w:r>
      </w:del>
      <w:r w:rsidR="00693CDC">
        <w:t>.</w:t>
      </w:r>
    </w:p>
    <w:p w14:paraId="2AFB72BC" w14:textId="77777777" w:rsidR="00F34881" w:rsidRDefault="00693CDC" w:rsidP="00693CDC">
      <w:pPr>
        <w:spacing w:line="480" w:lineRule="auto"/>
      </w:pPr>
      <w:r>
        <w:t xml:space="preserve"> </w:t>
      </w:r>
    </w:p>
    <w:p w14:paraId="0B6D68F2" w14:textId="77777777" w:rsidR="00932176" w:rsidRDefault="00F34881">
      <w:pPr>
        <w:pStyle w:val="Heading2"/>
        <w:numPr>
          <w:ilvl w:val="1"/>
          <w:numId w:val="2"/>
        </w:numPr>
      </w:pPr>
      <w:bookmarkStart w:id="5722" w:name="_Toc17056316"/>
      <w:r>
        <w:t>Reliability</w:t>
      </w:r>
      <w:bookmarkEnd w:id="5722"/>
    </w:p>
    <w:p w14:paraId="7F5FCCCC" w14:textId="339EC1AC" w:rsidR="00932176" w:rsidRDefault="001D37B0">
      <w:pPr>
        <w:pStyle w:val="BodyFirst"/>
        <w:ind w:firstLine="360"/>
      </w:pPr>
      <w:r>
        <w:t>This is a big data problem with a high potential to fail given the resource requirements to render each patient data.</w:t>
      </w:r>
      <w:ins w:id="5723" w:author="David Mattie" w:date="2019-08-12T09:55:00Z">
        <w:r w:rsidR="004B0A79">
          <w:t xml:space="preserve">   Rendering an individual patient sample </w:t>
        </w:r>
      </w:ins>
      <w:ins w:id="5724" w:author="David Mattie" w:date="2019-08-12T09:56:00Z">
        <w:r w:rsidR="004B0A79">
          <w:t xml:space="preserve">using the levman pipeline </w:t>
        </w:r>
      </w:ins>
      <w:ins w:id="5725" w:author="David Mattie" w:date="2019-08-12T09:55:00Z">
        <w:r w:rsidR="004B0A79">
          <w:t xml:space="preserve">takes between 5 and 9 hours </w:t>
        </w:r>
      </w:ins>
      <w:ins w:id="5726" w:author="David Mattie" w:date="2019-08-12T09:56:00Z">
        <w:r w:rsidR="004B0A79">
          <w:t xml:space="preserve">on average </w:t>
        </w:r>
      </w:ins>
      <w:ins w:id="5727" w:author="David Mattie" w:date="2019-08-12T09:55:00Z">
        <w:r w:rsidR="004B0A79">
          <w:t>depending on the hardware.</w:t>
        </w:r>
      </w:ins>
      <w:ins w:id="5728" w:author="David Mattie" w:date="2019-08-12T09:56:00Z">
        <w:r w:rsidR="004B0A79">
          <w:t xml:space="preserve">  This pipeline extracts approxim</w:t>
        </w:r>
        <w:r w:rsidR="0009747B">
          <w:t>ately 927,000</w:t>
        </w:r>
        <w:r w:rsidR="0013481E">
          <w:t xml:space="preserve"> measurements from a single visit.  Given the time consumed </w:t>
        </w:r>
      </w:ins>
      <w:ins w:id="5729" w:author="David Mattie" w:date="2019-08-12T09:58:00Z">
        <w:r w:rsidR="0013481E">
          <w:t>computing these</w:t>
        </w:r>
      </w:ins>
      <w:ins w:id="5730" w:author="David Mattie" w:date="2019-08-12T09:56:00Z">
        <w:r w:rsidR="0013481E">
          <w:t xml:space="preserve"> measurements, </w:t>
        </w:r>
      </w:ins>
      <w:ins w:id="5731" w:author="David Mattie" w:date="2019-08-12T09:59:00Z">
        <w:r w:rsidR="0013481E">
          <w:t xml:space="preserve">it is important to integrate a level of restartability to the pipeline.  </w:t>
        </w:r>
      </w:ins>
      <w:ins w:id="5732" w:author="David Mattie" w:date="2019-08-12T10:05:00Z">
        <w:r w:rsidR="0013481E">
          <w:t>While</w:t>
        </w:r>
      </w:ins>
      <w:ins w:id="5733" w:author="David Mattie" w:date="2019-08-12T09:59:00Z">
        <w:r w:rsidR="0013481E">
          <w:t xml:space="preserve"> deriving the measurements for </w:t>
        </w:r>
      </w:ins>
      <w:ins w:id="5734" w:author="David Mattie" w:date="2019-08-12T10:00:00Z">
        <w:r w:rsidR="0013481E">
          <w:t xml:space="preserve">a single </w:t>
        </w:r>
      </w:ins>
      <w:ins w:id="5735" w:author="David Mattie" w:date="2019-08-12T09:59:00Z">
        <w:r w:rsidR="0013481E">
          <w:t xml:space="preserve">tract </w:t>
        </w:r>
      </w:ins>
      <w:ins w:id="5736" w:author="David Mattie" w:date="2019-08-12T10:00:00Z">
        <w:r w:rsidR="0013481E">
          <w:t>will only take a few seconds, there are 3</w:t>
        </w:r>
      </w:ins>
      <w:ins w:id="5737" w:author="David Mattie" w:date="2019-08-19T13:59:00Z">
        <w:r w:rsidR="00FE6AF8">
          <w:t>2</w:t>
        </w:r>
      </w:ins>
      <w:ins w:id="5738" w:author="David Mattie" w:date="2019-08-12T10:00:00Z">
        <w:r w:rsidR="0013481E">
          <w:t>,000</w:t>
        </w:r>
      </w:ins>
      <w:ins w:id="5739" w:author="David Mattie" w:date="2019-08-12T10:01:00Z">
        <w:r w:rsidR="0013481E">
          <w:t xml:space="preserve"> instances of similar computation</w:t>
        </w:r>
      </w:ins>
      <w:ins w:id="5740" w:author="David Mattie" w:date="2019-08-12T10:02:00Z">
        <w:r w:rsidR="0013481E">
          <w:t xml:space="preserve"> across different tracts.  Errors such as power failures, out of memory errors, disk full errors, etc.,</w:t>
        </w:r>
      </w:ins>
      <w:ins w:id="5741" w:author="David Mattie" w:date="2019-08-12T10:05:00Z">
        <w:r w:rsidR="0013481E">
          <w:t xml:space="preserve"> can add undesirable delays when rendering large numbers of patients samples.  The levman pipeline was implemented so that computation could restart </w:t>
        </w:r>
      </w:ins>
      <w:ins w:id="5742" w:author="David Mattie" w:date="2019-08-12T10:06:00Z">
        <w:r w:rsidR="0013481E">
          <w:t>a</w:t>
        </w:r>
      </w:ins>
      <w:ins w:id="5743" w:author="David Mattie" w:date="2019-08-18T21:11:00Z">
        <w:r w:rsidR="0009747B">
          <w:t>t</w:t>
        </w:r>
      </w:ins>
      <w:ins w:id="5744" w:author="David Mattie" w:date="2019-08-12T10:05:00Z">
        <w:r w:rsidR="0013481E">
          <w:t xml:space="preserve"> point of failure</w:t>
        </w:r>
      </w:ins>
      <w:ins w:id="5745" w:author="David Mattie" w:date="2019-08-12T10:06:00Z">
        <w:r w:rsidR="0013481E">
          <w:t xml:space="preserve"> by storing intermediate measurement caches.  Not all of the intermediate files could be preserved however</w:t>
        </w:r>
      </w:ins>
      <w:ins w:id="5746" w:author="David Mattie" w:date="2019-08-12T10:07:00Z">
        <w:r w:rsidR="0013481E">
          <w:t>.</w:t>
        </w:r>
      </w:ins>
      <w:del w:id="5747" w:author="David Mattie" w:date="2019-08-12T10:07:00Z">
        <w:r w:rsidDel="0013481E">
          <w:delText xml:space="preserve">  </w:delText>
        </w:r>
        <w:r w:rsidDel="0013481E">
          <w:rPr>
            <w:highlight w:val="yellow"/>
          </w:rPr>
          <w:delText xml:space="preserve">[TODO indicate </w:delText>
        </w:r>
        <w:r w:rsidR="000B63D7" w:rsidDel="0013481E">
          <w:rPr>
            <w:highlight w:val="yellow"/>
          </w:rPr>
          <w:delText>scale</w:delText>
        </w:r>
        <w:r w:rsidDel="0013481E">
          <w:rPr>
            <w:highlight w:val="yellow"/>
          </w:rPr>
          <w:delText xml:space="preserve"> of patient samples]</w:delText>
        </w:r>
        <w:r w:rsidDel="0013481E">
          <w:delText xml:space="preserve">  </w:delText>
        </w:r>
      </w:del>
      <w:ins w:id="5748" w:author="David Mattie" w:date="2019-08-12T10:07:00Z">
        <w:r w:rsidR="0013481E">
          <w:t xml:space="preserve">  If l</w:t>
        </w:r>
      </w:ins>
      <w:del w:id="5749" w:author="David Mattie" w:date="2019-08-12T10:07:00Z">
        <w:r w:rsidDel="0013481E">
          <w:delText>L</w:delText>
        </w:r>
      </w:del>
      <w:r>
        <w:t xml:space="preserve">eft unattended, </w:t>
      </w:r>
      <w:del w:id="5750" w:author="David Mattie" w:date="2019-08-12T10:07:00Z">
        <w:r w:rsidDel="0013481E">
          <w:delText xml:space="preserve">this </w:delText>
        </w:r>
      </w:del>
      <w:r>
        <w:t>process</w:t>
      </w:r>
      <w:ins w:id="5751" w:author="David Mattie" w:date="2019-08-12T10:07:00Z">
        <w:r w:rsidR="0013481E">
          <w:t>ing our complete set of patient samples</w:t>
        </w:r>
      </w:ins>
      <w:r>
        <w:t xml:space="preserve"> would have produced almost a petabyte of data.  It was important to make decisions on where to </w:t>
      </w:r>
      <w:del w:id="5752" w:author="David Mattie" w:date="2019-08-12T10:07:00Z">
        <w:r w:rsidDel="00EA3D8E">
          <w:delText>prune</w:delText>
        </w:r>
      </w:del>
      <w:ins w:id="5753" w:author="David Mattie" w:date="2019-08-12T10:07:00Z">
        <w:r w:rsidR="00EA3D8E">
          <w:t>discard intermediate files</w:t>
        </w:r>
      </w:ins>
      <w:r>
        <w:t xml:space="preserve">, what data to leave out, and what data to keep.  Much of the intermediate </w:t>
      </w:r>
      <w:r>
        <w:lastRenderedPageBreak/>
        <w:t xml:space="preserve">data rendered during the pipeline was discarded because of the ability to re-create if needed.  This had a consequence of delaying recovery in the event of failure, since this each intermediate </w:t>
      </w:r>
      <w:ins w:id="5754" w:author="David Mattie" w:date="2019-08-12T10:08:00Z">
        <w:r w:rsidR="00EA3D8E">
          <w:t xml:space="preserve">tract (.trk) </w:t>
        </w:r>
      </w:ins>
      <w:r>
        <w:t xml:space="preserve">file had to be recreated. </w:t>
      </w:r>
      <w:ins w:id="5755" w:author="David Mattie" w:date="2019-08-12T10:08:00Z">
        <w:r w:rsidR="00EA3D8E">
          <w:t>If a tract was able to be fully measured, only the measurements were preserved for later recall, and the tract file discarded.</w:t>
        </w:r>
      </w:ins>
    </w:p>
    <w:p w14:paraId="1940B9DA" w14:textId="6F128B45" w:rsidR="00932176" w:rsidRDefault="001D37B0">
      <w:pPr>
        <w:pStyle w:val="Body"/>
      </w:pPr>
      <w:r>
        <w:t xml:space="preserve">Reliable multi-core computing hardware with lots of disk space is necessary to be able to achieve computation in a reasonable timeline.  The ideal computing environment is one with a large number of high memory multi-core machines connected to a SAN through fibre across multiple </w:t>
      </w:r>
      <w:ins w:id="5756" w:author="David Mattie" w:date="2019-08-18T21:12:00Z">
        <w:r w:rsidR="0009747B">
          <w:t xml:space="preserve">I/O </w:t>
        </w:r>
      </w:ins>
      <w:r>
        <w:t>controller cards.  Since we didn’t have that technology, we had to design the code to be fault tolerant, versatile and recoverable.  The Compute Canada infrastructure would serve this purpose, however the high performance scratch disk limits were too limited to render all data at once.  This meant a considerable amount of inventory control and movement of folders to and from staging areas.  If access to a permanent large capacity data store with temporary RAM drives were available, the processing would have been much simpler.</w:t>
      </w:r>
    </w:p>
    <w:p w14:paraId="6326B0E4" w14:textId="151F917D" w:rsidR="00932176" w:rsidRDefault="001D37B0">
      <w:pPr>
        <w:pStyle w:val="Body"/>
      </w:pPr>
      <w:r>
        <w:t>On a well performing 40-core node</w:t>
      </w:r>
      <w:ins w:id="5757" w:author="David Mattie" w:date="2019-08-12T10:10:00Z">
        <w:r w:rsidR="00EA3D8E">
          <w:rPr>
            <w:rStyle w:val="FootnoteReference"/>
          </w:rPr>
          <w:footnoteReference w:id="2"/>
        </w:r>
      </w:ins>
      <w:r>
        <w:t xml:space="preserve"> with dedicated storage and sufficient RAM to provide a 16GB RAM drive, a patient visit can be rendered in approximately 5 hours.  On </w:t>
      </w:r>
      <w:ins w:id="5759" w:author="David Mattie" w:date="2019-08-12T10:20:00Z">
        <w:r w:rsidR="0092520D">
          <w:t>C</w:t>
        </w:r>
      </w:ins>
      <w:del w:id="5760" w:author="David Mattie" w:date="2019-08-12T10:20:00Z">
        <w:r w:rsidDel="0092520D">
          <w:delText>c</w:delText>
        </w:r>
      </w:del>
      <w:r>
        <w:t>ompute Canada resources with the same number of cores and memory, a slower disk and no RAM drive, it took approximately 10-12 hours to complete a single patient.  The high-I</w:t>
      </w:r>
      <w:ins w:id="5761" w:author="David Mattie" w:date="2019-08-18T21:12:00Z">
        <w:r w:rsidR="0009747B">
          <w:t>/</w:t>
        </w:r>
      </w:ins>
      <w:r>
        <w:t xml:space="preserve">O performance is a key factor in computing a large number of patient visits reliably.  Without the availability of large high-speed storage, there is considerable </w:t>
      </w:r>
      <w:del w:id="5762" w:author="David Mattie" w:date="2019-08-12T10:21:00Z">
        <w:r w:rsidDel="0092520D">
          <w:delText>baby-sitting</w:delText>
        </w:r>
      </w:del>
      <w:ins w:id="5763" w:author="David Mattie" w:date="2019-08-12T10:21:00Z">
        <w:r w:rsidR="0092520D">
          <w:t>oversight and monitoring</w:t>
        </w:r>
      </w:ins>
      <w:r>
        <w:t xml:space="preserve"> necessary to deliver an outcome on a timely manner.</w:t>
      </w:r>
    </w:p>
    <w:p w14:paraId="5E5D0CB8" w14:textId="5E1BBAD8" w:rsidR="00932176" w:rsidRDefault="001D37B0">
      <w:pPr>
        <w:pStyle w:val="Body"/>
      </w:pPr>
      <w:r>
        <w:lastRenderedPageBreak/>
        <w:t xml:space="preserve">Occasionally, issues were found after some patient visits were rendered.  </w:t>
      </w:r>
      <w:del w:id="5764" w:author="David Mattie" w:date="2019-08-12T10:21:00Z">
        <w:r w:rsidDel="0092520D">
          <w:delText>In the very early stages it was necessary to start again</w:delText>
        </w:r>
      </w:del>
      <w:del w:id="5765" w:author="David Mattie" w:date="2019-08-12T10:22:00Z">
        <w:r w:rsidDel="0092520D">
          <w:delText xml:space="preserve">.  </w:delText>
        </w:r>
      </w:del>
      <w:r>
        <w:t xml:space="preserve">In some cases, it was possible to correct specific measures without having to re-compute the entire pipeline.  Using a plugin framework allowed the flexibility to write adapted code separate from the </w:t>
      </w:r>
      <w:ins w:id="5766" w:author="David Mattie" w:date="2019-08-12T10:22:00Z">
        <w:r w:rsidR="0092520D">
          <w:t xml:space="preserve">original basic module used to assess the insula’s connections with other regions of the brain </w:t>
        </w:r>
      </w:ins>
      <w:customXmlInsRangeStart w:id="5767" w:author="David Mattie" w:date="2019-08-18T21:13:00Z"/>
      <w:sdt>
        <w:sdtPr>
          <w:id w:val="1474331351"/>
          <w:citation/>
        </w:sdtPr>
        <w:sdtEndPr/>
        <w:sdtContent>
          <w:customXmlInsRangeEnd w:id="5767"/>
          <w:ins w:id="5768" w:author="David Mattie" w:date="2019-08-18T21:13:00Z">
            <w:r w:rsidR="00A72E5C">
              <w:fldChar w:fldCharType="begin"/>
            </w:r>
            <w:r w:rsidR="00A72E5C">
              <w:instrText xml:space="preserve"> CITATION Lev18 \l 1033 </w:instrText>
            </w:r>
          </w:ins>
          <w:r w:rsidR="00A72E5C">
            <w:fldChar w:fldCharType="separate"/>
          </w:r>
          <w:r w:rsidR="00410A04">
            <w:rPr>
              <w:noProof/>
            </w:rPr>
            <w:t>(Levman, et al., 2018)</w:t>
          </w:r>
          <w:ins w:id="5769" w:author="David Mattie" w:date="2019-08-18T21:13:00Z">
            <w:r w:rsidR="00A72E5C">
              <w:fldChar w:fldCharType="end"/>
            </w:r>
          </w:ins>
          <w:customXmlInsRangeStart w:id="5770" w:author="David Mattie" w:date="2019-08-18T21:13:00Z"/>
        </w:sdtContent>
      </w:sdt>
      <w:customXmlInsRangeEnd w:id="5770"/>
      <w:del w:id="5771" w:author="David Mattie" w:date="2019-08-12T10:22:00Z">
        <w:r w:rsidDel="0092520D">
          <w:delText>main “levman plugin” written initially</w:delText>
        </w:r>
      </w:del>
      <w:r>
        <w:t xml:space="preserve">.  As changes were made, </w:t>
      </w:r>
      <w:del w:id="5772" w:author="David Mattie" w:date="2019-08-18T21:14:00Z">
        <w:r w:rsidDel="00A72E5C">
          <w:delText xml:space="preserve">regression </w:delText>
        </w:r>
      </w:del>
      <w:ins w:id="5773" w:author="David Mattie" w:date="2019-08-18T21:14:00Z">
        <w:r w:rsidR="00A72E5C">
          <w:t xml:space="preserve">re-running previous tests (regression </w:t>
        </w:r>
      </w:ins>
      <w:r>
        <w:t>testing</w:t>
      </w:r>
      <w:ins w:id="5774" w:author="David Mattie" w:date="2019-08-18T21:14:00Z">
        <w:r w:rsidR="00A72E5C">
          <w:t>)</w:t>
        </w:r>
      </w:ins>
      <w:r>
        <w:t xml:space="preserve"> was necessary to ensure changes didn’t impact already executed code which would have invalidated some of the results.  </w:t>
      </w:r>
    </w:p>
    <w:p w14:paraId="32BDCC48" w14:textId="3E2BFC66" w:rsidR="00932176" w:rsidRDefault="001D37B0">
      <w:pPr>
        <w:pStyle w:val="Body"/>
      </w:pPr>
      <w:r>
        <w:t xml:space="preserve">One of the challenges with testing this big data problem was the large amount of </w:t>
      </w:r>
      <w:ins w:id="5775" w:author="David Mattie" w:date="2019-08-12T10:23:00Z">
        <w:r w:rsidR="0092520D">
          <w:t>measurements lacking a</w:t>
        </w:r>
      </w:ins>
      <w:ins w:id="5776" w:author="David Mattie" w:date="2019-08-18T21:15:00Z">
        <w:r w:rsidR="00A72E5C">
          <w:t xml:space="preserve"> </w:t>
        </w:r>
      </w:ins>
      <w:ins w:id="5777" w:author="David Mattie" w:date="2019-08-12T10:23:00Z">
        <w:r w:rsidR="00A72E5C">
          <w:t>non-</w:t>
        </w:r>
        <w:r w:rsidR="0092520D">
          <w:t>zero value upon extraction.</w:t>
        </w:r>
      </w:ins>
      <w:del w:id="5778" w:author="David Mattie" w:date="2019-08-12T10:23:00Z">
        <w:r w:rsidDel="0092520D">
          <w:delText xml:space="preserve">white space in the data.  </w:delText>
        </w:r>
      </w:del>
      <w:ins w:id="5779" w:author="David Mattie" w:date="2019-08-12T10:23:00Z">
        <w:r w:rsidR="0092520D">
          <w:t xml:space="preserve">  </w:t>
        </w:r>
      </w:ins>
      <w:r>
        <w:t>Since we are looking for intersections between each ROI to every other ROI, we saw a considerable amount of NULL data, indicating there was no measurable connection.  It</w:t>
      </w:r>
      <w:ins w:id="5780" w:author="David Mattie" w:date="2019-08-12T10:24:00Z">
        <w:r w:rsidR="0092520D">
          <w:t xml:space="preserve"> is</w:t>
        </w:r>
      </w:ins>
      <w:r>
        <w:t xml:space="preserve"> easy to become accustomed to seeing no data, and as a result it may feel normal.  This exercise would have been improved by writing automated test cases first to improve the reliability of </w:t>
      </w:r>
      <w:del w:id="5781" w:author="David Mattie" w:date="2019-08-12T10:25:00Z">
        <w:r w:rsidDel="0092520D">
          <w:delText xml:space="preserve">regression </w:delText>
        </w:r>
      </w:del>
      <w:r>
        <w:t>testing</w:t>
      </w:r>
      <w:ins w:id="5782" w:author="David Mattie" w:date="2019-08-19T13:57:00Z">
        <w:r w:rsidR="00FE6AF8">
          <w:t>, and r</w:t>
        </w:r>
      </w:ins>
      <w:ins w:id="5783" w:author="David Mattie" w:date="2019-08-12T10:25:00Z">
        <w:r w:rsidR="0092520D">
          <w:t>e-running automated tests would allow us to know quickly and easily if changes have not adversely affected existing features</w:t>
        </w:r>
      </w:ins>
      <w:r>
        <w:t xml:space="preserve">.  </w:t>
      </w:r>
    </w:p>
    <w:p w14:paraId="3652AD0A" w14:textId="033597A8" w:rsidR="00932176" w:rsidRDefault="001D37B0">
      <w:pPr>
        <w:pStyle w:val="Body"/>
      </w:pPr>
      <w:r>
        <w:t xml:space="preserve">An additional characteristic of </w:t>
      </w:r>
      <w:ins w:id="5784" w:author="David Mattie" w:date="2019-08-12T10:26:00Z">
        <w:r w:rsidR="0092520D">
          <w:t xml:space="preserve">the </w:t>
        </w:r>
      </w:ins>
      <w:r>
        <w:t>dat</w:t>
      </w:r>
      <w:ins w:id="5785" w:author="David Mattie" w:date="2019-08-12T10:27:00Z">
        <w:r w:rsidR="0092520D">
          <w:t>a</w:t>
        </w:r>
      </w:ins>
      <w:ins w:id="5786" w:author="David Mattie" w:date="2019-08-12T10:26:00Z">
        <w:r w:rsidR="0092520D">
          <w:t xml:space="preserve"> generated by this tool </w:t>
        </w:r>
      </w:ins>
      <w:del w:id="5787" w:author="David Mattie" w:date="2019-08-12T10:26:00Z">
        <w:r w:rsidDel="0092520D">
          <w:delText xml:space="preserve">a </w:delText>
        </w:r>
      </w:del>
      <w:r>
        <w:t xml:space="preserve">is found in the complexity added due to the large number of features.  There were </w:t>
      </w:r>
      <w:del w:id="5788" w:author="David Mattie" w:date="2019-08-18T17:09:00Z">
        <w:r w:rsidDel="007C7EB2">
          <w:rPr>
            <w:highlight w:val="yellow"/>
          </w:rPr>
          <w:delText>1589952</w:delText>
        </w:r>
      </w:del>
      <w:ins w:id="5789" w:author="David Mattie" w:date="2019-08-18T17:09:00Z">
        <w:r w:rsidR="007C7EB2">
          <w:t>927472</w:t>
        </w:r>
      </w:ins>
      <w:r>
        <w:t xml:space="preserve"> features to this dataset, with only </w:t>
      </w:r>
      <w:ins w:id="5790" w:author="David Mattie" w:date="2019-08-18T17:06:00Z">
        <w:r w:rsidR="009F1ED5">
          <w:t xml:space="preserve">642 </w:t>
        </w:r>
      </w:ins>
      <w:ins w:id="5791" w:author="David Mattie" w:date="2019-08-18T17:07:00Z">
        <w:r w:rsidR="009F1ED5">
          <w:t>patient visits</w:t>
        </w:r>
      </w:ins>
      <w:del w:id="5792" w:author="David Mattie" w:date="2019-08-18T17:06:00Z">
        <w:r w:rsidDel="009F1ED5">
          <w:delText>541</w:delText>
        </w:r>
      </w:del>
      <w:del w:id="5793" w:author="David Mattie" w:date="2019-08-18T17:07:00Z">
        <w:r w:rsidDel="009F1ED5">
          <w:delText xml:space="preserve"> rows</w:delText>
        </w:r>
      </w:del>
      <w:r>
        <w:t xml:space="preserve"> (</w:t>
      </w:r>
      <w:ins w:id="5794" w:author="David Mattie" w:date="2019-08-18T17:09:00Z">
        <w:r w:rsidR="007C7EB2">
          <w:t>1</w:t>
        </w:r>
      </w:ins>
      <w:del w:id="5795" w:author="David Mattie" w:date="2019-08-18T17:09:00Z">
        <w:r w:rsidDel="007C7EB2">
          <w:delText>2</w:delText>
        </w:r>
      </w:del>
      <w:r>
        <w:t xml:space="preserve">4 measures x 182 roi starting points x 182 roi end points x 2 methods).  </w:t>
      </w:r>
      <w:ins w:id="5796" w:author="David Mattie" w:date="2019-08-12T13:39:00Z">
        <w:r w:rsidR="00E13915">
          <w:t xml:space="preserve">Simply loading the data into a tool like </w:t>
        </w:r>
      </w:ins>
      <w:ins w:id="5797" w:author="David Mattie" w:date="2019-08-12T13:40:00Z">
        <w:r w:rsidR="00E13915">
          <w:t>MATLAB is problematic when studying a columnar view of the data.  Tools such as python can consume the data but there is</w:t>
        </w:r>
      </w:ins>
      <w:ins w:id="5798" w:author="David Mattie" w:date="2019-08-19T13:57:00Z">
        <w:r w:rsidR="00FE6AF8">
          <w:t xml:space="preserve"> still</w:t>
        </w:r>
      </w:ins>
      <w:ins w:id="5799" w:author="David Mattie" w:date="2019-08-12T13:40:00Z">
        <w:r w:rsidR="00E13915">
          <w:t xml:space="preserve"> a considerable memory burden.  </w:t>
        </w:r>
      </w:ins>
      <w:del w:id="5800" w:author="David Mattie" w:date="2019-08-12T13:40:00Z">
        <w:r w:rsidDel="00E13915">
          <w:delText>P</w:delText>
        </w:r>
      </w:del>
      <w:del w:id="5801" w:author="David Mattie" w:date="2019-08-12T13:43:00Z">
        <w:r w:rsidDel="00E13915">
          <w:delText xml:space="preserve">erforming factor reduction techniques </w:delText>
        </w:r>
      </w:del>
      <w:del w:id="5802" w:author="David Mattie" w:date="2019-08-12T10:34:00Z">
        <w:r w:rsidDel="00473D44">
          <w:delText>improv</w:delText>
        </w:r>
      </w:del>
      <w:del w:id="5803" w:author="David Mattie" w:date="2019-08-12T10:33:00Z">
        <w:r w:rsidDel="00473D44">
          <w:delText>ed</w:delText>
        </w:r>
      </w:del>
      <w:del w:id="5804" w:author="David Mattie" w:date="2019-08-12T10:34:00Z">
        <w:r w:rsidDel="00473D44">
          <w:delText xml:space="preserve"> the ability </w:delText>
        </w:r>
      </w:del>
      <w:del w:id="5805" w:author="David Mattie" w:date="2019-08-12T13:43:00Z">
        <w:r w:rsidDel="00E13915">
          <w:delText>of ML algorithms to predict Age for example, but we were able to improve the predictive model ____TODO____ by manually identifying ROIs that are correlated to age, and then establishing a predictive model on age.</w:delText>
        </w:r>
      </w:del>
    </w:p>
    <w:p w14:paraId="1CC52C08" w14:textId="77777777" w:rsidR="00932176" w:rsidRDefault="001D37B0">
      <w:pPr>
        <w:pStyle w:val="Heading2"/>
        <w:numPr>
          <w:ilvl w:val="1"/>
          <w:numId w:val="2"/>
        </w:numPr>
      </w:pPr>
      <w:bookmarkStart w:id="5806" w:name="_Toc17056317"/>
      <w:r>
        <w:lastRenderedPageBreak/>
        <w:t>Challenges and Issues Encountered</w:t>
      </w:r>
      <w:bookmarkEnd w:id="5806"/>
    </w:p>
    <w:p w14:paraId="5336E8C0" w14:textId="77777777" w:rsidR="00932176" w:rsidRDefault="001D37B0">
      <w:pPr>
        <w:pStyle w:val="Heading3"/>
        <w:numPr>
          <w:ilvl w:val="2"/>
          <w:numId w:val="2"/>
        </w:numPr>
      </w:pPr>
      <w:bookmarkStart w:id="5807" w:name="_Toc17056318"/>
      <w:r>
        <w:t>Resource Limitations</w:t>
      </w:r>
      <w:bookmarkEnd w:id="5807"/>
    </w:p>
    <w:p w14:paraId="7C8BF047" w14:textId="26C10D85" w:rsidR="00932176" w:rsidRDefault="001D37B0" w:rsidP="00726F47">
      <w:pPr>
        <w:pStyle w:val="BodyFirst"/>
        <w:ind w:firstLine="360"/>
      </w:pPr>
      <w:r>
        <w:t xml:space="preserve">The most significant challenge with this initiative was finding enough compute resources to process the pipeline.   Each phase of the </w:t>
      </w:r>
      <w:del w:id="5808" w:author="David Mattie" w:date="2019-08-12T13:43:00Z">
        <w:r w:rsidDel="00E13915">
          <w:delText xml:space="preserve">leman </w:delText>
        </w:r>
      </w:del>
      <w:ins w:id="5809" w:author="David Mattie" w:date="2019-08-12T13:43:00Z">
        <w:r w:rsidR="00E13915">
          <w:t xml:space="preserve">developed </w:t>
        </w:r>
      </w:ins>
      <w:r>
        <w:t>pipeline has different computing requirements</w:t>
      </w:r>
      <w:del w:id="5810" w:author="David Mattie" w:date="2019-08-12T13:43:00Z">
        <w:r w:rsidDel="00E13915">
          <w:delText>, depending on the phase</w:delText>
        </w:r>
      </w:del>
      <w:r>
        <w:t xml:space="preserve">.  Further, each type of hardware used to compute the results performed differently.  As a result, the resources requested on Compute Canada clusters tended to appear under-utilized after completion.  There were times when we requested 32 cores and only used 1 core over several hours.  This resulted in requesting more resources than necessary (when viewed in aggregate), and having to wait for time on the scheduler to receive those resources. E.g. a request for a whole node (32 core, 128GB memory) was the least likely to </w:t>
      </w:r>
      <w:del w:id="5811" w:author="David Mattie" w:date="2019-08-12T13:44:00Z">
        <w:r w:rsidDel="00E13915">
          <w:delText>abend</w:delText>
        </w:r>
      </w:del>
      <w:ins w:id="5812" w:author="David Mattie" w:date="2019-08-12T13:44:00Z">
        <w:r w:rsidR="00E13915">
          <w:t>abnormally end</w:t>
        </w:r>
      </w:ins>
      <w:r>
        <w:t>, but also hardest to obtain from the scheduler.</w:t>
      </w:r>
    </w:p>
    <w:p w14:paraId="1F8DCE87" w14:textId="77777777" w:rsidR="00932176" w:rsidRDefault="001D37B0">
      <w:pPr>
        <w:pStyle w:val="Body"/>
      </w:pPr>
      <w:r>
        <w:t>For the early phases of the pipeline (1-8), the tasks do not take advantage of parallelism because of the interdependency of the data, each step building off the previous.  As well, the utilities used in the pipeline do not provide parallelism switches to take advantage of multiple cores.  A perfect machine for phases 1-8 has a CPU with a high clock speed and RAID 0 or RAID10 disk.  Multiple cores are wasted in this phase since all of the tasks are single threaded.</w:t>
      </w:r>
    </w:p>
    <w:p w14:paraId="1E38D8E7" w14:textId="77777777" w:rsidR="00932176" w:rsidRDefault="001D37B0">
      <w:pPr>
        <w:pStyle w:val="Body"/>
      </w:pPr>
      <w:r>
        <w:t>The fibre tracking step (step 9) was written to take advantage of all cores available on the computer.  An optional switch (-maxcores) was provided to force a maximum number of cores used to allow the machine to perform adequately for other functions.  The perfect machine in this phase is a high number of cores, 2GB RAM per core.  Configurations with less than 2GB memory/core resulted in out of memory errors.</w:t>
      </w:r>
    </w:p>
    <w:p w14:paraId="05E5D0D1" w14:textId="0BCB8EF1" w:rsidR="00932176" w:rsidRDefault="001D37B0">
      <w:pPr>
        <w:pStyle w:val="Caption"/>
        <w:keepNext/>
      </w:pPr>
      <w:bookmarkStart w:id="5813" w:name="_Ref8121279"/>
      <w:r>
        <w:lastRenderedPageBreak/>
        <w:t xml:space="preserve">Table </w:t>
      </w:r>
      <w:r>
        <w:fldChar w:fldCharType="begin"/>
      </w:r>
      <w:r>
        <w:instrText>SEQ Table \* ARABIC</w:instrText>
      </w:r>
      <w:r>
        <w:fldChar w:fldCharType="separate"/>
      </w:r>
      <w:ins w:id="5814" w:author="David Mattie" w:date="2019-08-19T08:44:00Z">
        <w:r w:rsidR="002B3FE8">
          <w:rPr>
            <w:noProof/>
          </w:rPr>
          <w:t>18</w:t>
        </w:r>
      </w:ins>
      <w:del w:id="5815" w:author="David Mattie" w:date="2019-08-01T18:27:00Z">
        <w:r w:rsidR="00F34881" w:rsidDel="00E7462C">
          <w:rPr>
            <w:noProof/>
          </w:rPr>
          <w:delText>16</w:delText>
        </w:r>
      </w:del>
      <w:r>
        <w:fldChar w:fldCharType="end"/>
      </w:r>
      <w:r>
        <w:t xml:space="preserve"> - Pipeline Compute Requirements</w:t>
      </w:r>
      <w:bookmarkEnd w:id="5813"/>
    </w:p>
    <w:tbl>
      <w:tblPr>
        <w:tblW w:w="88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07" w:type="dxa"/>
        </w:tblCellMar>
        <w:tblLook w:val="04A0" w:firstRow="1" w:lastRow="0" w:firstColumn="1" w:lastColumn="0" w:noHBand="0" w:noVBand="1"/>
      </w:tblPr>
      <w:tblGrid>
        <w:gridCol w:w="789"/>
        <w:gridCol w:w="2080"/>
        <w:gridCol w:w="2379"/>
        <w:gridCol w:w="1299"/>
        <w:gridCol w:w="2309"/>
      </w:tblGrid>
      <w:tr w:rsidR="00932176" w14:paraId="17AE5C2A" w14:textId="77777777">
        <w:tc>
          <w:tcPr>
            <w:tcW w:w="456" w:type="dxa"/>
            <w:tcBorders>
              <w:top w:val="single" w:sz="6" w:space="0" w:color="000000"/>
              <w:left w:val="single" w:sz="6" w:space="0" w:color="000000"/>
              <w:bottom w:val="single" w:sz="6" w:space="0" w:color="000000"/>
              <w:right w:val="single" w:sz="6" w:space="0" w:color="000000"/>
            </w:tcBorders>
            <w:shd w:val="solid" w:color="000000" w:fill="FFFFFF"/>
          </w:tcPr>
          <w:p w14:paraId="5C888C8F" w14:textId="5BBF769C" w:rsidR="00932176" w:rsidRDefault="00E13915">
            <w:pPr>
              <w:pStyle w:val="Body"/>
              <w:ind w:firstLine="0"/>
              <w:rPr>
                <w:b/>
                <w:bCs/>
              </w:rPr>
            </w:pPr>
            <w:ins w:id="5816" w:author="David Mattie" w:date="2019-08-12T13:45:00Z">
              <w:r>
                <w:rPr>
                  <w:b/>
                  <w:bCs/>
                </w:rPr>
                <w:t>Step</w:t>
              </w:r>
            </w:ins>
            <w:r w:rsidR="001D37B0">
              <w:rPr>
                <w:b/>
                <w:bCs/>
              </w:rPr>
              <w:t>#</w:t>
            </w:r>
          </w:p>
        </w:tc>
        <w:tc>
          <w:tcPr>
            <w:tcW w:w="2228" w:type="dxa"/>
            <w:tcBorders>
              <w:top w:val="single" w:sz="6" w:space="0" w:color="000000"/>
              <w:left w:val="single" w:sz="6" w:space="0" w:color="000000"/>
              <w:bottom w:val="single" w:sz="6" w:space="0" w:color="000000"/>
              <w:right w:val="single" w:sz="6" w:space="0" w:color="000000"/>
            </w:tcBorders>
            <w:shd w:val="solid" w:color="000000" w:fill="FFFFFF"/>
          </w:tcPr>
          <w:p w14:paraId="7D853159" w14:textId="77777777" w:rsidR="00932176" w:rsidRDefault="001D37B0">
            <w:pPr>
              <w:pStyle w:val="Body"/>
              <w:ind w:firstLine="0"/>
              <w:rPr>
                <w:b/>
                <w:bCs/>
              </w:rPr>
            </w:pPr>
            <w:r>
              <w:rPr>
                <w:b/>
                <w:bCs/>
              </w:rPr>
              <w:t>Phase</w:t>
            </w:r>
          </w:p>
        </w:tc>
        <w:tc>
          <w:tcPr>
            <w:tcW w:w="2472" w:type="dxa"/>
            <w:tcBorders>
              <w:top w:val="single" w:sz="6" w:space="0" w:color="000000"/>
              <w:left w:val="single" w:sz="6" w:space="0" w:color="000000"/>
              <w:bottom w:val="single" w:sz="6" w:space="0" w:color="000000"/>
              <w:right w:val="single" w:sz="6" w:space="0" w:color="000000"/>
            </w:tcBorders>
            <w:shd w:val="solid" w:color="000000" w:fill="FFFFFF"/>
          </w:tcPr>
          <w:p w14:paraId="79C316A5" w14:textId="77777777" w:rsidR="00932176" w:rsidRDefault="001D37B0">
            <w:pPr>
              <w:pStyle w:val="Body"/>
              <w:ind w:firstLine="0"/>
              <w:rPr>
                <w:b/>
                <w:bCs/>
              </w:rPr>
            </w:pPr>
            <w:r>
              <w:rPr>
                <w:b/>
                <w:bCs/>
              </w:rPr>
              <w:t>Step</w:t>
            </w:r>
          </w:p>
        </w:tc>
        <w:tc>
          <w:tcPr>
            <w:tcW w:w="1315" w:type="dxa"/>
            <w:tcBorders>
              <w:top w:val="single" w:sz="6" w:space="0" w:color="000000"/>
              <w:left w:val="single" w:sz="6" w:space="0" w:color="000000"/>
              <w:bottom w:val="single" w:sz="6" w:space="0" w:color="000000"/>
              <w:right w:val="single" w:sz="6" w:space="0" w:color="000000"/>
            </w:tcBorders>
            <w:shd w:val="solid" w:color="000000" w:fill="FFFFFF"/>
          </w:tcPr>
          <w:p w14:paraId="4C48A6C3" w14:textId="77777777" w:rsidR="00932176" w:rsidRDefault="001D37B0">
            <w:pPr>
              <w:pStyle w:val="Body"/>
              <w:ind w:firstLine="0"/>
              <w:rPr>
                <w:b/>
                <w:bCs/>
              </w:rPr>
            </w:pPr>
            <w:r>
              <w:rPr>
                <w:b/>
                <w:bCs/>
              </w:rPr>
              <w:t>Duration</w:t>
            </w:r>
          </w:p>
        </w:tc>
        <w:tc>
          <w:tcPr>
            <w:tcW w:w="2385" w:type="dxa"/>
            <w:tcBorders>
              <w:top w:val="single" w:sz="6" w:space="0" w:color="000000"/>
              <w:left w:val="single" w:sz="6" w:space="0" w:color="000000"/>
              <w:bottom w:val="single" w:sz="6" w:space="0" w:color="000000"/>
              <w:right w:val="single" w:sz="6" w:space="0" w:color="000000"/>
            </w:tcBorders>
            <w:shd w:val="solid" w:color="000000" w:fill="FFFFFF"/>
          </w:tcPr>
          <w:p w14:paraId="1A325332" w14:textId="77777777" w:rsidR="00932176" w:rsidRDefault="001D37B0">
            <w:pPr>
              <w:pStyle w:val="Body"/>
              <w:ind w:firstLine="0"/>
              <w:rPr>
                <w:b/>
                <w:bCs/>
              </w:rPr>
            </w:pPr>
            <w:r>
              <w:rPr>
                <w:b/>
                <w:bCs/>
              </w:rPr>
              <w:t>Computing Requirements</w:t>
            </w:r>
          </w:p>
        </w:tc>
      </w:tr>
      <w:tr w:rsidR="00932176" w14:paraId="79E23784"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1712772D" w14:textId="77777777" w:rsidR="00932176" w:rsidRDefault="001D37B0">
            <w:pPr>
              <w:pStyle w:val="Body"/>
              <w:spacing w:line="240" w:lineRule="auto"/>
              <w:ind w:firstLine="0"/>
            </w:pPr>
            <w:r>
              <w:t>1</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3A72AA80"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5C03D055" w14:textId="77777777" w:rsidR="00932176" w:rsidRDefault="001D37B0">
            <w:pPr>
              <w:pStyle w:val="Body"/>
              <w:spacing w:line="240" w:lineRule="auto"/>
              <w:ind w:firstLine="0"/>
            </w:pPr>
            <w:r>
              <w:t>Convert input files to NIFTI format</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195C32EF" w14:textId="03BEB85C" w:rsidR="00932176" w:rsidRDefault="00920987">
            <w:pPr>
              <w:pStyle w:val="Body"/>
              <w:spacing w:line="240" w:lineRule="auto"/>
              <w:ind w:firstLine="0"/>
            </w:pPr>
            <w:ins w:id="5817" w:author="David Mattie" w:date="2019-08-19T11:43:00Z">
              <w:r>
                <w:t xml:space="preserve">&lt; </w:t>
              </w:r>
            </w:ins>
            <w:del w:id="5818" w:author="David Mattie" w:date="2019-08-19T11:43:00Z">
              <w:r w:rsidR="001D37B0" w:rsidDel="00920987">
                <w:delText>[</w:delText>
              </w:r>
              <w:r w:rsidR="001D37B0" w:rsidRPr="000B63D7" w:rsidDel="00920987">
                <w:rPr>
                  <w:highlight w:val="yellow"/>
                </w:rPr>
                <w:delText>TODO</w:delText>
              </w:r>
              <w:r w:rsidR="001D37B0" w:rsidDel="00920987">
                <w:delText>]</w:delText>
              </w:r>
            </w:del>
            <w:ins w:id="5819" w:author="David Mattie" w:date="2019-08-19T11:43:00Z">
              <w:r>
                <w:t>1 min</w:t>
              </w:r>
            </w:ins>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011ABD71" w14:textId="77777777" w:rsidR="00932176" w:rsidRDefault="001D37B0">
            <w:pPr>
              <w:pStyle w:val="Body"/>
              <w:spacing w:line="240" w:lineRule="auto"/>
              <w:ind w:firstLine="0"/>
            </w:pPr>
            <w:r>
              <w:t>Serial, high CPU, low I/O, 1 core</w:t>
            </w:r>
          </w:p>
        </w:tc>
      </w:tr>
      <w:tr w:rsidR="00932176" w14:paraId="69776596"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7678CE3E" w14:textId="77777777" w:rsidR="00932176" w:rsidRDefault="001D37B0">
            <w:pPr>
              <w:pStyle w:val="Body"/>
              <w:spacing w:line="240" w:lineRule="auto"/>
              <w:ind w:firstLine="0"/>
            </w:pPr>
            <w:r>
              <w:t>2</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138D1FAE"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28051321" w14:textId="77777777" w:rsidR="00932176" w:rsidRDefault="001D37B0">
            <w:pPr>
              <w:pStyle w:val="Body"/>
              <w:spacing w:line="240" w:lineRule="auto"/>
              <w:ind w:firstLine="0"/>
            </w:pPr>
            <w:r>
              <w:t>Correction for distortion and subject motion</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65BBA650" w14:textId="6D2AFE45" w:rsidR="00932176" w:rsidRDefault="00841D97">
            <w:pPr>
              <w:pStyle w:val="Body"/>
              <w:spacing w:line="240" w:lineRule="auto"/>
              <w:ind w:firstLine="0"/>
            </w:pPr>
            <w:ins w:id="5820" w:author="David Mattie" w:date="2019-08-19T11:57:00Z">
              <w:r>
                <w:t>&lt; 15 min</w:t>
              </w:r>
            </w:ins>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6AE83648" w14:textId="77777777" w:rsidR="00932176" w:rsidRDefault="001D37B0">
            <w:pPr>
              <w:pStyle w:val="Body"/>
              <w:spacing w:line="240" w:lineRule="auto"/>
              <w:ind w:firstLine="0"/>
            </w:pPr>
            <w:r>
              <w:t>Serial, high CPU, low I/O, 1 core</w:t>
            </w:r>
          </w:p>
        </w:tc>
      </w:tr>
      <w:tr w:rsidR="00932176" w14:paraId="4BDFB954"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24810808" w14:textId="77777777" w:rsidR="00932176" w:rsidRDefault="001D37B0">
            <w:pPr>
              <w:pStyle w:val="Body"/>
              <w:spacing w:line="240" w:lineRule="auto"/>
              <w:ind w:firstLine="0"/>
            </w:pPr>
            <w:r>
              <w:t>3</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051DDAE6"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656361AD" w14:textId="77777777" w:rsidR="00932176" w:rsidRDefault="001D37B0">
            <w:pPr>
              <w:pStyle w:val="Body"/>
              <w:spacing w:line="240" w:lineRule="auto"/>
              <w:ind w:firstLine="0"/>
            </w:pPr>
            <w:r>
              <w:t>Calculate the reconstruction matrix from a given gradient table</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30A70590" w14:textId="5D375124" w:rsidR="00932176" w:rsidRDefault="00841D97">
            <w:pPr>
              <w:pStyle w:val="Body"/>
              <w:spacing w:line="240" w:lineRule="auto"/>
              <w:ind w:firstLine="0"/>
            </w:pPr>
            <w:ins w:id="5821" w:author="David Mattie" w:date="2019-08-19T12:00:00Z">
              <w:r>
                <w:t>&lt; 1 min</w:t>
              </w:r>
            </w:ins>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128D2561" w14:textId="77777777" w:rsidR="00932176" w:rsidRDefault="001D37B0">
            <w:pPr>
              <w:pStyle w:val="Body"/>
              <w:spacing w:line="240" w:lineRule="auto"/>
              <w:ind w:firstLine="0"/>
            </w:pPr>
            <w:r>
              <w:t>Serial, high CPU, low  I/O, 1 core</w:t>
            </w:r>
          </w:p>
        </w:tc>
      </w:tr>
      <w:tr w:rsidR="00932176" w14:paraId="59B970F2"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60D5A31B" w14:textId="77777777" w:rsidR="00932176" w:rsidRDefault="001D37B0">
            <w:pPr>
              <w:pStyle w:val="Body"/>
              <w:spacing w:line="240" w:lineRule="auto"/>
              <w:ind w:firstLine="0"/>
            </w:pPr>
            <w:r>
              <w:t>4</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7EDF299B"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524C279A" w14:textId="77777777" w:rsidR="00932176" w:rsidRDefault="001D37B0">
            <w:pPr>
              <w:pStyle w:val="Body"/>
              <w:spacing w:line="240" w:lineRule="auto"/>
              <w:ind w:firstLine="0"/>
            </w:pPr>
            <w:r>
              <w:t>Reconstruct raw images to ODF with a given pre-calculated recon matrix</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4E98285E" w14:textId="06C40D5D" w:rsidR="00932176" w:rsidRDefault="00B055B7">
            <w:pPr>
              <w:pStyle w:val="Body"/>
              <w:spacing w:line="240" w:lineRule="auto"/>
              <w:ind w:firstLine="0"/>
            </w:pPr>
            <w:ins w:id="5822" w:author="David Mattie" w:date="2019-08-19T12:08:00Z">
              <w:r>
                <w:t>&lt; 2 min</w:t>
              </w:r>
            </w:ins>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3E518DCB" w14:textId="77777777" w:rsidR="00932176" w:rsidRDefault="001D37B0">
            <w:pPr>
              <w:pStyle w:val="Body"/>
              <w:spacing w:line="240" w:lineRule="auto"/>
              <w:ind w:firstLine="0"/>
            </w:pPr>
            <w:r>
              <w:t>Serial, high CPU, low I/O, 1 core</w:t>
            </w:r>
          </w:p>
        </w:tc>
      </w:tr>
      <w:tr w:rsidR="00932176" w14:paraId="70F7A8C8"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3A2EE9B4" w14:textId="77777777" w:rsidR="00932176" w:rsidRDefault="001D37B0">
            <w:pPr>
              <w:pStyle w:val="Body"/>
              <w:spacing w:line="240" w:lineRule="auto"/>
              <w:ind w:firstLine="0"/>
            </w:pPr>
            <w:r>
              <w:t>5</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34C8668C"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0712DFA1" w14:textId="77777777" w:rsidR="00932176" w:rsidRDefault="001D37B0">
            <w:pPr>
              <w:pStyle w:val="Body"/>
              <w:spacing w:line="240" w:lineRule="auto"/>
              <w:ind w:firstLine="0"/>
            </w:pPr>
            <w:r>
              <w:t>Perform fiber tracking from the reconstructed odf data and output a track file for TrackVis</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7A19E400" w14:textId="289E63A9" w:rsidR="00932176" w:rsidRDefault="00B23597">
            <w:pPr>
              <w:pStyle w:val="Body"/>
              <w:spacing w:line="240" w:lineRule="auto"/>
              <w:ind w:firstLine="0"/>
            </w:pPr>
            <w:ins w:id="5823" w:author="David Mattie" w:date="2019-08-19T13:35:00Z">
              <w:r>
                <w:t>&lt; 4 min</w:t>
              </w:r>
            </w:ins>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4E4CBCE6" w14:textId="77777777" w:rsidR="00932176" w:rsidRDefault="001D37B0">
            <w:pPr>
              <w:pStyle w:val="Body"/>
              <w:spacing w:line="240" w:lineRule="auto"/>
              <w:ind w:firstLine="0"/>
            </w:pPr>
            <w:r>
              <w:t>Serial, high CPU, low I/O, 1 core</w:t>
            </w:r>
          </w:p>
        </w:tc>
      </w:tr>
      <w:tr w:rsidR="00932176" w14:paraId="46F03D53"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6812E9B4" w14:textId="77777777" w:rsidR="00932176" w:rsidRDefault="001D37B0">
            <w:pPr>
              <w:pStyle w:val="Body"/>
              <w:spacing w:line="240" w:lineRule="auto"/>
              <w:ind w:firstLine="0"/>
            </w:pPr>
            <w:r>
              <w:t>6</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389C91B5"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698E9522" w14:textId="77777777" w:rsidR="00932176" w:rsidRDefault="001D37B0">
            <w:pPr>
              <w:pStyle w:val="Body"/>
              <w:spacing w:line="240" w:lineRule="auto"/>
              <w:ind w:firstLine="0"/>
            </w:pPr>
            <w:r>
              <w:t>Brain image registration using FSL</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1DFC2507" w14:textId="785EDAFA" w:rsidR="00932176" w:rsidRDefault="00B23597">
            <w:pPr>
              <w:pStyle w:val="Body"/>
              <w:spacing w:line="240" w:lineRule="auto"/>
              <w:ind w:firstLine="0"/>
            </w:pPr>
            <w:ins w:id="5824" w:author="David Mattie" w:date="2019-08-19T13:35:00Z">
              <w:r>
                <w:t>&lt;45 min</w:t>
              </w:r>
            </w:ins>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6D2531B1" w14:textId="77777777" w:rsidR="00932176" w:rsidRDefault="001D37B0">
            <w:pPr>
              <w:pStyle w:val="Body"/>
              <w:spacing w:line="240" w:lineRule="auto"/>
              <w:ind w:firstLine="0"/>
            </w:pPr>
            <w:r>
              <w:t>Serial, high CPU, low I/O, 1 core</w:t>
            </w:r>
          </w:p>
        </w:tc>
      </w:tr>
      <w:tr w:rsidR="00932176" w14:paraId="03911509"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096D73E5" w14:textId="77777777" w:rsidR="00932176" w:rsidRDefault="001D37B0">
            <w:pPr>
              <w:pStyle w:val="Body"/>
              <w:spacing w:line="240" w:lineRule="auto"/>
              <w:ind w:firstLine="0"/>
            </w:pPr>
            <w:r>
              <w:t>7</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4703CA65"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777852FD" w14:textId="77777777" w:rsidR="00932176" w:rsidRDefault="001D37B0">
            <w:pPr>
              <w:pStyle w:val="Body"/>
              <w:spacing w:line="240" w:lineRule="auto"/>
              <w:ind w:firstLine="0"/>
            </w:pPr>
            <w:r>
              <w:t>Transform the tract using registration matrix</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5E14ACFE" w14:textId="50497FA8" w:rsidR="00932176" w:rsidRDefault="00B23597">
            <w:pPr>
              <w:pStyle w:val="Body"/>
              <w:spacing w:line="240" w:lineRule="auto"/>
              <w:ind w:firstLine="0"/>
            </w:pPr>
            <w:ins w:id="5825" w:author="David Mattie" w:date="2019-08-19T13:38:00Z">
              <w:r>
                <w:t>&lt; 2 min</w:t>
              </w:r>
            </w:ins>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5A3D7A7E" w14:textId="77777777" w:rsidR="00932176" w:rsidRDefault="001D37B0">
            <w:pPr>
              <w:pStyle w:val="Body"/>
              <w:spacing w:line="240" w:lineRule="auto"/>
              <w:ind w:firstLine="0"/>
            </w:pPr>
            <w:r>
              <w:t>Serial, high CPU, low I/O, 1 core</w:t>
            </w:r>
          </w:p>
        </w:tc>
      </w:tr>
      <w:tr w:rsidR="00932176" w14:paraId="27A43BDF"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6FE0A4E7" w14:textId="77777777" w:rsidR="00932176" w:rsidRDefault="001D37B0">
            <w:pPr>
              <w:pStyle w:val="Body"/>
              <w:spacing w:line="240" w:lineRule="auto"/>
              <w:ind w:firstLine="0"/>
            </w:pPr>
            <w:r>
              <w:t>8</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18231952"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158F2BBE" w14:textId="77777777" w:rsidR="00932176" w:rsidRDefault="001D37B0">
            <w:pPr>
              <w:pStyle w:val="Body"/>
              <w:spacing w:line="240" w:lineRule="auto"/>
              <w:ind w:firstLine="0"/>
            </w:pPr>
            <w:r>
              <w:t>Reconstruct raw analyze images to tensors</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308DE068" w14:textId="167F1E9E" w:rsidR="00932176" w:rsidRDefault="00B23597">
            <w:pPr>
              <w:pStyle w:val="Body"/>
              <w:spacing w:line="240" w:lineRule="auto"/>
              <w:ind w:firstLine="0"/>
            </w:pPr>
            <w:ins w:id="5826" w:author="David Mattie" w:date="2019-08-19T13:39:00Z">
              <w:r>
                <w:t>&lt; 2 min</w:t>
              </w:r>
            </w:ins>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4DE6BB17" w14:textId="77777777" w:rsidR="00932176" w:rsidRDefault="001D37B0">
            <w:pPr>
              <w:pStyle w:val="Body"/>
              <w:spacing w:line="240" w:lineRule="auto"/>
              <w:ind w:firstLine="0"/>
            </w:pPr>
            <w:r>
              <w:t>Serial, high CPU, low I/O, 1 core</w:t>
            </w:r>
          </w:p>
        </w:tc>
      </w:tr>
      <w:tr w:rsidR="00932176" w14:paraId="67AA3197" w14:textId="77777777">
        <w:tc>
          <w:tcPr>
            <w:tcW w:w="456" w:type="dxa"/>
            <w:tcBorders>
              <w:top w:val="single" w:sz="6" w:space="0" w:color="000000"/>
              <w:left w:val="single" w:sz="6" w:space="0" w:color="000000"/>
              <w:bottom w:val="single" w:sz="6" w:space="0" w:color="000000"/>
              <w:right w:val="single" w:sz="6" w:space="0" w:color="000000"/>
            </w:tcBorders>
            <w:shd w:val="clear" w:color="auto" w:fill="auto"/>
          </w:tcPr>
          <w:p w14:paraId="62999DAC" w14:textId="77777777" w:rsidR="00932176" w:rsidRDefault="001D37B0">
            <w:pPr>
              <w:pStyle w:val="Body"/>
              <w:spacing w:line="240" w:lineRule="auto"/>
              <w:ind w:firstLine="0"/>
            </w:pPr>
            <w:r>
              <w:t>9</w:t>
            </w:r>
          </w:p>
        </w:tc>
        <w:tc>
          <w:tcPr>
            <w:tcW w:w="2228" w:type="dxa"/>
            <w:tcBorders>
              <w:top w:val="single" w:sz="6" w:space="0" w:color="000000"/>
              <w:left w:val="single" w:sz="6" w:space="0" w:color="000000"/>
              <w:bottom w:val="single" w:sz="6" w:space="0" w:color="000000"/>
              <w:right w:val="single" w:sz="6" w:space="0" w:color="000000"/>
            </w:tcBorders>
            <w:shd w:val="clear" w:color="auto" w:fill="auto"/>
          </w:tcPr>
          <w:p w14:paraId="3A42AA26" w14:textId="77777777" w:rsidR="00932176" w:rsidRDefault="001D37B0">
            <w:pPr>
              <w:pStyle w:val="Body"/>
              <w:spacing w:line="240" w:lineRule="auto"/>
              <w:ind w:firstLine="0"/>
            </w:pPr>
            <w:r>
              <w:t>2</w:t>
            </w:r>
          </w:p>
        </w:tc>
        <w:tc>
          <w:tcPr>
            <w:tcW w:w="2472" w:type="dxa"/>
            <w:tcBorders>
              <w:top w:val="single" w:sz="6" w:space="0" w:color="000000"/>
              <w:left w:val="single" w:sz="6" w:space="0" w:color="000000"/>
              <w:bottom w:val="single" w:sz="6" w:space="0" w:color="000000"/>
              <w:right w:val="single" w:sz="6" w:space="0" w:color="000000"/>
            </w:tcBorders>
            <w:shd w:val="clear" w:color="auto" w:fill="auto"/>
          </w:tcPr>
          <w:p w14:paraId="2A864567" w14:textId="77777777" w:rsidR="00932176" w:rsidRDefault="001D37B0">
            <w:pPr>
              <w:pStyle w:val="Body"/>
              <w:spacing w:line="240" w:lineRule="auto"/>
              <w:ind w:firstLine="0"/>
            </w:pPr>
            <w:r>
              <w:t>Perform fiber tracking from the reconstructed tensors</w:t>
            </w:r>
          </w:p>
        </w:tc>
        <w:tc>
          <w:tcPr>
            <w:tcW w:w="1315" w:type="dxa"/>
            <w:tcBorders>
              <w:top w:val="single" w:sz="6" w:space="0" w:color="000000"/>
              <w:left w:val="single" w:sz="6" w:space="0" w:color="000000"/>
              <w:bottom w:val="single" w:sz="6" w:space="0" w:color="000000"/>
              <w:right w:val="single" w:sz="6" w:space="0" w:color="000000"/>
            </w:tcBorders>
            <w:shd w:val="clear" w:color="auto" w:fill="auto"/>
          </w:tcPr>
          <w:p w14:paraId="7C2152D6" w14:textId="6E99E2A5" w:rsidR="00932176" w:rsidRDefault="00CD6245">
            <w:pPr>
              <w:pStyle w:val="Body"/>
              <w:spacing w:line="240" w:lineRule="auto"/>
              <w:ind w:firstLine="0"/>
            </w:pPr>
            <w:ins w:id="5827" w:author="David Mattie" w:date="2019-08-19T13:46:00Z">
              <w:r>
                <w:t>5 hours</w:t>
              </w:r>
            </w:ins>
          </w:p>
        </w:tc>
        <w:tc>
          <w:tcPr>
            <w:tcW w:w="2385" w:type="dxa"/>
            <w:tcBorders>
              <w:top w:val="single" w:sz="6" w:space="0" w:color="000000"/>
              <w:left w:val="single" w:sz="6" w:space="0" w:color="000000"/>
              <w:bottom w:val="single" w:sz="6" w:space="0" w:color="000000"/>
              <w:right w:val="single" w:sz="6" w:space="0" w:color="000000"/>
            </w:tcBorders>
            <w:shd w:val="clear" w:color="auto" w:fill="auto"/>
          </w:tcPr>
          <w:p w14:paraId="2573D474" w14:textId="3833A741" w:rsidR="00932176" w:rsidRDefault="001D37B0">
            <w:pPr>
              <w:pStyle w:val="Body"/>
              <w:spacing w:line="240" w:lineRule="auto"/>
              <w:ind w:firstLine="0"/>
            </w:pPr>
            <w:r>
              <w:t>Parallel, High CPU, low I/O unless restart required.</w:t>
            </w:r>
          </w:p>
        </w:tc>
      </w:tr>
      <w:tr w:rsidR="00932176" w14:paraId="11461A1B" w14:textId="77777777">
        <w:tc>
          <w:tcPr>
            <w:tcW w:w="456" w:type="dxa"/>
            <w:tcBorders>
              <w:top w:val="single" w:sz="6" w:space="0" w:color="000000"/>
              <w:left w:val="single" w:sz="6" w:space="0" w:color="000000"/>
              <w:bottom w:val="single" w:sz="6" w:space="0" w:color="000000"/>
              <w:right w:val="single" w:sz="6" w:space="0" w:color="000000"/>
            </w:tcBorders>
            <w:shd w:val="clear" w:color="auto" w:fill="auto"/>
          </w:tcPr>
          <w:p w14:paraId="073D6AB1" w14:textId="77777777" w:rsidR="00932176" w:rsidRDefault="001D37B0">
            <w:pPr>
              <w:pStyle w:val="Body"/>
              <w:spacing w:line="240" w:lineRule="auto"/>
              <w:ind w:firstLine="0"/>
            </w:pPr>
            <w:r>
              <w:t>10</w:t>
            </w:r>
          </w:p>
        </w:tc>
        <w:tc>
          <w:tcPr>
            <w:tcW w:w="2228" w:type="dxa"/>
            <w:tcBorders>
              <w:top w:val="single" w:sz="6" w:space="0" w:color="000000"/>
              <w:left w:val="single" w:sz="6" w:space="0" w:color="000000"/>
              <w:bottom w:val="single" w:sz="6" w:space="0" w:color="000000"/>
              <w:right w:val="single" w:sz="6" w:space="0" w:color="000000"/>
            </w:tcBorders>
            <w:shd w:val="clear" w:color="auto" w:fill="auto"/>
          </w:tcPr>
          <w:p w14:paraId="5A32ACF0" w14:textId="77777777" w:rsidR="00932176" w:rsidRDefault="001D37B0">
            <w:pPr>
              <w:pStyle w:val="Body"/>
              <w:spacing w:line="240" w:lineRule="auto"/>
              <w:ind w:firstLine="0"/>
            </w:pPr>
            <w:r>
              <w:t>3</w:t>
            </w:r>
          </w:p>
        </w:tc>
        <w:tc>
          <w:tcPr>
            <w:tcW w:w="2472" w:type="dxa"/>
            <w:tcBorders>
              <w:top w:val="single" w:sz="6" w:space="0" w:color="000000"/>
              <w:left w:val="single" w:sz="6" w:space="0" w:color="000000"/>
              <w:bottom w:val="single" w:sz="6" w:space="0" w:color="000000"/>
              <w:right w:val="single" w:sz="6" w:space="0" w:color="000000"/>
            </w:tcBorders>
            <w:shd w:val="clear" w:color="auto" w:fill="auto"/>
          </w:tcPr>
          <w:p w14:paraId="65216C92" w14:textId="77777777" w:rsidR="00932176" w:rsidRDefault="001D37B0">
            <w:pPr>
              <w:pStyle w:val="Body"/>
              <w:spacing w:line="240" w:lineRule="auto"/>
              <w:ind w:firstLine="0"/>
            </w:pPr>
            <w:r>
              <w:t>Extract data set</w:t>
            </w:r>
          </w:p>
        </w:tc>
        <w:tc>
          <w:tcPr>
            <w:tcW w:w="1315" w:type="dxa"/>
            <w:tcBorders>
              <w:top w:val="single" w:sz="6" w:space="0" w:color="000000"/>
              <w:left w:val="single" w:sz="6" w:space="0" w:color="000000"/>
              <w:bottom w:val="single" w:sz="6" w:space="0" w:color="000000"/>
              <w:right w:val="single" w:sz="6" w:space="0" w:color="000000"/>
            </w:tcBorders>
            <w:shd w:val="clear" w:color="auto" w:fill="auto"/>
          </w:tcPr>
          <w:p w14:paraId="4E4F00C5" w14:textId="51F7B7FF" w:rsidR="00932176" w:rsidRDefault="00CD6245">
            <w:pPr>
              <w:pStyle w:val="Body"/>
              <w:spacing w:line="240" w:lineRule="auto"/>
              <w:ind w:firstLine="0"/>
            </w:pPr>
            <w:ins w:id="5828" w:author="David Mattie" w:date="2019-08-19T13:46:00Z">
              <w:r>
                <w:t>1 hour</w:t>
              </w:r>
            </w:ins>
          </w:p>
        </w:tc>
        <w:tc>
          <w:tcPr>
            <w:tcW w:w="2385" w:type="dxa"/>
            <w:tcBorders>
              <w:top w:val="single" w:sz="6" w:space="0" w:color="000000"/>
              <w:left w:val="single" w:sz="6" w:space="0" w:color="000000"/>
              <w:bottom w:val="single" w:sz="6" w:space="0" w:color="000000"/>
              <w:right w:val="single" w:sz="6" w:space="0" w:color="000000"/>
            </w:tcBorders>
            <w:shd w:val="clear" w:color="auto" w:fill="auto"/>
          </w:tcPr>
          <w:p w14:paraId="47DD5657" w14:textId="77777777" w:rsidR="00932176" w:rsidRDefault="001D37B0">
            <w:pPr>
              <w:pStyle w:val="Body"/>
              <w:spacing w:line="240" w:lineRule="auto"/>
              <w:ind w:firstLine="0"/>
            </w:pPr>
            <w:r>
              <w:t>Serial, High CPU, high I/O.</w:t>
            </w:r>
          </w:p>
        </w:tc>
      </w:tr>
    </w:tbl>
    <w:p w14:paraId="496430C2" w14:textId="77777777" w:rsidR="00932176" w:rsidRDefault="00932176">
      <w:pPr>
        <w:pStyle w:val="Body"/>
      </w:pPr>
    </w:p>
    <w:p w14:paraId="23AF7019" w14:textId="77777777" w:rsidR="00932176" w:rsidRDefault="001D37B0">
      <w:pPr>
        <w:pStyle w:val="Heading4"/>
        <w:numPr>
          <w:ilvl w:val="3"/>
          <w:numId w:val="2"/>
        </w:numPr>
      </w:pPr>
      <w:bookmarkStart w:id="5829" w:name="_Toc17056319"/>
      <w:r>
        <w:t>CEDAR</w:t>
      </w:r>
      <w:bookmarkEnd w:id="5829"/>
    </w:p>
    <w:p w14:paraId="1C6C3EF5" w14:textId="025D5DB2" w:rsidR="00932176" w:rsidRDefault="00E13915">
      <w:pPr>
        <w:pStyle w:val="Body"/>
      </w:pPr>
      <w:ins w:id="5830" w:author="David Mattie" w:date="2019-08-12T13:47:00Z">
        <w:r>
          <w:t xml:space="preserve">There were some infrastructure challenges with </w:t>
        </w:r>
      </w:ins>
      <w:ins w:id="5831" w:author="David Mattie" w:date="2019-08-12T13:45:00Z">
        <w:r>
          <w:t xml:space="preserve">CEDAR, a </w:t>
        </w:r>
      </w:ins>
      <w:ins w:id="5832" w:author="David Mattie" w:date="2019-08-12T13:46:00Z">
        <w:r>
          <w:t xml:space="preserve">heterogeneous </w:t>
        </w:r>
      </w:ins>
      <w:ins w:id="5833" w:author="David Mattie" w:date="2019-08-12T13:45:00Z">
        <w:r>
          <w:t xml:space="preserve">Compute Canada cluster </w:t>
        </w:r>
      </w:ins>
      <w:ins w:id="5834" w:author="David Mattie" w:date="2019-08-12T13:46:00Z">
        <w:r>
          <w:t xml:space="preserve">located at Simon Fraser University.  </w:t>
        </w:r>
      </w:ins>
      <w:r w:rsidR="001D37B0">
        <w:t xml:space="preserve">Available disk space to stage the data was very limited on the CEDAR cluster.  The maximum number of patient visits that could fit on the available scratch space was 10.  The project disk space was larger but </w:t>
      </w:r>
      <w:r w:rsidR="001D37B0">
        <w:lastRenderedPageBreak/>
        <w:t xml:space="preserve">considerably slower.  It took approximately 48 hours to process a single sample when project disk was used.  To rsync the data from project to scratch took approximately 5 hours per patient.  If using rsync to scratch, to compute a single sample on cedar after mirroring data to the scratch disk took approximately 26 hours of elapsed time.  This became further complicated if the task failed (e.g. scheduled time expired or out of memory errors).  Keeping a partially rendered sample and restarting from the point of failure was challenging because it required individual investigation to understand </w:t>
      </w:r>
      <w:ins w:id="5835" w:author="David Mattie" w:date="2019-08-12T13:45:00Z">
        <w:r>
          <w:t xml:space="preserve">the </w:t>
        </w:r>
      </w:ins>
      <w:r w:rsidR="001D37B0">
        <w:t>root cause, and assessment of whether a restart is viable.  In some cases it was necessary to perform a manual repair if needed (e.g. corrupt output file due to out-of-memory) to not lose time.</w:t>
      </w:r>
    </w:p>
    <w:p w14:paraId="7FB8089A" w14:textId="77777777" w:rsidR="00932176" w:rsidRDefault="001D37B0">
      <w:pPr>
        <w:pStyle w:val="Heading4"/>
        <w:numPr>
          <w:ilvl w:val="3"/>
          <w:numId w:val="2"/>
        </w:numPr>
      </w:pPr>
      <w:bookmarkStart w:id="5836" w:name="_Toc17056320"/>
      <w:r>
        <w:t>GRAHAM</w:t>
      </w:r>
      <w:bookmarkEnd w:id="5836"/>
    </w:p>
    <w:p w14:paraId="522F06B6" w14:textId="1D8E6DCB" w:rsidR="00932176" w:rsidRDefault="00E13915">
      <w:pPr>
        <w:pStyle w:val="Body"/>
      </w:pPr>
      <w:ins w:id="5837" w:author="David Mattie" w:date="2019-08-12T13:47:00Z">
        <w:r>
          <w:t>There were infrastructure limitations on GRAHAM, a heterogeneous cluster</w:t>
        </w:r>
      </w:ins>
      <w:ins w:id="5838" w:author="David Mattie" w:date="2019-08-12T13:48:00Z">
        <w:r>
          <w:t xml:space="preserve"> at the University of Waterloo</w:t>
        </w:r>
      </w:ins>
      <w:ins w:id="5839" w:author="David Mattie" w:date="2019-08-12T13:47:00Z">
        <w:r>
          <w:t xml:space="preserve"> provided through Compute Canada.  </w:t>
        </w:r>
      </w:ins>
      <w:r w:rsidR="001D37B0">
        <w:t xml:space="preserve">The GRAHAM cluster was more reliable than CEDAR and offered more space on the scratch disk, however not all patient samples could fit, and it was not safe to leave samples on scratch, since that space is routinely purged of untouched files after 60 days.  As a result, only 100 samples were put on GRAHAM.  Requesting a whole node to compute samples introduced time delays, since the SLURM scheduler could go days without providing a single job execution.  </w:t>
      </w:r>
    </w:p>
    <w:p w14:paraId="71215D3D" w14:textId="77777777" w:rsidR="00932176" w:rsidRDefault="001D37B0">
      <w:pPr>
        <w:pStyle w:val="Heading4"/>
        <w:numPr>
          <w:ilvl w:val="3"/>
          <w:numId w:val="2"/>
        </w:numPr>
      </w:pPr>
      <w:bookmarkStart w:id="5840" w:name="_Toc17056321"/>
      <w:r>
        <w:t>Alienware</w:t>
      </w:r>
      <w:bookmarkEnd w:id="5840"/>
    </w:p>
    <w:p w14:paraId="2802E74C" w14:textId="204B7F2C" w:rsidR="00932176" w:rsidRDefault="001D37B0">
      <w:pPr>
        <w:pStyle w:val="Body"/>
        <w:rPr>
          <w:caps/>
        </w:rPr>
      </w:pPr>
      <w:r>
        <w:t xml:space="preserve">There were three Alienware servers available near the end of the project.  These machines were configured with Windows 10 Pro and the Ubuntu linux sub-system.  Ubuntu 18.04 was available, and the recommended OS for FSL, Freesurfer, and Trackvis.  There were technical issues with the available version, and required some OS configuration to ensure shared objects were available.  Once configured, the system could render a patient </w:t>
      </w:r>
      <w:r>
        <w:lastRenderedPageBreak/>
        <w:t xml:space="preserve">sample in approximately 11 hours, 45 minutes.  This configuration was reliable and predictable, but there were only three nodes (initially only one), which meant 12 samples could be completed per day.  Uninterrupted, it would take approximately 2 years to complete all samples using </w:t>
      </w:r>
      <w:del w:id="5841" w:author="David Mattie" w:date="2019-08-12T13:49:00Z">
        <w:r w:rsidDel="00E13915">
          <w:delText xml:space="preserve">those </w:delText>
        </w:r>
      </w:del>
      <w:ins w:id="5842" w:author="David Mattie" w:date="2019-08-12T13:49:00Z">
        <w:r w:rsidR="00E13915">
          <w:t>one Alienware machine</w:t>
        </w:r>
      </w:ins>
      <w:del w:id="5843" w:author="David Mattie" w:date="2019-08-12T13:49:00Z">
        <w:r w:rsidDel="00E13915">
          <w:delText>nodes</w:delText>
        </w:r>
      </w:del>
      <w:r>
        <w:t>.  Since these machines were on-domain, they frequently required windows updates, which required a restart approximately every few weeks.</w:t>
      </w:r>
    </w:p>
    <w:p w14:paraId="12700516" w14:textId="77777777" w:rsidR="00932176" w:rsidRDefault="001D37B0">
      <w:pPr>
        <w:pStyle w:val="Heading4"/>
        <w:numPr>
          <w:ilvl w:val="3"/>
          <w:numId w:val="2"/>
        </w:numPr>
      </w:pPr>
      <w:bookmarkStart w:id="5844" w:name="_Toc17056322"/>
      <w:r>
        <w:t>Dell Precision Tower (40 core)</w:t>
      </w:r>
      <w:bookmarkEnd w:id="5844"/>
    </w:p>
    <w:p w14:paraId="6E7FD27D" w14:textId="05AF8842" w:rsidR="00932176" w:rsidRDefault="001D37B0">
      <w:pPr>
        <w:pStyle w:val="Body"/>
      </w:pPr>
      <w:r>
        <w:t xml:space="preserve">The most stable platform to execute the pipeline was the Dell Precision Tower (40 core) running Linux Mint 19 (Tara).  This unit is capable of rendering the entire pipeline in just over </w:t>
      </w:r>
      <w:ins w:id="5845" w:author="David Mattie" w:date="2019-08-12T13:51:00Z">
        <w:r w:rsidR="00925A05">
          <w:t>5</w:t>
        </w:r>
      </w:ins>
      <w:del w:id="5846" w:author="David Mattie" w:date="2019-08-12T13:49:00Z">
        <w:r w:rsidDel="00925A05">
          <w:delText>8</w:delText>
        </w:r>
      </w:del>
      <w:r>
        <w:t xml:space="preserve"> hours.  This unit was only available in the last two months of the project, and a second was available in the past few weeks</w:t>
      </w:r>
      <w:ins w:id="5847" w:author="David Mattie" w:date="2019-08-19T13:58:00Z">
        <w:r w:rsidR="00FE6AF8">
          <w:t xml:space="preserve"> of the production run</w:t>
        </w:r>
      </w:ins>
      <w:r>
        <w:t xml:space="preserve">. </w:t>
      </w:r>
    </w:p>
    <w:p w14:paraId="38BAF9C6" w14:textId="77777777" w:rsidR="00932176" w:rsidRDefault="001D37B0">
      <w:pPr>
        <w:pStyle w:val="Heading3"/>
        <w:numPr>
          <w:ilvl w:val="2"/>
          <w:numId w:val="2"/>
        </w:numPr>
      </w:pPr>
      <w:bookmarkStart w:id="5848" w:name="_Toc17056323"/>
      <w:r>
        <w:t>Disk Contention</w:t>
      </w:r>
      <w:bookmarkEnd w:id="5848"/>
    </w:p>
    <w:p w14:paraId="780CFE36" w14:textId="57E2F70B" w:rsidR="00932176" w:rsidRDefault="001D37B0">
      <w:pPr>
        <w:pStyle w:val="BodyFirst"/>
      </w:pPr>
      <w:r>
        <w:t xml:space="preserve">None of the compute resources available had disks configured for high I/O performance, and there were a number of cases where a high degree of spindles across multiple controller cards could have greatly improved performance.  Step 9 of the pipeline writes output of each intersection point to support recoverability of the process.  This is a highly parallel step, processing 32000 intersections per sample.  Each process executed in this step performed a disk read, then CPU intensive activity, then a disk write to store the result.  </w:t>
      </w:r>
      <w:ins w:id="5849" w:author="David Mattie" w:date="2019-08-19T13:59:00Z">
        <w:r w:rsidR="00FE6AF8">
          <w:t xml:space="preserve">Approximately </w:t>
        </w:r>
      </w:ins>
      <w:r>
        <w:t>3</w:t>
      </w:r>
      <w:del w:id="5850" w:author="David Mattie" w:date="2019-08-19T13:59:00Z">
        <w:r w:rsidDel="00FE6AF8">
          <w:delText>2</w:delText>
        </w:r>
      </w:del>
      <w:ins w:id="5851" w:author="David Mattie" w:date="2019-08-19T13:59:00Z">
        <w:r w:rsidR="00FE6AF8">
          <w:t>2</w:t>
        </w:r>
      </w:ins>
      <w:r>
        <w:t xml:space="preserve">,000 files are produced in total.  In early versions of the code, searching the inode </w:t>
      </w:r>
      <w:ins w:id="5852" w:author="David Mattie" w:date="2019-08-12T13:51:00Z">
        <w:r w:rsidR="00925A05">
          <w:rPr>
            <w:rStyle w:val="FootnoteReference"/>
          </w:rPr>
          <w:footnoteReference w:id="3"/>
        </w:r>
      </w:ins>
      <w:r>
        <w:t>table for the correct files appeared to be adding disk contention and high disk-</w:t>
      </w:r>
      <w:r>
        <w:lastRenderedPageBreak/>
        <w:t>waits.  The code was modified to use a taxonomy structure for these temporary files, which somewhat improved the performance of step 9.</w:t>
      </w:r>
    </w:p>
    <w:p w14:paraId="2581634B" w14:textId="77777777" w:rsidR="00932176" w:rsidRDefault="001D37B0">
      <w:pPr>
        <w:pStyle w:val="Body"/>
      </w:pPr>
      <w:r>
        <w:t>Additionally, there is limited documentation online for the track_vis utility command line switches.  It wasn’t apparent until late in the project that a –disable_log switch existed.  This allowed the trackvis.log file to be ignored, and significantly improved performance and reduced disk waits.</w:t>
      </w:r>
    </w:p>
    <w:p w14:paraId="6FCAE984" w14:textId="77777777" w:rsidR="00932176" w:rsidRDefault="001D37B0">
      <w:pPr>
        <w:pStyle w:val="Heading2"/>
        <w:numPr>
          <w:ilvl w:val="1"/>
          <w:numId w:val="2"/>
        </w:numPr>
      </w:pPr>
      <w:bookmarkStart w:id="5858" w:name="_Toc17056324"/>
      <w:r>
        <w:t>Proposed Enhancements</w:t>
      </w:r>
      <w:bookmarkEnd w:id="5858"/>
    </w:p>
    <w:p w14:paraId="566D72C6" w14:textId="77777777" w:rsidR="00932176" w:rsidRDefault="001D37B0">
      <w:pPr>
        <w:pStyle w:val="Heading3"/>
        <w:numPr>
          <w:ilvl w:val="2"/>
          <w:numId w:val="2"/>
        </w:numPr>
      </w:pPr>
      <w:bookmarkStart w:id="5859" w:name="_Toc17056325"/>
      <w:r>
        <w:t>Improved Parallelism on Data Recall</w:t>
      </w:r>
      <w:bookmarkEnd w:id="5859"/>
    </w:p>
    <w:p w14:paraId="3FD8FFA7" w14:textId="77777777" w:rsidR="00932176" w:rsidRDefault="001D37B0" w:rsidP="00142ED0">
      <w:pPr>
        <w:pStyle w:val="BodyFirst"/>
        <w:ind w:firstLine="720"/>
      </w:pPr>
      <w:r>
        <w:t xml:space="preserve">Each patient sample dataset is stored separately in a tracts.txt file.  This provides a level of independence between patients and reduces the dependency on infrastructure to store aggregate data.  In addition, there are computed measures (left-right asymmetry indexes) computed during recall.  The consequence of this storage approach is that retrieval can be slow, depending on the number of samples being retrieved.  </w:t>
      </w:r>
    </w:p>
    <w:p w14:paraId="02D48ED3" w14:textId="4748F9BC" w:rsidR="00932176" w:rsidRDefault="001D37B0">
      <w:pPr>
        <w:pStyle w:val="BodyFirst"/>
      </w:pPr>
      <w:r>
        <w:t>A possible improvement to this model is to fetch each patient sample as a separate parallel process during data recall, and reassemble the dataset once</w:t>
      </w:r>
      <w:ins w:id="5860" w:author="David Mattie" w:date="2019-08-12T13:54:00Z">
        <w:r w:rsidR="00925A05">
          <w:t xml:space="preserve"> the</w:t>
        </w:r>
      </w:ins>
      <w:r>
        <w:t xml:space="preserve"> </w:t>
      </w:r>
      <w:del w:id="5861" w:author="David Mattie" w:date="2019-08-12T13:53:00Z">
        <w:r w:rsidDel="00925A05">
          <w:delText xml:space="preserve">the </w:delText>
        </w:r>
      </w:del>
      <w:r>
        <w:t>additional measure</w:t>
      </w:r>
      <w:ins w:id="5862" w:author="David Mattie" w:date="2019-08-12T13:53:00Z">
        <w:r w:rsidR="00925A05">
          <w:t>ments have been</w:t>
        </w:r>
      </w:ins>
      <w:del w:id="5863" w:author="David Mattie" w:date="2019-08-12T13:53:00Z">
        <w:r w:rsidDel="00925A05">
          <w:delText xml:space="preserve"> are computed</w:delText>
        </w:r>
      </w:del>
      <w:r>
        <w:t>.</w:t>
      </w:r>
    </w:p>
    <w:p w14:paraId="2F77F05F" w14:textId="77777777" w:rsidR="00932176" w:rsidRDefault="001D37B0">
      <w:pPr>
        <w:pStyle w:val="Heading3"/>
        <w:numPr>
          <w:ilvl w:val="2"/>
          <w:numId w:val="2"/>
        </w:numPr>
      </w:pPr>
      <w:bookmarkStart w:id="5864" w:name="_Toc17056326"/>
      <w:r>
        <w:t>REDIS</w:t>
      </w:r>
      <w:bookmarkEnd w:id="5864"/>
    </w:p>
    <w:p w14:paraId="274D3D70" w14:textId="41026725" w:rsidR="00932176" w:rsidRDefault="001D37B0" w:rsidP="00142ED0">
      <w:pPr>
        <w:pStyle w:val="BodyFirst"/>
        <w:ind w:firstLine="720"/>
      </w:pPr>
      <w:r>
        <w:t>Since each patient sample is stored in a text file beneath the sample directory, I/O contention can arise as data is written and recalled in several steps of the processing pipel</w:t>
      </w:r>
      <w:del w:id="5865" w:author="David Mattie" w:date="2019-08-18T21:29:00Z">
        <w:r w:rsidDel="007E1E15">
          <w:delText>n</w:delText>
        </w:r>
      </w:del>
      <w:r>
        <w:t>i</w:t>
      </w:r>
      <w:ins w:id="5866" w:author="David Mattie" w:date="2019-08-18T21:29:00Z">
        <w:r w:rsidR="007E1E15">
          <w:t>n</w:t>
        </w:r>
      </w:ins>
      <w:r>
        <w:t xml:space="preserve">e.  Since data is stored in name-value pairs, a REDIS repository may be useful.  REDIS is known for high efficiency data storage and recall on data of this nature, and </w:t>
      </w:r>
      <w:r>
        <w:lastRenderedPageBreak/>
        <w:t>would allow data to be stored separately if desired.  This could allow the solution to scale, and improve the accessibility of the data.  A drawback of this approach is that REDIS is not available on traditional research technology like the environments available on Compute Canada.  One of the objectives of this initiative was to produce a tool that could be widely adopted by other researchers without burdening them with extensive software configuration.  The current solution relies only on the toolsets needed by the pipeline (Freesurfer, TrackVis, etc).</w:t>
      </w:r>
    </w:p>
    <w:p w14:paraId="593AC2C2" w14:textId="77777777" w:rsidR="00932176" w:rsidRDefault="001D37B0">
      <w:pPr>
        <w:pStyle w:val="Heading3"/>
        <w:numPr>
          <w:ilvl w:val="2"/>
          <w:numId w:val="2"/>
        </w:numPr>
      </w:pPr>
      <w:bookmarkStart w:id="5867" w:name="_Toc17056327"/>
      <w:r>
        <w:t>Improved Fault Detection</w:t>
      </w:r>
      <w:bookmarkEnd w:id="5867"/>
    </w:p>
    <w:p w14:paraId="3E4E7AD9" w14:textId="73616EEF" w:rsidR="00932176" w:rsidRDefault="001D37B0" w:rsidP="00142ED0">
      <w:pPr>
        <w:pStyle w:val="BodyFirst"/>
        <w:ind w:firstLine="720"/>
      </w:pPr>
      <w:r>
        <w:t xml:space="preserve">The ability for CRUSH to sense what phase of the pipeline hasn’t been completed is limited to simple file detection.  If a file exists, it is used for determining what steps need to be completed.   CRUSH does not evaluate the file for data corruption.  For example, if during the first phase of the pipeline, images were being converted to Nifti format but an out-of-memory error cause the process to </w:t>
      </w:r>
      <w:del w:id="5868" w:author="David Mattie" w:date="2019-08-19T14:00:00Z">
        <w:r w:rsidDel="00FE6AF8">
          <w:delText>abend</w:delText>
        </w:r>
      </w:del>
      <w:ins w:id="5869" w:author="David Mattie" w:date="2019-08-19T14:00:00Z">
        <w:r w:rsidR="00FE6AF8">
          <w:t>abnormally end</w:t>
        </w:r>
      </w:ins>
      <w:r>
        <w:t>, a partial Nifti file may exist, but be invalid.  On restart, CRUSH will determine the file exist and not reconvert the files, moving ahead to step 2.  The process will still fail at step 2, but manual intervention will need to occur to correct the issue.  A log file with clear chroma-coded warning messages supports debugging, but the novice user may not be able to get past the issue.</w:t>
      </w:r>
    </w:p>
    <w:p w14:paraId="63CB9FA9" w14:textId="77777777" w:rsidR="00932176" w:rsidRDefault="001D37B0">
      <w:pPr>
        <w:pStyle w:val="Heading3"/>
        <w:numPr>
          <w:ilvl w:val="2"/>
          <w:numId w:val="2"/>
        </w:numPr>
      </w:pPr>
      <w:bookmarkStart w:id="5870" w:name="_Toc17056328"/>
      <w:r>
        <w:t>Add Pre-Pipeline Phase</w:t>
      </w:r>
      <w:bookmarkEnd w:id="5870"/>
    </w:p>
    <w:p w14:paraId="15B90584" w14:textId="6E8D0613" w:rsidR="00932176" w:rsidRDefault="001D37B0" w:rsidP="00142ED0">
      <w:pPr>
        <w:pStyle w:val="BodyFirst"/>
        <w:ind w:firstLine="720"/>
      </w:pPr>
      <w:r>
        <w:t xml:space="preserve">As seen in </w:t>
      </w:r>
      <w:r>
        <w:rPr>
          <w:b/>
        </w:rPr>
        <w:fldChar w:fldCharType="begin"/>
      </w:r>
      <w:r>
        <w:rPr>
          <w:b/>
        </w:rPr>
        <w:instrText>REF _Ref8121279 \h</w:instrText>
      </w:r>
      <w:r>
        <w:rPr>
          <w:b/>
        </w:rPr>
      </w:r>
      <w:r>
        <w:rPr>
          <w:b/>
        </w:rPr>
        <w:fldChar w:fldCharType="separate"/>
      </w:r>
      <w:ins w:id="5871" w:author="David Mattie" w:date="2019-08-19T08:44:00Z">
        <w:r w:rsidR="002B3FE8">
          <w:t xml:space="preserve">Table </w:t>
        </w:r>
        <w:r w:rsidR="002B3FE8">
          <w:rPr>
            <w:noProof/>
          </w:rPr>
          <w:t>18</w:t>
        </w:r>
        <w:r w:rsidR="002B3FE8">
          <w:t xml:space="preserve"> - Pipeline Compute Requirements</w:t>
        </w:r>
      </w:ins>
      <w:del w:id="5872" w:author="David Mattie" w:date="2019-08-02T08:59:00Z">
        <w:r w:rsidR="00D8000B" w:rsidDel="004F4ED2">
          <w:delText xml:space="preserve">Table </w:delText>
        </w:r>
        <w:r w:rsidR="00D8000B" w:rsidDel="004F4ED2">
          <w:rPr>
            <w:noProof/>
          </w:rPr>
          <w:delText>1</w:delText>
        </w:r>
        <w:r w:rsidR="00D8000B" w:rsidDel="004F4ED2">
          <w:delText xml:space="preserve"> - Pipeline Compute Requirements</w:delText>
        </w:r>
      </w:del>
      <w:r>
        <w:rPr>
          <w:b/>
        </w:rPr>
        <w:fldChar w:fldCharType="end"/>
      </w:r>
      <w:r>
        <w:t>, there are two major steps of the processing pipeline:  Phase 1 prepares the sample data for ROI-ROI feature extraction, and is largely serial in nature due to how each step</w:t>
      </w:r>
      <w:del w:id="5873" w:author="David Mattie" w:date="2019-08-12T13:54:00Z">
        <w:r w:rsidDel="00925A05">
          <w:delText>s</w:delText>
        </w:r>
      </w:del>
      <w:r>
        <w:t xml:space="preserve"> builds on the </w:t>
      </w:r>
      <w:del w:id="5874" w:author="David Mattie" w:date="2019-08-12T13:54:00Z">
        <w:r w:rsidDel="00925A05">
          <w:delText>last</w:delText>
        </w:r>
      </w:del>
      <w:ins w:id="5875" w:author="David Mattie" w:date="2019-08-12T13:54:00Z">
        <w:r w:rsidR="00925A05">
          <w:t>previous</w:t>
        </w:r>
      </w:ins>
      <w:r>
        <w:t xml:space="preserve">.  This interdependency of data results in a compute node being underutilized – using only one </w:t>
      </w:r>
      <w:r>
        <w:lastRenderedPageBreak/>
        <w:t xml:space="preserve">core of the entire node for most of this phase.  In phase 2, at the point where ROI-ROI feature extraction is spawned, CRUSH begins using all cores available (unless limited with </w:t>
      </w:r>
      <w:r>
        <w:rPr>
          <w:i/>
        </w:rPr>
        <w:t>–maxcores</w:t>
      </w:r>
      <w:r>
        <w:t xml:space="preserve">).  One way to improve processing performance is to conduct phase 1 of each sample in parallel to other samples.  This can be achieved using the </w:t>
      </w:r>
      <w:r>
        <w:rPr>
          <w:i/>
        </w:rPr>
        <w:t>–norender</w:t>
      </w:r>
      <w:r>
        <w:t xml:space="preserve"> switch.  This switch effectively turns off Phase 2, where the cartesian product of each ROI is spawned for measurement.  After phase 1 of all samples completes, phase 2 of all samples could be conducted.  The current CRUSH solution </w:t>
      </w:r>
      <w:ins w:id="5876" w:author="David Mattie" w:date="2019-08-12T13:56:00Z">
        <w:r w:rsidR="00925A05">
          <w:t>renders phase 1 and 2 serially, and does not</w:t>
        </w:r>
      </w:ins>
      <w:ins w:id="5877" w:author="David Mattie" w:date="2019-08-12T13:57:00Z">
        <w:r w:rsidR="00925A05">
          <w:t xml:space="preserve"> maximize the opportunity to tune the pipeline and</w:t>
        </w:r>
      </w:ins>
      <w:ins w:id="5878" w:author="David Mattie" w:date="2019-08-12T13:56:00Z">
        <w:r w:rsidR="00925A05">
          <w:t xml:space="preserve"> fully maximize hardware resources</w:t>
        </w:r>
      </w:ins>
      <w:ins w:id="5879" w:author="David Mattie" w:date="2019-08-12T13:57:00Z">
        <w:r w:rsidR="00925A05">
          <w:t>,</w:t>
        </w:r>
      </w:ins>
      <w:ins w:id="5880" w:author="David Mattie" w:date="2019-08-12T13:56:00Z">
        <w:r w:rsidR="00925A05">
          <w:t xml:space="preserve"> since the hardware requirements vary between each phase</w:t>
        </w:r>
      </w:ins>
      <w:del w:id="5881" w:author="David Mattie" w:date="2019-08-12T13:57:00Z">
        <w:r w:rsidDel="00925A05">
          <w:delText>does not easily support a daisy chaining of phase 1 and phase 2</w:delText>
        </w:r>
      </w:del>
      <w:r>
        <w:t>.</w:t>
      </w:r>
    </w:p>
    <w:p w14:paraId="76155ABD" w14:textId="77777777" w:rsidR="00932176" w:rsidRDefault="001D37B0">
      <w:pPr>
        <w:pStyle w:val="Heading3"/>
        <w:numPr>
          <w:ilvl w:val="2"/>
          <w:numId w:val="2"/>
        </w:numPr>
      </w:pPr>
      <w:bookmarkStart w:id="5882" w:name="_Toc17056329"/>
      <w:r>
        <w:t>Service based execution on commodity hardware</w:t>
      </w:r>
      <w:bookmarkEnd w:id="5882"/>
    </w:p>
    <w:p w14:paraId="2C46F0EF" w14:textId="44011062" w:rsidR="00932176" w:rsidRDefault="001D37B0" w:rsidP="00142ED0">
      <w:pPr>
        <w:pStyle w:val="BodyFirst"/>
        <w:ind w:firstLine="720"/>
      </w:pPr>
      <w:r>
        <w:t xml:space="preserve">One of the largest hindrances of this exercise was the limited availability of computing resources.  </w:t>
      </w:r>
      <w:del w:id="5883" w:author="David Mattie" w:date="2019-08-19T14:00:00Z">
        <w:r w:rsidDel="00FE6AF8">
          <w:delText>I can imagine</w:delText>
        </w:r>
      </w:del>
      <w:ins w:id="5884" w:author="David Mattie" w:date="2019-08-19T14:00:00Z">
        <w:r w:rsidR="00FE6AF8">
          <w:t>An improvement could be</w:t>
        </w:r>
      </w:ins>
      <w:r>
        <w:t xml:space="preserve"> a docker-style container running on underused lab computers that activates during low periods and runs a payload of execution tasks, similar to SETI-at-home meets Hadoop.  This could allow data to remain on premise, leverage hundreds of low-use compute nodes, and execute discardable (or recoverable) execution pipelines.</w:t>
      </w:r>
    </w:p>
    <w:p w14:paraId="3895C66F" w14:textId="77777777" w:rsidR="00932176" w:rsidRDefault="001D37B0">
      <w:pPr>
        <w:pStyle w:val="Heading2"/>
        <w:numPr>
          <w:ilvl w:val="1"/>
          <w:numId w:val="2"/>
        </w:numPr>
      </w:pPr>
      <w:bookmarkStart w:id="5885" w:name="_Toc17056330"/>
      <w:r>
        <w:t>Final Remarks</w:t>
      </w:r>
      <w:bookmarkEnd w:id="5885"/>
    </w:p>
    <w:p w14:paraId="64EA6059" w14:textId="64344291" w:rsidR="00932176" w:rsidRDefault="001D37B0" w:rsidP="00142ED0">
      <w:pPr>
        <w:pStyle w:val="Body"/>
        <w:ind w:firstLine="720"/>
      </w:pPr>
      <w:r>
        <w:t xml:space="preserve">This technology provides the capability </w:t>
      </w:r>
      <w:del w:id="5886" w:author="David Mattie" w:date="2019-08-12T13:59:00Z">
        <w:r w:rsidDel="005878B1">
          <w:delText xml:space="preserve">to </w:delText>
        </w:r>
      </w:del>
      <w:ins w:id="5887" w:author="David Mattie" w:date="2019-08-12T13:59:00Z">
        <w:r w:rsidR="005878B1">
          <w:t xml:space="preserve">for </w:t>
        </w:r>
      </w:ins>
      <w:r>
        <w:t xml:space="preserve">performing research on the human connectome without requiring extensive coding experience.  It enables users to focus their attention on novel tractography pipelines, data, and machine learning algorithms, and removes them from the burden of the orchestration of parallelism, file management, and </w:t>
      </w:r>
      <w:r>
        <w:lastRenderedPageBreak/>
        <w:t>data extraction.  By providing an extensible plugin-based architecture, the core codebase can remain relatively stable while exposing the capability to write new and sharable plugins between academic researchers.</w:t>
      </w:r>
    </w:p>
    <w:p w14:paraId="0E7F0FE0" w14:textId="2D675653" w:rsidR="00932176" w:rsidRDefault="001D37B0" w:rsidP="00142ED0">
      <w:pPr>
        <w:pStyle w:val="Body"/>
        <w:ind w:firstLine="720"/>
      </w:pPr>
      <w:r>
        <w:t>It is my aspiration that CRUSH matures into a freely available product and becomes a tool used routinely by neuroscientists.</w:t>
      </w:r>
      <w:ins w:id="5888" w:author="David Mattie" w:date="2019-08-12T13:59:00Z">
        <w:r w:rsidR="005878B1">
          <w:t xml:space="preserve">  The software is being prepared for public release as part of the research lab</w:t>
        </w:r>
      </w:ins>
      <w:ins w:id="5889" w:author="David Mattie" w:date="2019-08-12T14:00:00Z">
        <w:r w:rsidR="005878B1">
          <w:t>’s github account: StFXecutables.</w:t>
        </w:r>
      </w:ins>
      <w:del w:id="5890" w:author="David Mattie" w:date="2019-08-12T13:59:00Z">
        <w:r w:rsidDel="005878B1">
          <w:delText xml:space="preserve"> </w:delText>
        </w:r>
      </w:del>
    </w:p>
    <w:bookmarkStart w:id="5891" w:name="_Toc17056331" w:displacedByCustomXml="next"/>
    <w:sdt>
      <w:sdtPr>
        <w:rPr>
          <w:rFonts w:cs="Times New Roman"/>
          <w:bCs w:val="0"/>
          <w:kern w:val="0"/>
          <w:sz w:val="24"/>
          <w:szCs w:val="24"/>
        </w:rPr>
        <w:id w:val="-2130301349"/>
        <w:docPartObj>
          <w:docPartGallery w:val="Bibliographies"/>
          <w:docPartUnique/>
        </w:docPartObj>
      </w:sdtPr>
      <w:sdtEndPr/>
      <w:sdtContent>
        <w:p w14:paraId="3912D004" w14:textId="470907F9" w:rsidR="00CF3E00" w:rsidRDefault="00CF3E00">
          <w:pPr>
            <w:pStyle w:val="Heading1"/>
          </w:pPr>
          <w:r>
            <w:t>Bibliography</w:t>
          </w:r>
          <w:bookmarkEnd w:id="5891"/>
        </w:p>
        <w:sdt>
          <w:sdtPr>
            <w:id w:val="111145805"/>
            <w:bibliography/>
          </w:sdtPr>
          <w:sdtEndPr/>
          <w:sdtContent>
            <w:p w14:paraId="6922203B" w14:textId="77777777" w:rsidR="00410A04" w:rsidRDefault="00CF3E00" w:rsidP="00410A04">
              <w:pPr>
                <w:pStyle w:val="Bibliography"/>
                <w:ind w:left="720" w:hanging="720"/>
                <w:rPr>
                  <w:noProof/>
                </w:rPr>
              </w:pPr>
              <w:r>
                <w:fldChar w:fldCharType="begin"/>
              </w:r>
              <w:r>
                <w:instrText xml:space="preserve"> BIBLIOGRAPHY </w:instrText>
              </w:r>
              <w:r>
                <w:fldChar w:fldCharType="separate"/>
              </w:r>
              <w:r w:rsidR="00410A04">
                <w:rPr>
                  <w:noProof/>
                </w:rPr>
                <w:t xml:space="preserve">Biswal, B. B. (2010). Toward discovery science of human brain functions. </w:t>
              </w:r>
              <w:r w:rsidR="00410A04">
                <w:rPr>
                  <w:i/>
                  <w:iCs/>
                  <w:noProof/>
                </w:rPr>
                <w:t>PNAS</w:t>
              </w:r>
              <w:r w:rsidR="00410A04">
                <w:rPr>
                  <w:noProof/>
                </w:rPr>
                <w:t>, 4734-4739.</w:t>
              </w:r>
            </w:p>
            <w:p w14:paraId="5D3B5C10" w14:textId="77777777" w:rsidR="00410A04" w:rsidRDefault="00410A04" w:rsidP="00410A04">
              <w:pPr>
                <w:pStyle w:val="Bibliography"/>
                <w:ind w:left="720" w:hanging="720"/>
                <w:rPr>
                  <w:noProof/>
                </w:rPr>
              </w:pPr>
              <w:r>
                <w:rPr>
                  <w:noProof/>
                </w:rPr>
                <w:t xml:space="preserve">Braitenberg, V. a. (1998). </w:t>
              </w:r>
              <w:r>
                <w:rPr>
                  <w:i/>
                  <w:iCs/>
                  <w:noProof/>
                </w:rPr>
                <w:t>Statistics and Geometry of Neuronal Connectivity (Second Edition).</w:t>
              </w:r>
              <w:r>
                <w:rPr>
                  <w:noProof/>
                </w:rPr>
                <w:t xml:space="preserve"> Berlin: Springer-Verlag.</w:t>
              </w:r>
            </w:p>
            <w:p w14:paraId="4947A97A" w14:textId="77777777" w:rsidR="00410A04" w:rsidRDefault="00410A04" w:rsidP="00410A04">
              <w:pPr>
                <w:pStyle w:val="Bibliography"/>
                <w:ind w:left="720" w:hanging="720"/>
                <w:rPr>
                  <w:noProof/>
                </w:rPr>
              </w:pPr>
              <w:r>
                <w:rPr>
                  <w:noProof/>
                </w:rPr>
                <w:t xml:space="preserve">Carlson, T., Goddard, E., Kaplan, D. M., Klein, C., &amp; Ritchie, J. B. (2018). Ghosts in machine learning for cognitive neuroscience: Moving from data to theory. </w:t>
              </w:r>
              <w:r>
                <w:rPr>
                  <w:i/>
                  <w:iCs/>
                  <w:noProof/>
                </w:rPr>
                <w:t>NeuroImage</w:t>
              </w:r>
              <w:r>
                <w:rPr>
                  <w:noProof/>
                </w:rPr>
                <w:t>, 88-100.</w:t>
              </w:r>
            </w:p>
            <w:p w14:paraId="5D3D9B17" w14:textId="77777777" w:rsidR="00410A04" w:rsidRDefault="00410A04" w:rsidP="00410A04">
              <w:pPr>
                <w:pStyle w:val="Bibliography"/>
                <w:ind w:left="720" w:hanging="720"/>
                <w:rPr>
                  <w:noProof/>
                </w:rPr>
              </w:pPr>
              <w:r>
                <w:rPr>
                  <w:noProof/>
                </w:rPr>
                <w:t xml:space="preserve">Chamberland, M.-J., Samuel &amp; Tax, Chantal &amp; K Jones, &amp; Derek. (2018). Obtaining Representative Core Streamlines for White Matter Tractometry of the Human Brain. In G. F. Bonet-Carne E., </w:t>
              </w:r>
              <w:r>
                <w:rPr>
                  <w:i/>
                  <w:iCs/>
                  <w:noProof/>
                </w:rPr>
                <w:t>Computational Diffusion MRI Mathematics and Visualization.</w:t>
              </w:r>
              <w:r>
                <w:rPr>
                  <w:noProof/>
                </w:rPr>
                <w:t xml:space="preserve"> Springer, Cham.</w:t>
              </w:r>
            </w:p>
            <w:p w14:paraId="1F739F2B" w14:textId="77777777" w:rsidR="00410A04" w:rsidRDefault="00410A04" w:rsidP="00410A04">
              <w:pPr>
                <w:pStyle w:val="Bibliography"/>
                <w:ind w:left="720" w:hanging="720"/>
                <w:rPr>
                  <w:noProof/>
                </w:rPr>
              </w:pPr>
              <w:r>
                <w:rPr>
                  <w:noProof/>
                </w:rPr>
                <w:lastRenderedPageBreak/>
                <w:t xml:space="preserve">Chen, X., &amp; Konukoglu, E. (2018). Unsupervised Detection of Lesions in Brain MRI using adversarial auto-encoders. </w:t>
              </w:r>
              <w:r>
                <w:rPr>
                  <w:i/>
                  <w:iCs/>
                  <w:noProof/>
                </w:rPr>
                <w:t>arXiv e-prints</w:t>
              </w:r>
              <w:r>
                <w:rPr>
                  <w:noProof/>
                </w:rPr>
                <w:t>, arXiv:1806.04972.</w:t>
              </w:r>
            </w:p>
            <w:p w14:paraId="31ADF7FC" w14:textId="77777777" w:rsidR="00410A04" w:rsidRDefault="00410A04" w:rsidP="00410A04">
              <w:pPr>
                <w:pStyle w:val="Bibliography"/>
                <w:ind w:left="720" w:hanging="720"/>
                <w:rPr>
                  <w:noProof/>
                </w:rPr>
              </w:pPr>
              <w:r>
                <w:rPr>
                  <w:noProof/>
                </w:rPr>
                <w:t>Daffau, H. (2016). Neurobiology of language. 129-137.</w:t>
              </w:r>
            </w:p>
            <w:p w14:paraId="7A0F3D55" w14:textId="77777777" w:rsidR="00410A04" w:rsidRDefault="00410A04" w:rsidP="00410A04">
              <w:pPr>
                <w:pStyle w:val="Bibliography"/>
                <w:ind w:left="720" w:hanging="720"/>
                <w:rPr>
                  <w:noProof/>
                </w:rPr>
              </w:pPr>
              <w:r>
                <w:rPr>
                  <w:noProof/>
                </w:rPr>
                <w:t xml:space="preserve">de Macedo Rodrigues, K., Ben-Avi, E., Sliva, D. D., Choe, M.-s., Drottar, M., Wang, R., . . . Zöllei, L. (2015). A FreeSurfer-compliant consistent manual segmentation of infant brains spanning the 0–2 year age range. </w:t>
              </w:r>
              <w:r>
                <w:rPr>
                  <w:i/>
                  <w:iCs/>
                  <w:noProof/>
                </w:rPr>
                <w:t>Frontiers in Human Neuroscienc</w:t>
              </w:r>
              <w:r>
                <w:rPr>
                  <w:noProof/>
                </w:rPr>
                <w:t>, 21.</w:t>
              </w:r>
            </w:p>
            <w:p w14:paraId="35B0EE53" w14:textId="77777777" w:rsidR="00410A04" w:rsidRDefault="00410A04" w:rsidP="00410A04">
              <w:pPr>
                <w:pStyle w:val="Bibliography"/>
                <w:ind w:left="720" w:hanging="720"/>
                <w:rPr>
                  <w:noProof/>
                </w:rPr>
              </w:pPr>
              <w:r>
                <w:rPr>
                  <w:noProof/>
                </w:rPr>
                <w:t xml:space="preserve">Dyrba, M., Barkhof, F., Fellgiebel, A., Filippi, M., Hausner, L., Hauenstein, K., . . . Teipel, S. J. (2015). Predicting Prodromal Alzheimer's Disease in Subjects with Mild Cognitive Impairment Using Machine Learning Classification of Multimodal Multicenter Diffusion-Tensor and Magnetic Resonance Imaging Data. </w:t>
              </w:r>
              <w:r>
                <w:rPr>
                  <w:i/>
                  <w:iCs/>
                  <w:noProof/>
                </w:rPr>
                <w:t>Journal of Neuroimaging</w:t>
              </w:r>
              <w:r>
                <w:rPr>
                  <w:noProof/>
                </w:rPr>
                <w:t>.</w:t>
              </w:r>
            </w:p>
            <w:p w14:paraId="5FB3B726" w14:textId="77777777" w:rsidR="00410A04" w:rsidRDefault="00410A04" w:rsidP="00410A04">
              <w:pPr>
                <w:pStyle w:val="Bibliography"/>
                <w:ind w:left="720" w:hanging="720"/>
                <w:rPr>
                  <w:noProof/>
                </w:rPr>
              </w:pPr>
              <w:r>
                <w:rPr>
                  <w:noProof/>
                </w:rPr>
                <w:t xml:space="preserve">Esteva, A., Robicquet, A., Ramsundar, B., Kuleshov, V., DePresto, M., Chou, K., . . . Dean, J. (2019). A guide to deep learning in healthcare. </w:t>
              </w:r>
              <w:r>
                <w:rPr>
                  <w:i/>
                  <w:iCs/>
                  <w:noProof/>
                </w:rPr>
                <w:t>Nature Medicine</w:t>
              </w:r>
              <w:r>
                <w:rPr>
                  <w:noProof/>
                </w:rPr>
                <w:t>, 24-29.</w:t>
              </w:r>
            </w:p>
            <w:p w14:paraId="0C861436" w14:textId="77777777" w:rsidR="00410A04" w:rsidRDefault="00410A04" w:rsidP="00410A04">
              <w:pPr>
                <w:pStyle w:val="Bibliography"/>
                <w:ind w:left="720" w:hanging="720"/>
                <w:rPr>
                  <w:noProof/>
                </w:rPr>
              </w:pPr>
              <w:r>
                <w:rPr>
                  <w:noProof/>
                </w:rPr>
                <w:t xml:space="preserve">Farquharson, S., Tournier, J., Calamante, F., Fabinyi, G., Schneider-Kolksy, M., Jackson, G., &amp; Connelly, A. (2013). White matter fiber tractography: why we need to move beyond dti. </w:t>
              </w:r>
              <w:r>
                <w:rPr>
                  <w:i/>
                  <w:iCs/>
                  <w:noProof/>
                </w:rPr>
                <w:t>Journal of Neurosurgery</w:t>
              </w:r>
              <w:r>
                <w:rPr>
                  <w:noProof/>
                </w:rPr>
                <w:t>.</w:t>
              </w:r>
            </w:p>
            <w:p w14:paraId="0EC20235" w14:textId="77777777" w:rsidR="00410A04" w:rsidRDefault="00410A04" w:rsidP="00410A04">
              <w:pPr>
                <w:pStyle w:val="Bibliography"/>
                <w:ind w:left="720" w:hanging="720"/>
                <w:rPr>
                  <w:noProof/>
                </w:rPr>
              </w:pPr>
              <w:r>
                <w:rPr>
                  <w:noProof/>
                </w:rPr>
                <w:t xml:space="preserve">Fischl, B. (2012). FreeSurfer. </w:t>
              </w:r>
              <w:r>
                <w:rPr>
                  <w:i/>
                  <w:iCs/>
                  <w:noProof/>
                </w:rPr>
                <w:t>NeuroImage</w:t>
              </w:r>
              <w:r>
                <w:rPr>
                  <w:noProof/>
                </w:rPr>
                <w:t>, 774-781.</w:t>
              </w:r>
            </w:p>
            <w:p w14:paraId="43DB73A2" w14:textId="77777777" w:rsidR="00410A04" w:rsidRDefault="00410A04" w:rsidP="00410A04">
              <w:pPr>
                <w:pStyle w:val="Bibliography"/>
                <w:ind w:left="720" w:hanging="720"/>
                <w:rPr>
                  <w:noProof/>
                </w:rPr>
              </w:pPr>
              <w:r>
                <w:rPr>
                  <w:noProof/>
                </w:rPr>
                <w:t xml:space="preserve">Garyfallidis, E., Cote, M.-A., Rehault, F., Sidhu, J., Hau, J., Petit, L., . . . Descoteaux, M. (2018). Recognition of white matter bundles using local and global streamlinebased. </w:t>
              </w:r>
              <w:r>
                <w:rPr>
                  <w:i/>
                  <w:iCs/>
                  <w:noProof/>
                </w:rPr>
                <w:t>NeuroImage</w:t>
              </w:r>
              <w:r>
                <w:rPr>
                  <w:noProof/>
                </w:rPr>
                <w:t>, 283-295.</w:t>
              </w:r>
            </w:p>
            <w:p w14:paraId="54EFF986" w14:textId="77777777" w:rsidR="00410A04" w:rsidRDefault="00410A04" w:rsidP="00410A04">
              <w:pPr>
                <w:pStyle w:val="Bibliography"/>
                <w:ind w:left="720" w:hanging="720"/>
                <w:rPr>
                  <w:noProof/>
                </w:rPr>
              </w:pPr>
              <w:r>
                <w:rPr>
                  <w:noProof/>
                </w:rPr>
                <w:t xml:space="preserve">Gong, G., He, Y., &amp; Evans, A. C. (2011). Brain Connectivity: Gender Makes a Difference. </w:t>
              </w:r>
              <w:r>
                <w:rPr>
                  <w:i/>
                  <w:iCs/>
                  <w:noProof/>
                </w:rPr>
                <w:t>The Neuroscientist</w:t>
              </w:r>
              <w:r>
                <w:rPr>
                  <w:noProof/>
                </w:rPr>
                <w:t>, 575-591.</w:t>
              </w:r>
            </w:p>
            <w:p w14:paraId="15446432" w14:textId="77777777" w:rsidR="00410A04" w:rsidRDefault="00410A04" w:rsidP="00410A04">
              <w:pPr>
                <w:pStyle w:val="Bibliography"/>
                <w:ind w:left="720" w:hanging="720"/>
                <w:rPr>
                  <w:noProof/>
                </w:rPr>
              </w:pPr>
              <w:r>
                <w:rPr>
                  <w:noProof/>
                </w:rPr>
                <w:t xml:space="preserve">Graña, M., Termenon, M., Savio, A., Gonzalez-Pinto, A., Echeveste, J., Pérez, J. M., &amp; Besga, A. (2011). Computer Aided Diagnosis system for Alzheimer Disease using </w:t>
              </w:r>
              <w:r>
                <w:rPr>
                  <w:noProof/>
                </w:rPr>
                <w:lastRenderedPageBreak/>
                <w:t xml:space="preserve">brain Diffusion Tensor Imaging features selected by Pearson's correlation. </w:t>
              </w:r>
              <w:r>
                <w:rPr>
                  <w:i/>
                  <w:iCs/>
                  <w:noProof/>
                </w:rPr>
                <w:t>Neuroscience Letters</w:t>
              </w:r>
              <w:r>
                <w:rPr>
                  <w:noProof/>
                </w:rPr>
                <w:t>, 225-229.</w:t>
              </w:r>
            </w:p>
            <w:p w14:paraId="7BC495D2" w14:textId="77777777" w:rsidR="00410A04" w:rsidRDefault="00410A04" w:rsidP="00410A04">
              <w:pPr>
                <w:pStyle w:val="Bibliography"/>
                <w:ind w:left="720" w:hanging="720"/>
                <w:rPr>
                  <w:noProof/>
                </w:rPr>
              </w:pPr>
              <w:r>
                <w:rPr>
                  <w:noProof/>
                </w:rPr>
                <w:t xml:space="preserve">Jbabdi, S., &amp; Johansen-Berg, H. (2011). Tractography: Where do we go from here? </w:t>
              </w:r>
              <w:r>
                <w:rPr>
                  <w:i/>
                  <w:iCs/>
                  <w:noProof/>
                </w:rPr>
                <w:t>Brain Connect</w:t>
              </w:r>
              <w:r>
                <w:rPr>
                  <w:noProof/>
                </w:rPr>
                <w:t>, 169-183.</w:t>
              </w:r>
            </w:p>
            <w:p w14:paraId="3FB49A51" w14:textId="77777777" w:rsidR="00410A04" w:rsidRDefault="00410A04" w:rsidP="00410A04">
              <w:pPr>
                <w:pStyle w:val="Bibliography"/>
                <w:ind w:left="720" w:hanging="720"/>
                <w:rPr>
                  <w:noProof/>
                </w:rPr>
              </w:pPr>
              <w:r>
                <w:rPr>
                  <w:noProof/>
                </w:rPr>
                <w:t xml:space="preserve">Jenkinson, M., &amp; Smith, S. (2001). A global optimisation method for robust affine registration of brain images. </w:t>
              </w:r>
              <w:r>
                <w:rPr>
                  <w:i/>
                  <w:iCs/>
                  <w:noProof/>
                </w:rPr>
                <w:t>Medical Image Analysis</w:t>
              </w:r>
              <w:r>
                <w:rPr>
                  <w:noProof/>
                </w:rPr>
                <w:t>, 143-156.</w:t>
              </w:r>
            </w:p>
            <w:p w14:paraId="0E90E72D" w14:textId="77777777" w:rsidR="00410A04" w:rsidRDefault="00410A04" w:rsidP="00410A04">
              <w:pPr>
                <w:pStyle w:val="Bibliography"/>
                <w:ind w:left="720" w:hanging="720"/>
                <w:rPr>
                  <w:noProof/>
                </w:rPr>
              </w:pPr>
              <w:r>
                <w:rPr>
                  <w:noProof/>
                </w:rPr>
                <w:t xml:space="preserve">Johansen-Berg, H., &amp; Behrens., T. E. (2011). Just pretty pictures? what diffusion tractography can add in clinical neuroscience. </w:t>
              </w:r>
              <w:r>
                <w:rPr>
                  <w:i/>
                  <w:iCs/>
                  <w:noProof/>
                </w:rPr>
                <w:t>Current Opinions in Neurology</w:t>
              </w:r>
              <w:r>
                <w:rPr>
                  <w:noProof/>
                </w:rPr>
                <w:t>, 379-385.</w:t>
              </w:r>
            </w:p>
            <w:p w14:paraId="68016357" w14:textId="77777777" w:rsidR="00410A04" w:rsidRDefault="00410A04" w:rsidP="00410A04">
              <w:pPr>
                <w:pStyle w:val="Bibliography"/>
                <w:ind w:left="720" w:hanging="720"/>
                <w:rPr>
                  <w:noProof/>
                </w:rPr>
              </w:pPr>
              <w:r>
                <w:rPr>
                  <w:noProof/>
                </w:rPr>
                <w:t xml:space="preserve">Kreilkamp, B. A., Webber, B., Richardson, M. P., &amp; Keller, S. S. (2017). Automated tractography in patients with temporal lobe epilepsy using tracts constrained by underlying anatomy (tracula). </w:t>
              </w:r>
              <w:r>
                <w:rPr>
                  <w:i/>
                  <w:iCs/>
                  <w:noProof/>
                </w:rPr>
                <w:t>NeuroImage</w:t>
              </w:r>
              <w:r>
                <w:rPr>
                  <w:noProof/>
                </w:rPr>
                <w:t>, 67-76.</w:t>
              </w:r>
            </w:p>
            <w:p w14:paraId="184CF113" w14:textId="77777777" w:rsidR="00410A04" w:rsidRDefault="00410A04" w:rsidP="00410A04">
              <w:pPr>
                <w:pStyle w:val="Bibliography"/>
                <w:ind w:left="720" w:hanging="720"/>
                <w:rPr>
                  <w:noProof/>
                </w:rPr>
              </w:pPr>
              <w:r>
                <w:rPr>
                  <w:noProof/>
                </w:rPr>
                <w:t xml:space="preserve">Lange, N., DuBray, M. B., Lee, J., Froimowitz, M. P., Froehlich, A., Adluru, N., . . . Lainhard, J. E. (2010). Atypical diffusion tensor hemispheric asymmetry in autism. </w:t>
              </w:r>
              <w:r>
                <w:rPr>
                  <w:i/>
                  <w:iCs/>
                  <w:noProof/>
                </w:rPr>
                <w:t>Autism Research</w:t>
              </w:r>
              <w:r>
                <w:rPr>
                  <w:noProof/>
                </w:rPr>
                <w:t>.</w:t>
              </w:r>
            </w:p>
            <w:p w14:paraId="5AC93207" w14:textId="77777777" w:rsidR="00410A04" w:rsidRDefault="00410A04" w:rsidP="00410A04">
              <w:pPr>
                <w:pStyle w:val="Bibliography"/>
                <w:ind w:left="720" w:hanging="720"/>
                <w:rPr>
                  <w:noProof/>
                </w:rPr>
              </w:pPr>
              <w:r>
                <w:rPr>
                  <w:noProof/>
                </w:rPr>
                <w:t xml:space="preserve">Levman, J., Fang, Z., Zumwalt, K., Cogger, L., Vasung, L., MacDonald, P., . . . Takahashi, E. (2018). Asymmetric insula connectomics in a pediatric population: A clinical diffusion magnetic resonance imaging analysis of healthy development. </w:t>
              </w:r>
              <w:r>
                <w:rPr>
                  <w:i/>
                  <w:iCs/>
                  <w:noProof/>
                </w:rPr>
                <w:t>In review at Brain Connectivity</w:t>
              </w:r>
              <w:r>
                <w:rPr>
                  <w:noProof/>
                </w:rPr>
                <w:t>.</w:t>
              </w:r>
            </w:p>
            <w:p w14:paraId="7391255C" w14:textId="77777777" w:rsidR="00410A04" w:rsidRDefault="00410A04" w:rsidP="00410A04">
              <w:pPr>
                <w:pStyle w:val="Bibliography"/>
                <w:ind w:left="720" w:hanging="720"/>
                <w:rPr>
                  <w:noProof/>
                </w:rPr>
              </w:pPr>
              <w:r>
                <w:rPr>
                  <w:noProof/>
                </w:rPr>
                <w:t xml:space="preserve">Mikolas, P., Hlinka, J., Skoch, A., Pitra, Z., Frodl, T., Spaniel, F., &amp; Hajek, T. (2018). Machine learning classification of first-episode schizophrenia spectrum disorders and controls using whole brain white matter fractional anisotropy. </w:t>
              </w:r>
              <w:r>
                <w:rPr>
                  <w:i/>
                  <w:iCs/>
                  <w:noProof/>
                </w:rPr>
                <w:t>BMC Psychiatry</w:t>
              </w:r>
              <w:r>
                <w:rPr>
                  <w:noProof/>
                </w:rPr>
                <w:t>.</w:t>
              </w:r>
            </w:p>
            <w:p w14:paraId="22532D10" w14:textId="77777777" w:rsidR="00410A04" w:rsidRDefault="00410A04" w:rsidP="00410A04">
              <w:pPr>
                <w:pStyle w:val="Bibliography"/>
                <w:ind w:left="720" w:hanging="720"/>
                <w:rPr>
                  <w:noProof/>
                </w:rPr>
              </w:pPr>
              <w:r>
                <w:rPr>
                  <w:noProof/>
                </w:rPr>
                <w:t xml:space="preserve">O'Donnell, L. J., &amp; Westin, C.-F. (2007). Automatic tractography segmentation using a high-dimensional white matter atlas. </w:t>
              </w:r>
              <w:r>
                <w:rPr>
                  <w:i/>
                  <w:iCs/>
                  <w:noProof/>
                </w:rPr>
                <w:t>IEEE Transactions on Medical Imaging</w:t>
              </w:r>
              <w:r>
                <w:rPr>
                  <w:noProof/>
                </w:rPr>
                <w:t>, 1562-1575.</w:t>
              </w:r>
            </w:p>
            <w:p w14:paraId="6BF4955A" w14:textId="77777777" w:rsidR="00410A04" w:rsidRDefault="00410A04" w:rsidP="00410A04">
              <w:pPr>
                <w:pStyle w:val="Bibliography"/>
                <w:ind w:left="720" w:hanging="720"/>
                <w:rPr>
                  <w:noProof/>
                </w:rPr>
              </w:pPr>
              <w:r>
                <w:rPr>
                  <w:noProof/>
                </w:rPr>
                <w:lastRenderedPageBreak/>
                <w:t xml:space="preserve">Palacios, E. M., Owen, J. P., Yuh, E. L., Wang, M. B., Vassar, M. J., Ferguson, A. R., . . . Mukherjee, P. (2018). The Evolution of White Matter Changes After Mild Tramatic Brain Injury: A DTI and NODDI Study. </w:t>
              </w:r>
              <w:r>
                <w:rPr>
                  <w:i/>
                  <w:iCs/>
                  <w:noProof/>
                </w:rPr>
                <w:t>bioRxiv</w:t>
              </w:r>
              <w:r>
                <w:rPr>
                  <w:noProof/>
                </w:rPr>
                <w:t>.</w:t>
              </w:r>
            </w:p>
            <w:p w14:paraId="21129608" w14:textId="77777777" w:rsidR="00410A04" w:rsidRDefault="00410A04" w:rsidP="00410A04">
              <w:pPr>
                <w:pStyle w:val="Bibliography"/>
                <w:ind w:left="720" w:hanging="720"/>
                <w:rPr>
                  <w:noProof/>
                </w:rPr>
              </w:pPr>
              <w:r>
                <w:rPr>
                  <w:noProof/>
                </w:rPr>
                <w:t xml:space="preserve">Payabvash, S., Palacios, E. M., Owen, J. P., Wang, M. B., Tavassoldi, T., Gerdes, M., . . . Mukherjee, P. (2019). Diffusion tensor tractography in children with sensory processing disorder: Potentials for devising machine learning classifiers. </w:t>
              </w:r>
              <w:r>
                <w:rPr>
                  <w:i/>
                  <w:iCs/>
                  <w:noProof/>
                </w:rPr>
                <w:t>NeuroImage: Clinical</w:t>
              </w:r>
              <w:r>
                <w:rPr>
                  <w:noProof/>
                </w:rPr>
                <w:t>.</w:t>
              </w:r>
            </w:p>
            <w:p w14:paraId="61127FF4" w14:textId="77777777" w:rsidR="00410A04" w:rsidRDefault="00410A04" w:rsidP="00410A04">
              <w:pPr>
                <w:pStyle w:val="Bibliography"/>
                <w:ind w:left="720" w:hanging="720"/>
                <w:rPr>
                  <w:noProof/>
                </w:rPr>
              </w:pPr>
              <w:r>
                <w:rPr>
                  <w:noProof/>
                </w:rPr>
                <w:t xml:space="preserve">Pienaar, R., Rannou, N., Haehn, D., &amp; Grant, P. (2014). ChRIS: real-time web-based MRI data collection analysis, and sharing. </w:t>
              </w:r>
              <w:r>
                <w:rPr>
                  <w:i/>
                  <w:iCs/>
                  <w:noProof/>
                </w:rPr>
                <w:t>20th Annual Meeting of the Organization for Human Brain Mapping.</w:t>
              </w:r>
              <w:r>
                <w:rPr>
                  <w:noProof/>
                </w:rPr>
                <w:t xml:space="preserve"> </w:t>
              </w:r>
            </w:p>
            <w:p w14:paraId="1DC3A5AF" w14:textId="77777777" w:rsidR="00410A04" w:rsidRDefault="00410A04" w:rsidP="00410A04">
              <w:pPr>
                <w:pStyle w:val="Bibliography"/>
                <w:ind w:left="720" w:hanging="720"/>
                <w:rPr>
                  <w:noProof/>
                </w:rPr>
              </w:pPr>
              <w:r>
                <w:rPr>
                  <w:noProof/>
                </w:rPr>
                <w:t xml:space="preserve">Salvatore, C., Cerasa, A., Castiglioni, I., Gallivanone, F., Augimeri, A., Lopez, M., . . . Quatrone, A. (2014). Machine learning on brain MRI data for differential diagnosis of parkinson's disease and progressive supranuclear palsy. </w:t>
              </w:r>
              <w:r>
                <w:rPr>
                  <w:i/>
                  <w:iCs/>
                  <w:noProof/>
                </w:rPr>
                <w:t>Clinical Neuroscience</w:t>
              </w:r>
              <w:r>
                <w:rPr>
                  <w:noProof/>
                </w:rPr>
                <w:t>, 230-237.</w:t>
              </w:r>
            </w:p>
            <w:p w14:paraId="75B7EF95" w14:textId="77777777" w:rsidR="00410A04" w:rsidRDefault="00410A04" w:rsidP="00410A04">
              <w:pPr>
                <w:pStyle w:val="Bibliography"/>
                <w:ind w:left="720" w:hanging="720"/>
                <w:rPr>
                  <w:noProof/>
                </w:rPr>
              </w:pPr>
              <w:r>
                <w:rPr>
                  <w:noProof/>
                </w:rPr>
                <w:t xml:space="preserve">Salvatore, C., Cerasa, A., Castiglioni, I., Gallivanone, F., Augimeri, A., Lopez, M., . . . Quattrone, A. (2014). Machine learning on brain MRI data for differential diagnosis of Parkinson's disease and Progressive Supranuclear Palsy. </w:t>
              </w:r>
              <w:r>
                <w:rPr>
                  <w:i/>
                  <w:iCs/>
                  <w:noProof/>
                </w:rPr>
                <w:t>Journal of Neuroscience Methods</w:t>
              </w:r>
              <w:r>
                <w:rPr>
                  <w:noProof/>
                </w:rPr>
                <w:t>, 230-237.</w:t>
              </w:r>
            </w:p>
            <w:p w14:paraId="2C6F0C22" w14:textId="77777777" w:rsidR="00410A04" w:rsidRDefault="00410A04" w:rsidP="00410A04">
              <w:pPr>
                <w:pStyle w:val="Bibliography"/>
                <w:ind w:left="720" w:hanging="720"/>
                <w:rPr>
                  <w:noProof/>
                </w:rPr>
              </w:pPr>
              <w:r>
                <w:rPr>
                  <w:noProof/>
                </w:rPr>
                <w:t xml:space="preserve">Smith, S. M.-B. (2004). Advances in functional and structural MR image analysis and implementation as FSL. </w:t>
              </w:r>
              <w:r>
                <w:rPr>
                  <w:i/>
                  <w:iCs/>
                  <w:noProof/>
                </w:rPr>
                <w:t>Neuroimage</w:t>
              </w:r>
              <w:r>
                <w:rPr>
                  <w:noProof/>
                </w:rPr>
                <w:t>, 23 (Suppl. 1), S208-S219.</w:t>
              </w:r>
            </w:p>
            <w:p w14:paraId="3B31487F" w14:textId="77777777" w:rsidR="00410A04" w:rsidRDefault="00410A04" w:rsidP="00410A04">
              <w:pPr>
                <w:pStyle w:val="Bibliography"/>
                <w:ind w:left="720" w:hanging="720"/>
                <w:rPr>
                  <w:noProof/>
                </w:rPr>
              </w:pPr>
              <w:r>
                <w:rPr>
                  <w:noProof/>
                </w:rPr>
                <w:t xml:space="preserve">Sotiropoulos, S. N., Jbabdi, S., Xu, J., Andersson, J. L., Moeller, S., &amp; Auerbach, E. J. (2013). Advances in diffusion mri acquisition and processing in the human connectome project. </w:t>
              </w:r>
              <w:r>
                <w:rPr>
                  <w:i/>
                  <w:iCs/>
                  <w:noProof/>
                </w:rPr>
                <w:t>NeuroImage</w:t>
              </w:r>
              <w:r>
                <w:rPr>
                  <w:noProof/>
                </w:rPr>
                <w:t>, 125-143.</w:t>
              </w:r>
            </w:p>
            <w:p w14:paraId="6CB7094D" w14:textId="77777777" w:rsidR="00410A04" w:rsidRDefault="00410A04" w:rsidP="00410A04">
              <w:pPr>
                <w:pStyle w:val="Bibliography"/>
                <w:ind w:left="720" w:hanging="720"/>
                <w:rPr>
                  <w:noProof/>
                </w:rPr>
              </w:pPr>
              <w:r>
                <w:rPr>
                  <w:noProof/>
                </w:rPr>
                <w:t xml:space="preserve">Sporns, O., Tononi, G., &amp; Kötter, R. (2005). The human connectome: A structural description of the human brain. </w:t>
              </w:r>
              <w:r>
                <w:rPr>
                  <w:i/>
                  <w:iCs/>
                  <w:noProof/>
                </w:rPr>
                <w:t>PLoS Comput Biol</w:t>
              </w:r>
              <w:r>
                <w:rPr>
                  <w:noProof/>
                </w:rPr>
                <w:t>.</w:t>
              </w:r>
            </w:p>
            <w:p w14:paraId="44ECAEA8" w14:textId="77777777" w:rsidR="00410A04" w:rsidRDefault="00410A04" w:rsidP="00410A04">
              <w:pPr>
                <w:pStyle w:val="Bibliography"/>
                <w:ind w:left="720" w:hanging="720"/>
                <w:rPr>
                  <w:noProof/>
                </w:rPr>
              </w:pPr>
              <w:r>
                <w:rPr>
                  <w:noProof/>
                </w:rPr>
                <w:t xml:space="preserve">Taha, A. A., &amp; Hanbury, A. (2015). Metrics for evaluating 3d medical image segmentation: analysis, selection, and tool. </w:t>
              </w:r>
              <w:r>
                <w:rPr>
                  <w:i/>
                  <w:iCs/>
                  <w:noProof/>
                </w:rPr>
                <w:t>BMC medical Imaging</w:t>
              </w:r>
              <w:r>
                <w:rPr>
                  <w:noProof/>
                </w:rPr>
                <w:t>, 15-29.</w:t>
              </w:r>
            </w:p>
            <w:p w14:paraId="46F53B39" w14:textId="77777777" w:rsidR="00410A04" w:rsidRDefault="00410A04" w:rsidP="00410A04">
              <w:pPr>
                <w:pStyle w:val="Bibliography"/>
                <w:ind w:left="720" w:hanging="720"/>
                <w:rPr>
                  <w:noProof/>
                </w:rPr>
              </w:pPr>
              <w:r>
                <w:rPr>
                  <w:noProof/>
                </w:rPr>
                <w:lastRenderedPageBreak/>
                <w:t xml:space="preserve">Van Essen, D. C., Smith, S. M., Barch, D. M., Behrens, T. E., Yacoub, E., &amp; Ugurbil, K. (2013). The wu-minn human connectome project: An overview. </w:t>
              </w:r>
              <w:r>
                <w:rPr>
                  <w:i/>
                  <w:iCs/>
                  <w:noProof/>
                </w:rPr>
                <w:t>NeuroImage</w:t>
              </w:r>
              <w:r>
                <w:rPr>
                  <w:noProof/>
                </w:rPr>
                <w:t>, 62-79.</w:t>
              </w:r>
            </w:p>
            <w:p w14:paraId="48EDCB87" w14:textId="77777777" w:rsidR="00410A04" w:rsidRDefault="00410A04" w:rsidP="00410A04">
              <w:pPr>
                <w:pStyle w:val="Bibliography"/>
                <w:ind w:left="720" w:hanging="720"/>
                <w:rPr>
                  <w:noProof/>
                </w:rPr>
              </w:pPr>
              <w:r>
                <w:rPr>
                  <w:noProof/>
                </w:rPr>
                <w:t xml:space="preserve">Vu, M.-A. T., Tülay, A., Ba, D., Buzsáki, G., Carlson, D., Heller, K., . . . Dzirasa, K. (2018). A Shared Vision for Machine Learning in Neuroscience. </w:t>
              </w:r>
              <w:r>
                <w:rPr>
                  <w:i/>
                  <w:iCs/>
                  <w:noProof/>
                </w:rPr>
                <w:t>Journal of Neuroscience</w:t>
              </w:r>
              <w:r>
                <w:rPr>
                  <w:noProof/>
                </w:rPr>
                <w:t>, 1601-1607.</w:t>
              </w:r>
            </w:p>
            <w:p w14:paraId="65A5E15E" w14:textId="77777777" w:rsidR="00410A04" w:rsidRDefault="00410A04" w:rsidP="00410A04">
              <w:pPr>
                <w:pStyle w:val="Bibliography"/>
                <w:ind w:left="720" w:hanging="720"/>
                <w:rPr>
                  <w:noProof/>
                </w:rPr>
              </w:pPr>
              <w:r>
                <w:rPr>
                  <w:noProof/>
                </w:rPr>
                <w:t xml:space="preserve">Wasserman, D., Makris, N., Rathi, Y., Shenton, M., Kikinis, R., Kubicki, M., &amp; Westin, C.-F. (2016). The white matter query language: a novel approach for describing human white matter anatomy. </w:t>
              </w:r>
              <w:r>
                <w:rPr>
                  <w:i/>
                  <w:iCs/>
                  <w:noProof/>
                </w:rPr>
                <w:t>Brain Structures and Function</w:t>
              </w:r>
              <w:r>
                <w:rPr>
                  <w:noProof/>
                </w:rPr>
                <w:t>, 4705-4721.</w:t>
              </w:r>
            </w:p>
            <w:p w14:paraId="27C3BF7F" w14:textId="77777777" w:rsidR="00410A04" w:rsidRDefault="00410A04" w:rsidP="00410A04">
              <w:pPr>
                <w:pStyle w:val="Bibliography"/>
                <w:ind w:left="720" w:hanging="720"/>
                <w:rPr>
                  <w:noProof/>
                </w:rPr>
              </w:pPr>
              <w:r>
                <w:rPr>
                  <w:noProof/>
                </w:rPr>
                <w:t xml:space="preserve">Wasserthal, J., Neher, P., &amp; Maier-Hein, K. H. (2016). Tractseg - fast and accurate white matter tract segmentation. </w:t>
              </w:r>
              <w:r>
                <w:rPr>
                  <w:i/>
                  <w:iCs/>
                  <w:noProof/>
                </w:rPr>
                <w:t>NeuroImage</w:t>
              </w:r>
              <w:r>
                <w:rPr>
                  <w:noProof/>
                </w:rPr>
                <w:t>, 239-253.</w:t>
              </w:r>
            </w:p>
            <w:p w14:paraId="1B9637A4" w14:textId="77777777" w:rsidR="00410A04" w:rsidRDefault="00410A04" w:rsidP="00410A04">
              <w:pPr>
                <w:pStyle w:val="Bibliography"/>
                <w:ind w:left="720" w:hanging="720"/>
                <w:rPr>
                  <w:noProof/>
                </w:rPr>
              </w:pPr>
              <w:r>
                <w:rPr>
                  <w:noProof/>
                </w:rPr>
                <w:t xml:space="preserve">Wedeen, V. J. (2008). Diffusion spectrum magnetic resonance imaging (DSI) tractography of crossing fibers. </w:t>
              </w:r>
              <w:r>
                <w:rPr>
                  <w:i/>
                  <w:iCs/>
                  <w:noProof/>
                </w:rPr>
                <w:t>Neuroimage</w:t>
              </w:r>
              <w:r>
                <w:rPr>
                  <w:noProof/>
                </w:rPr>
                <w:t>, 41, 1267–1277.</w:t>
              </w:r>
            </w:p>
            <w:p w14:paraId="6CE15382" w14:textId="77777777" w:rsidR="00410A04" w:rsidRDefault="00410A04" w:rsidP="00410A04">
              <w:pPr>
                <w:pStyle w:val="Bibliography"/>
                <w:ind w:left="720" w:hanging="720"/>
                <w:rPr>
                  <w:noProof/>
                </w:rPr>
              </w:pPr>
              <w:r>
                <w:rPr>
                  <w:noProof/>
                </w:rPr>
                <w:t xml:space="preserve">Wedeen, V. J., Wang, R. P., Schmahmann, J. D., Benner, T., Tseng, W., Dai, G., . . . de Crespingy, A. (2008). Diffusion spectrum magnetic resonance imaging (DSI) tractography of crossing fibers. </w:t>
              </w:r>
              <w:r>
                <w:rPr>
                  <w:i/>
                  <w:iCs/>
                  <w:noProof/>
                </w:rPr>
                <w:t>NeuroImage</w:t>
              </w:r>
              <w:r>
                <w:rPr>
                  <w:noProof/>
                </w:rPr>
                <w:t>, 1267-1277.</w:t>
              </w:r>
            </w:p>
            <w:p w14:paraId="1B4DA6A1" w14:textId="77777777" w:rsidR="00410A04" w:rsidRDefault="00410A04" w:rsidP="00410A04">
              <w:pPr>
                <w:pStyle w:val="Bibliography"/>
                <w:ind w:left="720" w:hanging="720"/>
                <w:rPr>
                  <w:noProof/>
                </w:rPr>
              </w:pPr>
              <w:r>
                <w:rPr>
                  <w:noProof/>
                </w:rPr>
                <w:t xml:space="preserve">Zhang, D., Snyder, A. Z., Shimony, J. S., Fox, M. D., &amp; Raichle, M. E. (2009). Noninvasive functional and structural connectivity mapping of the human thalamocortical system. </w:t>
              </w:r>
              <w:r>
                <w:rPr>
                  <w:i/>
                  <w:iCs/>
                  <w:noProof/>
                </w:rPr>
                <w:t>Creebral Cortex</w:t>
              </w:r>
              <w:r>
                <w:rPr>
                  <w:noProof/>
                </w:rPr>
                <w:t>, 1187-1194.</w:t>
              </w:r>
            </w:p>
            <w:p w14:paraId="0CFE2078" w14:textId="77777777" w:rsidR="00410A04" w:rsidRDefault="00410A04" w:rsidP="00410A04">
              <w:pPr>
                <w:pStyle w:val="Bibliography"/>
                <w:ind w:left="720" w:hanging="720"/>
                <w:rPr>
                  <w:noProof/>
                </w:rPr>
              </w:pPr>
              <w:r>
                <w:rPr>
                  <w:noProof/>
                </w:rPr>
                <w:t>Zollei, L., Ou, Y., Iglesias, J., Grant, P. E., &amp; Fischl, B. (2017). FreeSurfer image processing pipeline for infant clinical MRI images. Vancouver, BC.</w:t>
              </w:r>
            </w:p>
            <w:p w14:paraId="21C2F62F" w14:textId="25BC6204" w:rsidR="00CF3E00" w:rsidRDefault="00CF3E00" w:rsidP="00410A04">
              <w:r>
                <w:rPr>
                  <w:b/>
                  <w:bCs/>
                  <w:noProof/>
                </w:rPr>
                <w:fldChar w:fldCharType="end"/>
              </w:r>
            </w:p>
          </w:sdtContent>
        </w:sdt>
      </w:sdtContent>
    </w:sdt>
    <w:p w14:paraId="15C6D105" w14:textId="77777777" w:rsidR="00CF3E00" w:rsidRDefault="00CF3E00">
      <w:pPr>
        <w:pStyle w:val="Heading1"/>
        <w:numPr>
          <w:ilvl w:val="0"/>
          <w:numId w:val="2"/>
        </w:numPr>
      </w:pPr>
    </w:p>
    <w:p w14:paraId="3B90BA2D" w14:textId="479ABA93" w:rsidR="00932176" w:rsidRDefault="001D37B0">
      <w:pPr>
        <w:pStyle w:val="Heading1"/>
        <w:numPr>
          <w:ilvl w:val="0"/>
          <w:numId w:val="2"/>
        </w:numPr>
      </w:pPr>
      <w:bookmarkStart w:id="5892" w:name="_Toc17056332"/>
      <w:r>
        <w:t>Appendix 1</w:t>
      </w:r>
      <w:bookmarkEnd w:id="5892"/>
    </w:p>
    <w:p w14:paraId="3A4313DC" w14:textId="77777777" w:rsidR="00932176" w:rsidRDefault="001D37B0">
      <w:pPr>
        <w:pStyle w:val="Heading2"/>
        <w:numPr>
          <w:ilvl w:val="1"/>
          <w:numId w:val="2"/>
        </w:numPr>
      </w:pPr>
      <w:bookmarkStart w:id="5893" w:name="_Toc17056333"/>
      <w:r>
        <w:t>crush.py</w:t>
      </w:r>
      <w:bookmarkEnd w:id="5893"/>
    </w:p>
    <w:p w14:paraId="3A5DABA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 argparse,re</w:t>
      </w:r>
    </w:p>
    <w:p w14:paraId="368ED92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tractcrush.samples </w:t>
      </w:r>
      <w:r>
        <w:rPr>
          <w:rFonts w:ascii="Consolas" w:hAnsi="Consolas"/>
          <w:color w:val="C586C0"/>
          <w:sz w:val="21"/>
          <w:szCs w:val="21"/>
        </w:rPr>
        <w:t>import</w:t>
      </w:r>
      <w:r>
        <w:rPr>
          <w:rFonts w:ascii="Consolas" w:hAnsi="Consolas"/>
          <w:color w:val="D4D4D4"/>
          <w:sz w:val="21"/>
          <w:szCs w:val="21"/>
        </w:rPr>
        <w:t xml:space="preserve"> Samples</w:t>
      </w:r>
    </w:p>
    <w:p w14:paraId="212D32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14:paraId="5DE85B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numpy</w:t>
      </w:r>
    </w:p>
    <w:p w14:paraId="361B61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multiprocessing </w:t>
      </w:r>
      <w:r>
        <w:rPr>
          <w:rFonts w:ascii="Consolas" w:hAnsi="Consolas"/>
          <w:color w:val="C586C0"/>
          <w:sz w:val="21"/>
          <w:szCs w:val="21"/>
        </w:rPr>
        <w:t>import</w:t>
      </w:r>
      <w:r>
        <w:rPr>
          <w:rFonts w:ascii="Consolas" w:hAnsi="Consolas"/>
          <w:color w:val="D4D4D4"/>
          <w:sz w:val="21"/>
          <w:szCs w:val="21"/>
        </w:rPr>
        <w:t xml:space="preserve"> cpu_count</w:t>
      </w:r>
    </w:p>
    <w:p w14:paraId="537178E7"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4338284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readable_dir</w:t>
      </w:r>
      <w:r>
        <w:rPr>
          <w:rFonts w:ascii="Consolas" w:hAnsi="Consolas"/>
          <w:color w:val="D4D4D4"/>
          <w:sz w:val="21"/>
          <w:szCs w:val="21"/>
        </w:rPr>
        <w:t>(</w:t>
      </w:r>
      <w:r>
        <w:rPr>
          <w:rFonts w:ascii="Consolas" w:hAnsi="Consolas"/>
          <w:color w:val="4EC9B0"/>
          <w:sz w:val="21"/>
          <w:szCs w:val="21"/>
        </w:rPr>
        <w:t>argparse</w:t>
      </w:r>
      <w:r>
        <w:rPr>
          <w:rFonts w:ascii="Consolas" w:hAnsi="Consolas"/>
          <w:color w:val="D4D4D4"/>
          <w:sz w:val="21"/>
          <w:szCs w:val="21"/>
        </w:rPr>
        <w:t>.</w:t>
      </w:r>
      <w:r>
        <w:rPr>
          <w:rFonts w:ascii="Consolas" w:hAnsi="Consolas"/>
          <w:color w:val="4EC9B0"/>
          <w:sz w:val="21"/>
          <w:szCs w:val="21"/>
        </w:rPr>
        <w:t>Action</w:t>
      </w:r>
      <w:r>
        <w:rPr>
          <w:rFonts w:ascii="Consolas" w:hAnsi="Consolas"/>
          <w:color w:val="D4D4D4"/>
          <w:sz w:val="21"/>
          <w:szCs w:val="21"/>
        </w:rPr>
        <w:t>):</w:t>
      </w:r>
    </w:p>
    <w:p w14:paraId="5C6D4CD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__call__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r>
        <w:rPr>
          <w:rFonts w:ascii="Consolas" w:hAnsi="Consolas"/>
          <w:color w:val="9CDCFE"/>
          <w:sz w:val="21"/>
          <w:szCs w:val="21"/>
        </w:rPr>
        <w:t>parser</w:t>
      </w:r>
      <w:r>
        <w:rPr>
          <w:rFonts w:ascii="Consolas" w:hAnsi="Consolas"/>
          <w:color w:val="D4D4D4"/>
          <w:sz w:val="21"/>
          <w:szCs w:val="21"/>
        </w:rPr>
        <w:t xml:space="preserve">, </w:t>
      </w:r>
      <w:r>
        <w:rPr>
          <w:rFonts w:ascii="Consolas" w:hAnsi="Consolas"/>
          <w:color w:val="9CDCFE"/>
          <w:sz w:val="21"/>
          <w:szCs w:val="21"/>
        </w:rPr>
        <w:t>namespace</w:t>
      </w:r>
      <w:r>
        <w:rPr>
          <w:rFonts w:ascii="Consolas" w:hAnsi="Consolas"/>
          <w:color w:val="D4D4D4"/>
          <w:sz w:val="21"/>
          <w:szCs w:val="21"/>
        </w:rPr>
        <w:t xml:space="preserve">, </w:t>
      </w:r>
      <w:r>
        <w:rPr>
          <w:rFonts w:ascii="Consolas" w:hAnsi="Consolas"/>
          <w:color w:val="9CDCFE"/>
          <w:sz w:val="21"/>
          <w:szCs w:val="21"/>
        </w:rPr>
        <w:t>values</w:t>
      </w:r>
      <w:r>
        <w:rPr>
          <w:rFonts w:ascii="Consolas" w:hAnsi="Consolas"/>
          <w:color w:val="D4D4D4"/>
          <w:sz w:val="21"/>
          <w:szCs w:val="21"/>
        </w:rPr>
        <w:t xml:space="preserve">, </w:t>
      </w:r>
      <w:r>
        <w:rPr>
          <w:rFonts w:ascii="Consolas" w:hAnsi="Consolas"/>
          <w:color w:val="9CDCFE"/>
          <w:sz w:val="21"/>
          <w:szCs w:val="21"/>
        </w:rPr>
        <w:t>option_string</w:t>
      </w:r>
      <w:r>
        <w:rPr>
          <w:rFonts w:ascii="Consolas" w:hAnsi="Consolas"/>
          <w:color w:val="D4D4D4"/>
          <w:sz w:val="21"/>
          <w:szCs w:val="21"/>
        </w:rPr>
        <w:t>=</w:t>
      </w:r>
      <w:r>
        <w:rPr>
          <w:rFonts w:ascii="Consolas" w:hAnsi="Consolas"/>
          <w:color w:val="569CD6"/>
          <w:sz w:val="21"/>
          <w:szCs w:val="21"/>
        </w:rPr>
        <w:t>None</w:t>
      </w:r>
      <w:r>
        <w:rPr>
          <w:rFonts w:ascii="Consolas" w:hAnsi="Consolas"/>
          <w:color w:val="D4D4D4"/>
          <w:sz w:val="21"/>
          <w:szCs w:val="21"/>
        </w:rPr>
        <w:t>):</w:t>
      </w:r>
    </w:p>
    <w:p w14:paraId="682A68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prospective_dir = values</w:t>
      </w:r>
    </w:p>
    <w:p w14:paraId="3DF58C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os.path.isdir(prospective_dir):</w:t>
      </w:r>
    </w:p>
    <w:p w14:paraId="102353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"-samples path (</w:t>
      </w:r>
      <w:r>
        <w:rPr>
          <w:rFonts w:ascii="Consolas" w:hAnsi="Consolas"/>
          <w:color w:val="569CD6"/>
          <w:sz w:val="21"/>
          <w:szCs w:val="21"/>
        </w:rPr>
        <w:t>{0}</w:t>
      </w:r>
      <w:r>
        <w:rPr>
          <w:rFonts w:ascii="Consolas" w:hAnsi="Consolas"/>
          <w:color w:val="CE9178"/>
          <w:sz w:val="21"/>
          <w:szCs w:val="21"/>
        </w:rPr>
        <w:t>) is not a valid path"</w:t>
      </w:r>
      <w:r>
        <w:rPr>
          <w:rFonts w:ascii="Consolas" w:hAnsi="Consolas"/>
          <w:color w:val="D4D4D4"/>
          <w:sz w:val="21"/>
          <w:szCs w:val="21"/>
        </w:rPr>
        <w:t>.format(prospective_dir))</w:t>
      </w:r>
    </w:p>
    <w:p w14:paraId="36507A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4865A4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#raise argparse.ArgumentTypeError("readable_dir:{0} is not a valid path".format(prospective_dir))</w:t>
      </w:r>
    </w:p>
    <w:p w14:paraId="7E6C382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os.access(prospective_dir, os.R_OK):</w:t>
      </w:r>
    </w:p>
    <w:p w14:paraId="18B3E5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setattr</w:t>
      </w:r>
      <w:r>
        <w:rPr>
          <w:rFonts w:ascii="Consolas" w:hAnsi="Consolas"/>
          <w:color w:val="D4D4D4"/>
          <w:sz w:val="21"/>
          <w:szCs w:val="21"/>
        </w:rPr>
        <w:t xml:space="preserve">(namespace, </w:t>
      </w:r>
      <w:r>
        <w:rPr>
          <w:rFonts w:ascii="Consolas" w:hAnsi="Consolas"/>
          <w:color w:val="569CD6"/>
          <w:sz w:val="21"/>
          <w:szCs w:val="21"/>
        </w:rPr>
        <w:t>self</w:t>
      </w:r>
      <w:r>
        <w:rPr>
          <w:rFonts w:ascii="Consolas" w:hAnsi="Consolas"/>
          <w:color w:val="D4D4D4"/>
          <w:sz w:val="21"/>
          <w:szCs w:val="21"/>
        </w:rPr>
        <w:t>.dest, prospective_dir)</w:t>
      </w:r>
    </w:p>
    <w:p w14:paraId="487166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163582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"-samples path (</w:t>
      </w:r>
      <w:r>
        <w:rPr>
          <w:rFonts w:ascii="Consolas" w:hAnsi="Consolas"/>
          <w:color w:val="569CD6"/>
          <w:sz w:val="21"/>
          <w:szCs w:val="21"/>
        </w:rPr>
        <w:t>{0}</w:t>
      </w:r>
      <w:r>
        <w:rPr>
          <w:rFonts w:ascii="Consolas" w:hAnsi="Consolas"/>
          <w:color w:val="CE9178"/>
          <w:sz w:val="21"/>
          <w:szCs w:val="21"/>
        </w:rPr>
        <w:t>) is not a readable dir"</w:t>
      </w:r>
      <w:r>
        <w:rPr>
          <w:rFonts w:ascii="Consolas" w:hAnsi="Consolas"/>
          <w:color w:val="D4D4D4"/>
          <w:sz w:val="21"/>
          <w:szCs w:val="21"/>
        </w:rPr>
        <w:t>.format(prospective_dir))</w:t>
      </w:r>
    </w:p>
    <w:p w14:paraId="1B39D2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145D59C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#raise argparse.ArgumentTypeError("readable_dir:{0} is not a readable dir".format(prospective_dir))</w:t>
      </w:r>
    </w:p>
    <w:p w14:paraId="5C4A5ABF"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2B882C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VersionCheck</w:t>
      </w:r>
      <w:r>
        <w:rPr>
          <w:rFonts w:ascii="Consolas" w:hAnsi="Consolas"/>
          <w:color w:val="D4D4D4"/>
          <w:sz w:val="21"/>
          <w:szCs w:val="21"/>
        </w:rPr>
        <w:t>():</w:t>
      </w:r>
    </w:p>
    <w:p w14:paraId="221A3F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/build-stamp.txt"</w:t>
      </w:r>
      <w:r>
        <w:rPr>
          <w:rFonts w:ascii="Consolas" w:hAnsi="Consolas"/>
          <w:color w:val="D4D4D4"/>
          <w:sz w:val="21"/>
          <w:szCs w:val="21"/>
        </w:rPr>
        <w:t xml:space="preserve"> % (os.environ[</w:t>
      </w:r>
      <w:r>
        <w:rPr>
          <w:rFonts w:ascii="Consolas" w:hAnsi="Consolas"/>
          <w:color w:val="CE9178"/>
          <w:sz w:val="21"/>
          <w:szCs w:val="21"/>
        </w:rPr>
        <w:t>'FREESURFER_HOME'</w:t>
      </w:r>
      <w:r>
        <w:rPr>
          <w:rFonts w:ascii="Consolas" w:hAnsi="Consolas"/>
          <w:color w:val="D4D4D4"/>
          <w:sz w:val="21"/>
          <w:szCs w:val="21"/>
        </w:rPr>
        <w:t>])</w:t>
      </w:r>
    </w:p>
    <w:p w14:paraId="640E83C5" w14:textId="77777777" w:rsidR="00932176" w:rsidRDefault="00932176">
      <w:pPr>
        <w:shd w:val="clear" w:color="auto" w:fill="1E1E1E"/>
        <w:spacing w:line="285" w:lineRule="atLeast"/>
        <w:rPr>
          <w:rFonts w:ascii="Consolas" w:hAnsi="Consolas"/>
          <w:color w:val="D4D4D4"/>
          <w:sz w:val="21"/>
          <w:szCs w:val="21"/>
        </w:rPr>
      </w:pPr>
    </w:p>
    <w:p w14:paraId="1BE216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os.path.isfile(fsFile) == </w:t>
      </w:r>
      <w:r>
        <w:rPr>
          <w:rFonts w:ascii="Consolas" w:hAnsi="Consolas"/>
          <w:color w:val="569CD6"/>
          <w:sz w:val="21"/>
          <w:szCs w:val="21"/>
        </w:rPr>
        <w:t>False</w:t>
      </w:r>
      <w:r>
        <w:rPr>
          <w:rFonts w:ascii="Consolas" w:hAnsi="Consolas"/>
          <w:color w:val="D4D4D4"/>
          <w:sz w:val="21"/>
          <w:szCs w:val="21"/>
        </w:rPr>
        <w:t>:</w:t>
      </w:r>
    </w:p>
    <w:p w14:paraId="4B908D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"FreeSurfer is MISSING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(fsFile))</w:t>
      </w:r>
    </w:p>
    <w:p w14:paraId="03947D4D" w14:textId="77777777" w:rsidR="00932176" w:rsidRDefault="00932176">
      <w:pPr>
        <w:shd w:val="clear" w:color="auto" w:fill="1E1E1E"/>
        <w:spacing w:line="285" w:lineRule="atLeast"/>
        <w:rPr>
          <w:rFonts w:ascii="Consolas" w:hAnsi="Consolas"/>
          <w:color w:val="D4D4D4"/>
          <w:sz w:val="21"/>
          <w:szCs w:val="21"/>
        </w:rPr>
      </w:pPr>
    </w:p>
    <w:p w14:paraId="7297A3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(fsFile,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3E5DC1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fsv_content = f.readlines()</w:t>
      </w:r>
    </w:p>
    <w:p w14:paraId="2DC25AF2" w14:textId="77777777" w:rsidR="00932176" w:rsidRDefault="00932176">
      <w:pPr>
        <w:shd w:val="clear" w:color="auto" w:fill="1E1E1E"/>
        <w:spacing w:line="285" w:lineRule="atLeast"/>
        <w:rPr>
          <w:rFonts w:ascii="Consolas" w:hAnsi="Consolas"/>
          <w:color w:val="D4D4D4"/>
          <w:sz w:val="21"/>
          <w:szCs w:val="21"/>
        </w:rPr>
      </w:pPr>
    </w:p>
    <w:p w14:paraId="1427BB0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'freesurfer-.</w:t>
      </w:r>
      <w:r>
        <w:rPr>
          <w:rFonts w:ascii="Consolas" w:hAnsi="Consolas"/>
          <w:color w:val="D7BA7D"/>
          <w:sz w:val="21"/>
          <w:szCs w:val="21"/>
        </w:rPr>
        <w:t>*</w:t>
      </w:r>
      <w:r>
        <w:rPr>
          <w:rFonts w:ascii="Consolas" w:hAnsi="Consolas"/>
          <w:color w:val="D16969"/>
          <w:sz w:val="21"/>
          <w:szCs w:val="21"/>
        </w:rPr>
        <w:t>-stable-pub-</w:t>
      </w:r>
      <w:r>
        <w:rPr>
          <w:rFonts w:ascii="Consolas" w:hAnsi="Consolas"/>
          <w:color w:val="CE9178"/>
          <w:sz w:val="21"/>
          <w:szCs w:val="21"/>
        </w:rPr>
        <w:t>(</w:t>
      </w:r>
      <w:r>
        <w:rPr>
          <w:rFonts w:ascii="Consolas" w:hAnsi="Consolas"/>
          <w:color w:val="D16969"/>
          <w:sz w:val="21"/>
          <w:szCs w:val="21"/>
        </w:rPr>
        <w:t>\w</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fsv_content[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6A9955"/>
          <w:sz w:val="21"/>
          <w:szCs w:val="21"/>
        </w:rPr>
        <w:t># -[a-zA-Z0-9]{7}</w:t>
      </w:r>
    </w:p>
    <w:p w14:paraId="533DB49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014694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fsversion = m.group(</w:t>
      </w:r>
      <w:r>
        <w:rPr>
          <w:rFonts w:ascii="Consolas" w:hAnsi="Consolas"/>
          <w:color w:val="B5CEA8"/>
          <w:sz w:val="21"/>
          <w:szCs w:val="21"/>
        </w:rPr>
        <w:t>1</w:t>
      </w:r>
      <w:r>
        <w:rPr>
          <w:rFonts w:ascii="Consolas" w:hAnsi="Consolas"/>
          <w:color w:val="D4D4D4"/>
          <w:sz w:val="21"/>
          <w:szCs w:val="21"/>
        </w:rPr>
        <w:t>).strip()</w:t>
      </w:r>
    </w:p>
    <w:p w14:paraId="0BC34A3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fsversion == </w:t>
      </w:r>
      <w:r>
        <w:rPr>
          <w:rFonts w:ascii="Consolas" w:hAnsi="Consolas"/>
          <w:color w:val="CE9178"/>
          <w:sz w:val="21"/>
          <w:szCs w:val="21"/>
        </w:rPr>
        <w:t>"v6"</w:t>
      </w:r>
      <w:r>
        <w:rPr>
          <w:rFonts w:ascii="Consolas" w:hAnsi="Consolas"/>
          <w:color w:val="D4D4D4"/>
          <w:sz w:val="21"/>
          <w:szCs w:val="21"/>
        </w:rPr>
        <w:t>:</w:t>
      </w:r>
    </w:p>
    <w:p w14:paraId="5E0289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"Freesurfer Version v6 detected and supported"</w:t>
      </w:r>
      <w:r>
        <w:rPr>
          <w:rFonts w:ascii="Consolas" w:hAnsi="Consolas"/>
          <w:color w:val="D4D4D4"/>
          <w:sz w:val="21"/>
          <w:szCs w:val="21"/>
        </w:rPr>
        <w:t>)</w:t>
      </w:r>
    </w:p>
    <w:p w14:paraId="2250AD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C0D737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B1499B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 xml:space="preserve">"Freesurfer Version </w:t>
      </w:r>
      <w:r>
        <w:rPr>
          <w:rFonts w:ascii="Consolas" w:hAnsi="Consolas"/>
          <w:color w:val="569CD6"/>
          <w:sz w:val="21"/>
          <w:szCs w:val="21"/>
        </w:rPr>
        <w:t>%s</w:t>
      </w:r>
      <w:r>
        <w:rPr>
          <w:rFonts w:ascii="Consolas" w:hAnsi="Consolas"/>
          <w:color w:val="CE9178"/>
          <w:sz w:val="21"/>
          <w:szCs w:val="21"/>
        </w:rPr>
        <w:t xml:space="preserve"> detected.  CRUSH wasn't tested with this version"</w:t>
      </w:r>
      <w:r>
        <w:rPr>
          <w:rFonts w:ascii="Consolas" w:hAnsi="Consolas"/>
          <w:color w:val="D4D4D4"/>
          <w:sz w:val="21"/>
          <w:szCs w:val="21"/>
        </w:rPr>
        <w:t xml:space="preserve"> % fsversion)</w:t>
      </w:r>
    </w:p>
    <w:p w14:paraId="6058EA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E37699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"Unable to determine valid FreeSurfer version in file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fsFile)</w:t>
      </w:r>
    </w:p>
    <w:p w14:paraId="3EDBAEDC" w14:textId="77777777" w:rsidR="00932176" w:rsidRDefault="00932176">
      <w:pPr>
        <w:shd w:val="clear" w:color="auto" w:fill="1E1E1E"/>
        <w:spacing w:line="285" w:lineRule="atLeast"/>
        <w:rPr>
          <w:rFonts w:ascii="Consolas" w:hAnsi="Consolas"/>
          <w:color w:val="D4D4D4"/>
          <w:sz w:val="21"/>
          <w:szCs w:val="21"/>
        </w:rPr>
      </w:pPr>
    </w:p>
    <w:p w14:paraId="0CD00D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StatusReport</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14:paraId="249B4BF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 = </w:t>
      </w:r>
      <w:r>
        <w:rPr>
          <w:rFonts w:ascii="Consolas" w:hAnsi="Consolas"/>
          <w:color w:val="B5CEA8"/>
          <w:sz w:val="21"/>
          <w:szCs w:val="21"/>
        </w:rPr>
        <w:t>0</w:t>
      </w:r>
    </w:p>
    <w:p w14:paraId="74BD37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"Sample size:</w:t>
      </w:r>
      <w:r>
        <w:rPr>
          <w:rFonts w:ascii="Consolas" w:hAnsi="Consolas"/>
          <w:color w:val="569CD6"/>
          <w:sz w:val="21"/>
          <w:szCs w:val="21"/>
        </w:rPr>
        <w:t>%i</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DCDCAA"/>
          <w:sz w:val="21"/>
          <w:szCs w:val="21"/>
        </w:rPr>
        <w:t>len</w:t>
      </w:r>
      <w:r>
        <w:rPr>
          <w:rFonts w:ascii="Consolas" w:hAnsi="Consolas"/>
          <w:color w:val="D4D4D4"/>
          <w:sz w:val="21"/>
          <w:szCs w:val="21"/>
        </w:rPr>
        <w:t>(S.Patients)))</w:t>
      </w:r>
    </w:p>
    <w:p w14:paraId="1A15E9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55A85B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36C56F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4F4D99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 += </w:t>
      </w:r>
      <w:r>
        <w:rPr>
          <w:rFonts w:ascii="Consolas" w:hAnsi="Consolas"/>
          <w:color w:val="DCDCAA"/>
          <w:sz w:val="21"/>
          <w:szCs w:val="21"/>
        </w:rPr>
        <w:t>len</w:t>
      </w:r>
      <w:r>
        <w:rPr>
          <w:rFonts w:ascii="Consolas" w:hAnsi="Consolas"/>
          <w:color w:val="D4D4D4"/>
          <w:sz w:val="21"/>
          <w:szCs w:val="21"/>
        </w:rPr>
        <w:t>(p.Visits)</w:t>
      </w:r>
    </w:p>
    <w:p w14:paraId="6F069A1D" w14:textId="77777777" w:rsidR="00932176" w:rsidRDefault="00932176">
      <w:pPr>
        <w:shd w:val="clear" w:color="auto" w:fill="1E1E1E"/>
        <w:spacing w:line="285" w:lineRule="atLeast"/>
        <w:rPr>
          <w:rFonts w:ascii="Consolas" w:hAnsi="Consolas"/>
          <w:color w:val="D4D4D4"/>
          <w:sz w:val="21"/>
          <w:szCs w:val="21"/>
        </w:rPr>
      </w:pPr>
    </w:p>
    <w:p w14:paraId="6B5349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754487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6120AD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3DADE0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            </w:t>
      </w:r>
    </w:p>
    <w:p w14:paraId="5291DF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v.ReconComplete:</w:t>
      </w:r>
    </w:p>
    <w:p w14:paraId="413960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l_reconall_message = </w:t>
      </w:r>
      <w:r>
        <w:rPr>
          <w:rFonts w:ascii="Consolas" w:hAnsi="Consolas"/>
          <w:color w:val="CE9178"/>
          <w:sz w:val="21"/>
          <w:szCs w:val="21"/>
        </w:rPr>
        <w:t>"Cortical Reconstruction Complete"</w:t>
      </w:r>
    </w:p>
    <w:p w14:paraId="513A4D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44B561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l_reconall_message = </w:t>
      </w:r>
      <w:r>
        <w:rPr>
          <w:rFonts w:ascii="Consolas" w:hAnsi="Consolas"/>
          <w:color w:val="CE9178"/>
          <w:sz w:val="21"/>
          <w:szCs w:val="21"/>
        </w:rPr>
        <w:t>"Cortical Reconstruction INCOMPLETE"</w:t>
      </w:r>
    </w:p>
    <w:p w14:paraId="7D6127B2" w14:textId="77777777" w:rsidR="00932176" w:rsidRDefault="00932176">
      <w:pPr>
        <w:shd w:val="clear" w:color="auto" w:fill="1E1E1E"/>
        <w:spacing w:line="285" w:lineRule="atLeast"/>
        <w:rPr>
          <w:rFonts w:ascii="Consolas" w:hAnsi="Consolas"/>
          <w:color w:val="D4D4D4"/>
          <w:sz w:val="21"/>
          <w:szCs w:val="21"/>
        </w:rPr>
      </w:pPr>
    </w:p>
    <w:p w14:paraId="133CC8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v.ReconComplete:</w:t>
      </w:r>
    </w:p>
    <w:p w14:paraId="1DD68C8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l_parcellation_message = </w:t>
      </w:r>
      <w:r>
        <w:rPr>
          <w:rFonts w:ascii="Consolas" w:hAnsi="Consolas"/>
          <w:color w:val="CE9178"/>
          <w:sz w:val="21"/>
          <w:szCs w:val="21"/>
        </w:rPr>
        <w:t>"NOT Parcellated"</w:t>
      </w:r>
    </w:p>
    <w:p w14:paraId="4ADAF3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CA9823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l_parcellation_message = </w:t>
      </w:r>
      <w:r>
        <w:rPr>
          <w:rFonts w:ascii="Consolas" w:hAnsi="Consolas"/>
          <w:color w:val="CE9178"/>
          <w:sz w:val="21"/>
          <w:szCs w:val="21"/>
        </w:rPr>
        <w:t>"Parcellated"</w:t>
      </w:r>
    </w:p>
    <w:p w14:paraId="1DF681A8" w14:textId="77777777" w:rsidR="00932176" w:rsidRDefault="00932176">
      <w:pPr>
        <w:shd w:val="clear" w:color="auto" w:fill="1E1E1E"/>
        <w:spacing w:line="285" w:lineRule="atLeast"/>
        <w:rPr>
          <w:rFonts w:ascii="Consolas" w:hAnsi="Consolas"/>
          <w:color w:val="D4D4D4"/>
          <w:sz w:val="21"/>
          <w:szCs w:val="21"/>
        </w:rPr>
      </w:pPr>
    </w:p>
    <w:p w14:paraId="14D8CA8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v.MeasurementComplete:</w:t>
      </w:r>
    </w:p>
    <w:p w14:paraId="5BDF1F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l_measurement_message = </w:t>
      </w:r>
      <w:r>
        <w:rPr>
          <w:rFonts w:ascii="Consolas" w:hAnsi="Consolas"/>
          <w:color w:val="CE9178"/>
          <w:sz w:val="21"/>
          <w:szCs w:val="21"/>
        </w:rPr>
        <w:t>"NO Measurements"</w:t>
      </w:r>
    </w:p>
    <w:p w14:paraId="19C44A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A7B02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l_measurement_message = </w:t>
      </w:r>
      <w:r>
        <w:rPr>
          <w:rFonts w:ascii="Consolas" w:hAnsi="Consolas"/>
          <w:color w:val="CE9178"/>
          <w:sz w:val="21"/>
          <w:szCs w:val="21"/>
        </w:rPr>
        <w:t>"Measurement Complete"</w:t>
      </w:r>
    </w:p>
    <w:p w14:paraId="7C18B608" w14:textId="77777777" w:rsidR="00932176" w:rsidRDefault="00932176">
      <w:pPr>
        <w:shd w:val="clear" w:color="auto" w:fill="1E1E1E"/>
        <w:spacing w:line="285" w:lineRule="atLeast"/>
        <w:rPr>
          <w:rFonts w:ascii="Consolas" w:hAnsi="Consolas"/>
          <w:color w:val="D4D4D4"/>
          <w:sz w:val="21"/>
          <w:szCs w:val="21"/>
        </w:rPr>
      </w:pPr>
    </w:p>
    <w:p w14:paraId="5B0C58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p>
    <w:p w14:paraId="039BC4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p.PatientId, </w:t>
      </w:r>
      <w:r>
        <w:rPr>
          <w:rFonts w:ascii="Consolas" w:hAnsi="Consolas"/>
          <w:color w:val="DCDCAA"/>
          <w:sz w:val="21"/>
          <w:szCs w:val="21"/>
        </w:rPr>
        <w:t>len</w:t>
      </w:r>
      <w:r>
        <w:rPr>
          <w:rFonts w:ascii="Consolas" w:hAnsi="Consolas"/>
          <w:color w:val="D4D4D4"/>
          <w:sz w:val="21"/>
          <w:szCs w:val="21"/>
        </w:rPr>
        <w:t>(p.Visits), l_reconall_message, l_parcellation_message, l_measurement_message))</w:t>
      </w:r>
    </w:p>
    <w:p w14:paraId="09DA5FB2" w14:textId="77777777" w:rsidR="00932176" w:rsidRDefault="00932176">
      <w:pPr>
        <w:shd w:val="clear" w:color="auto" w:fill="1E1E1E"/>
        <w:spacing w:line="285" w:lineRule="atLeast"/>
        <w:rPr>
          <w:rFonts w:ascii="Consolas" w:hAnsi="Consolas"/>
          <w:color w:val="D4D4D4"/>
          <w:sz w:val="21"/>
          <w:szCs w:val="21"/>
        </w:rPr>
      </w:pPr>
    </w:p>
    <w:p w14:paraId="1995D4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ProcessSamples</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14:paraId="23F307E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"no render"</w:t>
      </w:r>
      <w:r>
        <w:rPr>
          <w:rFonts w:ascii="Consolas" w:hAnsi="Consolas"/>
          <w:color w:val="D4D4D4"/>
          <w:sz w:val="21"/>
          <w:szCs w:val="21"/>
        </w:rPr>
        <w:t>)</w:t>
      </w:r>
    </w:p>
    <w:p w14:paraId="3D81EA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3C0382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6DAC4A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05B4E2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w:t>
      </w:r>
    </w:p>
    <w:p w14:paraId="0757D791" w14:textId="77777777" w:rsidR="00932176" w:rsidRDefault="00932176">
      <w:pPr>
        <w:shd w:val="clear" w:color="auto" w:fill="1E1E1E"/>
        <w:spacing w:line="285" w:lineRule="atLeast"/>
        <w:rPr>
          <w:rFonts w:ascii="Consolas" w:hAnsi="Consolas"/>
          <w:color w:val="D4D4D4"/>
          <w:sz w:val="21"/>
          <w:szCs w:val="21"/>
        </w:rPr>
      </w:pPr>
    </w:p>
    <w:p w14:paraId="4FF578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v.ReconComplete != </w:t>
      </w:r>
      <w:r>
        <w:rPr>
          <w:rFonts w:ascii="Consolas" w:hAnsi="Consolas"/>
          <w:color w:val="569CD6"/>
          <w:sz w:val="21"/>
          <w:szCs w:val="21"/>
        </w:rPr>
        <w:t>True</w:t>
      </w:r>
      <w:r>
        <w:rPr>
          <w:rFonts w:ascii="Consolas" w:hAnsi="Consolas"/>
          <w:color w:val="D4D4D4"/>
          <w:sz w:val="21"/>
          <w:szCs w:val="21"/>
        </w:rPr>
        <w:t>:</w:t>
      </w:r>
    </w:p>
    <w:p w14:paraId="172BAAE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w:t>
      </w:r>
      <w:r>
        <w:rPr>
          <w:rFonts w:ascii="Consolas" w:hAnsi="Consolas"/>
          <w:color w:val="D7BA7D"/>
          <w:sz w:val="21"/>
          <w:szCs w:val="21"/>
        </w:rPr>
        <w:t>\t</w:t>
      </w:r>
      <w:r>
        <w:rPr>
          <w:rFonts w:ascii="Consolas" w:hAnsi="Consolas"/>
          <w:color w:val="569CD6"/>
          <w:sz w:val="21"/>
          <w:szCs w:val="21"/>
        </w:rPr>
        <w:t>%s</w:t>
      </w:r>
      <w:r>
        <w:rPr>
          <w:rFonts w:ascii="Consolas" w:hAnsi="Consolas"/>
          <w:color w:val="CE9178"/>
          <w:sz w:val="21"/>
          <w:szCs w:val="21"/>
        </w:rPr>
        <w:t xml:space="preserve"> recon incomplete"</w:t>
      </w:r>
      <w:r>
        <w:rPr>
          <w:rFonts w:ascii="Consolas" w:hAnsi="Consolas"/>
          <w:color w:val="D4D4D4"/>
          <w:sz w:val="21"/>
          <w:szCs w:val="21"/>
        </w:rPr>
        <w:t xml:space="preserve"> % (v.VisitId))</w:t>
      </w:r>
    </w:p>
    <w:p w14:paraId="014845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C9465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v.Render()</w:t>
      </w:r>
    </w:p>
    <w:p w14:paraId="7401697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v.Measure()</w:t>
      </w:r>
    </w:p>
    <w:p w14:paraId="7537E6E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main</w:t>
      </w:r>
      <w:r>
        <w:rPr>
          <w:rFonts w:ascii="Consolas" w:hAnsi="Consolas"/>
          <w:color w:val="D4D4D4"/>
          <w:sz w:val="21"/>
          <w:szCs w:val="21"/>
        </w:rPr>
        <w:t xml:space="preserve">():                </w:t>
      </w:r>
    </w:p>
    <w:p w14:paraId="7CA107E6" w14:textId="77777777" w:rsidR="00932176" w:rsidRDefault="00932176">
      <w:pPr>
        <w:shd w:val="clear" w:color="auto" w:fill="1E1E1E"/>
        <w:spacing w:line="285" w:lineRule="atLeast"/>
        <w:rPr>
          <w:rFonts w:ascii="Consolas" w:hAnsi="Consolas"/>
          <w:color w:val="D4D4D4"/>
          <w:sz w:val="21"/>
          <w:szCs w:val="21"/>
        </w:rPr>
      </w:pPr>
    </w:p>
    <w:p w14:paraId="48B8EB6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ldir = </w:t>
      </w:r>
      <w:r>
        <w:rPr>
          <w:rFonts w:ascii="Consolas" w:hAnsi="Consolas"/>
          <w:color w:val="CE9178"/>
          <w:sz w:val="21"/>
          <w:szCs w:val="21"/>
        </w:rPr>
        <w:t>"."</w:t>
      </w:r>
    </w:p>
    <w:p w14:paraId="792AC69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 = argparse.ArgumentParser(</w:t>
      </w:r>
    </w:p>
    <w:p w14:paraId="7910C3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description</w:t>
      </w:r>
      <w:r>
        <w:rPr>
          <w:rFonts w:ascii="Consolas" w:hAnsi="Consolas"/>
          <w:color w:val="D4D4D4"/>
          <w:sz w:val="21"/>
          <w:szCs w:val="21"/>
        </w:rPr>
        <w:t>=</w:t>
      </w:r>
      <w:r>
        <w:rPr>
          <w:rFonts w:ascii="Consolas" w:hAnsi="Consolas"/>
          <w:color w:val="CE9178"/>
          <w:sz w:val="21"/>
          <w:szCs w:val="21"/>
        </w:rPr>
        <w:t>'Connectomics and Reporting User Shell is used to iterrogate samples, generate or extract measurements.'</w:t>
      </w:r>
      <w:r>
        <w:rPr>
          <w:rFonts w:ascii="Consolas" w:hAnsi="Consolas"/>
          <w:color w:val="D4D4D4"/>
          <w:sz w:val="21"/>
          <w:szCs w:val="21"/>
        </w:rPr>
        <w:t>)</w:t>
      </w:r>
    </w:p>
    <w:p w14:paraId="131C84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'-samples'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=readable_dir, </w:t>
      </w:r>
      <w:r>
        <w:rPr>
          <w:rFonts w:ascii="Consolas" w:hAnsi="Consolas"/>
          <w:color w:val="9CDCFE"/>
          <w:sz w:val="21"/>
          <w:szCs w:val="21"/>
        </w:rPr>
        <w:t>default</w:t>
      </w:r>
      <w:r>
        <w:rPr>
          <w:rFonts w:ascii="Consolas" w:hAnsi="Consolas"/>
          <w:color w:val="D4D4D4"/>
          <w:sz w:val="21"/>
          <w:szCs w:val="21"/>
        </w:rPr>
        <w:t xml:space="preserve">=ldir,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"Path to patient samples"</w:t>
      </w:r>
      <w:r>
        <w:rPr>
          <w:rFonts w:ascii="Consolas" w:hAnsi="Consolas"/>
          <w:color w:val="D4D4D4"/>
          <w:sz w:val="21"/>
          <w:szCs w:val="21"/>
        </w:rPr>
        <w:t>)</w:t>
      </w:r>
    </w:p>
    <w:p w14:paraId="480731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'-status'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"Report back what is out there and what needs to be done"</w:t>
      </w:r>
      <w:r>
        <w:rPr>
          <w:rFonts w:ascii="Consolas" w:hAnsi="Consolas"/>
          <w:color w:val="D4D4D4"/>
          <w:sz w:val="21"/>
          <w:szCs w:val="21"/>
        </w:rPr>
        <w:t>)</w:t>
      </w:r>
    </w:p>
    <w:p w14:paraId="5714FAD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'-recon'</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'Apply recon-all for any T1.mgz found beneath working folder'</w:t>
      </w:r>
      <w:r>
        <w:rPr>
          <w:rFonts w:ascii="Consolas" w:hAnsi="Consolas"/>
          <w:color w:val="D4D4D4"/>
          <w:sz w:val="21"/>
          <w:szCs w:val="21"/>
        </w:rPr>
        <w:t>)</w:t>
      </w:r>
    </w:p>
    <w:p w14:paraId="5AE70A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'-norender'</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default</w:t>
      </w:r>
      <w:r>
        <w:rPr>
          <w:rFonts w:ascii="Consolas" w:hAnsi="Consolas"/>
          <w:color w:val="D4D4D4"/>
          <w:sz w:val="21"/>
          <w:szCs w:val="21"/>
        </w:rPr>
        <w:t>=</w:t>
      </w:r>
      <w:r>
        <w:rPr>
          <w:rFonts w:ascii="Consolas" w:hAnsi="Consolas"/>
          <w:color w:val="CE9178"/>
          <w:sz w:val="21"/>
          <w:szCs w:val="21"/>
        </w:rPr>
        <w:t>'n'</w:t>
      </w:r>
      <w:r>
        <w:rPr>
          <w:rFonts w:ascii="Consolas" w:hAnsi="Consolas"/>
          <w:color w:val="D4D4D4"/>
          <w:sz w:val="21"/>
          <w:szCs w:val="21"/>
        </w:rPr>
        <w:t>,</w:t>
      </w:r>
    </w:p>
    <w:p w14:paraId="6C7F446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'If there are incomplete connectomes, ignore the outstanding work'</w:t>
      </w:r>
      <w:r>
        <w:rPr>
          <w:rFonts w:ascii="Consolas" w:hAnsi="Consolas"/>
          <w:color w:val="D4D4D4"/>
          <w:sz w:val="21"/>
          <w:szCs w:val="21"/>
        </w:rPr>
        <w:t>)</w:t>
      </w:r>
    </w:p>
    <w:p w14:paraId="6970299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'-rebuild'</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0EF952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'Recreate any intermediary files used for establishing measurements.  If this not specified, any intermetiate files found with the appriate file name will be left untouched.'</w:t>
      </w:r>
      <w:r>
        <w:rPr>
          <w:rFonts w:ascii="Consolas" w:hAnsi="Consolas"/>
          <w:color w:val="D4D4D4"/>
          <w:sz w:val="21"/>
          <w:szCs w:val="21"/>
        </w:rPr>
        <w:t>)</w:t>
      </w:r>
    </w:p>
    <w:p w14:paraId="0DD1DE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'-patient'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475E9FD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'Specify patient ID of interest if focusing on a single patient'</w:t>
      </w:r>
      <w:r>
        <w:rPr>
          <w:rFonts w:ascii="Consolas" w:hAnsi="Consolas"/>
          <w:color w:val="D4D4D4"/>
          <w:sz w:val="21"/>
          <w:szCs w:val="21"/>
        </w:rPr>
        <w:t>)</w:t>
      </w:r>
    </w:p>
    <w:p w14:paraId="1425FA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'-voi'</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0FFD73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'Values of Interest - Path to text file that lists values of interest to extract.  One column per line.  Look at any patient sample tractography</w:t>
      </w:r>
      <w:r>
        <w:rPr>
          <w:rFonts w:ascii="Consolas" w:hAnsi="Consolas"/>
          <w:color w:val="D7BA7D"/>
          <w:sz w:val="21"/>
          <w:szCs w:val="21"/>
        </w:rPr>
        <w:t>\\</w:t>
      </w:r>
      <w:r>
        <w:rPr>
          <w:rFonts w:ascii="Consolas" w:hAnsi="Consolas"/>
          <w:color w:val="CE9178"/>
          <w:sz w:val="21"/>
          <w:szCs w:val="21"/>
        </w:rPr>
        <w:t>crush</w:t>
      </w:r>
      <w:r>
        <w:rPr>
          <w:rFonts w:ascii="Consolas" w:hAnsi="Consolas"/>
          <w:color w:val="D7BA7D"/>
          <w:sz w:val="21"/>
          <w:szCs w:val="21"/>
        </w:rPr>
        <w:t>\\</w:t>
      </w:r>
      <w:r>
        <w:rPr>
          <w:rFonts w:ascii="Consolas" w:hAnsi="Consolas"/>
          <w:color w:val="CE9178"/>
          <w:sz w:val="21"/>
          <w:szCs w:val="21"/>
        </w:rPr>
        <w:t>tracts.txt file for measures.'</w:t>
      </w:r>
      <w:r>
        <w:rPr>
          <w:rFonts w:ascii="Consolas" w:hAnsi="Consolas"/>
          <w:color w:val="D4D4D4"/>
          <w:sz w:val="21"/>
          <w:szCs w:val="21"/>
        </w:rPr>
        <w:t>)</w:t>
      </w:r>
    </w:p>
    <w:p w14:paraId="0935020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'-recrush'</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519BF47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'Ignore anything previosly crushed and re-extract tract information'</w:t>
      </w:r>
      <w:r>
        <w:rPr>
          <w:rFonts w:ascii="Consolas" w:hAnsi="Consolas"/>
          <w:color w:val="D4D4D4"/>
          <w:sz w:val="21"/>
          <w:szCs w:val="21"/>
        </w:rPr>
        <w:t>)</w:t>
      </w:r>
    </w:p>
    <w:p w14:paraId="66FDD0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'-fixmissing'</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3227ED2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'Ignore anything previosly crushed and extract only tract information that has not been rendered yet'</w:t>
      </w:r>
      <w:r>
        <w:rPr>
          <w:rFonts w:ascii="Consolas" w:hAnsi="Consolas"/>
          <w:color w:val="D4D4D4"/>
          <w:sz w:val="21"/>
          <w:szCs w:val="21"/>
        </w:rPr>
        <w:t xml:space="preserve">)                        </w:t>
      </w:r>
    </w:p>
    <w:p w14:paraId="40C171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'-report'</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581998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'Extract a row-based table for analysis, 1 row per measure'</w:t>
      </w:r>
      <w:r>
        <w:rPr>
          <w:rFonts w:ascii="Consolas" w:hAnsi="Consolas"/>
          <w:color w:val="D4D4D4"/>
          <w:sz w:val="21"/>
          <w:szCs w:val="21"/>
        </w:rPr>
        <w:t xml:space="preserve">)  </w:t>
      </w:r>
    </w:p>
    <w:p w14:paraId="6904A4C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'-columnar'</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72317F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'Extract a column-based table for analysis, 1 row per patient'</w:t>
      </w:r>
      <w:r>
        <w:rPr>
          <w:rFonts w:ascii="Consolas" w:hAnsi="Consolas"/>
          <w:color w:val="D4D4D4"/>
          <w:sz w:val="21"/>
          <w:szCs w:val="21"/>
        </w:rPr>
        <w:t xml:space="preserve">)                         </w:t>
      </w:r>
    </w:p>
    <w:p w14:paraId="6FE677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'-metadata'</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77767B5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'Path to metadata file about patient.  The metadata file should have the CSV format Patient,Visit,Attr1..AttrN'</w:t>
      </w:r>
      <w:r>
        <w:rPr>
          <w:rFonts w:ascii="Consolas" w:hAnsi="Consolas"/>
          <w:color w:val="D4D4D4"/>
          <w:sz w:val="21"/>
          <w:szCs w:val="21"/>
        </w:rPr>
        <w:t xml:space="preserve">)                                               </w:t>
      </w:r>
    </w:p>
    <w:p w14:paraId="1767C1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'-maxcores'</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4EC9B0"/>
          <w:sz w:val="21"/>
          <w:szCs w:val="21"/>
        </w:rPr>
        <w:t>int</w:t>
      </w:r>
      <w:r>
        <w:rPr>
          <w:rFonts w:ascii="Consolas" w:hAnsi="Consolas"/>
          <w:color w:val="D4D4D4"/>
          <w:sz w:val="21"/>
          <w:szCs w:val="21"/>
        </w:rPr>
        <w:t>,</w:t>
      </w:r>
    </w:p>
    <w:p w14:paraId="0280E5A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'Maximum number of cores to use while deriving measurements.  Use this if you want to leave a little CPU room left for other processing.  By default, all cores will be used (</w:t>
      </w:r>
      <w:r>
        <w:rPr>
          <w:rFonts w:ascii="Consolas" w:hAnsi="Consolas"/>
          <w:color w:val="569CD6"/>
          <w:sz w:val="21"/>
          <w:szCs w:val="21"/>
        </w:rPr>
        <w:t>%s</w:t>
      </w:r>
      <w:r>
        <w:rPr>
          <w:rFonts w:ascii="Consolas" w:hAnsi="Consolas"/>
          <w:color w:val="CE9178"/>
          <w:sz w:val="21"/>
          <w:szCs w:val="21"/>
        </w:rPr>
        <w:t xml:space="preserve"> cores on this machine).'</w:t>
      </w:r>
      <w:r>
        <w:rPr>
          <w:rFonts w:ascii="Consolas" w:hAnsi="Consolas"/>
          <w:color w:val="D4D4D4"/>
          <w:sz w:val="21"/>
          <w:szCs w:val="21"/>
        </w:rPr>
        <w:t xml:space="preserve"> %(cpu_count()))                                               </w:t>
      </w:r>
    </w:p>
    <w:p w14:paraId="25F6F7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'-disable_log'</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0E87C6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'If specified, disable track_vis.log'</w:t>
      </w:r>
      <w:r>
        <w:rPr>
          <w:rFonts w:ascii="Consolas" w:hAnsi="Consolas"/>
          <w:color w:val="D4D4D4"/>
          <w:sz w:val="21"/>
          <w:szCs w:val="21"/>
        </w:rPr>
        <w:t>)</w:t>
      </w:r>
    </w:p>
    <w:p w14:paraId="09D7A8A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args = parser.parse_args()</w:t>
      </w:r>
    </w:p>
    <w:p w14:paraId="316E857C" w14:textId="77777777" w:rsidR="00932176" w:rsidRDefault="00932176">
      <w:pPr>
        <w:shd w:val="clear" w:color="auto" w:fill="1E1E1E"/>
        <w:spacing w:line="285" w:lineRule="atLeast"/>
        <w:rPr>
          <w:rFonts w:ascii="Consolas" w:hAnsi="Consolas"/>
          <w:color w:val="D4D4D4"/>
          <w:sz w:val="21"/>
          <w:szCs w:val="21"/>
        </w:rPr>
      </w:pPr>
    </w:p>
    <w:p w14:paraId="7803A5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 = Samples(args.samples, args.rebuild, args.voi, args.recrush,args.metadata,args.fixmissing,args.maxcores,args.disable_log)</w:t>
      </w:r>
    </w:p>
    <w:p w14:paraId="3F02A5E2" w14:textId="77777777" w:rsidR="00932176" w:rsidRDefault="00932176">
      <w:pPr>
        <w:shd w:val="clear" w:color="auto" w:fill="1E1E1E"/>
        <w:spacing w:line="285" w:lineRule="atLeast"/>
        <w:rPr>
          <w:rFonts w:ascii="Consolas" w:hAnsi="Consolas"/>
          <w:color w:val="D4D4D4"/>
          <w:sz w:val="21"/>
          <w:szCs w:val="21"/>
        </w:rPr>
      </w:pPr>
    </w:p>
    <w:p w14:paraId="63A2AEE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(args.report):</w:t>
      </w:r>
    </w:p>
    <w:p w14:paraId="731DECE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S.Report()        </w:t>
      </w:r>
    </w:p>
    <w:p w14:paraId="5E1536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p>
    <w:p w14:paraId="6ED2E09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(args.columnar):</w:t>
      </w:r>
    </w:p>
    <w:p w14:paraId="2AFF5FD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S.Columnar()</w:t>
      </w:r>
    </w:p>
    <w:p w14:paraId="220CAA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 xml:space="preserve">()        </w:t>
      </w:r>
    </w:p>
    <w:p w14:paraId="5AF6B4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Read VOI into array</w:t>
      </w:r>
    </w:p>
    <w:p w14:paraId="457149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(args.voi):</w:t>
      </w:r>
    </w:p>
    <w:p w14:paraId="26196EBA" w14:textId="77777777" w:rsidR="00932176" w:rsidRDefault="00932176">
      <w:pPr>
        <w:shd w:val="clear" w:color="auto" w:fill="1E1E1E"/>
        <w:spacing w:line="285" w:lineRule="atLeast"/>
        <w:rPr>
          <w:rFonts w:ascii="Consolas" w:hAnsi="Consolas"/>
          <w:color w:val="D4D4D4"/>
          <w:sz w:val="21"/>
          <w:szCs w:val="21"/>
        </w:rPr>
      </w:pPr>
    </w:p>
    <w:p w14:paraId="38B990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(args.voi)):</w:t>
      </w:r>
    </w:p>
    <w:p w14:paraId="41EAD6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 Header</w:t>
      </w:r>
    </w:p>
    <w:p w14:paraId="692460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14:paraId="33919D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"PatientID"</w:t>
      </w:r>
      <w:r>
        <w:rPr>
          <w:rFonts w:ascii="Consolas" w:hAnsi="Consolas"/>
          <w:color w:val="D4D4D4"/>
          <w:sz w:val="21"/>
          <w:szCs w:val="21"/>
        </w:rPr>
        <w:t>)</w:t>
      </w:r>
    </w:p>
    <w:p w14:paraId="744526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"VisitID"</w:t>
      </w:r>
      <w:r>
        <w:rPr>
          <w:rFonts w:ascii="Consolas" w:hAnsi="Consolas"/>
          <w:color w:val="D4D4D4"/>
          <w:sz w:val="21"/>
          <w:szCs w:val="21"/>
        </w:rPr>
        <w:t>)</w:t>
      </w:r>
    </w:p>
    <w:p w14:paraId="1BDEC7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(args.voi) </w:t>
      </w:r>
      <w:r>
        <w:rPr>
          <w:rFonts w:ascii="Consolas" w:hAnsi="Consolas"/>
          <w:color w:val="C586C0"/>
          <w:sz w:val="21"/>
          <w:szCs w:val="21"/>
        </w:rPr>
        <w:t>as</w:t>
      </w:r>
      <w:r>
        <w:rPr>
          <w:rFonts w:ascii="Consolas" w:hAnsi="Consolas"/>
          <w:color w:val="D4D4D4"/>
          <w:sz w:val="21"/>
          <w:szCs w:val="21"/>
        </w:rPr>
        <w:t xml:space="preserve"> f:</w:t>
      </w:r>
    </w:p>
    <w:p w14:paraId="4CA23A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f.readlines()</w:t>
      </w:r>
    </w:p>
    <w:p w14:paraId="06986B7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content]  </w:t>
      </w:r>
      <w:r>
        <w:rPr>
          <w:rFonts w:ascii="Consolas" w:hAnsi="Consolas"/>
          <w:color w:val="6A9955"/>
          <w:sz w:val="21"/>
          <w:szCs w:val="21"/>
        </w:rPr>
        <w:t># Remove Whitespace</w:t>
      </w:r>
    </w:p>
    <w:p w14:paraId="205EAC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content:</w:t>
      </w:r>
    </w:p>
    <w:p w14:paraId="6B0DDF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row.append(c)</w:t>
      </w:r>
    </w:p>
    <w:p w14:paraId="0E4358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.join(row))</w:t>
      </w:r>
    </w:p>
    <w:p w14:paraId="48980FB3" w14:textId="77777777" w:rsidR="00932176" w:rsidRDefault="00932176">
      <w:pPr>
        <w:shd w:val="clear" w:color="auto" w:fill="1E1E1E"/>
        <w:spacing w:line="285" w:lineRule="atLeast"/>
        <w:rPr>
          <w:rFonts w:ascii="Consolas" w:hAnsi="Consolas"/>
          <w:color w:val="D4D4D4"/>
          <w:sz w:val="21"/>
          <w:szCs w:val="21"/>
        </w:rPr>
      </w:pPr>
    </w:p>
    <w:p w14:paraId="0C9F24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504B712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7941874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61F007B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 values from each patient visit</w:t>
      </w:r>
    </w:p>
    <w:p w14:paraId="5064A5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w:t>
      </w:r>
    </w:p>
    <w:p w14:paraId="4024D4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v.Report2()  </w:t>
      </w:r>
    </w:p>
    <w:p w14:paraId="5FF9388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#print(v.data)                  </w:t>
      </w:r>
    </w:p>
    <w:p w14:paraId="76FB2A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CAC83A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"voi file not found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(args.voi))</w:t>
      </w:r>
    </w:p>
    <w:p w14:paraId="21444902"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53B19E4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012E2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VersionCheck()</w:t>
      </w:r>
    </w:p>
    <w:p w14:paraId="4F7E18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 CRUSH ##################"</w:t>
      </w:r>
      <w:r>
        <w:rPr>
          <w:rFonts w:ascii="Consolas" w:hAnsi="Consolas"/>
          <w:color w:val="D4D4D4"/>
          <w:sz w:val="21"/>
          <w:szCs w:val="21"/>
        </w:rPr>
        <w:t>)</w:t>
      </w:r>
    </w:p>
    <w:p w14:paraId="336E69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Connectomics and Reporting User Shell  #"</w:t>
      </w:r>
      <w:r>
        <w:rPr>
          <w:rFonts w:ascii="Consolas" w:hAnsi="Consolas"/>
          <w:color w:val="D4D4D4"/>
          <w:sz w:val="21"/>
          <w:szCs w:val="21"/>
        </w:rPr>
        <w:t>)</w:t>
      </w:r>
    </w:p>
    <w:p w14:paraId="2DD3CE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
    <w:p w14:paraId="31B003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S.Patients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w:t>
      </w:r>
    </w:p>
    <w:p w14:paraId="488EBE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"No patient samples found in path [</w:t>
      </w:r>
      <w:r>
        <w:rPr>
          <w:rFonts w:ascii="Consolas" w:hAnsi="Consolas"/>
          <w:color w:val="569CD6"/>
          <w:sz w:val="21"/>
          <w:szCs w:val="21"/>
        </w:rPr>
        <w:t>%s</w:t>
      </w:r>
      <w:r>
        <w:rPr>
          <w:rFonts w:ascii="Consolas" w:hAnsi="Consolas"/>
          <w:color w:val="CE9178"/>
          <w:sz w:val="21"/>
          <w:szCs w:val="21"/>
        </w:rPr>
        <w:t>].  Specify -samples for alternate path."</w:t>
      </w:r>
      <w:r>
        <w:rPr>
          <w:rFonts w:ascii="Consolas" w:hAnsi="Consolas"/>
          <w:color w:val="D4D4D4"/>
          <w:sz w:val="21"/>
          <w:szCs w:val="21"/>
        </w:rPr>
        <w:t xml:space="preserve"> % (args.samples))</w:t>
      </w:r>
    </w:p>
    <w:p w14:paraId="271E6FE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55B820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STATUS REPORT ############################################################</w:t>
      </w:r>
    </w:p>
    <w:p w14:paraId="13BFD2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0F4C2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(args.status):</w:t>
      </w:r>
    </w:p>
    <w:p w14:paraId="08CBD92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StatusReport(args,S)</w:t>
      </w:r>
    </w:p>
    <w:p w14:paraId="0F567BD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3D9DCA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7F365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RENDER ANYTHING OUTSTANDING ##############################################</w:t>
      </w:r>
    </w:p>
    <w:p w14:paraId="2F92C0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((args.status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args.status==</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(args.norender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args.norender != </w:t>
      </w:r>
      <w:r>
        <w:rPr>
          <w:rFonts w:ascii="Consolas" w:hAnsi="Consolas"/>
          <w:color w:val="CE9178"/>
          <w:sz w:val="21"/>
          <w:szCs w:val="21"/>
        </w:rPr>
        <w:t>'y'</w:t>
      </w:r>
      <w:r>
        <w:rPr>
          <w:rFonts w:ascii="Consolas" w:hAnsi="Consolas"/>
          <w:color w:val="D4D4D4"/>
          <w:sz w:val="21"/>
          <w:szCs w:val="21"/>
        </w:rPr>
        <w:t>)):</w:t>
      </w:r>
    </w:p>
    <w:p w14:paraId="2BECFB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ProcessSamples(args,S)</w:t>
      </w:r>
    </w:p>
    <w:p w14:paraId="3D7378CC" w14:textId="77777777" w:rsidR="00932176" w:rsidRDefault="00932176">
      <w:pPr>
        <w:shd w:val="clear" w:color="auto" w:fill="1E1E1E"/>
        <w:spacing w:line="285" w:lineRule="atLeast"/>
        <w:rPr>
          <w:rFonts w:ascii="Consolas" w:hAnsi="Consolas"/>
          <w:color w:val="D4D4D4"/>
          <w:sz w:val="21"/>
          <w:szCs w:val="21"/>
        </w:rPr>
      </w:pPr>
    </w:p>
    <w:p w14:paraId="11EE00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"We are done"</w:t>
      </w:r>
      <w:r>
        <w:rPr>
          <w:rFonts w:ascii="Consolas" w:hAnsi="Consolas"/>
          <w:color w:val="D4D4D4"/>
          <w:sz w:val="21"/>
          <w:szCs w:val="21"/>
        </w:rPr>
        <w:t>)</w:t>
      </w:r>
    </w:p>
    <w:p w14:paraId="72933906"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14FF9C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__name__</w:t>
      </w:r>
      <w:r>
        <w:rPr>
          <w:rFonts w:ascii="Consolas" w:hAnsi="Consolas"/>
          <w:color w:val="D4D4D4"/>
          <w:sz w:val="21"/>
          <w:szCs w:val="21"/>
        </w:rPr>
        <w:t xml:space="preserve"> == </w:t>
      </w:r>
      <w:r>
        <w:rPr>
          <w:rFonts w:ascii="Consolas" w:hAnsi="Consolas"/>
          <w:color w:val="CE9178"/>
          <w:sz w:val="21"/>
          <w:szCs w:val="21"/>
        </w:rPr>
        <w:t>'__main__'</w:t>
      </w:r>
      <w:r>
        <w:rPr>
          <w:rFonts w:ascii="Consolas" w:hAnsi="Consolas"/>
          <w:color w:val="D4D4D4"/>
          <w:sz w:val="21"/>
          <w:szCs w:val="21"/>
        </w:rPr>
        <w:t>:</w:t>
      </w:r>
    </w:p>
    <w:p w14:paraId="2D2F6DF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main()</w:t>
      </w:r>
    </w:p>
    <w:p w14:paraId="0F9A827D"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358C9C26" w14:textId="77777777" w:rsidR="00932176" w:rsidRDefault="001D37B0">
      <w:pPr>
        <w:pStyle w:val="Heading2"/>
        <w:numPr>
          <w:ilvl w:val="1"/>
          <w:numId w:val="2"/>
        </w:numPr>
      </w:pPr>
      <w:bookmarkStart w:id="5894" w:name="_Toc17056334"/>
      <w:r>
        <w:t>Patient.py</w:t>
      </w:r>
      <w:bookmarkEnd w:id="5894"/>
    </w:p>
    <w:p w14:paraId="6E4F341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sys,inspect</w:t>
      </w:r>
    </w:p>
    <w:p w14:paraId="6F8F6CB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subprocess</w:t>
      </w:r>
    </w:p>
    <w:p w14:paraId="6C499D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lastRenderedPageBreak/>
        <w:t>#from pathlib import Path</w:t>
      </w:r>
    </w:p>
    <w:p w14:paraId="5F3160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14:paraId="0445DEE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tractcrush.visit </w:t>
      </w:r>
      <w:r>
        <w:rPr>
          <w:rFonts w:ascii="Consolas" w:hAnsi="Consolas"/>
          <w:color w:val="C586C0"/>
          <w:sz w:val="21"/>
          <w:szCs w:val="21"/>
        </w:rPr>
        <w:t>import</w:t>
      </w:r>
      <w:r>
        <w:rPr>
          <w:rFonts w:ascii="Consolas" w:hAnsi="Consolas"/>
          <w:color w:val="D4D4D4"/>
          <w:sz w:val="21"/>
          <w:szCs w:val="21"/>
        </w:rPr>
        <w:t xml:space="preserve"> Visit</w:t>
      </w:r>
    </w:p>
    <w:p w14:paraId="0784F620" w14:textId="77777777" w:rsidR="00932176" w:rsidRDefault="00932176">
      <w:pPr>
        <w:shd w:val="clear" w:color="auto" w:fill="1E1E1E"/>
        <w:spacing w:line="285" w:lineRule="atLeast"/>
        <w:rPr>
          <w:rFonts w:ascii="Consolas" w:hAnsi="Consolas"/>
          <w:color w:val="D4D4D4"/>
          <w:sz w:val="21"/>
          <w:szCs w:val="21"/>
        </w:rPr>
      </w:pPr>
    </w:p>
    <w:p w14:paraId="12E2D19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28E540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Patient</w:t>
      </w:r>
      <w:r>
        <w:rPr>
          <w:rFonts w:ascii="Consolas" w:hAnsi="Consolas"/>
          <w:color w:val="D4D4D4"/>
          <w:sz w:val="21"/>
          <w:szCs w:val="21"/>
        </w:rPr>
        <w:t>:</w:t>
      </w:r>
    </w:p>
    <w:p w14:paraId="493AA520" w14:textId="77777777" w:rsidR="00932176" w:rsidRDefault="00932176">
      <w:pPr>
        <w:shd w:val="clear" w:color="auto" w:fill="1E1E1E"/>
        <w:spacing w:line="285" w:lineRule="atLeast"/>
        <w:rPr>
          <w:rFonts w:ascii="Consolas" w:hAnsi="Consolas"/>
          <w:color w:val="D4D4D4"/>
          <w:sz w:val="21"/>
          <w:szCs w:val="21"/>
        </w:rPr>
      </w:pPr>
    </w:p>
    <w:p w14:paraId="69DD9D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__init__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9CDCFE"/>
          <w:sz w:val="21"/>
          <w:szCs w:val="21"/>
        </w:rPr>
        <w:t>rebuild</w:t>
      </w:r>
      <w:r>
        <w:rPr>
          <w:rFonts w:ascii="Consolas" w:hAnsi="Consolas"/>
          <w:color w:val="D4D4D4"/>
          <w:sz w:val="21"/>
          <w:szCs w:val="21"/>
        </w:rPr>
        <w:t>,</w:t>
      </w:r>
      <w:r>
        <w:rPr>
          <w:rFonts w:ascii="Consolas" w:hAnsi="Consolas"/>
          <w:color w:val="9CDCFE"/>
          <w:sz w:val="21"/>
          <w:szCs w:val="21"/>
        </w:rPr>
        <w:t>voi</w:t>
      </w:r>
      <w:r>
        <w:rPr>
          <w:rFonts w:ascii="Consolas" w:hAnsi="Consolas"/>
          <w:color w:val="D4D4D4"/>
          <w:sz w:val="21"/>
          <w:szCs w:val="21"/>
        </w:rPr>
        <w:t>,</w:t>
      </w:r>
      <w:r>
        <w:rPr>
          <w:rFonts w:ascii="Consolas" w:hAnsi="Consolas"/>
          <w:color w:val="9CDCFE"/>
          <w:sz w:val="21"/>
          <w:szCs w:val="21"/>
        </w:rPr>
        <w:t>recrush</w:t>
      </w:r>
      <w:r>
        <w:rPr>
          <w:rFonts w:ascii="Consolas" w:hAnsi="Consolas"/>
          <w:color w:val="D4D4D4"/>
          <w:sz w:val="21"/>
          <w:szCs w:val="21"/>
        </w:rPr>
        <w:t>,</w:t>
      </w:r>
      <w:r>
        <w:rPr>
          <w:rFonts w:ascii="Consolas" w:hAnsi="Consolas"/>
          <w:color w:val="9CDCFE"/>
          <w:sz w:val="21"/>
          <w:szCs w:val="21"/>
        </w:rPr>
        <w:t>fixmissing</w:t>
      </w:r>
      <w:r>
        <w:rPr>
          <w:rFonts w:ascii="Consolas" w:hAnsi="Consolas"/>
          <w:color w:val="D4D4D4"/>
          <w:sz w:val="21"/>
          <w:szCs w:val="21"/>
        </w:rPr>
        <w:t>,</w:t>
      </w:r>
      <w:r>
        <w:rPr>
          <w:rFonts w:ascii="Consolas" w:hAnsi="Consolas"/>
          <w:color w:val="9CDCFE"/>
          <w:sz w:val="21"/>
          <w:szCs w:val="21"/>
        </w:rPr>
        <w:t>maxcores</w:t>
      </w:r>
      <w:r>
        <w:rPr>
          <w:rFonts w:ascii="Consolas" w:hAnsi="Consolas"/>
          <w:color w:val="D4D4D4"/>
          <w:sz w:val="21"/>
          <w:szCs w:val="21"/>
        </w:rPr>
        <w:t>,</w:t>
      </w:r>
      <w:r>
        <w:rPr>
          <w:rFonts w:ascii="Consolas" w:hAnsi="Consolas"/>
          <w:color w:val="9CDCFE"/>
          <w:sz w:val="21"/>
          <w:szCs w:val="21"/>
        </w:rPr>
        <w:t>disable_log</w:t>
      </w:r>
      <w:r>
        <w:rPr>
          <w:rFonts w:ascii="Consolas" w:hAnsi="Consolas"/>
          <w:color w:val="D4D4D4"/>
          <w:sz w:val="21"/>
          <w:szCs w:val="21"/>
        </w:rPr>
        <w:t xml:space="preserve">):        </w:t>
      </w:r>
    </w:p>
    <w:p w14:paraId="75FEB8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.PatientId=os.path.basename(path)</w:t>
      </w:r>
    </w:p>
    <w:p w14:paraId="47E97E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.rebuild=rebuild</w:t>
      </w:r>
    </w:p>
    <w:p w14:paraId="63A627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.voi=voi</w:t>
      </w:r>
    </w:p>
    <w:p w14:paraId="7859506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.recrush=recrush</w:t>
      </w:r>
    </w:p>
    <w:p w14:paraId="156D84E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.fixmissing=fixmissing</w:t>
      </w:r>
    </w:p>
    <w:p w14:paraId="2590B9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.maxcores=maxcores</w:t>
      </w:r>
    </w:p>
    <w:p w14:paraId="3C1EFD6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.disable_log=disable_log</w:t>
      </w:r>
    </w:p>
    <w:p w14:paraId="0BED152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150D8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.Visits=[]</w:t>
      </w:r>
    </w:p>
    <w:p w14:paraId="357D39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0186C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visits = os.listdir( path )</w:t>
      </w:r>
    </w:p>
    <w:p w14:paraId="64154D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05A54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visits:</w:t>
      </w:r>
    </w:p>
    <w:p w14:paraId="447464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visitPathTest=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D4D4D4"/>
          <w:sz w:val="21"/>
          <w:szCs w:val="21"/>
        </w:rPr>
        <w:t xml:space="preserve"> % (path,v)</w:t>
      </w:r>
    </w:p>
    <w:p w14:paraId="403C05F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9BE23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os.path.exists(visitPathTest) </w:t>
      </w:r>
      <w:r>
        <w:rPr>
          <w:rFonts w:ascii="Consolas" w:hAnsi="Consolas"/>
          <w:color w:val="569CD6"/>
          <w:sz w:val="21"/>
          <w:szCs w:val="21"/>
        </w:rPr>
        <w:t>and</w:t>
      </w:r>
      <w:r>
        <w:rPr>
          <w:rFonts w:ascii="Consolas" w:hAnsi="Consolas"/>
          <w:color w:val="D4D4D4"/>
          <w:sz w:val="21"/>
          <w:szCs w:val="21"/>
        </w:rPr>
        <w:t xml:space="preserve"> v!=</w:t>
      </w:r>
      <w:r>
        <w:rPr>
          <w:rFonts w:ascii="Consolas" w:hAnsi="Consolas"/>
          <w:color w:val="CE9178"/>
          <w:sz w:val="21"/>
          <w:szCs w:val="21"/>
        </w:rPr>
        <w:t>"fsaverage"</w:t>
      </w:r>
      <w:r>
        <w:rPr>
          <w:rFonts w:ascii="Consolas" w:hAnsi="Consolas"/>
          <w:color w:val="D4D4D4"/>
          <w:sz w:val="21"/>
          <w:szCs w:val="21"/>
        </w:rPr>
        <w:t>:</w:t>
      </w:r>
    </w:p>
    <w:p w14:paraId="6E6E9E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4C154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%(path,v)</w:t>
      </w:r>
    </w:p>
    <w:p w14:paraId="27D3B1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thisVisit = Visit(visitPath,</w:t>
      </w:r>
      <w:r>
        <w:rPr>
          <w:rFonts w:ascii="Consolas" w:hAnsi="Consolas"/>
          <w:color w:val="569CD6"/>
          <w:sz w:val="21"/>
          <w:szCs w:val="21"/>
        </w:rPr>
        <w:t>self</w:t>
      </w:r>
      <w:r>
        <w:rPr>
          <w:rFonts w:ascii="Consolas" w:hAnsi="Consolas"/>
          <w:color w:val="D4D4D4"/>
          <w:sz w:val="21"/>
          <w:szCs w:val="21"/>
        </w:rPr>
        <w:t>.rebuild,voi,recrush,fixmissing,maxcores,</w:t>
      </w:r>
      <w:r>
        <w:rPr>
          <w:rFonts w:ascii="Consolas" w:hAnsi="Consolas"/>
          <w:color w:val="569CD6"/>
          <w:sz w:val="21"/>
          <w:szCs w:val="21"/>
        </w:rPr>
        <w:t>self</w:t>
      </w:r>
      <w:r>
        <w:rPr>
          <w:rFonts w:ascii="Consolas" w:hAnsi="Consolas"/>
          <w:color w:val="D4D4D4"/>
          <w:sz w:val="21"/>
          <w:szCs w:val="21"/>
        </w:rPr>
        <w:t>.disable_log)</w:t>
      </w:r>
    </w:p>
    <w:p w14:paraId="7F5336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.Visits.append(thisVisit)</w:t>
      </w:r>
    </w:p>
    <w:p w14:paraId="366CF5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D1BF65B" w14:textId="77777777" w:rsidR="00932176" w:rsidRDefault="00932176">
      <w:pPr>
        <w:pStyle w:val="BodyFirst"/>
      </w:pPr>
    </w:p>
    <w:p w14:paraId="04C6B85C" w14:textId="77777777" w:rsidR="00932176" w:rsidRDefault="001D37B0">
      <w:pPr>
        <w:pStyle w:val="Heading2"/>
        <w:numPr>
          <w:ilvl w:val="1"/>
          <w:numId w:val="2"/>
        </w:numPr>
      </w:pPr>
      <w:bookmarkStart w:id="5895" w:name="_Toc17056335"/>
      <w:r>
        <w:t>Visit.py</w:t>
      </w:r>
      <w:bookmarkEnd w:id="5895"/>
    </w:p>
    <w:p w14:paraId="569B56D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sys,inspect</w:t>
      </w:r>
    </w:p>
    <w:p w14:paraId="205F89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gevent import monkey</w:t>
      </w:r>
    </w:p>
    <w:p w14:paraId="0C38C49F" w14:textId="77777777" w:rsidR="00932176" w:rsidRDefault="00932176">
      <w:pPr>
        <w:shd w:val="clear" w:color="auto" w:fill="1E1E1E"/>
        <w:spacing w:line="285" w:lineRule="atLeast"/>
        <w:rPr>
          <w:rFonts w:ascii="Consolas" w:hAnsi="Consolas"/>
          <w:color w:val="D4D4D4"/>
          <w:sz w:val="21"/>
          <w:szCs w:val="21"/>
        </w:rPr>
      </w:pPr>
    </w:p>
    <w:p w14:paraId="78DBB9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#monkey.patch_all()</w:t>
      </w:r>
    </w:p>
    <w:p w14:paraId="206308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gevent.pool import Pool</w:t>
      </w:r>
    </w:p>
    <w:p w14:paraId="1239419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subprocess</w:t>
      </w:r>
    </w:p>
    <w:p w14:paraId="3995969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lastRenderedPageBreak/>
        <w:t>import</w:t>
      </w:r>
      <w:r>
        <w:rPr>
          <w:rFonts w:ascii="Consolas" w:hAnsi="Consolas"/>
          <w:color w:val="D4D4D4"/>
          <w:sz w:val="21"/>
          <w:szCs w:val="21"/>
        </w:rPr>
        <w:t xml:space="preserve"> numpy </w:t>
      </w:r>
      <w:r>
        <w:rPr>
          <w:rFonts w:ascii="Consolas" w:hAnsi="Consolas"/>
          <w:color w:val="C586C0"/>
          <w:sz w:val="21"/>
          <w:szCs w:val="21"/>
        </w:rPr>
        <w:t>as</w:t>
      </w:r>
      <w:r>
        <w:rPr>
          <w:rFonts w:ascii="Consolas" w:hAnsi="Consolas"/>
          <w:color w:val="D4D4D4"/>
          <w:sz w:val="21"/>
          <w:szCs w:val="21"/>
        </w:rPr>
        <w:t xml:space="preserve"> np</w:t>
      </w:r>
    </w:p>
    <w:p w14:paraId="3ABF18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re</w:t>
      </w:r>
    </w:p>
    <w:p w14:paraId="500EE0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time</w:t>
      </w:r>
    </w:p>
    <w:p w14:paraId="65B4F4B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threading import Thread</w:t>
      </w:r>
    </w:p>
    <w:p w14:paraId="6A1CBC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uuid</w:t>
      </w:r>
    </w:p>
    <w:p w14:paraId="6B6E4CFE" w14:textId="77777777" w:rsidR="00932176" w:rsidRDefault="00932176">
      <w:pPr>
        <w:shd w:val="clear" w:color="auto" w:fill="1E1E1E"/>
        <w:spacing w:line="285" w:lineRule="atLeast"/>
        <w:rPr>
          <w:rFonts w:ascii="Consolas" w:hAnsi="Consolas"/>
          <w:color w:val="D4D4D4"/>
          <w:sz w:val="21"/>
          <w:szCs w:val="21"/>
        </w:rPr>
      </w:pPr>
    </w:p>
    <w:p w14:paraId="018CAE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pathlib import Path</w:t>
      </w:r>
    </w:p>
    <w:p w14:paraId="0D0F32A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14:paraId="1B16F5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nibabel </w:t>
      </w:r>
      <w:r>
        <w:rPr>
          <w:rFonts w:ascii="Consolas" w:hAnsi="Consolas"/>
          <w:color w:val="C586C0"/>
          <w:sz w:val="21"/>
          <w:szCs w:val="21"/>
        </w:rPr>
        <w:t>as</w:t>
      </w:r>
      <w:r>
        <w:rPr>
          <w:rFonts w:ascii="Consolas" w:hAnsi="Consolas"/>
          <w:color w:val="D4D4D4"/>
          <w:sz w:val="21"/>
          <w:szCs w:val="21"/>
        </w:rPr>
        <w:t xml:space="preserve"> nib</w:t>
      </w:r>
    </w:p>
    <w:p w14:paraId="5AD33E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shutil </w:t>
      </w:r>
      <w:r>
        <w:rPr>
          <w:rFonts w:ascii="Consolas" w:hAnsi="Consolas"/>
          <w:color w:val="C586C0"/>
          <w:sz w:val="21"/>
          <w:szCs w:val="21"/>
        </w:rPr>
        <w:t>import</w:t>
      </w:r>
      <w:r>
        <w:rPr>
          <w:rFonts w:ascii="Consolas" w:hAnsi="Consolas"/>
          <w:color w:val="D4D4D4"/>
          <w:sz w:val="21"/>
          <w:szCs w:val="21"/>
        </w:rPr>
        <w:t xml:space="preserve"> copyfile</w:t>
      </w:r>
    </w:p>
    <w:p w14:paraId="751AC7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multiprocessing </w:t>
      </w:r>
      <w:r>
        <w:rPr>
          <w:rFonts w:ascii="Consolas" w:hAnsi="Consolas"/>
          <w:color w:val="C586C0"/>
          <w:sz w:val="21"/>
          <w:szCs w:val="21"/>
        </w:rPr>
        <w:t>import</w:t>
      </w:r>
      <w:r>
        <w:rPr>
          <w:rFonts w:ascii="Consolas" w:hAnsi="Consolas"/>
          <w:color w:val="D4D4D4"/>
          <w:sz w:val="21"/>
          <w:szCs w:val="21"/>
        </w:rPr>
        <w:t xml:space="preserve"> Pool,cpu_count</w:t>
      </w:r>
    </w:p>
    <w:p w14:paraId="1F7075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csv</w:t>
      </w:r>
    </w:p>
    <w:p w14:paraId="385271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warnings</w:t>
      </w:r>
    </w:p>
    <w:p w14:paraId="4DD2A4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collections </w:t>
      </w:r>
      <w:r>
        <w:rPr>
          <w:rFonts w:ascii="Consolas" w:hAnsi="Consolas"/>
          <w:color w:val="C586C0"/>
          <w:sz w:val="21"/>
          <w:szCs w:val="21"/>
        </w:rPr>
        <w:t>import</w:t>
      </w:r>
      <w:r>
        <w:rPr>
          <w:rFonts w:ascii="Consolas" w:hAnsi="Consolas"/>
          <w:color w:val="D4D4D4"/>
          <w:sz w:val="21"/>
          <w:szCs w:val="21"/>
        </w:rPr>
        <w:t xml:space="preserve"> defaultdict</w:t>
      </w:r>
    </w:p>
    <w:p w14:paraId="250AB99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json</w:t>
      </w:r>
    </w:p>
    <w:p w14:paraId="277E24B4" w14:textId="77777777" w:rsidR="00932176" w:rsidRDefault="00932176">
      <w:pPr>
        <w:shd w:val="clear" w:color="auto" w:fill="1E1E1E"/>
        <w:spacing w:line="285" w:lineRule="atLeast"/>
        <w:rPr>
          <w:rFonts w:ascii="Consolas" w:hAnsi="Consolas"/>
          <w:color w:val="D4D4D4"/>
          <w:sz w:val="21"/>
          <w:szCs w:val="21"/>
        </w:rPr>
      </w:pPr>
    </w:p>
    <w:p w14:paraId="2D52E1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F979E7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Visit</w:t>
      </w:r>
      <w:r>
        <w:rPr>
          <w:rFonts w:ascii="Consolas" w:hAnsi="Consolas"/>
          <w:color w:val="D4D4D4"/>
          <w:sz w:val="21"/>
          <w:szCs w:val="21"/>
        </w:rPr>
        <w:t>:</w:t>
      </w:r>
    </w:p>
    <w:p w14:paraId="56A691F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F39C7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unicode_csv_reader</w:t>
      </w:r>
      <w:r>
        <w:rPr>
          <w:rFonts w:ascii="Consolas" w:hAnsi="Consolas"/>
          <w:color w:val="D4D4D4"/>
          <w:sz w:val="21"/>
          <w:szCs w:val="21"/>
        </w:rPr>
        <w:t>(</w:t>
      </w:r>
      <w:r>
        <w:rPr>
          <w:rFonts w:ascii="Consolas" w:hAnsi="Consolas"/>
          <w:color w:val="9CDCFE"/>
          <w:sz w:val="21"/>
          <w:szCs w:val="21"/>
        </w:rPr>
        <w:t>utf8_data</w:t>
      </w:r>
      <w:r>
        <w:rPr>
          <w:rFonts w:ascii="Consolas" w:hAnsi="Consolas"/>
          <w:color w:val="D4D4D4"/>
          <w:sz w:val="21"/>
          <w:szCs w:val="21"/>
        </w:rPr>
        <w:t xml:space="preserve">, </w:t>
      </w:r>
      <w:r>
        <w:rPr>
          <w:rFonts w:ascii="Consolas" w:hAnsi="Consolas"/>
          <w:color w:val="9CDCFE"/>
          <w:sz w:val="21"/>
          <w:szCs w:val="21"/>
        </w:rPr>
        <w:t>dialect</w:t>
      </w:r>
      <w:r>
        <w:rPr>
          <w:rFonts w:ascii="Consolas" w:hAnsi="Consolas"/>
          <w:color w:val="D4D4D4"/>
          <w:sz w:val="21"/>
          <w:szCs w:val="21"/>
        </w:rPr>
        <w:t>=csv.excel, **</w:t>
      </w:r>
      <w:r>
        <w:rPr>
          <w:rFonts w:ascii="Consolas" w:hAnsi="Consolas"/>
          <w:color w:val="9CDCFE"/>
          <w:sz w:val="21"/>
          <w:szCs w:val="21"/>
        </w:rPr>
        <w:t>kwargs</w:t>
      </w:r>
      <w:r>
        <w:rPr>
          <w:rFonts w:ascii="Consolas" w:hAnsi="Consolas"/>
          <w:color w:val="D4D4D4"/>
          <w:sz w:val="21"/>
          <w:szCs w:val="21"/>
        </w:rPr>
        <w:t>):</w:t>
      </w:r>
    </w:p>
    <w:p w14:paraId="76A885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csv_reader = csv.reader(utf8_data, </w:t>
      </w:r>
      <w:r>
        <w:rPr>
          <w:rFonts w:ascii="Consolas" w:hAnsi="Consolas"/>
          <w:color w:val="9CDCFE"/>
          <w:sz w:val="21"/>
          <w:szCs w:val="21"/>
        </w:rPr>
        <w:t>dialect</w:t>
      </w:r>
      <w:r>
        <w:rPr>
          <w:rFonts w:ascii="Consolas" w:hAnsi="Consolas"/>
          <w:color w:val="D4D4D4"/>
          <w:sz w:val="21"/>
          <w:szCs w:val="21"/>
        </w:rPr>
        <w:t>=dialect, **kwargs)</w:t>
      </w:r>
    </w:p>
    <w:p w14:paraId="3A10721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csv_reader:</w:t>
      </w:r>
    </w:p>
    <w:p w14:paraId="23F680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yield</w:t>
      </w:r>
      <w:r>
        <w:rPr>
          <w:rFonts w:ascii="Consolas" w:hAnsi="Consolas"/>
          <w:color w:val="D4D4D4"/>
          <w:sz w:val="21"/>
          <w:szCs w:val="21"/>
        </w:rPr>
        <w:t xml:space="preserve"> [</w:t>
      </w:r>
      <w:r>
        <w:rPr>
          <w:rFonts w:ascii="Consolas" w:hAnsi="Consolas"/>
          <w:color w:val="9CDCFE"/>
          <w:sz w:val="21"/>
          <w:szCs w:val="21"/>
        </w:rPr>
        <w:t>unicode</w:t>
      </w:r>
      <w:r>
        <w:rPr>
          <w:rFonts w:ascii="Consolas" w:hAnsi="Consolas"/>
          <w:color w:val="D4D4D4"/>
          <w:sz w:val="21"/>
          <w:szCs w:val="21"/>
        </w:rPr>
        <w:t xml:space="preserve">(cell, </w:t>
      </w:r>
      <w:r>
        <w:rPr>
          <w:rFonts w:ascii="Consolas" w:hAnsi="Consolas"/>
          <w:color w:val="CE9178"/>
          <w:sz w:val="21"/>
          <w:szCs w:val="21"/>
        </w:rPr>
        <w:t>'utf-8'</w:t>
      </w: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row]</w:t>
      </w:r>
    </w:p>
    <w:p w14:paraId="42B8102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A4FFC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__init__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9CDCFE"/>
          <w:sz w:val="21"/>
          <w:szCs w:val="21"/>
        </w:rPr>
        <w:t>rebuild</w:t>
      </w:r>
      <w:r>
        <w:rPr>
          <w:rFonts w:ascii="Consolas" w:hAnsi="Consolas"/>
          <w:color w:val="D4D4D4"/>
          <w:sz w:val="21"/>
          <w:szCs w:val="21"/>
        </w:rPr>
        <w:t>,</w:t>
      </w:r>
      <w:r>
        <w:rPr>
          <w:rFonts w:ascii="Consolas" w:hAnsi="Consolas"/>
          <w:color w:val="9CDCFE"/>
          <w:sz w:val="21"/>
          <w:szCs w:val="21"/>
        </w:rPr>
        <w:t>voi</w:t>
      </w:r>
      <w:r>
        <w:rPr>
          <w:rFonts w:ascii="Consolas" w:hAnsi="Consolas"/>
          <w:color w:val="D4D4D4"/>
          <w:sz w:val="21"/>
          <w:szCs w:val="21"/>
        </w:rPr>
        <w:t>,</w:t>
      </w:r>
      <w:r>
        <w:rPr>
          <w:rFonts w:ascii="Consolas" w:hAnsi="Consolas"/>
          <w:color w:val="9CDCFE"/>
          <w:sz w:val="21"/>
          <w:szCs w:val="21"/>
        </w:rPr>
        <w:t>recrush</w:t>
      </w:r>
      <w:r>
        <w:rPr>
          <w:rFonts w:ascii="Consolas" w:hAnsi="Consolas"/>
          <w:color w:val="D4D4D4"/>
          <w:sz w:val="21"/>
          <w:szCs w:val="21"/>
        </w:rPr>
        <w:t>,</w:t>
      </w:r>
      <w:r>
        <w:rPr>
          <w:rFonts w:ascii="Consolas" w:hAnsi="Consolas"/>
          <w:color w:val="9CDCFE"/>
          <w:sz w:val="21"/>
          <w:szCs w:val="21"/>
        </w:rPr>
        <w:t>fixmissing</w:t>
      </w:r>
      <w:r>
        <w:rPr>
          <w:rFonts w:ascii="Consolas" w:hAnsi="Consolas"/>
          <w:color w:val="D4D4D4"/>
          <w:sz w:val="21"/>
          <w:szCs w:val="21"/>
        </w:rPr>
        <w:t>,</w:t>
      </w:r>
      <w:r>
        <w:rPr>
          <w:rFonts w:ascii="Consolas" w:hAnsi="Consolas"/>
          <w:color w:val="9CDCFE"/>
          <w:sz w:val="21"/>
          <w:szCs w:val="21"/>
        </w:rPr>
        <w:t>maxcores</w:t>
      </w:r>
      <w:r>
        <w:rPr>
          <w:rFonts w:ascii="Consolas" w:hAnsi="Consolas"/>
          <w:color w:val="D4D4D4"/>
          <w:sz w:val="21"/>
          <w:szCs w:val="21"/>
        </w:rPr>
        <w:t>,</w:t>
      </w:r>
      <w:r>
        <w:rPr>
          <w:rFonts w:ascii="Consolas" w:hAnsi="Consolas"/>
          <w:color w:val="9CDCFE"/>
          <w:sz w:val="21"/>
          <w:szCs w:val="21"/>
        </w:rPr>
        <w:t>disable_log</w:t>
      </w:r>
      <w:r>
        <w:rPr>
          <w:rFonts w:ascii="Consolas" w:hAnsi="Consolas"/>
          <w:color w:val="D4D4D4"/>
          <w:sz w:val="21"/>
          <w:szCs w:val="21"/>
        </w:rPr>
        <w:t xml:space="preserve">):        </w:t>
      </w:r>
    </w:p>
    <w:p w14:paraId="5995FED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.VisitId=os.path.basename(path)</w:t>
      </w:r>
    </w:p>
    <w:p w14:paraId="6A5F01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.path=path</w:t>
      </w:r>
    </w:p>
    <w:p w14:paraId="59C10C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.rebuild=rebuild</w:t>
      </w:r>
    </w:p>
    <w:p w14:paraId="5E0214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.voi=voi        </w:t>
      </w:r>
    </w:p>
    <w:p w14:paraId="10E40D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.recrush=recrush</w:t>
      </w:r>
    </w:p>
    <w:p w14:paraId="17E9C7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.fixmissing=fixmissing        </w:t>
      </w:r>
    </w:p>
    <w:p w14:paraId="7E8BC0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maxcores:</w:t>
      </w:r>
    </w:p>
    <w:p w14:paraId="52689BF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.maxcores=maxcores </w:t>
      </w:r>
    </w:p>
    <w:p w14:paraId="1233A8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2D5D2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.maxcores=</w:t>
      </w:r>
      <w:r>
        <w:rPr>
          <w:rFonts w:ascii="Consolas" w:hAnsi="Consolas"/>
          <w:color w:val="B5CEA8"/>
          <w:sz w:val="21"/>
          <w:szCs w:val="21"/>
        </w:rPr>
        <w:t>9999</w:t>
      </w:r>
    </w:p>
    <w:p w14:paraId="3FFC822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 = defaultdict(</w:t>
      </w:r>
      <w:r>
        <w:rPr>
          <w:rFonts w:ascii="Consolas" w:hAnsi="Consolas"/>
          <w:color w:val="4EC9B0"/>
          <w:sz w:val="21"/>
          <w:szCs w:val="21"/>
        </w:rPr>
        <w:t>list</w:t>
      </w:r>
      <w:r>
        <w:rPr>
          <w:rFonts w:ascii="Consolas" w:hAnsi="Consolas"/>
          <w:color w:val="D4D4D4"/>
          <w:sz w:val="21"/>
          <w:szCs w:val="21"/>
        </w:rPr>
        <w:t>)</w:t>
      </w:r>
      <w:r>
        <w:rPr>
          <w:rFonts w:ascii="Consolas" w:hAnsi="Consolas"/>
          <w:color w:val="6A9955"/>
          <w:sz w:val="21"/>
          <w:szCs w:val="21"/>
        </w:rPr>
        <w:t>#{}</w:t>
      </w:r>
    </w:p>
    <w:p w14:paraId="551A25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.PatientId=os.path.split(os.path.dirname(</w:t>
      </w:r>
      <w:r>
        <w:rPr>
          <w:rFonts w:ascii="Consolas" w:hAnsi="Consolas"/>
          <w:color w:val="569CD6"/>
          <w:sz w:val="21"/>
          <w:szCs w:val="21"/>
        </w:rPr>
        <w:t>self</w:t>
      </w:r>
      <w:r>
        <w:rPr>
          <w:rFonts w:ascii="Consolas" w:hAnsi="Consolas"/>
          <w:color w:val="D4D4D4"/>
          <w:sz w:val="21"/>
          <w:szCs w:val="21"/>
        </w:rPr>
        <w:t>.path))[</w:t>
      </w:r>
      <w:r>
        <w:rPr>
          <w:rFonts w:ascii="Consolas" w:hAnsi="Consolas"/>
          <w:color w:val="B5CEA8"/>
          <w:sz w:val="21"/>
          <w:szCs w:val="21"/>
        </w:rPr>
        <w:t>1</w:t>
      </w:r>
      <w:r>
        <w:rPr>
          <w:rFonts w:ascii="Consolas" w:hAnsi="Consolas"/>
          <w:color w:val="D4D4D4"/>
          <w:sz w:val="21"/>
          <w:szCs w:val="21"/>
        </w:rPr>
        <w:t>]</w:t>
      </w:r>
    </w:p>
    <w:p w14:paraId="671117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reconTest=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/Freesurfer/mri/wmparc.mgz"</w:t>
      </w:r>
      <w:r>
        <w:rPr>
          <w:rFonts w:ascii="Consolas" w:hAnsi="Consolas"/>
          <w:color w:val="D4D4D4"/>
          <w:sz w:val="21"/>
          <w:szCs w:val="21"/>
        </w:rPr>
        <w:t xml:space="preserve"> % (path)</w:t>
      </w:r>
    </w:p>
    <w:p w14:paraId="15C7EF0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.disable_log=disable_log</w:t>
      </w:r>
    </w:p>
    <w:p w14:paraId="322972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B14B0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os.path.isfile(reconTest):</w:t>
      </w:r>
    </w:p>
    <w:p w14:paraId="63D254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.ReconComplete=</w:t>
      </w:r>
      <w:r>
        <w:rPr>
          <w:rFonts w:ascii="Consolas" w:hAnsi="Consolas"/>
          <w:color w:val="569CD6"/>
          <w:sz w:val="21"/>
          <w:szCs w:val="21"/>
        </w:rPr>
        <w:t>True</w:t>
      </w:r>
      <w:r>
        <w:rPr>
          <w:rFonts w:ascii="Consolas" w:hAnsi="Consolas"/>
          <w:color w:val="D4D4D4"/>
          <w:sz w:val="21"/>
          <w:szCs w:val="21"/>
        </w:rPr>
        <w:t xml:space="preserve">            </w:t>
      </w:r>
    </w:p>
    <w:p w14:paraId="16FF6A5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FA06B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.ReconComplete=</w:t>
      </w:r>
      <w:r>
        <w:rPr>
          <w:rFonts w:ascii="Consolas" w:hAnsi="Consolas"/>
          <w:color w:val="569CD6"/>
          <w:sz w:val="21"/>
          <w:szCs w:val="21"/>
        </w:rPr>
        <w:t>False</w:t>
      </w:r>
    </w:p>
    <w:p w14:paraId="28533351" w14:textId="77777777" w:rsidR="00932176" w:rsidRDefault="00932176">
      <w:pPr>
        <w:shd w:val="clear" w:color="auto" w:fill="1E1E1E"/>
        <w:spacing w:line="285" w:lineRule="atLeast"/>
        <w:rPr>
          <w:rFonts w:ascii="Consolas" w:hAnsi="Consolas"/>
          <w:color w:val="D4D4D4"/>
          <w:sz w:val="21"/>
          <w:szCs w:val="21"/>
        </w:rPr>
      </w:pPr>
    </w:p>
    <w:p w14:paraId="1AE480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measurementTest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 (path)</w:t>
      </w:r>
    </w:p>
    <w:p w14:paraId="4B261C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#print(measurementTest)</w:t>
      </w:r>
    </w:p>
    <w:p w14:paraId="102855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os.path.isfile(measurementTest):</w:t>
      </w:r>
    </w:p>
    <w:p w14:paraId="766996F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True</w:t>
      </w:r>
      <w:r>
        <w:rPr>
          <w:rFonts w:ascii="Consolas" w:hAnsi="Consolas"/>
          <w:color w:val="D4D4D4"/>
          <w:sz w:val="21"/>
          <w:szCs w:val="21"/>
        </w:rPr>
        <w:t xml:space="preserve">    </w:t>
      </w:r>
    </w:p>
    <w:p w14:paraId="4BD26D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62B189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False</w:t>
      </w:r>
    </w:p>
    <w:p w14:paraId="4FFC2B0F"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180CBD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 = []</w:t>
      </w:r>
      <w:r>
        <w:rPr>
          <w:rFonts w:ascii="Consolas" w:hAnsi="Consolas"/>
          <w:color w:val="6A9955"/>
          <w:sz w:val="21"/>
          <w:szCs w:val="21"/>
        </w:rPr>
        <w:t>#{}</w:t>
      </w:r>
    </w:p>
    <w:p w14:paraId="3BCFF781" w14:textId="77777777" w:rsidR="00932176" w:rsidRDefault="00932176">
      <w:pPr>
        <w:shd w:val="clear" w:color="auto" w:fill="1E1E1E"/>
        <w:spacing w:line="285" w:lineRule="atLeast"/>
        <w:rPr>
          <w:rFonts w:ascii="Consolas" w:hAnsi="Consolas"/>
          <w:color w:val="D4D4D4"/>
          <w:sz w:val="21"/>
          <w:szCs w:val="21"/>
        </w:rPr>
      </w:pPr>
    </w:p>
    <w:p w14:paraId="3456D5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w:t>
      </w:r>
      <w:r>
        <w:rPr>
          <w:rFonts w:ascii="Consolas" w:hAnsi="Consolas"/>
          <w:color w:val="B5CEA8"/>
          <w:sz w:val="21"/>
          <w:szCs w:val="21"/>
        </w:rPr>
        <w:t>1</w:t>
      </w:r>
    </w:p>
    <w:p w14:paraId="024293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segmentMap=</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"segmentMap.txt"</w:t>
      </w:r>
      <w:r>
        <w:rPr>
          <w:rFonts w:ascii="Consolas" w:hAnsi="Consolas"/>
          <w:color w:val="D4D4D4"/>
          <w:sz w:val="21"/>
          <w:szCs w:val="21"/>
        </w:rPr>
        <w:t>)</w:t>
      </w:r>
    </w:p>
    <w:p w14:paraId="4F176C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(segmentMap) </w:t>
      </w:r>
      <w:r>
        <w:rPr>
          <w:rFonts w:ascii="Consolas" w:hAnsi="Consolas"/>
          <w:color w:val="C586C0"/>
          <w:sz w:val="21"/>
          <w:szCs w:val="21"/>
        </w:rPr>
        <w:t>as</w:t>
      </w:r>
      <w:r>
        <w:rPr>
          <w:rFonts w:ascii="Consolas" w:hAnsi="Consolas"/>
          <w:color w:val="D4D4D4"/>
          <w:sz w:val="21"/>
          <w:szCs w:val="21"/>
        </w:rPr>
        <w:t xml:space="preserve"> fin:</w:t>
      </w:r>
    </w:p>
    <w:p w14:paraId="50BB34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8EBC94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4895E2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391AED3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#print("%s,%s" %(i,row))</w:t>
      </w:r>
    </w:p>
    <w:p w14:paraId="590C58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49A5BB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.Segments.append({</w:t>
      </w:r>
      <w:r>
        <w:rPr>
          <w:rFonts w:ascii="Consolas" w:hAnsi="Consolas"/>
          <w:color w:val="CE9178"/>
          <w:sz w:val="21"/>
          <w:szCs w:val="21"/>
        </w:rPr>
        <w:t>'roi'</w:t>
      </w:r>
      <w:r>
        <w:rPr>
          <w:rFonts w:ascii="Consolas" w:hAnsi="Consolas"/>
          <w:color w:val="D4D4D4"/>
          <w:sz w:val="21"/>
          <w:szCs w:val="21"/>
        </w:rPr>
        <w:t>:row[</w:t>
      </w:r>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'roiname'</w:t>
      </w:r>
      <w:r>
        <w:rPr>
          <w:rFonts w:ascii="Consolas" w:hAnsi="Consolas"/>
          <w:color w:val="D4D4D4"/>
          <w:sz w:val="21"/>
          <w:szCs w:val="21"/>
        </w:rPr>
        <w:t>:row[</w:t>
      </w:r>
      <w:r>
        <w:rPr>
          <w:rFonts w:ascii="Consolas" w:hAnsi="Consolas"/>
          <w:color w:val="B5CEA8"/>
          <w:sz w:val="21"/>
          <w:szCs w:val="21"/>
        </w:rPr>
        <w:t>1</w:t>
      </w:r>
      <w:r>
        <w:rPr>
          <w:rFonts w:ascii="Consolas" w:hAnsi="Consolas"/>
          <w:color w:val="D4D4D4"/>
          <w:sz w:val="21"/>
          <w:szCs w:val="21"/>
        </w:rPr>
        <w:t>],</w:t>
      </w:r>
      <w:r>
        <w:rPr>
          <w:rFonts w:ascii="Consolas" w:hAnsi="Consolas"/>
          <w:color w:val="CE9178"/>
          <w:sz w:val="21"/>
          <w:szCs w:val="21"/>
        </w:rPr>
        <w:t>'asymmetry'</w:t>
      </w:r>
      <w:r>
        <w:rPr>
          <w:rFonts w:ascii="Consolas" w:hAnsi="Consolas"/>
          <w:color w:val="D4D4D4"/>
          <w:sz w:val="21"/>
          <w:szCs w:val="21"/>
        </w:rPr>
        <w:t>:row[</w:t>
      </w:r>
      <w:r>
        <w:rPr>
          <w:rFonts w:ascii="Consolas" w:hAnsi="Consolas"/>
          <w:color w:val="B5CEA8"/>
          <w:sz w:val="21"/>
          <w:szCs w:val="21"/>
        </w:rPr>
        <w:t>2</w:t>
      </w:r>
      <w:r>
        <w:rPr>
          <w:rFonts w:ascii="Consolas" w:hAnsi="Consolas"/>
          <w:color w:val="D4D4D4"/>
          <w:sz w:val="21"/>
          <w:szCs w:val="21"/>
        </w:rPr>
        <w:t>]})</w:t>
      </w:r>
    </w:p>
    <w:p w14:paraId="76264C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i=i+</w:t>
      </w:r>
      <w:r>
        <w:rPr>
          <w:rFonts w:ascii="Consolas" w:hAnsi="Consolas"/>
          <w:color w:val="B5CEA8"/>
          <w:sz w:val="21"/>
          <w:szCs w:val="21"/>
        </w:rPr>
        <w:t>1</w:t>
      </w:r>
    </w:p>
    <w:p w14:paraId="3652DF6A" w14:textId="77777777" w:rsidR="00932176" w:rsidRDefault="00932176">
      <w:pPr>
        <w:shd w:val="clear" w:color="auto" w:fill="1E1E1E"/>
        <w:spacing w:line="285" w:lineRule="atLeast"/>
        <w:rPr>
          <w:rFonts w:ascii="Consolas" w:hAnsi="Consolas"/>
          <w:color w:val="D4D4D4"/>
          <w:sz w:val="21"/>
          <w:szCs w:val="21"/>
        </w:rPr>
      </w:pPr>
    </w:p>
    <w:p w14:paraId="2451AF7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is_number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14:paraId="6CC526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625FCDE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(s)</w:t>
      </w:r>
    </w:p>
    <w:p w14:paraId="106C15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p>
    <w:p w14:paraId="1D7EDB0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ValueError</w:t>
      </w:r>
      <w:r>
        <w:rPr>
          <w:rFonts w:ascii="Consolas" w:hAnsi="Consolas"/>
          <w:color w:val="D4D4D4"/>
          <w:sz w:val="21"/>
          <w:szCs w:val="21"/>
        </w:rPr>
        <w:t>:</w:t>
      </w:r>
    </w:p>
    <w:p w14:paraId="26A478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p>
    <w:p w14:paraId="0EA137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9D6FA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75029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#Lets Render as needed</w:t>
      </w:r>
    </w:p>
    <w:p w14:paraId="494806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MsgUser.message(</w:t>
      </w:r>
      <w:r>
        <w:rPr>
          <w:rFonts w:ascii="Consolas" w:hAnsi="Consolas"/>
          <w:color w:val="CE9178"/>
          <w:sz w:val="21"/>
          <w:szCs w:val="21"/>
        </w:rPr>
        <w:t xml:space="preserve">"Rendering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6B2E38F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74C14C0" w14:textId="77777777" w:rsidR="00932176" w:rsidRDefault="00932176">
      <w:pPr>
        <w:shd w:val="clear" w:color="auto" w:fill="1E1E1E"/>
        <w:spacing w:line="285" w:lineRule="atLeast"/>
        <w:rPr>
          <w:rFonts w:ascii="Consolas" w:hAnsi="Consolas"/>
          <w:color w:val="D4D4D4"/>
          <w:sz w:val="21"/>
          <w:szCs w:val="21"/>
        </w:rPr>
      </w:pPr>
    </w:p>
    <w:p w14:paraId="6CC4EC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.mgz2nifti()</w:t>
      </w:r>
    </w:p>
    <w:p w14:paraId="59AF1A4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.eddy_correct()</w:t>
      </w:r>
    </w:p>
    <w:p w14:paraId="2D8F88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.hardi_mat()</w:t>
      </w:r>
    </w:p>
    <w:p w14:paraId="76759D7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.odf_recon()</w:t>
      </w:r>
    </w:p>
    <w:p w14:paraId="1927238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.odf_tracker()</w:t>
      </w:r>
    </w:p>
    <w:p w14:paraId="0D8A62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.flirt()</w:t>
      </w:r>
    </w:p>
    <w:p w14:paraId="10FE64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.tract_transform()</w:t>
      </w:r>
    </w:p>
    <w:p w14:paraId="0A52909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.dti_recon()</w:t>
      </w:r>
    </w:p>
    <w:p w14:paraId="1C828A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.dti_tracker()</w:t>
      </w:r>
    </w:p>
    <w:p w14:paraId="571134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4A26426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8CE38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A649EC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.track_vis()</w:t>
      </w:r>
    </w:p>
    <w:p w14:paraId="612B2D00" w14:textId="77777777" w:rsidR="00932176" w:rsidRDefault="00932176">
      <w:pPr>
        <w:shd w:val="clear" w:color="auto" w:fill="1E1E1E"/>
        <w:spacing w:line="285" w:lineRule="atLeast"/>
        <w:rPr>
          <w:rFonts w:ascii="Consolas" w:hAnsi="Consolas"/>
          <w:color w:val="D4D4D4"/>
          <w:sz w:val="21"/>
          <w:szCs w:val="21"/>
        </w:rPr>
      </w:pPr>
    </w:p>
    <w:p w14:paraId="506A3F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GetMeasurements</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1712FDED" w14:textId="77777777" w:rsidR="00932176" w:rsidRDefault="00932176">
      <w:pPr>
        <w:shd w:val="clear" w:color="auto" w:fill="1E1E1E"/>
        <w:spacing w:line="285" w:lineRule="atLeast"/>
        <w:rPr>
          <w:rFonts w:ascii="Consolas" w:hAnsi="Consolas"/>
          <w:color w:val="D4D4D4"/>
          <w:sz w:val="21"/>
          <w:szCs w:val="21"/>
        </w:rPr>
      </w:pPr>
    </w:p>
    <w:p w14:paraId="4EA41A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w:t>
      </w:r>
    </w:p>
    <w:p w14:paraId="088E24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#print(self.Segments)</w:t>
      </w:r>
    </w:p>
    <w:p w14:paraId="500A7E9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p>
    <w:p w14:paraId="3DA715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        </w:t>
      </w:r>
    </w:p>
    <w:p w14:paraId="4DE689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202FDA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66CCD9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5BBFCC0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line.strip() != </w:t>
      </w:r>
      <w:r>
        <w:rPr>
          <w:rFonts w:ascii="Consolas" w:hAnsi="Consolas"/>
          <w:color w:val="CE9178"/>
          <w:sz w:val="21"/>
          <w:szCs w:val="21"/>
        </w:rPr>
        <w:t>""</w:t>
      </w:r>
      <w:r>
        <w:rPr>
          <w:rFonts w:ascii="Consolas" w:hAnsi="Consolas"/>
          <w:color w:val="D4D4D4"/>
          <w:sz w:val="21"/>
          <w:szCs w:val="21"/>
        </w:rPr>
        <w:t>:</w:t>
      </w:r>
    </w:p>
    <w:p w14:paraId="6801FC0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w14:paraId="2F2FA00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511BA2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.is_number(nvp[</w:t>
      </w:r>
      <w:r>
        <w:rPr>
          <w:rFonts w:ascii="Consolas" w:hAnsi="Consolas"/>
          <w:color w:val="B5CEA8"/>
          <w:sz w:val="21"/>
          <w:szCs w:val="21"/>
        </w:rPr>
        <w:t>1</w:t>
      </w:r>
      <w:r>
        <w:rPr>
          <w:rFonts w:ascii="Consolas" w:hAnsi="Consolas"/>
          <w:color w:val="D4D4D4"/>
          <w:sz w:val="21"/>
          <w:szCs w:val="21"/>
        </w:rPr>
        <w:t xml:space="preserve">].strip()) </w:t>
      </w:r>
      <w:r>
        <w:rPr>
          <w:rFonts w:ascii="Consolas" w:hAnsi="Consolas"/>
          <w:color w:val="569CD6"/>
          <w:sz w:val="21"/>
          <w:szCs w:val="21"/>
        </w:rPr>
        <w:t>and</w:t>
      </w:r>
      <w:r>
        <w:rPr>
          <w:rFonts w:ascii="Consolas" w:hAnsi="Consolas"/>
          <w:color w:val="D4D4D4"/>
          <w:sz w:val="21"/>
          <w:szCs w:val="21"/>
        </w:rPr>
        <w:t xml:space="preserve"> nvp[</w:t>
      </w:r>
      <w:r>
        <w:rPr>
          <w:rFonts w:ascii="Consolas" w:hAnsi="Consolas"/>
          <w:color w:val="B5CEA8"/>
          <w:sz w:val="21"/>
          <w:szCs w:val="21"/>
        </w:rPr>
        <w:t>1</w:t>
      </w:r>
      <w:r>
        <w:rPr>
          <w:rFonts w:ascii="Consolas" w:hAnsi="Consolas"/>
          <w:color w:val="D4D4D4"/>
          <w:sz w:val="21"/>
          <w:szCs w:val="21"/>
        </w:rPr>
        <w:t>].strip()!=</w:t>
      </w:r>
      <w:r>
        <w:rPr>
          <w:rFonts w:ascii="Consolas" w:hAnsi="Consolas"/>
          <w:color w:val="CE9178"/>
          <w:sz w:val="21"/>
          <w:szCs w:val="21"/>
        </w:rPr>
        <w:t>"nan"</w:t>
      </w:r>
      <w:r>
        <w:rPr>
          <w:rFonts w:ascii="Consolas" w:hAnsi="Consolas"/>
          <w:color w:val="D4D4D4"/>
          <w:sz w:val="21"/>
          <w:szCs w:val="21"/>
        </w:rPr>
        <w:t>:</w:t>
      </w:r>
    </w:p>
    <w:p w14:paraId="2C3A01A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485D57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00022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Measurements[nvp[</w:t>
      </w:r>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6A9955"/>
          <w:sz w:val="21"/>
          <w:szCs w:val="21"/>
        </w:rPr>
        <w:t>#convert nan to missing value</w:t>
      </w:r>
    </w:p>
    <w:p w14:paraId="603007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D8BC1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Add derived measures here</w:t>
      </w:r>
    </w:p>
    <w:p w14:paraId="659149D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#print("Deriving Asymmetry Indexes")</w:t>
      </w:r>
    </w:p>
    <w:p w14:paraId="11CB52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01A10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 = {}</w:t>
      </w:r>
    </w:p>
    <w:p w14:paraId="42F8FD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652BD8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r>
        <w:rPr>
          <w:rFonts w:ascii="Consolas" w:hAnsi="Consolas"/>
          <w:color w:val="B5CEA8"/>
          <w:sz w:val="21"/>
          <w:szCs w:val="21"/>
        </w:rPr>
        <w:t>8</w:t>
      </w:r>
      <w:r>
        <w:rPr>
          <w:rFonts w:ascii="Consolas" w:hAnsi="Consolas"/>
          <w:color w:val="D4D4D4"/>
          <w:sz w:val="21"/>
          <w:szCs w:val="21"/>
        </w:rPr>
        <w:t xml:space="preserve">] != </w:t>
      </w:r>
      <w:r>
        <w:rPr>
          <w:rFonts w:ascii="Consolas" w:hAnsi="Consolas"/>
          <w:color w:val="CE9178"/>
          <w:sz w:val="21"/>
          <w:szCs w:val="21"/>
        </w:rPr>
        <w:t>"-asymidx"</w:t>
      </w:r>
      <w:r>
        <w:rPr>
          <w:rFonts w:ascii="Consolas" w:hAnsi="Consolas"/>
          <w:color w:val="D4D4D4"/>
          <w:sz w:val="21"/>
          <w:szCs w:val="21"/>
        </w:rPr>
        <w:t>:</w:t>
      </w:r>
    </w:p>
    <w:p w14:paraId="5E2A70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m0 = re.match(</w:t>
      </w:r>
      <w:r>
        <w:rPr>
          <w:rFonts w:ascii="Consolas" w:hAnsi="Consolas"/>
          <w:color w:val="CE9178"/>
          <w:sz w:val="21"/>
          <w:szCs w:val="21"/>
        </w:rPr>
        <w:t>"^(\w+)-(\w+)-(\w+)-(\w+)"</w:t>
      </w:r>
      <w:r>
        <w:rPr>
          <w:rFonts w:ascii="Consolas" w:hAnsi="Consolas"/>
          <w:color w:val="D4D4D4"/>
          <w:sz w:val="21"/>
          <w:szCs w:val="21"/>
        </w:rPr>
        <w:t>,m)</w:t>
      </w:r>
    </w:p>
    <w:p w14:paraId="1D1847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77567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m0:</w:t>
      </w:r>
    </w:p>
    <w:p w14:paraId="7E1897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 = m0.group(</w:t>
      </w:r>
      <w:r>
        <w:rPr>
          <w:rFonts w:ascii="Consolas" w:hAnsi="Consolas"/>
          <w:color w:val="B5CEA8"/>
          <w:sz w:val="21"/>
          <w:szCs w:val="21"/>
        </w:rPr>
        <w:t>1</w:t>
      </w:r>
      <w:r>
        <w:rPr>
          <w:rFonts w:ascii="Consolas" w:hAnsi="Consolas"/>
          <w:color w:val="D4D4D4"/>
          <w:sz w:val="21"/>
          <w:szCs w:val="21"/>
        </w:rPr>
        <w:t>)</w:t>
      </w:r>
    </w:p>
    <w:p w14:paraId="106C35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 = m0.group(</w:t>
      </w:r>
      <w:r>
        <w:rPr>
          <w:rFonts w:ascii="Consolas" w:hAnsi="Consolas"/>
          <w:color w:val="B5CEA8"/>
          <w:sz w:val="21"/>
          <w:szCs w:val="21"/>
        </w:rPr>
        <w:t>2</w:t>
      </w:r>
      <w:r>
        <w:rPr>
          <w:rFonts w:ascii="Consolas" w:hAnsi="Consolas"/>
          <w:color w:val="D4D4D4"/>
          <w:sz w:val="21"/>
          <w:szCs w:val="21"/>
        </w:rPr>
        <w:t>)</w:t>
      </w:r>
    </w:p>
    <w:p w14:paraId="2250F47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l_method = m0.group(</w:t>
      </w:r>
      <w:r>
        <w:rPr>
          <w:rFonts w:ascii="Consolas" w:hAnsi="Consolas"/>
          <w:color w:val="B5CEA8"/>
          <w:sz w:val="21"/>
          <w:szCs w:val="21"/>
        </w:rPr>
        <w:t>3</w:t>
      </w:r>
      <w:r>
        <w:rPr>
          <w:rFonts w:ascii="Consolas" w:hAnsi="Consolas"/>
          <w:color w:val="D4D4D4"/>
          <w:sz w:val="21"/>
          <w:szCs w:val="21"/>
        </w:rPr>
        <w:t>)</w:t>
      </w:r>
    </w:p>
    <w:p w14:paraId="16C04B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 = m0.group(</w:t>
      </w:r>
      <w:r>
        <w:rPr>
          <w:rFonts w:ascii="Consolas" w:hAnsi="Consolas"/>
          <w:color w:val="B5CEA8"/>
          <w:sz w:val="21"/>
          <w:szCs w:val="21"/>
        </w:rPr>
        <w:t>4</w:t>
      </w:r>
      <w:r>
        <w:rPr>
          <w:rFonts w:ascii="Consolas" w:hAnsi="Consolas"/>
          <w:color w:val="D4D4D4"/>
          <w:sz w:val="21"/>
          <w:szCs w:val="21"/>
        </w:rPr>
        <w:t>)</w:t>
      </w:r>
    </w:p>
    <w:p w14:paraId="6A15DEC1" w14:textId="77777777" w:rsidR="00932176" w:rsidRDefault="00932176">
      <w:pPr>
        <w:shd w:val="clear" w:color="auto" w:fill="1E1E1E"/>
        <w:spacing w:line="285" w:lineRule="atLeast"/>
        <w:rPr>
          <w:rFonts w:ascii="Consolas" w:hAnsi="Consolas"/>
          <w:color w:val="D4D4D4"/>
          <w:sz w:val="21"/>
          <w:szCs w:val="21"/>
        </w:rPr>
      </w:pPr>
    </w:p>
    <w:p w14:paraId="640F6FC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l_roiC=</w:t>
      </w:r>
      <w:r>
        <w:rPr>
          <w:rFonts w:ascii="Consolas" w:hAnsi="Consolas"/>
          <w:color w:val="CE9178"/>
          <w:sz w:val="21"/>
          <w:szCs w:val="21"/>
        </w:rPr>
        <w:t>""</w:t>
      </w:r>
    </w:p>
    <w:p w14:paraId="3F3FDA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l_roiEC=</w:t>
      </w:r>
      <w:r>
        <w:rPr>
          <w:rFonts w:ascii="Consolas" w:hAnsi="Consolas"/>
          <w:color w:val="CE9178"/>
          <w:sz w:val="21"/>
          <w:szCs w:val="21"/>
        </w:rPr>
        <w:t>""</w:t>
      </w:r>
    </w:p>
    <w:p w14:paraId="0FB68BE1" w14:textId="77777777" w:rsidR="00932176" w:rsidRDefault="00932176">
      <w:pPr>
        <w:shd w:val="clear" w:color="auto" w:fill="1E1E1E"/>
        <w:spacing w:line="285" w:lineRule="atLeast"/>
        <w:rPr>
          <w:rFonts w:ascii="Consolas" w:hAnsi="Consolas"/>
          <w:color w:val="D4D4D4"/>
          <w:sz w:val="21"/>
          <w:szCs w:val="21"/>
        </w:rPr>
      </w:pPr>
    </w:p>
    <w:p w14:paraId="6920F1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%s" %(l_roi,l_roiE))</w:t>
      </w:r>
    </w:p>
    <w:p w14:paraId="2FE584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.Segments:                        </w:t>
      </w:r>
    </w:p>
    <w:p w14:paraId="13216A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w:t>
      </w:r>
      <w:r>
        <w:rPr>
          <w:rFonts w:ascii="Consolas" w:hAnsi="Consolas"/>
          <w:color w:val="CE9178"/>
          <w:sz w:val="21"/>
          <w:szCs w:val="21"/>
        </w:rPr>
        <w:t>'roi'</w:t>
      </w:r>
      <w:r>
        <w:rPr>
          <w:rFonts w:ascii="Consolas" w:hAnsi="Consolas"/>
          <w:color w:val="D4D4D4"/>
          <w:sz w:val="21"/>
          <w:szCs w:val="21"/>
        </w:rPr>
        <w:t xml:space="preserve">]==l_roi:                            </w:t>
      </w:r>
    </w:p>
    <w:p w14:paraId="03F11AF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l_roiC = s[</w:t>
      </w:r>
      <w:r>
        <w:rPr>
          <w:rFonts w:ascii="Consolas" w:hAnsi="Consolas"/>
          <w:color w:val="CE9178"/>
          <w:sz w:val="21"/>
          <w:szCs w:val="21"/>
        </w:rPr>
        <w:t>'asymmetry'</w:t>
      </w:r>
      <w:r>
        <w:rPr>
          <w:rFonts w:ascii="Consolas" w:hAnsi="Consolas"/>
          <w:color w:val="D4D4D4"/>
          <w:sz w:val="21"/>
          <w:szCs w:val="21"/>
        </w:rPr>
        <w:t>]</w:t>
      </w:r>
    </w:p>
    <w:p w14:paraId="53A3C7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w:t>
      </w:r>
      <w:r>
        <w:rPr>
          <w:rFonts w:ascii="Consolas" w:hAnsi="Consolas"/>
          <w:color w:val="CE9178"/>
          <w:sz w:val="21"/>
          <w:szCs w:val="21"/>
        </w:rPr>
        <w:t>'roi'</w:t>
      </w:r>
      <w:r>
        <w:rPr>
          <w:rFonts w:ascii="Consolas" w:hAnsi="Consolas"/>
          <w:color w:val="D4D4D4"/>
          <w:sz w:val="21"/>
          <w:szCs w:val="21"/>
        </w:rPr>
        <w:t>]==l_roiE:</w:t>
      </w:r>
    </w:p>
    <w:p w14:paraId="4D29509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l_roiEC = s[</w:t>
      </w:r>
      <w:r>
        <w:rPr>
          <w:rFonts w:ascii="Consolas" w:hAnsi="Consolas"/>
          <w:color w:val="CE9178"/>
          <w:sz w:val="21"/>
          <w:szCs w:val="21"/>
        </w:rPr>
        <w:t>'asymmetry'</w:t>
      </w:r>
      <w:r>
        <w:rPr>
          <w:rFonts w:ascii="Consolas" w:hAnsi="Consolas"/>
          <w:color w:val="D4D4D4"/>
          <w:sz w:val="21"/>
          <w:szCs w:val="21"/>
        </w:rPr>
        <w:t>]</w:t>
      </w:r>
    </w:p>
    <w:p w14:paraId="4504A710" w14:textId="77777777" w:rsidR="00932176" w:rsidRDefault="00932176">
      <w:pPr>
        <w:shd w:val="clear" w:color="auto" w:fill="1E1E1E"/>
        <w:spacing w:line="285" w:lineRule="atLeast"/>
        <w:rPr>
          <w:rFonts w:ascii="Consolas" w:hAnsi="Consolas"/>
          <w:color w:val="D4D4D4"/>
          <w:sz w:val="21"/>
          <w:szCs w:val="21"/>
        </w:rPr>
      </w:pPr>
    </w:p>
    <w:p w14:paraId="5E89E9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asymCounterpart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%(l_roiC,l_roiEC,l_method,l_measure)                    </w:t>
      </w:r>
    </w:p>
    <w:p w14:paraId="6BC53C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asymCounterpart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08BA39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.VisitId][m])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 </w:t>
      </w:r>
      <w:r>
        <w:rPr>
          <w:rFonts w:ascii="Consolas" w:hAnsi="Consolas"/>
          <w:color w:val="B5CEA8"/>
          <w:sz w:val="21"/>
          <w:szCs w:val="21"/>
        </w:rPr>
        <w:t>0</w:t>
      </w:r>
      <w:r>
        <w:rPr>
          <w:rFonts w:ascii="Consolas" w:hAnsi="Consolas"/>
          <w:color w:val="D4D4D4"/>
          <w:sz w:val="21"/>
          <w:szCs w:val="21"/>
        </w:rPr>
        <w:t>:</w:t>
      </w:r>
    </w:p>
    <w:p w14:paraId="6B2C552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.VisitId][m]) /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w:t>
      </w:r>
    </w:p>
    <w:p w14:paraId="1ECBD5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 = asymIdx</w:t>
      </w:r>
    </w:p>
    <w:p w14:paraId="0CD4B2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newm </w:t>
      </w:r>
      <w:r>
        <w:rPr>
          <w:rFonts w:ascii="Consolas" w:hAnsi="Consolas"/>
          <w:color w:val="569CD6"/>
          <w:sz w:val="21"/>
          <w:szCs w:val="21"/>
        </w:rPr>
        <w:t>in</w:t>
      </w:r>
      <w:r>
        <w:rPr>
          <w:rFonts w:ascii="Consolas" w:hAnsi="Consolas"/>
          <w:color w:val="D4D4D4"/>
          <w:sz w:val="21"/>
          <w:szCs w:val="21"/>
        </w:rPr>
        <w:t xml:space="preserve"> asymMeasuresToAdd:</w:t>
      </w:r>
    </w:p>
    <w:p w14:paraId="56C9BF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4EC9B0"/>
          <w:sz w:val="21"/>
          <w:szCs w:val="21"/>
        </w:rPr>
        <w:t>str</w:t>
      </w:r>
      <w:r>
        <w:rPr>
          <w:rFonts w:ascii="Consolas" w:hAnsi="Consolas"/>
          <w:color w:val="D4D4D4"/>
          <w:sz w:val="21"/>
          <w:szCs w:val="21"/>
        </w:rPr>
        <w:t>(asymMeasuresToAdd[newm])):</w:t>
      </w:r>
    </w:p>
    <w:p w14:paraId="14CEA3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Measurements[newm]=</w:t>
      </w:r>
      <w:r>
        <w:rPr>
          <w:rFonts w:ascii="Consolas" w:hAnsi="Consolas"/>
          <w:color w:val="4EC9B0"/>
          <w:sz w:val="21"/>
          <w:szCs w:val="21"/>
        </w:rPr>
        <w:t>str</w:t>
      </w:r>
      <w:r>
        <w:rPr>
          <w:rFonts w:ascii="Consolas" w:hAnsi="Consolas"/>
          <w:color w:val="D4D4D4"/>
          <w:sz w:val="21"/>
          <w:szCs w:val="21"/>
        </w:rPr>
        <w:t>(asymMeasuresToAdd[newm])</w:t>
      </w:r>
    </w:p>
    <w:p w14:paraId="5653578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65112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End of derived measures</w:t>
      </w:r>
    </w:p>
    <w:p w14:paraId="7F3552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BB935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Measurements</w:t>
      </w:r>
    </w:p>
    <w:p w14:paraId="4B4110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A21A3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79247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MeasurementAudit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p>
    <w:p w14:paraId="61DFE0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 = []</w:t>
      </w:r>
    </w:p>
    <w:p w14:paraId="64B5FA1A" w14:textId="77777777" w:rsidR="00932176" w:rsidRDefault="00932176">
      <w:pPr>
        <w:shd w:val="clear" w:color="auto" w:fill="1E1E1E"/>
        <w:spacing w:line="285" w:lineRule="atLeast"/>
        <w:rPr>
          <w:rFonts w:ascii="Consolas" w:hAnsi="Consolas"/>
          <w:color w:val="D4D4D4"/>
          <w:sz w:val="21"/>
          <w:szCs w:val="21"/>
        </w:rPr>
      </w:pPr>
    </w:p>
    <w:p w14:paraId="3448AD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63419DE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segment=s[</w:t>
      </w:r>
      <w:r>
        <w:rPr>
          <w:rFonts w:ascii="Consolas" w:hAnsi="Consolas"/>
          <w:color w:val="CE9178"/>
          <w:sz w:val="21"/>
          <w:szCs w:val="21"/>
        </w:rPr>
        <w:t>'roi'</w:t>
      </w:r>
      <w:r>
        <w:rPr>
          <w:rFonts w:ascii="Consolas" w:hAnsi="Consolas"/>
          <w:color w:val="D4D4D4"/>
          <w:sz w:val="21"/>
          <w:szCs w:val="21"/>
        </w:rPr>
        <w:t>]</w:t>
      </w:r>
    </w:p>
    <w:p w14:paraId="67541C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segmentName=s[</w:t>
      </w:r>
      <w:r>
        <w:rPr>
          <w:rFonts w:ascii="Consolas" w:hAnsi="Consolas"/>
          <w:color w:val="CE9178"/>
          <w:sz w:val="21"/>
          <w:szCs w:val="21"/>
        </w:rPr>
        <w:t>'roiname'</w:t>
      </w:r>
      <w:r>
        <w:rPr>
          <w:rFonts w:ascii="Consolas" w:hAnsi="Consolas"/>
          <w:color w:val="D4D4D4"/>
          <w:sz w:val="21"/>
          <w:szCs w:val="21"/>
        </w:rPr>
        <w:t xml:space="preserve">]                                            </w:t>
      </w:r>
    </w:p>
    <w:p w14:paraId="20D777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0507D1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counterpart=c[</w:t>
      </w:r>
      <w:r>
        <w:rPr>
          <w:rFonts w:ascii="Consolas" w:hAnsi="Consolas"/>
          <w:color w:val="CE9178"/>
          <w:sz w:val="21"/>
          <w:szCs w:val="21"/>
        </w:rPr>
        <w:t>'roi'</w:t>
      </w:r>
      <w:r>
        <w:rPr>
          <w:rFonts w:ascii="Consolas" w:hAnsi="Consolas"/>
          <w:color w:val="D4D4D4"/>
          <w:sz w:val="21"/>
          <w:szCs w:val="21"/>
        </w:rPr>
        <w:t>]</w:t>
      </w:r>
    </w:p>
    <w:p w14:paraId="180BA4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counterpartName=c[</w:t>
      </w:r>
      <w:r>
        <w:rPr>
          <w:rFonts w:ascii="Consolas" w:hAnsi="Consolas"/>
          <w:color w:val="CE9178"/>
          <w:sz w:val="21"/>
          <w:szCs w:val="21"/>
        </w:rPr>
        <w:t>'roiname'</w:t>
      </w:r>
      <w:r>
        <w:rPr>
          <w:rFonts w:ascii="Consolas" w:hAnsi="Consolas"/>
          <w:color w:val="D4D4D4"/>
          <w:sz w:val="21"/>
          <w:szCs w:val="21"/>
        </w:rPr>
        <w:t xml:space="preserve">]                               </w:t>
      </w:r>
    </w:p>
    <w:p w14:paraId="11C383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(segment!=counterpart </w:t>
      </w:r>
      <w:r>
        <w:rPr>
          <w:rFonts w:ascii="Consolas" w:hAnsi="Consolas"/>
          <w:color w:val="569CD6"/>
          <w:sz w:val="21"/>
          <w:szCs w:val="21"/>
        </w:rPr>
        <w:t>and</w:t>
      </w:r>
      <w:r>
        <w:rPr>
          <w:rFonts w:ascii="Consolas" w:hAnsi="Consolas"/>
          <w:color w:val="D4D4D4"/>
          <w:sz w:val="21"/>
          <w:szCs w:val="21"/>
        </w:rPr>
        <w:t xml:space="preserve"> segment&lt;counterpart):                        </w:t>
      </w:r>
    </w:p>
    <w:p w14:paraId="148DFB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  </w:t>
      </w:r>
      <w:r>
        <w:rPr>
          <w:rFonts w:ascii="Consolas" w:hAnsi="Consolas"/>
          <w:color w:val="6A9955"/>
          <w:sz w:val="21"/>
          <w:szCs w:val="21"/>
        </w:rPr>
        <w:t>#Methods represents the possible ROI switches to trackvis, e.g methods = ["roi","roi_end"]</w:t>
      </w:r>
    </w:p>
    <w:p w14:paraId="25E6BC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"methods.txt"</w:t>
      </w:r>
      <w:r>
        <w:rPr>
          <w:rFonts w:ascii="Consolas" w:hAnsi="Consolas"/>
          <w:color w:val="D4D4D4"/>
          <w:sz w:val="21"/>
          <w:szCs w:val="21"/>
        </w:rPr>
        <w:t>)</w:t>
      </w:r>
    </w:p>
    <w:p w14:paraId="1FD2EE7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(methodFile) </w:t>
      </w:r>
      <w:r>
        <w:rPr>
          <w:rFonts w:ascii="Consolas" w:hAnsi="Consolas"/>
          <w:color w:val="C586C0"/>
          <w:sz w:val="21"/>
          <w:szCs w:val="21"/>
        </w:rPr>
        <w:t>as</w:t>
      </w:r>
      <w:r>
        <w:rPr>
          <w:rFonts w:ascii="Consolas" w:hAnsi="Consolas"/>
          <w:color w:val="D4D4D4"/>
          <w:sz w:val="21"/>
          <w:szCs w:val="21"/>
        </w:rPr>
        <w:t xml:space="preserve"> fin:</w:t>
      </w:r>
    </w:p>
    <w:p w14:paraId="7A12A4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82EF3C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7C4B143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6754B7D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381E60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methods.append(row[</w:t>
      </w:r>
      <w:r>
        <w:rPr>
          <w:rFonts w:ascii="Consolas" w:hAnsi="Consolas"/>
          <w:color w:val="B5CEA8"/>
          <w:sz w:val="21"/>
          <w:szCs w:val="21"/>
        </w:rPr>
        <w:t>0</w:t>
      </w:r>
      <w:r>
        <w:rPr>
          <w:rFonts w:ascii="Consolas" w:hAnsi="Consolas"/>
          <w:color w:val="D4D4D4"/>
          <w:sz w:val="21"/>
          <w:szCs w:val="21"/>
        </w:rPr>
        <w:t xml:space="preserve">])                    </w:t>
      </w:r>
    </w:p>
    <w:p w14:paraId="005F04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method </w:t>
      </w:r>
      <w:r>
        <w:rPr>
          <w:rFonts w:ascii="Consolas" w:hAnsi="Consolas"/>
          <w:color w:val="569CD6"/>
          <w:sz w:val="21"/>
          <w:szCs w:val="21"/>
        </w:rPr>
        <w:t>in</w:t>
      </w:r>
      <w:r>
        <w:rPr>
          <w:rFonts w:ascii="Consolas" w:hAnsi="Consolas"/>
          <w:color w:val="D4D4D4"/>
          <w:sz w:val="21"/>
          <w:szCs w:val="21"/>
        </w:rPr>
        <w:t xml:space="preserve"> methods:</w:t>
      </w:r>
    </w:p>
    <w:p w14:paraId="584B54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#print("Rendering segment %s counterpart %s method %s" %(segment, counterpart, method))</w:t>
      </w:r>
    </w:p>
    <w:p w14:paraId="5CF7882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 != counterpart:</w:t>
      </w:r>
    </w:p>
    <w:p w14:paraId="1F2E39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completeInd = </w:t>
      </w:r>
      <w:r>
        <w:rPr>
          <w:rFonts w:ascii="Consolas" w:hAnsi="Consolas"/>
          <w:color w:val="569CD6"/>
          <w:sz w:val="21"/>
          <w:szCs w:val="21"/>
        </w:rPr>
        <w:t>self</w:t>
      </w:r>
      <w:r>
        <w:rPr>
          <w:rFonts w:ascii="Consolas" w:hAnsi="Consolas"/>
          <w:color w:val="D4D4D4"/>
          <w:sz w:val="21"/>
          <w:szCs w:val="21"/>
        </w:rPr>
        <w:t>.MeasurementAudit_worker(segment,counterpart,method)</w:t>
      </w:r>
    </w:p>
    <w:p w14:paraId="4B5614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completeInd:</w:t>
      </w:r>
    </w:p>
    <w:p w14:paraId="40588A7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#Get into global data array</w:t>
      </w:r>
    </w:p>
    <w:p w14:paraId="1FC46D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completeInd:</w:t>
      </w:r>
    </w:p>
    <w:p w14:paraId="4DA37D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.VisitId][m] = completeInd[m]</w:t>
      </w:r>
    </w:p>
    <w:p w14:paraId="140C7189" w14:textId="77777777" w:rsidR="00932176" w:rsidRDefault="00932176">
      <w:pPr>
        <w:shd w:val="clear" w:color="auto" w:fill="1E1E1E"/>
        <w:spacing w:line="285" w:lineRule="atLeast"/>
        <w:rPr>
          <w:rFonts w:ascii="Consolas" w:hAnsi="Consolas"/>
          <w:color w:val="D4D4D4"/>
          <w:sz w:val="21"/>
          <w:szCs w:val="21"/>
        </w:rPr>
      </w:pPr>
    </w:p>
    <w:p w14:paraId="3C6C63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"Measurement complete: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25217C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0A8DE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396105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 xml:space="preserve">"Measurement incomplete: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5A19D1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tasks.append(completeInd)</w:t>
      </w:r>
    </w:p>
    <w:p w14:paraId="2B7CAB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w:t>
      </w:r>
      <w:r>
        <w:rPr>
          <w:rFonts w:ascii="Consolas" w:hAnsi="Consolas"/>
          <w:color w:val="DCDCAA"/>
          <w:sz w:val="21"/>
          <w:szCs w:val="21"/>
        </w:rPr>
        <w:t>len</w:t>
      </w:r>
      <w:r>
        <w:rPr>
          <w:rFonts w:ascii="Consolas" w:hAnsi="Consolas"/>
          <w:color w:val="D4D4D4"/>
          <w:sz w:val="21"/>
          <w:szCs w:val="21"/>
        </w:rPr>
        <w:t xml:space="preserve">(tasks)    </w:t>
      </w:r>
    </w:p>
    <w:p w14:paraId="68D8FD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positives = </w:t>
      </w:r>
      <w:r>
        <w:rPr>
          <w:rFonts w:ascii="Consolas" w:hAnsi="Consolas"/>
          <w:color w:val="B5CEA8"/>
          <w:sz w:val="21"/>
          <w:szCs w:val="21"/>
        </w:rPr>
        <w:t>0</w:t>
      </w:r>
      <w:r>
        <w:rPr>
          <w:rFonts w:ascii="Consolas" w:hAnsi="Consolas"/>
          <w:color w:val="D4D4D4"/>
          <w:sz w:val="21"/>
          <w:szCs w:val="21"/>
        </w:rPr>
        <w:t xml:space="preserve">    </w:t>
      </w:r>
    </w:p>
    <w:p w14:paraId="67895E0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 </w:t>
      </w:r>
      <w:r>
        <w:rPr>
          <w:rFonts w:ascii="Consolas" w:hAnsi="Consolas"/>
          <w:color w:val="569CD6"/>
          <w:sz w:val="21"/>
          <w:szCs w:val="21"/>
        </w:rPr>
        <w:t>in</w:t>
      </w:r>
      <w:r>
        <w:rPr>
          <w:rFonts w:ascii="Consolas" w:hAnsi="Consolas"/>
          <w:color w:val="D4D4D4"/>
          <w:sz w:val="21"/>
          <w:szCs w:val="21"/>
        </w:rPr>
        <w:t xml:space="preserve"> tasks:</w:t>
      </w:r>
    </w:p>
    <w:p w14:paraId="1BE9B7A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t:</w:t>
      </w:r>
    </w:p>
    <w:p w14:paraId="7037F5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positives += </w:t>
      </w:r>
      <w:r>
        <w:rPr>
          <w:rFonts w:ascii="Consolas" w:hAnsi="Consolas"/>
          <w:color w:val="B5CEA8"/>
          <w:sz w:val="21"/>
          <w:szCs w:val="21"/>
        </w:rPr>
        <w:t>1</w:t>
      </w:r>
    </w:p>
    <w:p w14:paraId="2DD731E0" w14:textId="77777777" w:rsidR="00932176" w:rsidRDefault="00932176">
      <w:pPr>
        <w:shd w:val="clear" w:color="auto" w:fill="1E1E1E"/>
        <w:spacing w:line="285" w:lineRule="atLeast"/>
        <w:rPr>
          <w:rFonts w:ascii="Consolas" w:hAnsi="Consolas"/>
          <w:color w:val="D4D4D4"/>
          <w:sz w:val="21"/>
          <w:szCs w:val="21"/>
        </w:rPr>
      </w:pPr>
    </w:p>
    <w:p w14:paraId="33A139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w:t>
      </w:r>
      <w:r>
        <w:rPr>
          <w:rFonts w:ascii="Consolas" w:hAnsi="Consolas"/>
          <w:color w:val="569CD6"/>
          <w:sz w:val="21"/>
          <w:szCs w:val="21"/>
        </w:rPr>
        <w:t>%s</w:t>
      </w:r>
      <w:r>
        <w:rPr>
          <w:rFonts w:ascii="Consolas" w:hAnsi="Consolas"/>
          <w:color w:val="CE9178"/>
          <w:sz w:val="21"/>
          <w:szCs w:val="21"/>
        </w:rPr>
        <w:t xml:space="preserve"> percent complete.  </w:t>
      </w:r>
      <w:r>
        <w:rPr>
          <w:rFonts w:ascii="Consolas" w:hAnsi="Consolas"/>
          <w:color w:val="569CD6"/>
          <w:sz w:val="21"/>
          <w:szCs w:val="21"/>
        </w:rPr>
        <w:t>%s</w:t>
      </w:r>
      <w:r>
        <w:rPr>
          <w:rFonts w:ascii="Consolas" w:hAnsi="Consolas"/>
          <w:color w:val="CE9178"/>
          <w:sz w:val="21"/>
          <w:szCs w:val="21"/>
        </w:rPr>
        <w:t xml:space="preserve"> positives"</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.PatientId, </w:t>
      </w:r>
      <w:r>
        <w:rPr>
          <w:rFonts w:ascii="Consolas" w:hAnsi="Consolas"/>
          <w:color w:val="569CD6"/>
          <w:sz w:val="21"/>
          <w:szCs w:val="21"/>
        </w:rPr>
        <w:t>self</w:t>
      </w:r>
      <w:r>
        <w:rPr>
          <w:rFonts w:ascii="Consolas" w:hAnsi="Consolas"/>
          <w:color w:val="D4D4D4"/>
          <w:sz w:val="21"/>
          <w:szCs w:val="21"/>
        </w:rPr>
        <w:t>.VisitId,positives/l*</w:t>
      </w:r>
      <w:r>
        <w:rPr>
          <w:rFonts w:ascii="Consolas" w:hAnsi="Consolas"/>
          <w:color w:val="B5CEA8"/>
          <w:sz w:val="21"/>
          <w:szCs w:val="21"/>
        </w:rPr>
        <w:t>100</w:t>
      </w:r>
      <w:r>
        <w:rPr>
          <w:rFonts w:ascii="Consolas" w:hAnsi="Consolas"/>
          <w:color w:val="D4D4D4"/>
          <w:sz w:val="21"/>
          <w:szCs w:val="21"/>
        </w:rPr>
        <w:t>,positives))</w:t>
      </w:r>
    </w:p>
    <w:p w14:paraId="4B18E6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completeInd</w:t>
      </w:r>
    </w:p>
    <w:p w14:paraId="154041C0" w14:textId="77777777" w:rsidR="00932176" w:rsidRDefault="00932176">
      <w:pPr>
        <w:shd w:val="clear" w:color="auto" w:fill="1E1E1E"/>
        <w:spacing w:line="285" w:lineRule="atLeast"/>
        <w:rPr>
          <w:rFonts w:ascii="Consolas" w:hAnsi="Consolas"/>
          <w:color w:val="D4D4D4"/>
          <w:sz w:val="21"/>
          <w:szCs w:val="21"/>
        </w:rPr>
      </w:pPr>
    </w:p>
    <w:p w14:paraId="5D270F1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MeasurementAudit_worker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3E7B6D07" w14:textId="77777777" w:rsidR="00932176" w:rsidRDefault="00932176">
      <w:pPr>
        <w:shd w:val="clear" w:color="auto" w:fill="1E1E1E"/>
        <w:spacing w:line="285" w:lineRule="atLeast"/>
        <w:rPr>
          <w:rFonts w:ascii="Consolas" w:hAnsi="Consolas"/>
          <w:color w:val="D4D4D4"/>
          <w:sz w:val="21"/>
          <w:szCs w:val="21"/>
        </w:rPr>
      </w:pPr>
    </w:p>
    <w:p w14:paraId="201286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p>
    <w:p w14:paraId="01CA3779" w14:textId="77777777" w:rsidR="00932176" w:rsidRDefault="00932176">
      <w:pPr>
        <w:shd w:val="clear" w:color="auto" w:fill="1E1E1E"/>
        <w:spacing w:line="285" w:lineRule="atLeast"/>
        <w:rPr>
          <w:rFonts w:ascii="Consolas" w:hAnsi="Consolas"/>
          <w:color w:val="D4D4D4"/>
          <w:sz w:val="21"/>
          <w:szCs w:val="21"/>
        </w:rPr>
      </w:pPr>
    </w:p>
    <w:p w14:paraId="45BEDD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14:paraId="46574C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os.path.isfile(calcsJson):</w:t>
      </w:r>
    </w:p>
    <w:p w14:paraId="1E221C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1DA232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json.loads(f.read())</w:t>
      </w:r>
    </w:p>
    <w:p w14:paraId="728264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0F57EC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B08B57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#Check for and Fix legacy structure and put JSON in segment folders</w:t>
      </w:r>
    </w:p>
    <w:p w14:paraId="5826C69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calcsOldJson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.path,segment,counterpart,method)</w:t>
      </w:r>
    </w:p>
    <w:p w14:paraId="629E3E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os.path.isfile(calcsOldJson):</w:t>
      </w:r>
    </w:p>
    <w:p w14:paraId="6BDD94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(calcsOldJson,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2E9F562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json.loads(f.read())</w:t>
      </w:r>
    </w:p>
    <w:p w14:paraId="31B8BA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16DDAA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50E1F6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os.rename(calcsOldJson,calcsJson)</w:t>
      </w:r>
    </w:p>
    <w:p w14:paraId="07B26B4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62CA0F9B" w14:textId="77777777" w:rsidR="00932176" w:rsidRDefault="00932176">
      <w:pPr>
        <w:shd w:val="clear" w:color="auto" w:fill="1E1E1E"/>
        <w:spacing w:line="285" w:lineRule="atLeast"/>
        <w:rPr>
          <w:rFonts w:ascii="Consolas" w:hAnsi="Consolas"/>
          <w:color w:val="D4D4D4"/>
          <w:sz w:val="21"/>
          <w:szCs w:val="21"/>
        </w:rPr>
      </w:pPr>
    </w:p>
    <w:p w14:paraId="7CC589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l_NumTracts = </w:t>
      </w:r>
      <w:r>
        <w:rPr>
          <w:rFonts w:ascii="Consolas" w:hAnsi="Consolas"/>
          <w:color w:val="569CD6"/>
          <w:sz w:val="21"/>
          <w:szCs w:val="21"/>
        </w:rPr>
        <w:t>False</w:t>
      </w:r>
    </w:p>
    <w:p w14:paraId="4137AA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l_TractsToRender = </w:t>
      </w:r>
      <w:r>
        <w:rPr>
          <w:rFonts w:ascii="Consolas" w:hAnsi="Consolas"/>
          <w:color w:val="569CD6"/>
          <w:sz w:val="21"/>
          <w:szCs w:val="21"/>
        </w:rPr>
        <w:t>False</w:t>
      </w:r>
    </w:p>
    <w:p w14:paraId="0F938A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l_LinesToRender = </w:t>
      </w:r>
      <w:r>
        <w:rPr>
          <w:rFonts w:ascii="Consolas" w:hAnsi="Consolas"/>
          <w:color w:val="569CD6"/>
          <w:sz w:val="21"/>
          <w:szCs w:val="21"/>
        </w:rPr>
        <w:t>False</w:t>
      </w:r>
    </w:p>
    <w:p w14:paraId="2A3125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 = </w:t>
      </w:r>
      <w:r>
        <w:rPr>
          <w:rFonts w:ascii="Consolas" w:hAnsi="Consolas"/>
          <w:color w:val="569CD6"/>
          <w:sz w:val="21"/>
          <w:szCs w:val="21"/>
        </w:rPr>
        <w:t>False</w:t>
      </w:r>
    </w:p>
    <w:p w14:paraId="3A786D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l_MeanTractLen_StdDev = </w:t>
      </w:r>
      <w:r>
        <w:rPr>
          <w:rFonts w:ascii="Consolas" w:hAnsi="Consolas"/>
          <w:color w:val="569CD6"/>
          <w:sz w:val="21"/>
          <w:szCs w:val="21"/>
        </w:rPr>
        <w:t>False</w:t>
      </w:r>
    </w:p>
    <w:p w14:paraId="38FC65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l_VoxelSizeX = </w:t>
      </w:r>
      <w:r>
        <w:rPr>
          <w:rFonts w:ascii="Consolas" w:hAnsi="Consolas"/>
          <w:color w:val="569CD6"/>
          <w:sz w:val="21"/>
          <w:szCs w:val="21"/>
        </w:rPr>
        <w:t>False</w:t>
      </w:r>
    </w:p>
    <w:p w14:paraId="45CE37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l_VoxelSizeY = </w:t>
      </w:r>
      <w:r>
        <w:rPr>
          <w:rFonts w:ascii="Consolas" w:hAnsi="Consolas"/>
          <w:color w:val="569CD6"/>
          <w:sz w:val="21"/>
          <w:szCs w:val="21"/>
        </w:rPr>
        <w:t>False</w:t>
      </w:r>
    </w:p>
    <w:p w14:paraId="1325310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l_VoxelSizeZ = </w:t>
      </w:r>
      <w:r>
        <w:rPr>
          <w:rFonts w:ascii="Consolas" w:hAnsi="Consolas"/>
          <w:color w:val="569CD6"/>
          <w:sz w:val="21"/>
          <w:szCs w:val="21"/>
        </w:rPr>
        <w:t>False</w:t>
      </w:r>
    </w:p>
    <w:p w14:paraId="14D767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l_meanFA = </w:t>
      </w:r>
      <w:r>
        <w:rPr>
          <w:rFonts w:ascii="Consolas" w:hAnsi="Consolas"/>
          <w:color w:val="569CD6"/>
          <w:sz w:val="21"/>
          <w:szCs w:val="21"/>
        </w:rPr>
        <w:t>False</w:t>
      </w:r>
    </w:p>
    <w:p w14:paraId="269F51E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l_stddevFA = </w:t>
      </w:r>
      <w:r>
        <w:rPr>
          <w:rFonts w:ascii="Consolas" w:hAnsi="Consolas"/>
          <w:color w:val="569CD6"/>
          <w:sz w:val="21"/>
          <w:szCs w:val="21"/>
        </w:rPr>
        <w:t>False</w:t>
      </w:r>
    </w:p>
    <w:p w14:paraId="4915786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l_meanADC = </w:t>
      </w:r>
      <w:r>
        <w:rPr>
          <w:rFonts w:ascii="Consolas" w:hAnsi="Consolas"/>
          <w:color w:val="569CD6"/>
          <w:sz w:val="21"/>
          <w:szCs w:val="21"/>
        </w:rPr>
        <w:t>False</w:t>
      </w:r>
    </w:p>
    <w:p w14:paraId="57B933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l_stddevADC = </w:t>
      </w:r>
      <w:r>
        <w:rPr>
          <w:rFonts w:ascii="Consolas" w:hAnsi="Consolas"/>
          <w:color w:val="569CD6"/>
          <w:sz w:val="21"/>
          <w:szCs w:val="21"/>
        </w:rPr>
        <w:t>False</w:t>
      </w:r>
    </w:p>
    <w:p w14:paraId="76EC454B" w14:textId="77777777" w:rsidR="00932176" w:rsidRDefault="00932176">
      <w:pPr>
        <w:shd w:val="clear" w:color="auto" w:fill="1E1E1E"/>
        <w:spacing w:line="285" w:lineRule="atLeast"/>
        <w:rPr>
          <w:rFonts w:ascii="Consolas" w:hAnsi="Consolas"/>
          <w:color w:val="D4D4D4"/>
          <w:sz w:val="21"/>
          <w:szCs w:val="21"/>
        </w:rPr>
      </w:pPr>
    </w:p>
    <w:p w14:paraId="612B3E3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-NumTracts"</w:t>
      </w:r>
      <w:r>
        <w:rPr>
          <w:rFonts w:ascii="Consolas" w:hAnsi="Consolas"/>
          <w:color w:val="D4D4D4"/>
          <w:sz w:val="21"/>
          <w:szCs w:val="21"/>
        </w:rPr>
        <w:t xml:space="preserve"> %(segment,counterpart,method)                          </w:t>
      </w:r>
    </w:p>
    <w:p w14:paraId="52FD9F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66E309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l_NumTracts=</w:t>
      </w:r>
      <w:r>
        <w:rPr>
          <w:rFonts w:ascii="Consolas" w:hAnsi="Consolas"/>
          <w:color w:val="569CD6"/>
          <w:sz w:val="21"/>
          <w:szCs w:val="21"/>
        </w:rPr>
        <w:t>True</w:t>
      </w:r>
      <w:r>
        <w:rPr>
          <w:rFonts w:ascii="Consolas" w:hAnsi="Consolas"/>
          <w:color w:val="D4D4D4"/>
          <w:sz w:val="21"/>
          <w:szCs w:val="21"/>
        </w:rPr>
        <w:t xml:space="preserve">            </w:t>
      </w:r>
    </w:p>
    <w:p w14:paraId="2EF573A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.VisitId][p]</w:t>
      </w:r>
    </w:p>
    <w:p w14:paraId="1961B0EC" w14:textId="77777777" w:rsidR="00932176" w:rsidRDefault="00932176">
      <w:pPr>
        <w:shd w:val="clear" w:color="auto" w:fill="1E1E1E"/>
        <w:spacing w:line="285" w:lineRule="atLeast"/>
        <w:rPr>
          <w:rFonts w:ascii="Consolas" w:hAnsi="Consolas"/>
          <w:color w:val="D4D4D4"/>
          <w:sz w:val="21"/>
          <w:szCs w:val="21"/>
        </w:rPr>
      </w:pPr>
    </w:p>
    <w:p w14:paraId="53CD018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-TractsToRender"</w:t>
      </w:r>
      <w:r>
        <w:rPr>
          <w:rFonts w:ascii="Consolas" w:hAnsi="Consolas"/>
          <w:color w:val="D4D4D4"/>
          <w:sz w:val="21"/>
          <w:szCs w:val="21"/>
        </w:rPr>
        <w:t xml:space="preserve"> %(segment,counterpart,method)                    </w:t>
      </w:r>
    </w:p>
    <w:p w14:paraId="7ABFC5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A1305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l_TractsToRender=</w:t>
      </w:r>
      <w:r>
        <w:rPr>
          <w:rFonts w:ascii="Consolas" w:hAnsi="Consolas"/>
          <w:color w:val="569CD6"/>
          <w:sz w:val="21"/>
          <w:szCs w:val="21"/>
        </w:rPr>
        <w:t>True</w:t>
      </w:r>
      <w:r>
        <w:rPr>
          <w:rFonts w:ascii="Consolas" w:hAnsi="Consolas"/>
          <w:color w:val="D4D4D4"/>
          <w:sz w:val="21"/>
          <w:szCs w:val="21"/>
        </w:rPr>
        <w:t xml:space="preserve">     </w:t>
      </w:r>
    </w:p>
    <w:p w14:paraId="36D3B2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72754321" w14:textId="77777777" w:rsidR="00932176" w:rsidRDefault="00932176">
      <w:pPr>
        <w:shd w:val="clear" w:color="auto" w:fill="1E1E1E"/>
        <w:spacing w:line="285" w:lineRule="atLeast"/>
        <w:rPr>
          <w:rFonts w:ascii="Consolas" w:hAnsi="Consolas"/>
          <w:color w:val="D4D4D4"/>
          <w:sz w:val="21"/>
          <w:szCs w:val="21"/>
        </w:rPr>
      </w:pPr>
    </w:p>
    <w:p w14:paraId="179D31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-LinesToRender"</w:t>
      </w:r>
      <w:r>
        <w:rPr>
          <w:rFonts w:ascii="Consolas" w:hAnsi="Consolas"/>
          <w:color w:val="D4D4D4"/>
          <w:sz w:val="21"/>
          <w:szCs w:val="21"/>
        </w:rPr>
        <w:t xml:space="preserve"> %(segment,counterpart,method)                    </w:t>
      </w:r>
    </w:p>
    <w:p w14:paraId="048157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71035B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l_LinesToRender=</w:t>
      </w:r>
      <w:r>
        <w:rPr>
          <w:rFonts w:ascii="Consolas" w:hAnsi="Consolas"/>
          <w:color w:val="569CD6"/>
          <w:sz w:val="21"/>
          <w:szCs w:val="21"/>
        </w:rPr>
        <w:t>True</w:t>
      </w:r>
      <w:r>
        <w:rPr>
          <w:rFonts w:ascii="Consolas" w:hAnsi="Consolas"/>
          <w:color w:val="D4D4D4"/>
          <w:sz w:val="21"/>
          <w:szCs w:val="21"/>
        </w:rPr>
        <w:t xml:space="preserve">                        </w:t>
      </w:r>
    </w:p>
    <w:p w14:paraId="28E45B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5B923E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46FD4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w:t>
      </w:r>
      <w:r>
        <w:rPr>
          <w:rFonts w:ascii="Consolas" w:hAnsi="Consolas"/>
          <w:color w:val="D4D4D4"/>
          <w:sz w:val="21"/>
          <w:szCs w:val="21"/>
        </w:rPr>
        <w:t xml:space="preserve"> %(segment,counterpart,method)                    </w:t>
      </w:r>
    </w:p>
    <w:p w14:paraId="212B7A0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1BF4EA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w:t>
      </w:r>
      <w:r>
        <w:rPr>
          <w:rFonts w:ascii="Consolas" w:hAnsi="Consolas"/>
          <w:color w:val="569CD6"/>
          <w:sz w:val="21"/>
          <w:szCs w:val="21"/>
        </w:rPr>
        <w:t>True</w:t>
      </w:r>
      <w:r>
        <w:rPr>
          <w:rFonts w:ascii="Consolas" w:hAnsi="Consolas"/>
          <w:color w:val="D4D4D4"/>
          <w:sz w:val="21"/>
          <w:szCs w:val="21"/>
        </w:rPr>
        <w:t xml:space="preserve">     </w:t>
      </w:r>
    </w:p>
    <w:p w14:paraId="1DC500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9ADEC14" w14:textId="77777777" w:rsidR="00932176" w:rsidRDefault="00932176">
      <w:pPr>
        <w:shd w:val="clear" w:color="auto" w:fill="1E1E1E"/>
        <w:spacing w:line="285" w:lineRule="atLeast"/>
        <w:rPr>
          <w:rFonts w:ascii="Consolas" w:hAnsi="Consolas"/>
          <w:color w:val="D4D4D4"/>
          <w:sz w:val="21"/>
          <w:szCs w:val="21"/>
        </w:rPr>
      </w:pPr>
    </w:p>
    <w:p w14:paraId="104681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569CD6"/>
          <w:sz w:val="21"/>
          <w:szCs w:val="21"/>
        </w:rPr>
        <w:t>r</w:t>
      </w:r>
      <w:r>
        <w:rPr>
          <w:rFonts w:ascii="Consolas" w:hAnsi="Consolas"/>
          <w:color w:val="D16969"/>
          <w:sz w:val="21"/>
          <w:szCs w:val="21"/>
        </w:rPr>
        <w:t>"%s-%s-%s-MeanTractLen_StdDev"</w:t>
      </w:r>
      <w:r>
        <w:rPr>
          <w:rFonts w:ascii="Consolas" w:hAnsi="Consolas"/>
          <w:color w:val="D4D4D4"/>
          <w:sz w:val="21"/>
          <w:szCs w:val="21"/>
        </w:rPr>
        <w:t xml:space="preserve"> %(segment,counterpart,method)                    </w:t>
      </w:r>
    </w:p>
    <w:p w14:paraId="7BE7A0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7FF6027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l_MeanTractLen_StdDev=</w:t>
      </w:r>
      <w:r>
        <w:rPr>
          <w:rFonts w:ascii="Consolas" w:hAnsi="Consolas"/>
          <w:color w:val="569CD6"/>
          <w:sz w:val="21"/>
          <w:szCs w:val="21"/>
        </w:rPr>
        <w:t>True</w:t>
      </w:r>
      <w:r>
        <w:rPr>
          <w:rFonts w:ascii="Consolas" w:hAnsi="Consolas"/>
          <w:color w:val="D4D4D4"/>
          <w:sz w:val="21"/>
          <w:szCs w:val="21"/>
        </w:rPr>
        <w:t xml:space="preserve">                                                </w:t>
      </w:r>
    </w:p>
    <w:p w14:paraId="1BCAC8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4D7A0ABF" w14:textId="77777777" w:rsidR="00932176" w:rsidRDefault="00932176">
      <w:pPr>
        <w:shd w:val="clear" w:color="auto" w:fill="1E1E1E"/>
        <w:spacing w:line="285" w:lineRule="atLeast"/>
        <w:rPr>
          <w:rFonts w:ascii="Consolas" w:hAnsi="Consolas"/>
          <w:color w:val="D4D4D4"/>
          <w:sz w:val="21"/>
          <w:szCs w:val="21"/>
        </w:rPr>
      </w:pPr>
    </w:p>
    <w:p w14:paraId="5DFB29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-VoxelSizeX"</w:t>
      </w:r>
      <w:r>
        <w:rPr>
          <w:rFonts w:ascii="Consolas" w:hAnsi="Consolas"/>
          <w:color w:val="D4D4D4"/>
          <w:sz w:val="21"/>
          <w:szCs w:val="21"/>
        </w:rPr>
        <w:t xml:space="preserve"> %(segment,counterpart,method)                    </w:t>
      </w:r>
    </w:p>
    <w:p w14:paraId="076419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63F453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l_VoxelSizeX=</w:t>
      </w:r>
      <w:r>
        <w:rPr>
          <w:rFonts w:ascii="Consolas" w:hAnsi="Consolas"/>
          <w:color w:val="569CD6"/>
          <w:sz w:val="21"/>
          <w:szCs w:val="21"/>
        </w:rPr>
        <w:t>True</w:t>
      </w:r>
      <w:r>
        <w:rPr>
          <w:rFonts w:ascii="Consolas" w:hAnsi="Consolas"/>
          <w:color w:val="D4D4D4"/>
          <w:sz w:val="21"/>
          <w:szCs w:val="21"/>
        </w:rPr>
        <w:t xml:space="preserve">                        </w:t>
      </w:r>
    </w:p>
    <w:p w14:paraId="644E09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0C58251" w14:textId="77777777" w:rsidR="00932176" w:rsidRDefault="00932176">
      <w:pPr>
        <w:shd w:val="clear" w:color="auto" w:fill="1E1E1E"/>
        <w:spacing w:line="285" w:lineRule="atLeast"/>
        <w:rPr>
          <w:rFonts w:ascii="Consolas" w:hAnsi="Consolas"/>
          <w:color w:val="D4D4D4"/>
          <w:sz w:val="21"/>
          <w:szCs w:val="21"/>
        </w:rPr>
      </w:pPr>
    </w:p>
    <w:p w14:paraId="54251B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-VoxelSizeY"</w:t>
      </w:r>
      <w:r>
        <w:rPr>
          <w:rFonts w:ascii="Consolas" w:hAnsi="Consolas"/>
          <w:color w:val="D4D4D4"/>
          <w:sz w:val="21"/>
          <w:szCs w:val="21"/>
        </w:rPr>
        <w:t xml:space="preserve"> %(segment,counterpart,method)                    </w:t>
      </w:r>
    </w:p>
    <w:p w14:paraId="2E98AD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324445F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l_VoxelSizeY=</w:t>
      </w:r>
      <w:r>
        <w:rPr>
          <w:rFonts w:ascii="Consolas" w:hAnsi="Consolas"/>
          <w:color w:val="569CD6"/>
          <w:sz w:val="21"/>
          <w:szCs w:val="21"/>
        </w:rPr>
        <w:t>True</w:t>
      </w:r>
      <w:r>
        <w:rPr>
          <w:rFonts w:ascii="Consolas" w:hAnsi="Consolas"/>
          <w:color w:val="D4D4D4"/>
          <w:sz w:val="21"/>
          <w:szCs w:val="21"/>
        </w:rPr>
        <w:t xml:space="preserve">                        </w:t>
      </w:r>
    </w:p>
    <w:p w14:paraId="003BE4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14B9D3F3" w14:textId="77777777" w:rsidR="00932176" w:rsidRDefault="00932176">
      <w:pPr>
        <w:shd w:val="clear" w:color="auto" w:fill="1E1E1E"/>
        <w:spacing w:line="285" w:lineRule="atLeast"/>
        <w:rPr>
          <w:rFonts w:ascii="Consolas" w:hAnsi="Consolas"/>
          <w:color w:val="D4D4D4"/>
          <w:sz w:val="21"/>
          <w:szCs w:val="21"/>
        </w:rPr>
      </w:pPr>
    </w:p>
    <w:p w14:paraId="3804D5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-VoxelSizeZ"</w:t>
      </w:r>
      <w:r>
        <w:rPr>
          <w:rFonts w:ascii="Consolas" w:hAnsi="Consolas"/>
          <w:color w:val="D4D4D4"/>
          <w:sz w:val="21"/>
          <w:szCs w:val="21"/>
        </w:rPr>
        <w:t xml:space="preserve"> %(segment,counterpart,method)                    </w:t>
      </w:r>
    </w:p>
    <w:p w14:paraId="2C8982C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326B99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l_VoxelSizeZ=</w:t>
      </w:r>
      <w:r>
        <w:rPr>
          <w:rFonts w:ascii="Consolas" w:hAnsi="Consolas"/>
          <w:color w:val="569CD6"/>
          <w:sz w:val="21"/>
          <w:szCs w:val="21"/>
        </w:rPr>
        <w:t>True</w:t>
      </w:r>
      <w:r>
        <w:rPr>
          <w:rFonts w:ascii="Consolas" w:hAnsi="Consolas"/>
          <w:color w:val="D4D4D4"/>
          <w:sz w:val="21"/>
          <w:szCs w:val="21"/>
        </w:rPr>
        <w:t xml:space="preserve">                        </w:t>
      </w:r>
    </w:p>
    <w:p w14:paraId="64F881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C9C3D62" w14:textId="77777777" w:rsidR="00932176" w:rsidRDefault="00932176">
      <w:pPr>
        <w:shd w:val="clear" w:color="auto" w:fill="1E1E1E"/>
        <w:spacing w:line="285" w:lineRule="atLeast"/>
        <w:rPr>
          <w:rFonts w:ascii="Consolas" w:hAnsi="Consolas"/>
          <w:color w:val="D4D4D4"/>
          <w:sz w:val="21"/>
          <w:szCs w:val="21"/>
        </w:rPr>
      </w:pPr>
    </w:p>
    <w:p w14:paraId="00EB90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-meanFA"</w:t>
      </w:r>
      <w:r>
        <w:rPr>
          <w:rFonts w:ascii="Consolas" w:hAnsi="Consolas"/>
          <w:color w:val="D4D4D4"/>
          <w:sz w:val="21"/>
          <w:szCs w:val="21"/>
        </w:rPr>
        <w:t xml:space="preserve"> %(segment,counterpart,method)                    </w:t>
      </w:r>
    </w:p>
    <w:p w14:paraId="681345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4656B42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l_meanFA=</w:t>
      </w:r>
      <w:r>
        <w:rPr>
          <w:rFonts w:ascii="Consolas" w:hAnsi="Consolas"/>
          <w:color w:val="569CD6"/>
          <w:sz w:val="21"/>
          <w:szCs w:val="21"/>
        </w:rPr>
        <w:t>True</w:t>
      </w:r>
      <w:r>
        <w:rPr>
          <w:rFonts w:ascii="Consolas" w:hAnsi="Consolas"/>
          <w:color w:val="D4D4D4"/>
          <w:sz w:val="21"/>
          <w:szCs w:val="21"/>
        </w:rPr>
        <w:t xml:space="preserve">                        </w:t>
      </w:r>
    </w:p>
    <w:p w14:paraId="07491F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1B472603" w14:textId="77777777" w:rsidR="00932176" w:rsidRDefault="00932176">
      <w:pPr>
        <w:shd w:val="clear" w:color="auto" w:fill="1E1E1E"/>
        <w:spacing w:line="285" w:lineRule="atLeast"/>
        <w:rPr>
          <w:rFonts w:ascii="Consolas" w:hAnsi="Consolas"/>
          <w:color w:val="D4D4D4"/>
          <w:sz w:val="21"/>
          <w:szCs w:val="21"/>
        </w:rPr>
      </w:pPr>
    </w:p>
    <w:p w14:paraId="138A084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-stddevFA"</w:t>
      </w:r>
      <w:r>
        <w:rPr>
          <w:rFonts w:ascii="Consolas" w:hAnsi="Consolas"/>
          <w:color w:val="D4D4D4"/>
          <w:sz w:val="21"/>
          <w:szCs w:val="21"/>
        </w:rPr>
        <w:t xml:space="preserve"> %(segment,counterpart,method)                    </w:t>
      </w:r>
    </w:p>
    <w:p w14:paraId="316C2E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1E3A68F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l_stddevFA=</w:t>
      </w:r>
      <w:r>
        <w:rPr>
          <w:rFonts w:ascii="Consolas" w:hAnsi="Consolas"/>
          <w:color w:val="569CD6"/>
          <w:sz w:val="21"/>
          <w:szCs w:val="21"/>
        </w:rPr>
        <w:t>True</w:t>
      </w:r>
      <w:r>
        <w:rPr>
          <w:rFonts w:ascii="Consolas" w:hAnsi="Consolas"/>
          <w:color w:val="D4D4D4"/>
          <w:sz w:val="21"/>
          <w:szCs w:val="21"/>
        </w:rPr>
        <w:t xml:space="preserve">                        </w:t>
      </w:r>
    </w:p>
    <w:p w14:paraId="41D9AF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5738921F" w14:textId="77777777" w:rsidR="00932176" w:rsidRDefault="00932176">
      <w:pPr>
        <w:shd w:val="clear" w:color="auto" w:fill="1E1E1E"/>
        <w:spacing w:line="285" w:lineRule="atLeast"/>
        <w:rPr>
          <w:rFonts w:ascii="Consolas" w:hAnsi="Consolas"/>
          <w:color w:val="D4D4D4"/>
          <w:sz w:val="21"/>
          <w:szCs w:val="21"/>
        </w:rPr>
      </w:pPr>
    </w:p>
    <w:p w14:paraId="304A97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-meanADC"</w:t>
      </w:r>
      <w:r>
        <w:rPr>
          <w:rFonts w:ascii="Consolas" w:hAnsi="Consolas"/>
          <w:color w:val="D4D4D4"/>
          <w:sz w:val="21"/>
          <w:szCs w:val="21"/>
        </w:rPr>
        <w:t xml:space="preserve"> %(segment,counterpart,method)                    </w:t>
      </w:r>
    </w:p>
    <w:p w14:paraId="38A8230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554A31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l_meanADC=</w:t>
      </w:r>
      <w:r>
        <w:rPr>
          <w:rFonts w:ascii="Consolas" w:hAnsi="Consolas"/>
          <w:color w:val="569CD6"/>
          <w:sz w:val="21"/>
          <w:szCs w:val="21"/>
        </w:rPr>
        <w:t>True</w:t>
      </w:r>
      <w:r>
        <w:rPr>
          <w:rFonts w:ascii="Consolas" w:hAnsi="Consolas"/>
          <w:color w:val="D4D4D4"/>
          <w:sz w:val="21"/>
          <w:szCs w:val="21"/>
        </w:rPr>
        <w:t xml:space="preserve">                        </w:t>
      </w:r>
    </w:p>
    <w:p w14:paraId="3B01007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307AE883" w14:textId="77777777" w:rsidR="00932176" w:rsidRDefault="00932176">
      <w:pPr>
        <w:shd w:val="clear" w:color="auto" w:fill="1E1E1E"/>
        <w:spacing w:line="285" w:lineRule="atLeast"/>
        <w:rPr>
          <w:rFonts w:ascii="Consolas" w:hAnsi="Consolas"/>
          <w:color w:val="D4D4D4"/>
          <w:sz w:val="21"/>
          <w:szCs w:val="21"/>
        </w:rPr>
      </w:pPr>
    </w:p>
    <w:p w14:paraId="7636AD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-stddevADC"</w:t>
      </w:r>
      <w:r>
        <w:rPr>
          <w:rFonts w:ascii="Consolas" w:hAnsi="Consolas"/>
          <w:color w:val="D4D4D4"/>
          <w:sz w:val="21"/>
          <w:szCs w:val="21"/>
        </w:rPr>
        <w:t xml:space="preserve"> %(segment,counterpart,method)                    </w:t>
      </w:r>
    </w:p>
    <w:p w14:paraId="2ABB29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693D7D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l_stddevADC=</w:t>
      </w:r>
      <w:r>
        <w:rPr>
          <w:rFonts w:ascii="Consolas" w:hAnsi="Consolas"/>
          <w:color w:val="569CD6"/>
          <w:sz w:val="21"/>
          <w:szCs w:val="21"/>
        </w:rPr>
        <w:t>True</w:t>
      </w:r>
      <w:r>
        <w:rPr>
          <w:rFonts w:ascii="Consolas" w:hAnsi="Consolas"/>
          <w:color w:val="D4D4D4"/>
          <w:sz w:val="21"/>
          <w:szCs w:val="21"/>
        </w:rPr>
        <w:t xml:space="preserve">     </w:t>
      </w:r>
    </w:p>
    <w:p w14:paraId="770BF2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060147E" w14:textId="77777777" w:rsidR="00932176" w:rsidRDefault="00932176">
      <w:pPr>
        <w:shd w:val="clear" w:color="auto" w:fill="1E1E1E"/>
        <w:spacing w:line="285" w:lineRule="atLeast"/>
        <w:rPr>
          <w:rFonts w:ascii="Consolas" w:hAnsi="Consolas"/>
          <w:color w:val="D4D4D4"/>
          <w:sz w:val="21"/>
          <w:szCs w:val="21"/>
        </w:rPr>
      </w:pPr>
    </w:p>
    <w:p w14:paraId="20FEF7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(l_NumTracts </w:t>
      </w:r>
      <w:r>
        <w:rPr>
          <w:rFonts w:ascii="Consolas" w:hAnsi="Consolas"/>
          <w:color w:val="569CD6"/>
          <w:sz w:val="21"/>
          <w:szCs w:val="21"/>
        </w:rPr>
        <w:t>and</w:t>
      </w:r>
      <w:r>
        <w:rPr>
          <w:rFonts w:ascii="Consolas" w:hAnsi="Consolas"/>
          <w:color w:val="D4D4D4"/>
          <w:sz w:val="21"/>
          <w:szCs w:val="21"/>
        </w:rPr>
        <w:t xml:space="preserve"> l_TractsToRender </w:t>
      </w:r>
      <w:r>
        <w:rPr>
          <w:rFonts w:ascii="Consolas" w:hAnsi="Consolas"/>
          <w:color w:val="569CD6"/>
          <w:sz w:val="21"/>
          <w:szCs w:val="21"/>
        </w:rPr>
        <w:t>and</w:t>
      </w:r>
      <w:r>
        <w:rPr>
          <w:rFonts w:ascii="Consolas" w:hAnsi="Consolas"/>
          <w:color w:val="D4D4D4"/>
          <w:sz w:val="21"/>
          <w:szCs w:val="21"/>
        </w:rPr>
        <w:t xml:space="preserve"> l_LinesToRender </w:t>
      </w:r>
      <w:r>
        <w:rPr>
          <w:rFonts w:ascii="Consolas" w:hAnsi="Consolas"/>
          <w:color w:val="569CD6"/>
          <w:sz w:val="21"/>
          <w:szCs w:val="21"/>
        </w:rPr>
        <w:t>and</w:t>
      </w:r>
      <w:r>
        <w:rPr>
          <w:rFonts w:ascii="Consolas" w:hAnsi="Consolas"/>
          <w:color w:val="D4D4D4"/>
          <w:sz w:val="21"/>
          <w:szCs w:val="21"/>
        </w:rPr>
        <w:t xml:space="preserve"> l_MeanTractLen</w:t>
      </w:r>
    </w:p>
    <w:p w14:paraId="707BC8E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and</w:t>
      </w:r>
      <w:r>
        <w:rPr>
          <w:rFonts w:ascii="Consolas" w:hAnsi="Consolas"/>
          <w:color w:val="D4D4D4"/>
          <w:sz w:val="21"/>
          <w:szCs w:val="21"/>
        </w:rPr>
        <w:t xml:space="preserve"> l_MeanTractLen_StdDev </w:t>
      </w:r>
      <w:r>
        <w:rPr>
          <w:rFonts w:ascii="Consolas" w:hAnsi="Consolas"/>
          <w:color w:val="569CD6"/>
          <w:sz w:val="21"/>
          <w:szCs w:val="21"/>
        </w:rPr>
        <w:t>and</w:t>
      </w:r>
      <w:r>
        <w:rPr>
          <w:rFonts w:ascii="Consolas" w:hAnsi="Consolas"/>
          <w:color w:val="D4D4D4"/>
          <w:sz w:val="21"/>
          <w:szCs w:val="21"/>
        </w:rPr>
        <w:t xml:space="preserve"> l_VoxelSizeX </w:t>
      </w:r>
      <w:r>
        <w:rPr>
          <w:rFonts w:ascii="Consolas" w:hAnsi="Consolas"/>
          <w:color w:val="569CD6"/>
          <w:sz w:val="21"/>
          <w:szCs w:val="21"/>
        </w:rPr>
        <w:t>and</w:t>
      </w:r>
      <w:r>
        <w:rPr>
          <w:rFonts w:ascii="Consolas" w:hAnsi="Consolas"/>
          <w:color w:val="D4D4D4"/>
          <w:sz w:val="21"/>
          <w:szCs w:val="21"/>
        </w:rPr>
        <w:t xml:space="preserve"> l_VoxelSizeY </w:t>
      </w:r>
      <w:r>
        <w:rPr>
          <w:rFonts w:ascii="Consolas" w:hAnsi="Consolas"/>
          <w:color w:val="569CD6"/>
          <w:sz w:val="21"/>
          <w:szCs w:val="21"/>
        </w:rPr>
        <w:t>and</w:t>
      </w:r>
      <w:r>
        <w:rPr>
          <w:rFonts w:ascii="Consolas" w:hAnsi="Consolas"/>
          <w:color w:val="D4D4D4"/>
          <w:sz w:val="21"/>
          <w:szCs w:val="21"/>
        </w:rPr>
        <w:t xml:space="preserve"> l_VoxelSizeZ</w:t>
      </w:r>
    </w:p>
    <w:p w14:paraId="57D6F7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l_meanFA </w:t>
      </w:r>
      <w:r>
        <w:rPr>
          <w:rFonts w:ascii="Consolas" w:hAnsi="Consolas"/>
          <w:color w:val="569CD6"/>
          <w:sz w:val="21"/>
          <w:szCs w:val="21"/>
        </w:rPr>
        <w:t>and</w:t>
      </w:r>
      <w:r>
        <w:rPr>
          <w:rFonts w:ascii="Consolas" w:hAnsi="Consolas"/>
          <w:color w:val="D4D4D4"/>
          <w:sz w:val="21"/>
          <w:szCs w:val="21"/>
        </w:rPr>
        <w:t xml:space="preserve"> l_stddevFA </w:t>
      </w:r>
      <w:r>
        <w:rPr>
          <w:rFonts w:ascii="Consolas" w:hAnsi="Consolas"/>
          <w:color w:val="569CD6"/>
          <w:sz w:val="21"/>
          <w:szCs w:val="21"/>
        </w:rPr>
        <w:t>and</w:t>
      </w:r>
      <w:r>
        <w:rPr>
          <w:rFonts w:ascii="Consolas" w:hAnsi="Consolas"/>
          <w:color w:val="D4D4D4"/>
          <w:sz w:val="21"/>
          <w:szCs w:val="21"/>
        </w:rPr>
        <w:t xml:space="preserve"> l_meanADC </w:t>
      </w:r>
      <w:r>
        <w:rPr>
          <w:rFonts w:ascii="Consolas" w:hAnsi="Consolas"/>
          <w:color w:val="569CD6"/>
          <w:sz w:val="21"/>
          <w:szCs w:val="21"/>
        </w:rPr>
        <w:t>and</w:t>
      </w:r>
      <w:r>
        <w:rPr>
          <w:rFonts w:ascii="Consolas" w:hAnsi="Consolas"/>
          <w:color w:val="D4D4D4"/>
          <w:sz w:val="21"/>
          <w:szCs w:val="21"/>
        </w:rPr>
        <w:t xml:space="preserve"> l_stddevADC):</w:t>
      </w:r>
    </w:p>
    <w:p w14:paraId="6CD9ED0F" w14:textId="77777777" w:rsidR="00932176" w:rsidRDefault="00932176">
      <w:pPr>
        <w:shd w:val="clear" w:color="auto" w:fill="1E1E1E"/>
        <w:spacing w:line="285" w:lineRule="atLeast"/>
        <w:rPr>
          <w:rFonts w:ascii="Consolas" w:hAnsi="Consolas"/>
          <w:color w:val="D4D4D4"/>
          <w:sz w:val="21"/>
          <w:szCs w:val="21"/>
        </w:rPr>
      </w:pPr>
    </w:p>
    <w:p w14:paraId="7F6839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have everything in the tract file</w:t>
      </w:r>
    </w:p>
    <w:p w14:paraId="5C63A6E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76080E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2E2E3D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don't have everything we need from the tract file</w:t>
      </w:r>
    </w:p>
    <w:p w14:paraId="3EECBC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#Lets see if we cached it the last time we processed this sample</w:t>
      </w:r>
    </w:p>
    <w:p w14:paraId="1AFA62A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2A8907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7BBFF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#else:</w:t>
      </w:r>
    </w:p>
    <w:p w14:paraId="32364D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#Can't find any residue - looks like this is a new calc</w:t>
      </w:r>
    </w:p>
    <w:p w14:paraId="6840806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0D8ACBCF" w14:textId="77777777" w:rsidR="00932176" w:rsidRDefault="001D37B0">
      <w:pPr>
        <w:shd w:val="clear" w:color="auto" w:fill="1E1E1E"/>
        <w:spacing w:before="120" w:after="240" w:line="285" w:lineRule="atLeast"/>
        <w:contextualSpacing/>
        <w:rPr>
          <w:rFonts w:ascii="Consolas" w:hAnsi="Consolas"/>
          <w:color w:val="D4D4D4"/>
          <w:sz w:val="21"/>
          <w:szCs w:val="21"/>
        </w:rPr>
      </w:pPr>
      <w:r>
        <w:rPr>
          <w:rFonts w:ascii="Consolas" w:hAnsi="Consolas"/>
          <w:color w:val="D4D4D4"/>
          <w:sz w:val="21"/>
          <w:szCs w:val="21"/>
        </w:rPr>
        <w:br/>
      </w:r>
    </w:p>
    <w:p w14:paraId="20B9764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Report2</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05FA5B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#MsgUser.bold("Reporting values of interest")</w:t>
      </w:r>
    </w:p>
    <w:p w14:paraId="70A760C8" w14:textId="77777777" w:rsidR="00932176" w:rsidRDefault="00932176">
      <w:pPr>
        <w:shd w:val="clear" w:color="auto" w:fill="1E1E1E"/>
        <w:spacing w:line="285" w:lineRule="atLeast"/>
        <w:rPr>
          <w:rFonts w:ascii="Consolas" w:hAnsi="Consolas"/>
          <w:color w:val="D4D4D4"/>
          <w:sz w:val="21"/>
          <w:szCs w:val="21"/>
        </w:rPr>
      </w:pPr>
    </w:p>
    <w:p w14:paraId="6038C6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w:t>
      </w:r>
    </w:p>
    <w:p w14:paraId="7D15A1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#Determine my interests</w:t>
      </w:r>
    </w:p>
    <w:p w14:paraId="41F4B4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.voi) </w:t>
      </w:r>
      <w:r>
        <w:rPr>
          <w:rFonts w:ascii="Consolas" w:hAnsi="Consolas"/>
          <w:color w:val="C586C0"/>
          <w:sz w:val="21"/>
          <w:szCs w:val="21"/>
        </w:rPr>
        <w:t>as</w:t>
      </w:r>
      <w:r>
        <w:rPr>
          <w:rFonts w:ascii="Consolas" w:hAnsi="Consolas"/>
          <w:color w:val="D4D4D4"/>
          <w:sz w:val="21"/>
          <w:szCs w:val="21"/>
        </w:rPr>
        <w:t xml:space="preserve"> f:</w:t>
      </w:r>
    </w:p>
    <w:p w14:paraId="63C96F1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voi_interests = f.readlines()</w:t>
      </w:r>
    </w:p>
    <w:p w14:paraId="41B7DC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voi_interests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voi_interests] </w:t>
      </w:r>
      <w:r>
        <w:rPr>
          <w:rFonts w:ascii="Consolas" w:hAnsi="Consolas"/>
          <w:color w:val="6A9955"/>
          <w:sz w:val="21"/>
          <w:szCs w:val="21"/>
        </w:rPr>
        <w:t>#Remove Whitespace</w:t>
      </w:r>
    </w:p>
    <w:p w14:paraId="4589C9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#Get everything</w:t>
      </w:r>
    </w:p>
    <w:p w14:paraId="520192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p>
    <w:p w14:paraId="214BBC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71980A3F" w14:textId="77777777" w:rsidR="00932176" w:rsidRDefault="00932176">
      <w:pPr>
        <w:shd w:val="clear" w:color="auto" w:fill="1E1E1E"/>
        <w:spacing w:line="285" w:lineRule="atLeast"/>
        <w:rPr>
          <w:rFonts w:ascii="Consolas" w:hAnsi="Consolas"/>
          <w:color w:val="D4D4D4"/>
          <w:sz w:val="21"/>
          <w:szCs w:val="21"/>
        </w:rPr>
      </w:pPr>
    </w:p>
    <w:p w14:paraId="70CE0F0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2C23F2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7A0B0E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1542F1D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w14:paraId="444571A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37258F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70F276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Add derived measures here</w:t>
      </w:r>
    </w:p>
    <w:p w14:paraId="5B6860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#print("Deriving Asymmetry Indexes")</w:t>
      </w:r>
    </w:p>
    <w:p w14:paraId="4E4B21E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.Segments:  </w:t>
      </w:r>
    </w:p>
    <w:p w14:paraId="335FBF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roi=s[</w:t>
      </w:r>
      <w:r>
        <w:rPr>
          <w:rFonts w:ascii="Consolas" w:hAnsi="Consolas"/>
          <w:color w:val="CE9178"/>
          <w:sz w:val="21"/>
          <w:szCs w:val="21"/>
        </w:rPr>
        <w:t>'roi'</w:t>
      </w:r>
      <w:r>
        <w:rPr>
          <w:rFonts w:ascii="Consolas" w:hAnsi="Consolas"/>
          <w:color w:val="D4D4D4"/>
          <w:sz w:val="21"/>
          <w:szCs w:val="21"/>
        </w:rPr>
        <w:t xml:space="preserve">]                             </w:t>
      </w:r>
    </w:p>
    <w:p w14:paraId="7B53E03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asymmetry=s[</w:t>
      </w:r>
      <w:r>
        <w:rPr>
          <w:rFonts w:ascii="Consolas" w:hAnsi="Consolas"/>
          <w:color w:val="CE9178"/>
          <w:sz w:val="21"/>
          <w:szCs w:val="21"/>
        </w:rPr>
        <w:t>'asymmetry'</w:t>
      </w:r>
      <w:r>
        <w:rPr>
          <w:rFonts w:ascii="Consolas" w:hAnsi="Consolas"/>
          <w:color w:val="D4D4D4"/>
          <w:sz w:val="21"/>
          <w:szCs w:val="21"/>
        </w:rPr>
        <w:t>]</w:t>
      </w:r>
    </w:p>
    <w:p w14:paraId="5BCD590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asymmetry:</w:t>
      </w:r>
    </w:p>
    <w:p w14:paraId="6FDD1A1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
    <w:p w14:paraId="103FA9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 </w:t>
      </w:r>
    </w:p>
    <w:p w14:paraId="755DDF8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 = {}</w:t>
      </w:r>
    </w:p>
    <w:p w14:paraId="2D549A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21AD83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#For all measures                                                                                      </w:t>
      </w:r>
    </w:p>
    <w:p w14:paraId="18A63C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searchEx=</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%(roi,</w:t>
      </w:r>
      <w:r>
        <w:rPr>
          <w:rFonts w:ascii="Consolas" w:hAnsi="Consolas"/>
          <w:color w:val="569CD6"/>
          <w:sz w:val="21"/>
          <w:szCs w:val="21"/>
        </w:rPr>
        <w:t>r</w:t>
      </w:r>
      <w:r>
        <w:rPr>
          <w:rFonts w:ascii="Consolas" w:hAnsi="Consolas"/>
          <w:color w:val="D16969"/>
          <w:sz w:val="21"/>
          <w:szCs w:val="21"/>
        </w:rPr>
        <w:t>'</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w:t>
      </w:r>
    </w:p>
    <w:p w14:paraId="3C68B2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roiGrp = re.search(searchEx, m)</w:t>
      </w:r>
    </w:p>
    <w:p w14:paraId="179E86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roiGrp:</w:t>
      </w:r>
    </w:p>
    <w:p w14:paraId="37A66D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ma=m.replace(roi,asymmetry)</w:t>
      </w:r>
    </w:p>
    <w:p w14:paraId="06D1C01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ma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.data[p][v]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.data[p][v][ma]) != </w:t>
      </w:r>
      <w:r>
        <w:rPr>
          <w:rFonts w:ascii="Consolas" w:hAnsi="Consolas"/>
          <w:color w:val="B5CEA8"/>
          <w:sz w:val="21"/>
          <w:szCs w:val="21"/>
        </w:rPr>
        <w:t>0</w:t>
      </w:r>
      <w:r>
        <w:rPr>
          <w:rFonts w:ascii="Consolas" w:hAnsi="Consolas"/>
          <w:color w:val="D4D4D4"/>
          <w:sz w:val="21"/>
          <w:szCs w:val="21"/>
        </w:rPr>
        <w:t>:</w:t>
      </w:r>
    </w:p>
    <w:p w14:paraId="37C399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.data[p][v][m]) /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.data[p][v][ma])</w:t>
      </w:r>
    </w:p>
    <w:p w14:paraId="65D978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2EE80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B5CEA8"/>
          <w:sz w:val="21"/>
          <w:szCs w:val="21"/>
        </w:rPr>
        <w:t>0</w:t>
      </w:r>
    </w:p>
    <w:p w14:paraId="72BF262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#self.data[self.PatientId][self.VisitId][ma]=asymIdx</w:t>
      </w:r>
    </w:p>
    <w:p w14:paraId="2A28ADF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A6D54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%(ma)]=asymIdx</w:t>
      </w:r>
    </w:p>
    <w:p w14:paraId="1C515B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[%s] has aymmetry with %s [%s].  ASYM IDX=[%s]" %(m,self.data[p][v][m],ma,self.data[p][v][ma],asymIdx))</w:t>
      </w:r>
    </w:p>
    <w:p w14:paraId="783746A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is %s" %(ma,asymIdx))</w:t>
      </w:r>
    </w:p>
    <w:p w14:paraId="7B9F4F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ma </w:t>
      </w:r>
      <w:r>
        <w:rPr>
          <w:rFonts w:ascii="Consolas" w:hAnsi="Consolas"/>
          <w:color w:val="569CD6"/>
          <w:sz w:val="21"/>
          <w:szCs w:val="21"/>
        </w:rPr>
        <w:t>in</w:t>
      </w:r>
      <w:r>
        <w:rPr>
          <w:rFonts w:ascii="Consolas" w:hAnsi="Consolas"/>
          <w:color w:val="D4D4D4"/>
          <w:sz w:val="21"/>
          <w:szCs w:val="21"/>
        </w:rPr>
        <w:t xml:space="preserve"> asymMeasuresToAdd:                                                                </w:t>
      </w:r>
    </w:p>
    <w:p w14:paraId="29BD07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#print("XX-%s" %(ma))</w:t>
      </w:r>
    </w:p>
    <w:p w14:paraId="53CF19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.data[p][v][ma] = </w:t>
      </w:r>
      <w:r>
        <w:rPr>
          <w:rFonts w:ascii="Consolas" w:hAnsi="Consolas"/>
          <w:color w:val="4EC9B0"/>
          <w:sz w:val="21"/>
          <w:szCs w:val="21"/>
        </w:rPr>
        <w:t>str</w:t>
      </w:r>
      <w:r>
        <w:rPr>
          <w:rFonts w:ascii="Consolas" w:hAnsi="Consolas"/>
          <w:color w:val="D4D4D4"/>
          <w:sz w:val="21"/>
          <w:szCs w:val="21"/>
        </w:rPr>
        <w:t>(asymMeasuresToAdd[ma])</w:t>
      </w:r>
    </w:p>
    <w:p w14:paraId="4B16EF7C" w14:textId="77777777" w:rsidR="00932176" w:rsidRDefault="00932176">
      <w:pPr>
        <w:shd w:val="clear" w:color="auto" w:fill="1E1E1E"/>
        <w:spacing w:line="285" w:lineRule="atLeast"/>
        <w:rPr>
          <w:rFonts w:ascii="Consolas" w:hAnsi="Consolas"/>
          <w:color w:val="D4D4D4"/>
          <w:sz w:val="21"/>
          <w:szCs w:val="21"/>
        </w:rPr>
      </w:pPr>
    </w:p>
    <w:p w14:paraId="49EE32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206CE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End of derived measures</w:t>
      </w:r>
    </w:p>
    <w:p w14:paraId="6A250210" w14:textId="77777777" w:rsidR="00932176" w:rsidRDefault="00932176">
      <w:pPr>
        <w:shd w:val="clear" w:color="auto" w:fill="1E1E1E"/>
        <w:spacing w:line="285" w:lineRule="atLeast"/>
        <w:rPr>
          <w:rFonts w:ascii="Consolas" w:hAnsi="Consolas"/>
          <w:color w:val="D4D4D4"/>
          <w:sz w:val="21"/>
          <w:szCs w:val="21"/>
        </w:rPr>
      </w:pPr>
    </w:p>
    <w:p w14:paraId="28CD127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 report</w:t>
      </w:r>
    </w:p>
    <w:p w14:paraId="5E49C2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
    <w:p w14:paraId="4EB8C5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w:t>
      </w:r>
    </w:p>
    <w:p w14:paraId="218946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14:paraId="2A74C8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row.append(p)</w:t>
      </w:r>
    </w:p>
    <w:p w14:paraId="5D303AA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row.append(v)</w:t>
      </w:r>
    </w:p>
    <w:p w14:paraId="1E468CA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voi_interests:</w:t>
      </w:r>
    </w:p>
    <w:p w14:paraId="138FC6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0DC4CD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.data[p][v][m])</w:t>
      </w:r>
    </w:p>
    <w:p w14:paraId="520DC49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753B4A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.data[p][v][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w:t>
      </w:r>
    </w:p>
    <w:p w14:paraId="7EA0C1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82C451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row.append(</w:t>
      </w:r>
      <w:r>
        <w:rPr>
          <w:rFonts w:ascii="Consolas" w:hAnsi="Consolas"/>
          <w:color w:val="CE9178"/>
          <w:sz w:val="21"/>
          <w:szCs w:val="21"/>
        </w:rPr>
        <w:t>""</w:t>
      </w:r>
      <w:r>
        <w:rPr>
          <w:rFonts w:ascii="Consolas" w:hAnsi="Consolas"/>
          <w:color w:val="D4D4D4"/>
          <w:sz w:val="21"/>
          <w:szCs w:val="21"/>
        </w:rPr>
        <w:t>)</w:t>
      </w:r>
    </w:p>
    <w:p w14:paraId="556415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.join(row))                                               </w:t>
      </w:r>
    </w:p>
    <w:p w14:paraId="7B9A5AC4" w14:textId="77777777" w:rsidR="00932176" w:rsidRDefault="00932176">
      <w:pPr>
        <w:shd w:val="clear" w:color="auto" w:fill="1E1E1E"/>
        <w:spacing w:line="285" w:lineRule="atLeast"/>
        <w:rPr>
          <w:rFonts w:ascii="Consolas" w:hAnsi="Consolas"/>
          <w:color w:val="D4D4D4"/>
          <w:sz w:val="21"/>
          <w:szCs w:val="21"/>
        </w:rPr>
      </w:pPr>
    </w:p>
    <w:p w14:paraId="6B990E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Report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69BC3A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#MsgUser.bold("Reporting values of interest")</w:t>
      </w:r>
    </w:p>
    <w:p w14:paraId="751A2243" w14:textId="77777777" w:rsidR="00932176" w:rsidRDefault="00932176">
      <w:pPr>
        <w:shd w:val="clear" w:color="auto" w:fill="1E1E1E"/>
        <w:spacing w:line="285" w:lineRule="atLeast"/>
        <w:rPr>
          <w:rFonts w:ascii="Consolas" w:hAnsi="Consolas"/>
          <w:color w:val="D4D4D4"/>
          <w:sz w:val="21"/>
          <w:szCs w:val="21"/>
        </w:rPr>
      </w:pPr>
    </w:p>
    <w:p w14:paraId="06A16D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w:t>
      </w:r>
    </w:p>
    <w:p w14:paraId="79E58B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#Determine my interests</w:t>
      </w:r>
    </w:p>
    <w:p w14:paraId="76236E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.voi) </w:t>
      </w:r>
      <w:r>
        <w:rPr>
          <w:rFonts w:ascii="Consolas" w:hAnsi="Consolas"/>
          <w:color w:val="C586C0"/>
          <w:sz w:val="21"/>
          <w:szCs w:val="21"/>
        </w:rPr>
        <w:t>as</w:t>
      </w:r>
      <w:r>
        <w:rPr>
          <w:rFonts w:ascii="Consolas" w:hAnsi="Consolas"/>
          <w:color w:val="D4D4D4"/>
          <w:sz w:val="21"/>
          <w:szCs w:val="21"/>
        </w:rPr>
        <w:t xml:space="preserve"> f:</w:t>
      </w:r>
    </w:p>
    <w:p w14:paraId="4846A5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f.readlines()</w:t>
      </w:r>
    </w:p>
    <w:p w14:paraId="594A70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content] </w:t>
      </w:r>
      <w:r>
        <w:rPr>
          <w:rFonts w:ascii="Consolas" w:hAnsi="Consolas"/>
          <w:color w:val="6A9955"/>
          <w:sz w:val="21"/>
          <w:szCs w:val="21"/>
        </w:rPr>
        <w:t>#Remove Whitespace</w:t>
      </w:r>
    </w:p>
    <w:p w14:paraId="17D78E5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#Read the measures that have been pre-derived   </w:t>
      </w:r>
    </w:p>
    <w:p w14:paraId="437BAB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w:t>
      </w:r>
    </w:p>
    <w:p w14:paraId="7A767F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EFB39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w:t>
      </w:r>
      <w:r>
        <w:rPr>
          <w:rFonts w:ascii="Consolas" w:hAnsi="Consolas"/>
          <w:color w:val="CE9178"/>
          <w:sz w:val="21"/>
          <w:szCs w:val="21"/>
        </w:rPr>
        <w:t>"PatientVisit"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.path           </w:t>
      </w:r>
    </w:p>
    <w:p w14:paraId="76DE5E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BCD07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13A0D8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1C9E6C3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04A91E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w14:paraId="66F3479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w:t>
      </w:r>
    </w:p>
    <w:p w14:paraId="1E0E6EC2" w14:textId="77777777" w:rsidR="00932176" w:rsidRDefault="001D37B0">
      <w:pPr>
        <w:shd w:val="clear" w:color="auto" w:fill="1E1E1E"/>
        <w:spacing w:before="120" w:after="240" w:line="285" w:lineRule="atLeast"/>
        <w:contextualSpacing/>
        <w:rPr>
          <w:rFonts w:ascii="Consolas" w:hAnsi="Consolas"/>
          <w:color w:val="D4D4D4"/>
          <w:sz w:val="21"/>
          <w:szCs w:val="21"/>
        </w:rPr>
      </w:pPr>
      <w:r>
        <w:rPr>
          <w:rFonts w:ascii="Consolas" w:hAnsi="Consolas"/>
          <w:color w:val="D4D4D4"/>
          <w:sz w:val="21"/>
          <w:szCs w:val="21"/>
        </w:rPr>
        <w:br/>
      </w:r>
    </w:p>
    <w:p w14:paraId="2ABBC8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1065B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14:paraId="6BF957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row.append(os.path.split(os.path.dirname(</w:t>
      </w:r>
      <w:r>
        <w:rPr>
          <w:rFonts w:ascii="Consolas" w:hAnsi="Consolas"/>
          <w:color w:val="569CD6"/>
          <w:sz w:val="21"/>
          <w:szCs w:val="21"/>
        </w:rPr>
        <w:t>self</w:t>
      </w:r>
      <w:r>
        <w:rPr>
          <w:rFonts w:ascii="Consolas" w:hAnsi="Consolas"/>
          <w:color w:val="D4D4D4"/>
          <w:sz w:val="21"/>
          <w:szCs w:val="21"/>
        </w:rPr>
        <w:t>.path))[</w:t>
      </w:r>
      <w:r>
        <w:rPr>
          <w:rFonts w:ascii="Consolas" w:hAnsi="Consolas"/>
          <w:color w:val="B5CEA8"/>
          <w:sz w:val="21"/>
          <w:szCs w:val="21"/>
        </w:rPr>
        <w:t>1</w:t>
      </w:r>
      <w:r>
        <w:rPr>
          <w:rFonts w:ascii="Consolas" w:hAnsi="Consolas"/>
          <w:color w:val="D4D4D4"/>
          <w:sz w:val="21"/>
          <w:szCs w:val="21"/>
        </w:rPr>
        <w:t>])</w:t>
      </w:r>
    </w:p>
    <w:p w14:paraId="5792D9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.VisitId)</w:t>
      </w:r>
    </w:p>
    <w:p w14:paraId="37A47723" w14:textId="77777777" w:rsidR="00932176" w:rsidRDefault="00932176">
      <w:pPr>
        <w:shd w:val="clear" w:color="auto" w:fill="1E1E1E"/>
        <w:spacing w:line="285" w:lineRule="atLeast"/>
        <w:rPr>
          <w:rFonts w:ascii="Consolas" w:hAnsi="Consolas"/>
          <w:color w:val="D4D4D4"/>
          <w:sz w:val="21"/>
          <w:szCs w:val="21"/>
        </w:rPr>
      </w:pPr>
    </w:p>
    <w:p w14:paraId="3B7B57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#self.data['key'].append</w:t>
      </w:r>
    </w:p>
    <w:p w14:paraId="05CE19E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EC542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content:</w:t>
      </w:r>
    </w:p>
    <w:p w14:paraId="0082275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measures:</w:t>
      </w:r>
    </w:p>
    <w:p w14:paraId="1C2AE0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row.append(measures[cell].strip())</w:t>
      </w:r>
    </w:p>
    <w:p w14:paraId="33FB65E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E80642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self.data[(os.path.split(os.path.dirname(self.path))[1])][self.VisitId][cell]=measures[cell].strip()</w:t>
      </w:r>
    </w:p>
    <w:p w14:paraId="2E902F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C789B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w:t>
      </w:r>
      <w:r>
        <w:rPr>
          <w:rFonts w:ascii="Consolas" w:hAnsi="Consolas"/>
          <w:color w:val="D4D4D4"/>
          <w:sz w:val="21"/>
          <w:szCs w:val="21"/>
        </w:rPr>
        <w:t xml:space="preserve">)                              </w:t>
      </w:r>
    </w:p>
    <w:p w14:paraId="69E21B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.join(row))</w:t>
      </w:r>
    </w:p>
    <w:p w14:paraId="2240BB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86787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6C743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57735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0941534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mgz2nifti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p>
    <w:p w14:paraId="2A248B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"mgz2nifti"</w:t>
      </w:r>
      <w:r>
        <w:rPr>
          <w:rFonts w:ascii="Consolas" w:hAnsi="Consolas"/>
          <w:color w:val="D4D4D4"/>
          <w:sz w:val="21"/>
          <w:szCs w:val="21"/>
        </w:rPr>
        <w:t>)</w:t>
      </w:r>
    </w:p>
    <w:p w14:paraId="5709B7D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2ADED8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.NiftiComplete=</w:t>
      </w:r>
      <w:r>
        <w:rPr>
          <w:rFonts w:ascii="Consolas" w:hAnsi="Consolas"/>
          <w:color w:val="569CD6"/>
          <w:sz w:val="21"/>
          <w:szCs w:val="21"/>
        </w:rPr>
        <w:t>True</w:t>
      </w:r>
    </w:p>
    <w:p w14:paraId="422C0E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"All Nifti files exist"</w:t>
      </w:r>
      <w:r>
        <w:rPr>
          <w:rFonts w:ascii="Consolas" w:hAnsi="Consolas"/>
          <w:color w:val="D4D4D4"/>
          <w:sz w:val="21"/>
          <w:szCs w:val="21"/>
        </w:rPr>
        <w:t>)</w:t>
      </w:r>
    </w:p>
    <w:p w14:paraId="2F4210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479C9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w:t>
      </w:r>
      <w:r>
        <w:rPr>
          <w:rFonts w:ascii="Consolas" w:hAnsi="Consolas"/>
          <w:color w:val="D7BA7D"/>
          <w:sz w:val="21"/>
          <w:szCs w:val="21"/>
        </w:rPr>
        <w:t>\t</w:t>
      </w:r>
      <w:r>
        <w:rPr>
          <w:rFonts w:ascii="Consolas" w:hAnsi="Consolas"/>
          <w:color w:val="CE9178"/>
          <w:sz w:val="21"/>
          <w:szCs w:val="21"/>
        </w:rPr>
        <w:t>Nifti Incomplete, rendering nii files..."</w:t>
      </w:r>
      <w:r>
        <w:rPr>
          <w:rFonts w:ascii="Consolas" w:hAnsi="Consolas"/>
          <w:color w:val="D4D4D4"/>
          <w:sz w:val="21"/>
          <w:szCs w:val="21"/>
        </w:rPr>
        <w:t>)</w:t>
      </w:r>
    </w:p>
    <w:p w14:paraId="1F2D48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73C63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mgzFiles=[</w:t>
      </w:r>
      <w:r>
        <w:rPr>
          <w:rFonts w:ascii="Consolas" w:hAnsi="Consolas"/>
          <w:color w:val="CE9178"/>
          <w:sz w:val="21"/>
          <w:szCs w:val="21"/>
        </w:rPr>
        <w:t>'aseg'</w:t>
      </w:r>
      <w:r>
        <w:rPr>
          <w:rFonts w:ascii="Consolas" w:hAnsi="Consolas"/>
          <w:color w:val="D4D4D4"/>
          <w:sz w:val="21"/>
          <w:szCs w:val="21"/>
        </w:rPr>
        <w:t>,</w:t>
      </w:r>
      <w:r>
        <w:rPr>
          <w:rFonts w:ascii="Consolas" w:hAnsi="Consolas"/>
          <w:color w:val="CE9178"/>
          <w:sz w:val="21"/>
          <w:szCs w:val="21"/>
        </w:rPr>
        <w:t>'aparc+aseg'</w:t>
      </w:r>
      <w:r>
        <w:rPr>
          <w:rFonts w:ascii="Consolas" w:hAnsi="Consolas"/>
          <w:color w:val="D4D4D4"/>
          <w:sz w:val="21"/>
          <w:szCs w:val="21"/>
        </w:rPr>
        <w:t xml:space="preserve">, </w:t>
      </w:r>
      <w:r>
        <w:rPr>
          <w:rFonts w:ascii="Consolas" w:hAnsi="Consolas"/>
          <w:color w:val="CE9178"/>
          <w:sz w:val="21"/>
          <w:szCs w:val="21"/>
        </w:rPr>
        <w:t>'aparc.a2009s+aseg'</w:t>
      </w:r>
      <w:r>
        <w:rPr>
          <w:rFonts w:ascii="Consolas" w:hAnsi="Consolas"/>
          <w:color w:val="D4D4D4"/>
          <w:sz w:val="21"/>
          <w:szCs w:val="21"/>
        </w:rPr>
        <w:t xml:space="preserve">, </w:t>
      </w:r>
      <w:r>
        <w:rPr>
          <w:rFonts w:ascii="Consolas" w:hAnsi="Consolas"/>
          <w:color w:val="CE9178"/>
          <w:sz w:val="21"/>
          <w:szCs w:val="21"/>
        </w:rPr>
        <w:t>'lh.ribbon'</w:t>
      </w:r>
      <w:r>
        <w:rPr>
          <w:rFonts w:ascii="Consolas" w:hAnsi="Consolas"/>
          <w:color w:val="D4D4D4"/>
          <w:sz w:val="21"/>
          <w:szCs w:val="21"/>
        </w:rPr>
        <w:t xml:space="preserve">, </w:t>
      </w:r>
      <w:r>
        <w:rPr>
          <w:rFonts w:ascii="Consolas" w:hAnsi="Consolas"/>
          <w:color w:val="CE9178"/>
          <w:sz w:val="21"/>
          <w:szCs w:val="21"/>
        </w:rPr>
        <w:t>'rh.ribbon'</w:t>
      </w:r>
      <w:r>
        <w:rPr>
          <w:rFonts w:ascii="Consolas" w:hAnsi="Consolas"/>
          <w:color w:val="D4D4D4"/>
          <w:sz w:val="21"/>
          <w:szCs w:val="21"/>
        </w:rPr>
        <w:t xml:space="preserve">, </w:t>
      </w:r>
      <w:r>
        <w:rPr>
          <w:rFonts w:ascii="Consolas" w:hAnsi="Consolas"/>
          <w:color w:val="CE9178"/>
          <w:sz w:val="21"/>
          <w:szCs w:val="21"/>
        </w:rPr>
        <w:t>'nu'</w:t>
      </w:r>
      <w:r>
        <w:rPr>
          <w:rFonts w:ascii="Consolas" w:hAnsi="Consolas"/>
          <w:color w:val="D4D4D4"/>
          <w:sz w:val="21"/>
          <w:szCs w:val="21"/>
        </w:rPr>
        <w:t xml:space="preserve">, </w:t>
      </w:r>
      <w:r>
        <w:rPr>
          <w:rFonts w:ascii="Consolas" w:hAnsi="Consolas"/>
          <w:color w:val="CE9178"/>
          <w:sz w:val="21"/>
          <w:szCs w:val="21"/>
        </w:rPr>
        <w:t>'orig'</w:t>
      </w:r>
      <w:r>
        <w:rPr>
          <w:rFonts w:ascii="Consolas" w:hAnsi="Consolas"/>
          <w:color w:val="D4D4D4"/>
          <w:sz w:val="21"/>
          <w:szCs w:val="21"/>
        </w:rPr>
        <w:t xml:space="preserve">, </w:t>
      </w:r>
      <w:r>
        <w:rPr>
          <w:rFonts w:ascii="Consolas" w:hAnsi="Consolas"/>
          <w:color w:val="CE9178"/>
          <w:sz w:val="21"/>
          <w:szCs w:val="21"/>
        </w:rPr>
        <w:t>'ribbon'</w:t>
      </w:r>
      <w:r>
        <w:rPr>
          <w:rFonts w:ascii="Consolas" w:hAnsi="Consolas"/>
          <w:color w:val="D4D4D4"/>
          <w:sz w:val="21"/>
          <w:szCs w:val="21"/>
        </w:rPr>
        <w:t xml:space="preserve">, </w:t>
      </w:r>
      <w:r>
        <w:rPr>
          <w:rFonts w:ascii="Consolas" w:hAnsi="Consolas"/>
          <w:color w:val="CE9178"/>
          <w:sz w:val="21"/>
          <w:szCs w:val="21"/>
        </w:rPr>
        <w:t>'wm.asegedit'</w:t>
      </w:r>
      <w:r>
        <w:rPr>
          <w:rFonts w:ascii="Consolas" w:hAnsi="Consolas"/>
          <w:color w:val="D4D4D4"/>
          <w:sz w:val="21"/>
          <w:szCs w:val="21"/>
        </w:rPr>
        <w:t xml:space="preserve">, </w:t>
      </w:r>
      <w:r>
        <w:rPr>
          <w:rFonts w:ascii="Consolas" w:hAnsi="Consolas"/>
          <w:color w:val="CE9178"/>
          <w:sz w:val="21"/>
          <w:szCs w:val="21"/>
        </w:rPr>
        <w:t>'wm'</w:t>
      </w:r>
      <w:r>
        <w:rPr>
          <w:rFonts w:ascii="Consolas" w:hAnsi="Consolas"/>
          <w:color w:val="D4D4D4"/>
          <w:sz w:val="21"/>
          <w:szCs w:val="21"/>
        </w:rPr>
        <w:t xml:space="preserve">, </w:t>
      </w:r>
      <w:r>
        <w:rPr>
          <w:rFonts w:ascii="Consolas" w:hAnsi="Consolas"/>
          <w:color w:val="CE9178"/>
          <w:sz w:val="21"/>
          <w:szCs w:val="21"/>
        </w:rPr>
        <w:t>'wm.seg'</w:t>
      </w:r>
      <w:r>
        <w:rPr>
          <w:rFonts w:ascii="Consolas" w:hAnsi="Consolas"/>
          <w:color w:val="D4D4D4"/>
          <w:sz w:val="21"/>
          <w:szCs w:val="21"/>
        </w:rPr>
        <w:t xml:space="preserve">, </w:t>
      </w:r>
      <w:r>
        <w:rPr>
          <w:rFonts w:ascii="Consolas" w:hAnsi="Consolas"/>
          <w:color w:val="CE9178"/>
          <w:sz w:val="21"/>
          <w:szCs w:val="21"/>
        </w:rPr>
        <w:t>'brain'</w:t>
      </w:r>
      <w:r>
        <w:rPr>
          <w:rFonts w:ascii="Consolas" w:hAnsi="Consolas"/>
          <w:color w:val="D4D4D4"/>
          <w:sz w:val="21"/>
          <w:szCs w:val="21"/>
        </w:rPr>
        <w:t xml:space="preserve">, </w:t>
      </w:r>
      <w:r>
        <w:rPr>
          <w:rFonts w:ascii="Consolas" w:hAnsi="Consolas"/>
          <w:color w:val="CE9178"/>
          <w:sz w:val="21"/>
          <w:szCs w:val="21"/>
        </w:rPr>
        <w:t>'brainmask'</w:t>
      </w:r>
      <w:r>
        <w:rPr>
          <w:rFonts w:ascii="Consolas" w:hAnsi="Consolas"/>
          <w:color w:val="D4D4D4"/>
          <w:sz w:val="21"/>
          <w:szCs w:val="21"/>
        </w:rPr>
        <w:t>]</w:t>
      </w:r>
    </w:p>
    <w:p w14:paraId="52C0480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59854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mgz </w:t>
      </w:r>
      <w:r>
        <w:rPr>
          <w:rFonts w:ascii="Consolas" w:hAnsi="Consolas"/>
          <w:color w:val="569CD6"/>
          <w:sz w:val="21"/>
          <w:szCs w:val="21"/>
        </w:rPr>
        <w:t>in</w:t>
      </w:r>
      <w:r>
        <w:rPr>
          <w:rFonts w:ascii="Consolas" w:hAnsi="Consolas"/>
          <w:color w:val="D4D4D4"/>
          <w:sz w:val="21"/>
          <w:szCs w:val="21"/>
        </w:rPr>
        <w:t xml:space="preserve"> mgzFiles:</w:t>
      </w:r>
    </w:p>
    <w:p w14:paraId="2FEF1E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.path,mgz)) :</w:t>
      </w:r>
    </w:p>
    <w:p w14:paraId="03675B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w:t>
      </w:r>
      <w:r>
        <w:rPr>
          <w:rFonts w:ascii="Consolas" w:hAnsi="Consolas"/>
          <w:color w:val="D7BA7D"/>
          <w:sz w:val="21"/>
          <w:szCs w:val="21"/>
        </w:rPr>
        <w:t>\t</w:t>
      </w:r>
      <w:r>
        <w:rPr>
          <w:rFonts w:ascii="Consolas" w:hAnsi="Consolas"/>
          <w:color w:val="569CD6"/>
          <w:sz w:val="21"/>
          <w:szCs w:val="21"/>
        </w:rPr>
        <w:t>%s</w:t>
      </w:r>
      <w:r>
        <w:rPr>
          <w:rFonts w:ascii="Consolas" w:hAnsi="Consolas"/>
          <w:color w:val="CE9178"/>
          <w:sz w:val="21"/>
          <w:szCs w:val="21"/>
        </w:rPr>
        <w:t>.nii exists"</w:t>
      </w:r>
      <w:r>
        <w:rPr>
          <w:rFonts w:ascii="Consolas" w:hAnsi="Consolas"/>
          <w:color w:val="D4D4D4"/>
          <w:sz w:val="21"/>
          <w:szCs w:val="21"/>
        </w:rPr>
        <w:t xml:space="preserve"> % (mgz))</w:t>
      </w:r>
    </w:p>
    <w:p w14:paraId="2F2D51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894EC1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431DE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MsgUser.message(</w:t>
      </w:r>
      <w:r>
        <w:rPr>
          <w:rFonts w:ascii="Consolas" w:hAnsi="Consolas"/>
          <w:color w:val="CE9178"/>
          <w:sz w:val="21"/>
          <w:szCs w:val="21"/>
        </w:rPr>
        <w:t xml:space="preserve">"Create or replace </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(mgz))</w:t>
      </w:r>
    </w:p>
    <w:p w14:paraId="0824A0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w:t>
      </w:r>
      <w:r>
        <w:rPr>
          <w:rFonts w:ascii="Consolas" w:hAnsi="Consolas"/>
          <w:color w:val="CE9178"/>
          <w:sz w:val="21"/>
          <w:szCs w:val="21"/>
        </w:rPr>
        <w:t>'mri_convert'</w:t>
      </w:r>
      <w:r>
        <w:rPr>
          <w:rFonts w:ascii="Consolas" w:hAnsi="Consolas"/>
          <w:color w:val="D4D4D4"/>
          <w:sz w:val="21"/>
          <w:szCs w:val="21"/>
        </w:rPr>
        <w:t>,</w:t>
      </w:r>
      <w:r>
        <w:rPr>
          <w:rFonts w:ascii="Consolas" w:hAnsi="Consolas"/>
          <w:color w:val="CE9178"/>
          <w:sz w:val="21"/>
          <w:szCs w:val="21"/>
        </w:rPr>
        <w:t>'-rt'</w:t>
      </w:r>
      <w:r>
        <w:rPr>
          <w:rFonts w:ascii="Consolas" w:hAnsi="Consolas"/>
          <w:color w:val="D4D4D4"/>
          <w:sz w:val="21"/>
          <w:szCs w:val="21"/>
        </w:rPr>
        <w:t>,</w:t>
      </w:r>
      <w:r>
        <w:rPr>
          <w:rFonts w:ascii="Consolas" w:hAnsi="Consolas"/>
          <w:color w:val="CE9178"/>
          <w:sz w:val="21"/>
          <w:szCs w:val="21"/>
        </w:rPr>
        <w:t>'nearest'</w:t>
      </w:r>
      <w:r>
        <w:rPr>
          <w:rFonts w:ascii="Consolas" w:hAnsi="Consolas"/>
          <w:color w:val="D4D4D4"/>
          <w:sz w:val="21"/>
          <w:szCs w:val="21"/>
        </w:rPr>
        <w:t>,</w:t>
      </w:r>
      <w:r>
        <w:rPr>
          <w:rFonts w:ascii="Consolas" w:hAnsi="Consolas"/>
          <w:color w:val="CE9178"/>
          <w:sz w:val="21"/>
          <w:szCs w:val="21"/>
        </w:rPr>
        <w:t>'-nc'</w:t>
      </w:r>
      <w:r>
        <w:rPr>
          <w:rFonts w:ascii="Consolas" w:hAnsi="Consolas"/>
          <w:color w:val="D4D4D4"/>
          <w:sz w:val="21"/>
          <w:szCs w:val="21"/>
        </w:rPr>
        <w:t>,</w:t>
      </w:r>
      <w:r>
        <w:rPr>
          <w:rFonts w:ascii="Consolas" w:hAnsi="Consolas"/>
          <w:color w:val="CE9178"/>
          <w:sz w:val="21"/>
          <w:szCs w:val="21"/>
        </w:rPr>
        <w:t>'-ns'</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.mgz"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.path,mgz),</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.path,mgz)])</w:t>
      </w:r>
    </w:p>
    <w:p w14:paraId="002F9937" w14:textId="77777777" w:rsidR="00932176" w:rsidRDefault="00932176">
      <w:pPr>
        <w:shd w:val="clear" w:color="auto" w:fill="1E1E1E"/>
        <w:spacing w:line="285" w:lineRule="atLeast"/>
        <w:rPr>
          <w:rFonts w:ascii="Consolas" w:hAnsi="Consolas"/>
          <w:color w:val="D4D4D4"/>
          <w:sz w:val="21"/>
          <w:szCs w:val="21"/>
        </w:rPr>
      </w:pPr>
    </w:p>
    <w:p w14:paraId="3D1586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eddy_correct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7DD9C7E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"eddy_correct"</w:t>
      </w:r>
      <w:r>
        <w:rPr>
          <w:rFonts w:ascii="Consolas" w:hAnsi="Consolas"/>
          <w:color w:val="D4D4D4"/>
          <w:sz w:val="21"/>
          <w:szCs w:val="21"/>
        </w:rPr>
        <w:t>)</w:t>
      </w:r>
    </w:p>
    <w:p w14:paraId="26D761E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#eddy_correct ~/HealthyTractography/%s/%s/DTI35.nii ~/HealthyTractography/%s/%s/DTI35_eddy.nii 0</w:t>
      </w:r>
    </w:p>
    <w:p w14:paraId="2FD3CB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B3420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49DC71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"eddy_correct output exists"</w:t>
      </w:r>
      <w:r>
        <w:rPr>
          <w:rFonts w:ascii="Consolas" w:hAnsi="Consolas"/>
          <w:color w:val="D4D4D4"/>
          <w:sz w:val="21"/>
          <w:szCs w:val="21"/>
        </w:rPr>
        <w:t>)</w:t>
      </w:r>
    </w:p>
    <w:p w14:paraId="290C911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2278F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2AAA2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"eddy_correct"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"0"</w:t>
      </w:r>
      <w:r>
        <w:rPr>
          <w:rFonts w:ascii="Consolas" w:hAnsi="Consolas"/>
          <w:color w:val="D4D4D4"/>
          <w:sz w:val="21"/>
          <w:szCs w:val="21"/>
        </w:rPr>
        <w:t>]</w:t>
      </w:r>
    </w:p>
    <w:p w14:paraId="0717CE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 xml:space="preserve"> (cmdArray)</w:t>
      </w:r>
    </w:p>
    <w:p w14:paraId="37540F5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2EDC47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3BE581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"eddy_correct Completed"</w:t>
      </w:r>
      <w:r>
        <w:rPr>
          <w:rFonts w:ascii="Consolas" w:hAnsi="Consolas"/>
          <w:color w:val="D4D4D4"/>
          <w:sz w:val="21"/>
          <w:szCs w:val="21"/>
        </w:rPr>
        <w:t>)</w:t>
      </w:r>
    </w:p>
    <w:p w14:paraId="4845F332" w14:textId="77777777" w:rsidR="00932176" w:rsidRDefault="00932176">
      <w:pPr>
        <w:shd w:val="clear" w:color="auto" w:fill="1E1E1E"/>
        <w:spacing w:line="285" w:lineRule="atLeast"/>
        <w:rPr>
          <w:rFonts w:ascii="Consolas" w:hAnsi="Consolas"/>
          <w:color w:val="D4D4D4"/>
          <w:sz w:val="21"/>
          <w:szCs w:val="21"/>
        </w:rPr>
      </w:pPr>
    </w:p>
    <w:p w14:paraId="3E8FAF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951DE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4CAF5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hardi_mat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934AB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MsgUser.bold(</w:t>
      </w:r>
      <w:r>
        <w:rPr>
          <w:rFonts w:ascii="Consolas" w:hAnsi="Consolas"/>
          <w:color w:val="CE9178"/>
          <w:sz w:val="21"/>
          <w:szCs w:val="21"/>
        </w:rPr>
        <w:t>"hardi_mat"</w:t>
      </w:r>
      <w:r>
        <w:rPr>
          <w:rFonts w:ascii="Consolas" w:hAnsi="Consolas"/>
          <w:color w:val="D4D4D4"/>
          <w:sz w:val="21"/>
          <w:szCs w:val="21"/>
        </w:rPr>
        <w:t>)</w:t>
      </w:r>
    </w:p>
    <w:p w14:paraId="34A949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5D72EA2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"hardi_mat output exists"</w:t>
      </w:r>
      <w:r>
        <w:rPr>
          <w:rFonts w:ascii="Consolas" w:hAnsi="Consolas"/>
          <w:color w:val="D4D4D4"/>
          <w:sz w:val="21"/>
          <w:szCs w:val="21"/>
        </w:rPr>
        <w:t>)</w:t>
      </w:r>
    </w:p>
    <w:p w14:paraId="1C8E01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EE17C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defaultGradientMatrix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"gradientMatrix.txt"</w:t>
      </w:r>
      <w:r>
        <w:rPr>
          <w:rFonts w:ascii="Consolas" w:hAnsi="Consolas"/>
          <w:color w:val="D4D4D4"/>
          <w:sz w:val="21"/>
          <w:szCs w:val="21"/>
        </w:rPr>
        <w:t>)</w:t>
      </w:r>
    </w:p>
    <w:p w14:paraId="7B6EE3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80DE1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"hardi_mat"</w:t>
      </w:r>
      <w:r>
        <w:rPr>
          <w:rFonts w:ascii="Consolas" w:hAnsi="Consolas"/>
          <w:color w:val="D4D4D4"/>
          <w:sz w:val="21"/>
          <w:szCs w:val="21"/>
        </w:rPr>
        <w:t>,defaultGradientMatrix,</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E9178"/>
          <w:sz w:val="21"/>
          <w:szCs w:val="21"/>
        </w:rPr>
        <w:t>"-ref"</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"-oc"</w:t>
      </w:r>
      <w:r>
        <w:rPr>
          <w:rFonts w:ascii="Consolas" w:hAnsi="Consolas"/>
          <w:color w:val="D4D4D4"/>
          <w:sz w:val="21"/>
          <w:szCs w:val="21"/>
        </w:rPr>
        <w:t>]</w:t>
      </w:r>
    </w:p>
    <w:p w14:paraId="7798A4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35EFD5E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4CEEDC9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2921BA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"HARDIReconstruction Completed"</w:t>
      </w:r>
      <w:r>
        <w:rPr>
          <w:rFonts w:ascii="Consolas" w:hAnsi="Consolas"/>
          <w:color w:val="D4D4D4"/>
          <w:sz w:val="21"/>
          <w:szCs w:val="21"/>
        </w:rPr>
        <w:t>)</w:t>
      </w:r>
    </w:p>
    <w:p w14:paraId="3A3B7404" w14:textId="77777777" w:rsidR="00932176" w:rsidRDefault="00932176">
      <w:pPr>
        <w:shd w:val="clear" w:color="auto" w:fill="1E1E1E"/>
        <w:spacing w:line="285" w:lineRule="atLeast"/>
        <w:rPr>
          <w:rFonts w:ascii="Consolas" w:hAnsi="Consolas"/>
          <w:color w:val="D4D4D4"/>
          <w:sz w:val="21"/>
          <w:szCs w:val="21"/>
        </w:rPr>
      </w:pPr>
    </w:p>
    <w:p w14:paraId="15DE86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4DDFD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odf_recon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35CF0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"odf_recon"</w:t>
      </w:r>
      <w:r>
        <w:rPr>
          <w:rFonts w:ascii="Consolas" w:hAnsi="Consolas"/>
          <w:color w:val="D4D4D4"/>
          <w:sz w:val="21"/>
          <w:szCs w:val="21"/>
        </w:rPr>
        <w:t>)</w:t>
      </w:r>
    </w:p>
    <w:p w14:paraId="3F80E7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DTI35_Recon_max.nii.gz</w:t>
      </w:r>
    </w:p>
    <w:p w14:paraId="4F3592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/Tractography/DTI35_Recon_max.nii.gz"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555117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2302986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"odf_recon output exists"</w:t>
      </w:r>
      <w:r>
        <w:rPr>
          <w:rFonts w:ascii="Consolas" w:hAnsi="Consolas"/>
          <w:color w:val="D4D4D4"/>
          <w:sz w:val="21"/>
          <w:szCs w:val="21"/>
        </w:rPr>
        <w:t>)</w:t>
      </w:r>
    </w:p>
    <w:p w14:paraId="359D89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7A265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C0C32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"odf_recon"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"31"</w:t>
      </w:r>
      <w:r>
        <w:rPr>
          <w:rFonts w:ascii="Consolas" w:hAnsi="Consolas"/>
          <w:color w:val="D4D4D4"/>
          <w:sz w:val="21"/>
          <w:szCs w:val="21"/>
        </w:rPr>
        <w:t>,</w:t>
      </w:r>
      <w:r>
        <w:rPr>
          <w:rFonts w:ascii="Consolas" w:hAnsi="Consolas"/>
          <w:color w:val="CE9178"/>
          <w:sz w:val="21"/>
          <w:szCs w:val="21"/>
        </w:rPr>
        <w:t>"181"</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"-b0"</w:t>
      </w:r>
      <w:r>
        <w:rPr>
          <w:rFonts w:ascii="Consolas" w:hAnsi="Consolas"/>
          <w:color w:val="D4D4D4"/>
          <w:sz w:val="21"/>
          <w:szCs w:val="21"/>
        </w:rPr>
        <w:t xml:space="preserve">, </w:t>
      </w:r>
      <w:r>
        <w:rPr>
          <w:rFonts w:ascii="Consolas" w:hAnsi="Consolas"/>
          <w:color w:val="CE9178"/>
          <w:sz w:val="21"/>
          <w:szCs w:val="21"/>
        </w:rPr>
        <w:t>"5"</w:t>
      </w:r>
      <w:r>
        <w:rPr>
          <w:rFonts w:ascii="Consolas" w:hAnsi="Consolas"/>
          <w:color w:val="D4D4D4"/>
          <w:sz w:val="21"/>
          <w:szCs w:val="21"/>
        </w:rPr>
        <w:t>,</w:t>
      </w:r>
      <w:r>
        <w:rPr>
          <w:rFonts w:ascii="Consolas" w:hAnsi="Consolas"/>
          <w:color w:val="CE9178"/>
          <w:sz w:val="21"/>
          <w:szCs w:val="21"/>
        </w:rPr>
        <w:t>"-mat"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"-p"</w:t>
      </w:r>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w:t>
      </w:r>
      <w:r>
        <w:rPr>
          <w:rFonts w:ascii="Consolas" w:hAnsi="Consolas"/>
          <w:color w:val="CE9178"/>
          <w:sz w:val="21"/>
          <w:szCs w:val="21"/>
        </w:rPr>
        <w:t>"-sn"</w:t>
      </w:r>
      <w:r>
        <w:rPr>
          <w:rFonts w:ascii="Consolas" w:hAnsi="Consolas"/>
          <w:color w:val="D4D4D4"/>
          <w:sz w:val="21"/>
          <w:szCs w:val="21"/>
        </w:rPr>
        <w:t xml:space="preserve">, </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CE9178"/>
          <w:sz w:val="21"/>
          <w:szCs w:val="21"/>
        </w:rPr>
        <w:t>"-ot"</w:t>
      </w:r>
      <w:r>
        <w:rPr>
          <w:rFonts w:ascii="Consolas" w:hAnsi="Consolas"/>
          <w:color w:val="D4D4D4"/>
          <w:sz w:val="21"/>
          <w:szCs w:val="21"/>
        </w:rPr>
        <w:t xml:space="preserve">, </w:t>
      </w:r>
      <w:r>
        <w:rPr>
          <w:rFonts w:ascii="Consolas" w:hAnsi="Consolas"/>
          <w:color w:val="CE9178"/>
          <w:sz w:val="21"/>
          <w:szCs w:val="21"/>
        </w:rPr>
        <w:t>"nii.gz"</w:t>
      </w:r>
      <w:r>
        <w:rPr>
          <w:rFonts w:ascii="Consolas" w:hAnsi="Consolas"/>
          <w:color w:val="D4D4D4"/>
          <w:sz w:val="21"/>
          <w:szCs w:val="21"/>
        </w:rPr>
        <w:t>]</w:t>
      </w:r>
    </w:p>
    <w:p w14:paraId="6AEF37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762A791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56735C36" w14:textId="77777777" w:rsidR="00932176" w:rsidRDefault="00932176">
      <w:pPr>
        <w:shd w:val="clear" w:color="auto" w:fill="1E1E1E"/>
        <w:spacing w:line="285" w:lineRule="atLeast"/>
        <w:rPr>
          <w:rFonts w:ascii="Consolas" w:hAnsi="Consolas"/>
          <w:color w:val="D4D4D4"/>
          <w:sz w:val="21"/>
          <w:szCs w:val="21"/>
        </w:rPr>
      </w:pPr>
    </w:p>
    <w:p w14:paraId="22A578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"odf_recon Completed"</w:t>
      </w:r>
      <w:r>
        <w:rPr>
          <w:rFonts w:ascii="Consolas" w:hAnsi="Consolas"/>
          <w:color w:val="D4D4D4"/>
          <w:sz w:val="21"/>
          <w:szCs w:val="21"/>
        </w:rPr>
        <w:t>)</w:t>
      </w:r>
    </w:p>
    <w:p w14:paraId="40FE75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CE08F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odf_tracker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4DF9FF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"odf_tracker"</w:t>
      </w:r>
      <w:r>
        <w:rPr>
          <w:rFonts w:ascii="Consolas" w:hAnsi="Consolas"/>
          <w:color w:val="D4D4D4"/>
          <w:sz w:val="21"/>
          <w:szCs w:val="21"/>
        </w:rPr>
        <w:t>)</w:t>
      </w:r>
    </w:p>
    <w:p w14:paraId="0ABB2D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DTI35_Recon_max.nii.gz</w:t>
      </w:r>
    </w:p>
    <w:p w14:paraId="49D071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C8C6F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 </w:t>
      </w:r>
      <w:r>
        <w:rPr>
          <w:rFonts w:ascii="Consolas" w:hAnsi="Consolas"/>
          <w:color w:val="569CD6"/>
          <w:sz w:val="21"/>
          <w:szCs w:val="21"/>
        </w:rPr>
        <w:t>False</w:t>
      </w:r>
      <w:r>
        <w:rPr>
          <w:rFonts w:ascii="Consolas" w:hAnsi="Consolas"/>
          <w:color w:val="D4D4D4"/>
          <w:sz w:val="21"/>
          <w:szCs w:val="21"/>
        </w:rPr>
        <w:t>):</w:t>
      </w:r>
    </w:p>
    <w:p w14:paraId="12A46B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MsgUser.failed(</w:t>
      </w:r>
      <w:r>
        <w:rPr>
          <w:rFonts w:ascii="Consolas" w:hAnsi="Consolas"/>
          <w:color w:val="CE9178"/>
          <w:sz w:val="21"/>
          <w:szCs w:val="21"/>
        </w:rPr>
        <w:t>"odf_tracker cannot be completed, odf_recon did not finish, missing DTI35_Recon files"</w:t>
      </w:r>
      <w:r>
        <w:rPr>
          <w:rFonts w:ascii="Consolas" w:hAnsi="Consolas"/>
          <w:color w:val="D4D4D4"/>
          <w:sz w:val="21"/>
          <w:szCs w:val="21"/>
        </w:rPr>
        <w:t>)</w:t>
      </w:r>
    </w:p>
    <w:p w14:paraId="48C1D3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EC9C8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E0C75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2EF1C9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0CC0DD4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"odf_tracker output exists"</w:t>
      </w:r>
      <w:r>
        <w:rPr>
          <w:rFonts w:ascii="Consolas" w:hAnsi="Consolas"/>
          <w:color w:val="D4D4D4"/>
          <w:sz w:val="21"/>
          <w:szCs w:val="21"/>
        </w:rPr>
        <w:t>)</w:t>
      </w:r>
    </w:p>
    <w:p w14:paraId="5DF5E3A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D2A747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"odf_tracker"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"-at"</w:t>
      </w:r>
      <w:r>
        <w:rPr>
          <w:rFonts w:ascii="Consolas" w:hAnsi="Consolas"/>
          <w:color w:val="D4D4D4"/>
          <w:sz w:val="21"/>
          <w:szCs w:val="21"/>
        </w:rPr>
        <w:t>,</w:t>
      </w:r>
      <w:r>
        <w:rPr>
          <w:rFonts w:ascii="Consolas" w:hAnsi="Consolas"/>
          <w:color w:val="CE9178"/>
          <w:sz w:val="21"/>
          <w:szCs w:val="21"/>
        </w:rPr>
        <w:t>"45"</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"-it"</w:t>
      </w:r>
      <w:r>
        <w:rPr>
          <w:rFonts w:ascii="Consolas" w:hAnsi="Consolas"/>
          <w:color w:val="D4D4D4"/>
          <w:sz w:val="21"/>
          <w:szCs w:val="21"/>
        </w:rPr>
        <w:t>,</w:t>
      </w:r>
      <w:r>
        <w:rPr>
          <w:rFonts w:ascii="Consolas" w:hAnsi="Consolas"/>
          <w:color w:val="CE9178"/>
          <w:sz w:val="21"/>
          <w:szCs w:val="21"/>
        </w:rPr>
        <w:t>"nii.gz"</w:t>
      </w:r>
      <w:r>
        <w:rPr>
          <w:rFonts w:ascii="Consolas" w:hAnsi="Consolas"/>
          <w:color w:val="D4D4D4"/>
          <w:sz w:val="21"/>
          <w:szCs w:val="21"/>
        </w:rPr>
        <w:t>]</w:t>
      </w:r>
    </w:p>
    <w:p w14:paraId="20C32F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7B0BEB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134C3AC3" w14:textId="77777777" w:rsidR="00932176" w:rsidRDefault="00932176">
      <w:pPr>
        <w:shd w:val="clear" w:color="auto" w:fill="1E1E1E"/>
        <w:spacing w:line="285" w:lineRule="atLeast"/>
        <w:rPr>
          <w:rFonts w:ascii="Consolas" w:hAnsi="Consolas"/>
          <w:color w:val="D4D4D4"/>
          <w:sz w:val="21"/>
          <w:szCs w:val="21"/>
        </w:rPr>
      </w:pPr>
    </w:p>
    <w:p w14:paraId="6E76F5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"odf_tracker Completed"</w:t>
      </w:r>
      <w:r>
        <w:rPr>
          <w:rFonts w:ascii="Consolas" w:hAnsi="Consolas"/>
          <w:color w:val="D4D4D4"/>
          <w:sz w:val="21"/>
          <w:szCs w:val="21"/>
        </w:rPr>
        <w:t>)</w:t>
      </w:r>
    </w:p>
    <w:p w14:paraId="64C549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FA4B3D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flirt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6C9524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"flirt"</w:t>
      </w:r>
      <w:r>
        <w:rPr>
          <w:rFonts w:ascii="Consolas" w:hAnsi="Consolas"/>
          <w:color w:val="D4D4D4"/>
          <w:sz w:val="21"/>
          <w:szCs w:val="21"/>
        </w:rPr>
        <w:t>)</w:t>
      </w:r>
    </w:p>
    <w:p w14:paraId="309B20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RegTransform4D</w:t>
      </w:r>
    </w:p>
    <w:p w14:paraId="4A37FC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0E5FF3F" w14:textId="77777777" w:rsidR="00932176" w:rsidRDefault="00932176">
      <w:pPr>
        <w:shd w:val="clear" w:color="auto" w:fill="1E1E1E"/>
        <w:spacing w:line="285" w:lineRule="atLeast"/>
        <w:rPr>
          <w:rFonts w:ascii="Consolas" w:hAnsi="Consolas"/>
          <w:color w:val="D4D4D4"/>
          <w:sz w:val="21"/>
          <w:szCs w:val="21"/>
        </w:rPr>
      </w:pPr>
    </w:p>
    <w:p w14:paraId="727DF1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p>
    <w:p w14:paraId="64B1034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"flirt output exists"</w:t>
      </w:r>
      <w:r>
        <w:rPr>
          <w:rFonts w:ascii="Consolas" w:hAnsi="Consolas"/>
          <w:color w:val="D4D4D4"/>
          <w:sz w:val="21"/>
          <w:szCs w:val="21"/>
        </w:rPr>
        <w:t>)</w:t>
      </w:r>
    </w:p>
    <w:p w14:paraId="75D6DC0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EC31B2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#flirt -in ./DTI35_eddy.nii.gz -ref ./brainmask.nii -omat ./RegTransform4D</w:t>
      </w:r>
    </w:p>
    <w:p w14:paraId="2DF6A7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"flirt"</w:t>
      </w:r>
      <w:r>
        <w:rPr>
          <w:rFonts w:ascii="Consolas" w:hAnsi="Consolas"/>
          <w:color w:val="D4D4D4"/>
          <w:sz w:val="21"/>
          <w:szCs w:val="21"/>
        </w:rPr>
        <w:t>,</w:t>
      </w:r>
      <w:r>
        <w:rPr>
          <w:rFonts w:ascii="Consolas" w:hAnsi="Consolas"/>
          <w:color w:val="CE9178"/>
          <w:sz w:val="21"/>
          <w:szCs w:val="21"/>
        </w:rPr>
        <w:t>"-in"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"-ref"</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"-omat"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6A897E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37D5BB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1D882DEB" w14:textId="77777777" w:rsidR="00932176" w:rsidRDefault="00932176">
      <w:pPr>
        <w:shd w:val="clear" w:color="auto" w:fill="1E1E1E"/>
        <w:spacing w:line="285" w:lineRule="atLeast"/>
        <w:rPr>
          <w:rFonts w:ascii="Consolas" w:hAnsi="Consolas"/>
          <w:color w:val="D4D4D4"/>
          <w:sz w:val="21"/>
          <w:szCs w:val="21"/>
        </w:rPr>
      </w:pPr>
    </w:p>
    <w:p w14:paraId="0C565E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"flirt Completed"</w:t>
      </w:r>
      <w:r>
        <w:rPr>
          <w:rFonts w:ascii="Consolas" w:hAnsi="Consolas"/>
          <w:color w:val="D4D4D4"/>
          <w:sz w:val="21"/>
          <w:szCs w:val="21"/>
        </w:rPr>
        <w:t>)</w:t>
      </w:r>
    </w:p>
    <w:p w14:paraId="68697F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25FA0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tract_transform</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19A75E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"tract_transform"</w:t>
      </w:r>
      <w:r>
        <w:rPr>
          <w:rFonts w:ascii="Consolas" w:hAnsi="Consolas"/>
          <w:color w:val="D4D4D4"/>
          <w:sz w:val="21"/>
          <w:szCs w:val="21"/>
        </w:rPr>
        <w:t>)</w:t>
      </w:r>
    </w:p>
    <w:p w14:paraId="44D623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DTI35_postReg.trk</w:t>
      </w:r>
    </w:p>
    <w:p w14:paraId="66261F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/Tractography/DTI35_postReg.trk"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6A9955"/>
          <w:sz w:val="21"/>
          <w:szCs w:val="21"/>
        </w:rPr>
        <w:t>#</w:t>
      </w:r>
      <w:r>
        <w:rPr>
          <w:rFonts w:ascii="Consolas" w:hAnsi="Consolas"/>
          <w:color w:val="569CD6"/>
          <w:sz w:val="21"/>
          <w:szCs w:val="21"/>
        </w:rPr>
        <w:t>TODO</w:t>
      </w:r>
      <w:r>
        <w:rPr>
          <w:rFonts w:ascii="Consolas" w:hAnsi="Consolas"/>
          <w:color w:val="6A9955"/>
          <w:sz w:val="21"/>
          <w:szCs w:val="21"/>
        </w:rPr>
        <w:t xml:space="preserve"> Need correct filename</w:t>
      </w:r>
    </w:p>
    <w:p w14:paraId="5FA52E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5F017A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"tract_transform output exists"</w:t>
      </w:r>
      <w:r>
        <w:rPr>
          <w:rFonts w:ascii="Consolas" w:hAnsi="Consolas"/>
          <w:color w:val="D4D4D4"/>
          <w:sz w:val="21"/>
          <w:szCs w:val="21"/>
        </w:rPr>
        <w:t>)</w:t>
      </w:r>
    </w:p>
    <w:p w14:paraId="56B780B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8D274F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#track_transform DTI35_preReg.trk DTI35_postReg.trk -src DTI35_Recon_dwi.nii.gz -ref brainmask.nii -reg RegTransform4D</w:t>
      </w:r>
    </w:p>
    <w:p w14:paraId="1CDE7C01" w14:textId="77777777" w:rsidR="00932176" w:rsidRDefault="00932176">
      <w:pPr>
        <w:shd w:val="clear" w:color="auto" w:fill="1E1E1E"/>
        <w:spacing w:line="285" w:lineRule="atLeast"/>
        <w:rPr>
          <w:rFonts w:ascii="Consolas" w:hAnsi="Consolas"/>
          <w:color w:val="D4D4D4"/>
          <w:sz w:val="21"/>
          <w:szCs w:val="21"/>
        </w:rPr>
      </w:pPr>
    </w:p>
    <w:p w14:paraId="1E47FC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"track_transform"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"-src"</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"-ref"</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"-reg"</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p>
    <w:p w14:paraId="4AAA73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082B3E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7E13FDD4" w14:textId="77777777" w:rsidR="00932176" w:rsidRDefault="00932176">
      <w:pPr>
        <w:shd w:val="clear" w:color="auto" w:fill="1E1E1E"/>
        <w:spacing w:line="285" w:lineRule="atLeast"/>
        <w:rPr>
          <w:rFonts w:ascii="Consolas" w:hAnsi="Consolas"/>
          <w:color w:val="D4D4D4"/>
          <w:sz w:val="21"/>
          <w:szCs w:val="21"/>
        </w:rPr>
      </w:pPr>
    </w:p>
    <w:p w14:paraId="5FFDAE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"tract_transform Completed"</w:t>
      </w:r>
      <w:r>
        <w:rPr>
          <w:rFonts w:ascii="Consolas" w:hAnsi="Consolas"/>
          <w:color w:val="D4D4D4"/>
          <w:sz w:val="21"/>
          <w:szCs w:val="21"/>
        </w:rPr>
        <w:t>)</w:t>
      </w:r>
    </w:p>
    <w:p w14:paraId="22144B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FB018B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dti_recon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1B1B2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"dti_recon"</w:t>
      </w:r>
      <w:r>
        <w:rPr>
          <w:rFonts w:ascii="Consolas" w:hAnsi="Consolas"/>
          <w:color w:val="D4D4D4"/>
          <w:sz w:val="21"/>
          <w:szCs w:val="21"/>
        </w:rPr>
        <w:t>)</w:t>
      </w:r>
    </w:p>
    <w:p w14:paraId="3928E9D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6A9955"/>
          <w:sz w:val="21"/>
          <w:szCs w:val="21"/>
        </w:rPr>
        <w:t>#</w:t>
      </w:r>
      <w:r>
        <w:rPr>
          <w:rFonts w:ascii="Consolas" w:hAnsi="Consolas"/>
          <w:color w:val="569CD6"/>
          <w:sz w:val="21"/>
          <w:szCs w:val="21"/>
        </w:rPr>
        <w:t>TODO</w:t>
      </w:r>
      <w:r>
        <w:rPr>
          <w:rFonts w:ascii="Consolas" w:hAnsi="Consolas"/>
          <w:color w:val="6A9955"/>
          <w:sz w:val="21"/>
          <w:szCs w:val="21"/>
        </w:rPr>
        <w:t xml:space="preserve"> we could test for all files to be sure</w:t>
      </w:r>
    </w:p>
    <w:p w14:paraId="71A081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3599B5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"dti_recon output exists"</w:t>
      </w:r>
      <w:r>
        <w:rPr>
          <w:rFonts w:ascii="Consolas" w:hAnsi="Consolas"/>
          <w:color w:val="D4D4D4"/>
          <w:sz w:val="21"/>
          <w:szCs w:val="21"/>
        </w:rPr>
        <w:t>)</w:t>
      </w:r>
    </w:p>
    <w:p w14:paraId="64DEBD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00D32A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defaultGradientMatrix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"gradientMatrix.txt"</w:t>
      </w:r>
      <w:r>
        <w:rPr>
          <w:rFonts w:ascii="Consolas" w:hAnsi="Consolas"/>
          <w:color w:val="D4D4D4"/>
          <w:sz w:val="21"/>
          <w:szCs w:val="21"/>
        </w:rPr>
        <w:t>)</w:t>
      </w:r>
    </w:p>
    <w:p w14:paraId="255E1F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6E3512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9ADBF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#dti_recon "%s/Tractography/DTI35_eddy.nii.gz" %(self.path) "%s/Tractography/dave/DTI35_Reg2Brain" %(self.path) -gm "%s" %(defaultGradientMatrix) -b 1000 -b0 5 -p 3 -sn 1 -ot nii </w:t>
      </w:r>
    </w:p>
    <w:p w14:paraId="19874D29" w14:textId="77777777" w:rsidR="00932176" w:rsidRDefault="00932176">
      <w:pPr>
        <w:shd w:val="clear" w:color="auto" w:fill="1E1E1E"/>
        <w:spacing w:line="285" w:lineRule="atLeast"/>
        <w:rPr>
          <w:rFonts w:ascii="Consolas" w:hAnsi="Consolas"/>
          <w:color w:val="D4D4D4"/>
          <w:sz w:val="21"/>
          <w:szCs w:val="21"/>
        </w:rPr>
      </w:pPr>
    </w:p>
    <w:p w14:paraId="76A7E60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"dti_recon"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"-gm"</w:t>
      </w:r>
      <w:r>
        <w:rPr>
          <w:rFonts w:ascii="Consolas" w:hAnsi="Consolas"/>
          <w:color w:val="D4D4D4"/>
          <w:sz w:val="21"/>
          <w:szCs w:val="21"/>
        </w:rPr>
        <w:t>,defaultGradientMatrix,</w:t>
      </w:r>
      <w:r>
        <w:rPr>
          <w:rFonts w:ascii="Consolas" w:hAnsi="Consolas"/>
          <w:color w:val="CE9178"/>
          <w:sz w:val="21"/>
          <w:szCs w:val="21"/>
        </w:rPr>
        <w:t>"-b"</w:t>
      </w:r>
      <w:r>
        <w:rPr>
          <w:rFonts w:ascii="Consolas" w:hAnsi="Consolas"/>
          <w:color w:val="D4D4D4"/>
          <w:sz w:val="21"/>
          <w:szCs w:val="21"/>
        </w:rPr>
        <w:t xml:space="preserve">, </w:t>
      </w:r>
      <w:r>
        <w:rPr>
          <w:rFonts w:ascii="Consolas" w:hAnsi="Consolas"/>
          <w:color w:val="CE9178"/>
          <w:sz w:val="21"/>
          <w:szCs w:val="21"/>
        </w:rPr>
        <w:t>"1000"</w:t>
      </w:r>
      <w:r>
        <w:rPr>
          <w:rFonts w:ascii="Consolas" w:hAnsi="Consolas"/>
          <w:color w:val="D4D4D4"/>
          <w:sz w:val="21"/>
          <w:szCs w:val="21"/>
        </w:rPr>
        <w:t>,</w:t>
      </w:r>
      <w:r>
        <w:rPr>
          <w:rFonts w:ascii="Consolas" w:hAnsi="Consolas"/>
          <w:color w:val="CE9178"/>
          <w:sz w:val="21"/>
          <w:szCs w:val="21"/>
        </w:rPr>
        <w:t>"-b0"</w:t>
      </w:r>
      <w:r>
        <w:rPr>
          <w:rFonts w:ascii="Consolas" w:hAnsi="Consolas"/>
          <w:color w:val="D4D4D4"/>
          <w:sz w:val="21"/>
          <w:szCs w:val="21"/>
        </w:rPr>
        <w:t>,</w:t>
      </w:r>
      <w:r>
        <w:rPr>
          <w:rFonts w:ascii="Consolas" w:hAnsi="Consolas"/>
          <w:color w:val="CE9178"/>
          <w:sz w:val="21"/>
          <w:szCs w:val="21"/>
        </w:rPr>
        <w:t>"5"</w:t>
      </w:r>
      <w:r>
        <w:rPr>
          <w:rFonts w:ascii="Consolas" w:hAnsi="Consolas"/>
          <w:color w:val="D4D4D4"/>
          <w:sz w:val="21"/>
          <w:szCs w:val="21"/>
        </w:rPr>
        <w:t>,</w:t>
      </w:r>
      <w:r>
        <w:rPr>
          <w:rFonts w:ascii="Consolas" w:hAnsi="Consolas"/>
          <w:color w:val="CE9178"/>
          <w:sz w:val="21"/>
          <w:szCs w:val="21"/>
        </w:rPr>
        <w:t>"-p"</w:t>
      </w:r>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w:t>
      </w:r>
      <w:r>
        <w:rPr>
          <w:rFonts w:ascii="Consolas" w:hAnsi="Consolas"/>
          <w:color w:val="CE9178"/>
          <w:sz w:val="21"/>
          <w:szCs w:val="21"/>
        </w:rPr>
        <w:t>"-sn"</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CE9178"/>
          <w:sz w:val="21"/>
          <w:szCs w:val="21"/>
        </w:rPr>
        <w:t>"-ot"</w:t>
      </w:r>
      <w:r>
        <w:rPr>
          <w:rFonts w:ascii="Consolas" w:hAnsi="Consolas"/>
          <w:color w:val="D4D4D4"/>
          <w:sz w:val="21"/>
          <w:szCs w:val="21"/>
        </w:rPr>
        <w:t>,</w:t>
      </w:r>
      <w:r>
        <w:rPr>
          <w:rFonts w:ascii="Consolas" w:hAnsi="Consolas"/>
          <w:color w:val="CE9178"/>
          <w:sz w:val="21"/>
          <w:szCs w:val="21"/>
        </w:rPr>
        <w:t>"nii"</w:t>
      </w:r>
      <w:r>
        <w:rPr>
          <w:rFonts w:ascii="Consolas" w:hAnsi="Consolas"/>
          <w:color w:val="D4D4D4"/>
          <w:sz w:val="21"/>
          <w:szCs w:val="21"/>
        </w:rPr>
        <w:t>]</w:t>
      </w:r>
    </w:p>
    <w:p w14:paraId="2231577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59F63D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569FC229" w14:textId="77777777" w:rsidR="00932176" w:rsidRDefault="00932176">
      <w:pPr>
        <w:shd w:val="clear" w:color="auto" w:fill="1E1E1E"/>
        <w:spacing w:line="285" w:lineRule="atLeast"/>
        <w:rPr>
          <w:rFonts w:ascii="Consolas" w:hAnsi="Consolas"/>
          <w:color w:val="D4D4D4"/>
          <w:sz w:val="21"/>
          <w:szCs w:val="21"/>
        </w:rPr>
      </w:pPr>
    </w:p>
    <w:p w14:paraId="49E87B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"dti_recon Completed"</w:t>
      </w:r>
      <w:r>
        <w:rPr>
          <w:rFonts w:ascii="Consolas" w:hAnsi="Consolas"/>
          <w:color w:val="D4D4D4"/>
          <w:sz w:val="21"/>
          <w:szCs w:val="21"/>
        </w:rPr>
        <w:t>)</w:t>
      </w:r>
    </w:p>
    <w:p w14:paraId="76E550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64F83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3839FD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dti_tracker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B98B9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"dti_tracker"</w:t>
      </w:r>
      <w:r>
        <w:rPr>
          <w:rFonts w:ascii="Consolas" w:hAnsi="Consolas"/>
          <w:color w:val="D4D4D4"/>
          <w:sz w:val="21"/>
          <w:szCs w:val="21"/>
        </w:rPr>
        <w:t>)</w:t>
      </w:r>
    </w:p>
    <w:p w14:paraId="1D132F04" w14:textId="77777777" w:rsidR="00932176" w:rsidRDefault="00932176">
      <w:pPr>
        <w:shd w:val="clear" w:color="auto" w:fill="1E1E1E"/>
        <w:spacing w:line="285" w:lineRule="atLeast"/>
        <w:rPr>
          <w:rFonts w:ascii="Consolas" w:hAnsi="Consolas"/>
          <w:color w:val="D4D4D4"/>
          <w:sz w:val="21"/>
          <w:szCs w:val="21"/>
        </w:rPr>
      </w:pPr>
    </w:p>
    <w:p w14:paraId="03FF694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78774E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MsgUser.skipped(</w:t>
      </w:r>
      <w:r>
        <w:rPr>
          <w:rFonts w:ascii="Consolas" w:hAnsi="Consolas"/>
          <w:color w:val="CE9178"/>
          <w:sz w:val="21"/>
          <w:szCs w:val="21"/>
        </w:rPr>
        <w:t>"dti_tracker output exists"</w:t>
      </w:r>
      <w:r>
        <w:rPr>
          <w:rFonts w:ascii="Consolas" w:hAnsi="Consolas"/>
          <w:color w:val="D4D4D4"/>
          <w:sz w:val="21"/>
          <w:szCs w:val="21"/>
        </w:rPr>
        <w:t>)</w:t>
      </w:r>
    </w:p>
    <w:p w14:paraId="141D491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28934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#dti_tracker DTI35_Reg2Brain DTI35_postReg.trk -m DTI35_Reg2Brain_fa.nii 0.15</w:t>
      </w:r>
    </w:p>
    <w:p w14:paraId="24B94ADF" w14:textId="77777777" w:rsidR="00932176" w:rsidRDefault="00932176">
      <w:pPr>
        <w:shd w:val="clear" w:color="auto" w:fill="1E1E1E"/>
        <w:spacing w:line="285" w:lineRule="atLeast"/>
        <w:rPr>
          <w:rFonts w:ascii="Consolas" w:hAnsi="Consolas"/>
          <w:color w:val="D4D4D4"/>
          <w:sz w:val="21"/>
          <w:szCs w:val="21"/>
        </w:rPr>
      </w:pPr>
    </w:p>
    <w:p w14:paraId="737A0B6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"dti_tracker"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"-at"</w:t>
      </w:r>
      <w:r>
        <w:rPr>
          <w:rFonts w:ascii="Consolas" w:hAnsi="Consolas"/>
          <w:color w:val="D4D4D4"/>
          <w:sz w:val="21"/>
          <w:szCs w:val="21"/>
        </w:rPr>
        <w:t>,</w:t>
      </w:r>
      <w:r>
        <w:rPr>
          <w:rFonts w:ascii="Consolas" w:hAnsi="Consolas"/>
          <w:color w:val="CE9178"/>
          <w:sz w:val="21"/>
          <w:szCs w:val="21"/>
        </w:rPr>
        <w:t>"35"</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/Tractography/DTI35_Reg2Brain_dwi.nii"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"-it"</w:t>
      </w:r>
      <w:r>
        <w:rPr>
          <w:rFonts w:ascii="Consolas" w:hAnsi="Consolas"/>
          <w:color w:val="D4D4D4"/>
          <w:sz w:val="21"/>
          <w:szCs w:val="21"/>
        </w:rPr>
        <w:t>,</w:t>
      </w:r>
      <w:r>
        <w:rPr>
          <w:rFonts w:ascii="Consolas" w:hAnsi="Consolas"/>
          <w:color w:val="CE9178"/>
          <w:sz w:val="21"/>
          <w:szCs w:val="21"/>
        </w:rPr>
        <w:t>"nii"</w:t>
      </w:r>
      <w:r>
        <w:rPr>
          <w:rFonts w:ascii="Consolas" w:hAnsi="Consolas"/>
          <w:color w:val="D4D4D4"/>
          <w:sz w:val="21"/>
          <w:szCs w:val="21"/>
        </w:rPr>
        <w:t>]</w:t>
      </w:r>
    </w:p>
    <w:p w14:paraId="2C153A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45669C0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0C7DA3A6" w14:textId="77777777" w:rsidR="00932176" w:rsidRDefault="00932176">
      <w:pPr>
        <w:shd w:val="clear" w:color="auto" w:fill="1E1E1E"/>
        <w:spacing w:line="285" w:lineRule="atLeast"/>
        <w:rPr>
          <w:rFonts w:ascii="Consolas" w:hAnsi="Consolas"/>
          <w:color w:val="D4D4D4"/>
          <w:sz w:val="21"/>
          <w:szCs w:val="21"/>
        </w:rPr>
      </w:pPr>
    </w:p>
    <w:p w14:paraId="4AFBD3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"dti_tracker Completed"</w:t>
      </w:r>
      <w:r>
        <w:rPr>
          <w:rFonts w:ascii="Consolas" w:hAnsi="Consolas"/>
          <w:color w:val="D4D4D4"/>
          <w:sz w:val="21"/>
          <w:szCs w:val="21"/>
        </w:rPr>
        <w:t>)</w:t>
      </w:r>
    </w:p>
    <w:p w14:paraId="39F25D11" w14:textId="77777777" w:rsidR="00932176" w:rsidRDefault="00932176">
      <w:pPr>
        <w:shd w:val="clear" w:color="auto" w:fill="1E1E1E"/>
        <w:spacing w:line="285" w:lineRule="atLeast"/>
        <w:rPr>
          <w:rFonts w:ascii="Consolas" w:hAnsi="Consolas"/>
          <w:color w:val="D4D4D4"/>
          <w:sz w:val="21"/>
          <w:szCs w:val="21"/>
        </w:rPr>
      </w:pPr>
    </w:p>
    <w:p w14:paraId="21E93B0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trackvis_create_nii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0B8969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p>
    <w:p w14:paraId="319E99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w:t>
      </w:r>
    </w:p>
    <w:p w14:paraId="2C74671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trackvis = [</w:t>
      </w:r>
      <w:r>
        <w:rPr>
          <w:rFonts w:ascii="Consolas" w:hAnsi="Consolas"/>
          <w:color w:val="CE9178"/>
          <w:sz w:val="21"/>
          <w:szCs w:val="21"/>
        </w:rPr>
        <w:t>"track_vis"</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2"</w:t>
      </w:r>
      <w:r>
        <w:rPr>
          <w:rFonts w:ascii="Consolas" w:hAnsi="Consolas"/>
          <w:color w:val="D4D4D4"/>
          <w:sz w:val="21"/>
          <w:szCs w:val="21"/>
        </w:rPr>
        <w:t xml:space="preserve"> %(method),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r>
        <w:rPr>
          <w:rFonts w:ascii="Consolas" w:hAnsi="Consolas"/>
          <w:color w:val="CE9178"/>
          <w:sz w:val="21"/>
          <w:szCs w:val="21"/>
        </w:rPr>
        <w:t>"-nr"</w:t>
      </w:r>
      <w:r>
        <w:rPr>
          <w:rFonts w:ascii="Consolas" w:hAnsi="Consolas"/>
          <w:color w:val="D4D4D4"/>
          <w:sz w:val="21"/>
          <w:szCs w:val="21"/>
        </w:rPr>
        <w:t xml:space="preserve">, </w:t>
      </w:r>
      <w:r>
        <w:rPr>
          <w:rFonts w:ascii="Consolas" w:hAnsi="Consolas"/>
          <w:color w:val="CE9178"/>
          <w:sz w:val="21"/>
          <w:szCs w:val="21"/>
        </w:rPr>
        <w:t>"-ov"</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r>
        <w:rPr>
          <w:rFonts w:ascii="Consolas" w:hAnsi="Consolas"/>
          <w:color w:val="CE9178"/>
          <w:sz w:val="21"/>
          <w:szCs w:val="21"/>
        </w:rPr>
        <w:t>"-disable_log"</w:t>
      </w:r>
      <w:r>
        <w:rPr>
          <w:rFonts w:ascii="Consolas" w:hAnsi="Consolas"/>
          <w:color w:val="D4D4D4"/>
          <w:sz w:val="21"/>
          <w:szCs w:val="21"/>
        </w:rPr>
        <w:t>]</w:t>
      </w:r>
    </w:p>
    <w:p w14:paraId="08A4E8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9653C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trackvis = [</w:t>
      </w:r>
      <w:r>
        <w:rPr>
          <w:rFonts w:ascii="Consolas" w:hAnsi="Consolas"/>
          <w:color w:val="CE9178"/>
          <w:sz w:val="21"/>
          <w:szCs w:val="21"/>
        </w:rPr>
        <w:t>"track_vis"</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2"</w:t>
      </w:r>
      <w:r>
        <w:rPr>
          <w:rFonts w:ascii="Consolas" w:hAnsi="Consolas"/>
          <w:color w:val="D4D4D4"/>
          <w:sz w:val="21"/>
          <w:szCs w:val="21"/>
        </w:rPr>
        <w:t xml:space="preserve"> %(method),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r>
        <w:rPr>
          <w:rFonts w:ascii="Consolas" w:hAnsi="Consolas"/>
          <w:color w:val="CE9178"/>
          <w:sz w:val="21"/>
          <w:szCs w:val="21"/>
        </w:rPr>
        <w:t>"-nr"</w:t>
      </w:r>
      <w:r>
        <w:rPr>
          <w:rFonts w:ascii="Consolas" w:hAnsi="Consolas"/>
          <w:color w:val="D4D4D4"/>
          <w:sz w:val="21"/>
          <w:szCs w:val="21"/>
        </w:rPr>
        <w:t xml:space="preserve">, </w:t>
      </w:r>
      <w:r>
        <w:rPr>
          <w:rFonts w:ascii="Consolas" w:hAnsi="Consolas"/>
          <w:color w:val="CE9178"/>
          <w:sz w:val="21"/>
          <w:szCs w:val="21"/>
        </w:rPr>
        <w:t>"-ov"</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7BD7F859" w14:textId="77777777" w:rsidR="00932176" w:rsidRDefault="00932176">
      <w:pPr>
        <w:shd w:val="clear" w:color="auto" w:fill="1E1E1E"/>
        <w:spacing w:line="285" w:lineRule="atLeast"/>
        <w:rPr>
          <w:rFonts w:ascii="Consolas" w:hAnsi="Consolas"/>
          <w:color w:val="D4D4D4"/>
          <w:sz w:val="21"/>
          <w:szCs w:val="21"/>
        </w:rPr>
      </w:pPr>
    </w:p>
    <w:p w14:paraId="275F58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0FD055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track_vis_out:</w:t>
      </w:r>
    </w:p>
    <w:p w14:paraId="467075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 = subprocess.Popen(trackvis, </w:t>
      </w:r>
      <w:r>
        <w:rPr>
          <w:rFonts w:ascii="Consolas" w:hAnsi="Consolas"/>
          <w:color w:val="9CDCFE"/>
          <w:sz w:val="21"/>
          <w:szCs w:val="21"/>
        </w:rPr>
        <w:t>stdout</w:t>
      </w:r>
      <w:r>
        <w:rPr>
          <w:rFonts w:ascii="Consolas" w:hAnsi="Consolas"/>
          <w:color w:val="D4D4D4"/>
          <w:sz w:val="21"/>
          <w:szCs w:val="21"/>
        </w:rPr>
        <w:t>=track_vis_out)</w:t>
      </w:r>
    </w:p>
    <w:p w14:paraId="636000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proc.communicate()</w:t>
      </w:r>
    </w:p>
    <w:p w14:paraId="74FE7DB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os.remove("%s/Tractography/crush.%s.trk" %(self.path,tmpFile)) </w:t>
      </w:r>
    </w:p>
    <w:p w14:paraId="6228CC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myfile:</w:t>
      </w:r>
    </w:p>
    <w:p w14:paraId="5237B6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data=myfile.read()               </w:t>
      </w:r>
    </w:p>
    <w:p w14:paraId="3E5321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data</w:t>
      </w:r>
    </w:p>
    <w:p w14:paraId="162D7C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9FF55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w:t>
      </w:r>
    </w:p>
    <w:p w14:paraId="0380F297" w14:textId="77777777" w:rsidR="00932176" w:rsidRDefault="00932176">
      <w:pPr>
        <w:shd w:val="clear" w:color="auto" w:fill="1E1E1E"/>
        <w:spacing w:line="285" w:lineRule="atLeast"/>
        <w:rPr>
          <w:rFonts w:ascii="Consolas" w:hAnsi="Consolas"/>
          <w:color w:val="D4D4D4"/>
          <w:sz w:val="21"/>
          <w:szCs w:val="21"/>
        </w:rPr>
      </w:pPr>
    </w:p>
    <w:p w14:paraId="04E736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trackvis_cleanup_nii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35214222" w14:textId="77777777" w:rsidR="00932176" w:rsidRDefault="00932176">
      <w:pPr>
        <w:shd w:val="clear" w:color="auto" w:fill="1E1E1E"/>
        <w:spacing w:line="285" w:lineRule="atLeast"/>
        <w:rPr>
          <w:rFonts w:ascii="Consolas" w:hAnsi="Consolas"/>
          <w:color w:val="D4D4D4"/>
          <w:sz w:val="21"/>
          <w:szCs w:val="21"/>
        </w:rPr>
      </w:pPr>
    </w:p>
    <w:p w14:paraId="57F2D0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nii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1925F5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605A0F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oldcalcsfile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7A0BA4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BB35E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os.path.isfile(nii):</w:t>
      </w:r>
    </w:p>
    <w:p w14:paraId="1B3698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os.unlink(nii) </w:t>
      </w:r>
    </w:p>
    <w:p w14:paraId="18836F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54A5E4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os.path.isfile(datafile):</w:t>
      </w:r>
    </w:p>
    <w:p w14:paraId="110F09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"Cleanup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%(datafile))</w:t>
      </w:r>
    </w:p>
    <w:p w14:paraId="08DB3A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os.unlink(datafile) </w:t>
      </w:r>
    </w:p>
    <w:p w14:paraId="5D594CA1" w14:textId="77777777" w:rsidR="00932176" w:rsidRDefault="00932176">
      <w:pPr>
        <w:shd w:val="clear" w:color="auto" w:fill="1E1E1E"/>
        <w:spacing w:line="285" w:lineRule="atLeast"/>
        <w:rPr>
          <w:rFonts w:ascii="Consolas" w:hAnsi="Consolas"/>
          <w:color w:val="D4D4D4"/>
          <w:sz w:val="21"/>
          <w:szCs w:val="21"/>
        </w:rPr>
      </w:pPr>
    </w:p>
    <w:p w14:paraId="45DDAB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os.path.isfile(oldcalcsfile):</w:t>
      </w:r>
    </w:p>
    <w:p w14:paraId="640781B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"Cleanup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%(oldcalcsfile))</w:t>
      </w:r>
    </w:p>
    <w:p w14:paraId="0F083D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os.unlink(oldcalcsfile)             </w:t>
      </w:r>
    </w:p>
    <w:p w14:paraId="4A3F246C" w14:textId="77777777" w:rsidR="00932176" w:rsidRDefault="00932176">
      <w:pPr>
        <w:shd w:val="clear" w:color="auto" w:fill="1E1E1E"/>
        <w:spacing w:line="285" w:lineRule="atLeast"/>
        <w:rPr>
          <w:rFonts w:ascii="Consolas" w:hAnsi="Consolas"/>
          <w:color w:val="D4D4D4"/>
          <w:sz w:val="21"/>
          <w:szCs w:val="21"/>
        </w:rPr>
      </w:pPr>
    </w:p>
    <w:p w14:paraId="736513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7A384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71AA2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trackvis_worker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parr</w:t>
      </w:r>
      <w:r>
        <w:rPr>
          <w:rFonts w:ascii="Consolas" w:hAnsi="Consolas"/>
          <w:color w:val="D4D4D4"/>
          <w:sz w:val="21"/>
          <w:szCs w:val="21"/>
        </w:rPr>
        <w:t>):</w:t>
      </w:r>
      <w:r>
        <w:rPr>
          <w:rFonts w:ascii="Consolas" w:hAnsi="Consolas"/>
          <w:color w:val="6A9955"/>
          <w:sz w:val="21"/>
          <w:szCs w:val="21"/>
        </w:rPr>
        <w:t>#segment,counterpart,method):</w:t>
      </w:r>
    </w:p>
    <w:p w14:paraId="43C5EA9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segment=parr[</w:t>
      </w:r>
      <w:r>
        <w:rPr>
          <w:rFonts w:ascii="Consolas" w:hAnsi="Consolas"/>
          <w:color w:val="B5CEA8"/>
          <w:sz w:val="21"/>
          <w:szCs w:val="21"/>
        </w:rPr>
        <w:t>0</w:t>
      </w:r>
      <w:r>
        <w:rPr>
          <w:rFonts w:ascii="Consolas" w:hAnsi="Consolas"/>
          <w:color w:val="D4D4D4"/>
          <w:sz w:val="21"/>
          <w:szCs w:val="21"/>
        </w:rPr>
        <w:t>]</w:t>
      </w:r>
    </w:p>
    <w:p w14:paraId="1AC652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counterpart=parr[</w:t>
      </w:r>
      <w:r>
        <w:rPr>
          <w:rFonts w:ascii="Consolas" w:hAnsi="Consolas"/>
          <w:color w:val="B5CEA8"/>
          <w:sz w:val="21"/>
          <w:szCs w:val="21"/>
        </w:rPr>
        <w:t>1</w:t>
      </w:r>
      <w:r>
        <w:rPr>
          <w:rFonts w:ascii="Consolas" w:hAnsi="Consolas"/>
          <w:color w:val="D4D4D4"/>
          <w:sz w:val="21"/>
          <w:szCs w:val="21"/>
        </w:rPr>
        <w:t>]</w:t>
      </w:r>
    </w:p>
    <w:p w14:paraId="454DD9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method=parr[</w:t>
      </w:r>
      <w:r>
        <w:rPr>
          <w:rFonts w:ascii="Consolas" w:hAnsi="Consolas"/>
          <w:color w:val="B5CEA8"/>
          <w:sz w:val="21"/>
          <w:szCs w:val="21"/>
        </w:rPr>
        <w:t>2</w:t>
      </w:r>
      <w:r>
        <w:rPr>
          <w:rFonts w:ascii="Consolas" w:hAnsi="Consolas"/>
          <w:color w:val="D4D4D4"/>
          <w:sz w:val="21"/>
          <w:szCs w:val="21"/>
        </w:rPr>
        <w:t>]</w:t>
      </w:r>
    </w:p>
    <w:p w14:paraId="56A7BB05" w14:textId="77777777" w:rsidR="00932176" w:rsidRDefault="00932176">
      <w:pPr>
        <w:shd w:val="clear" w:color="auto" w:fill="1E1E1E"/>
        <w:spacing w:line="285" w:lineRule="atLeast"/>
        <w:rPr>
          <w:rFonts w:ascii="Consolas" w:hAnsi="Consolas"/>
          <w:color w:val="D4D4D4"/>
          <w:sz w:val="21"/>
          <w:szCs w:val="21"/>
        </w:rPr>
      </w:pPr>
    </w:p>
    <w:p w14:paraId="7BBE9C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p>
    <w:p w14:paraId="5A9863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333F9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#track_vis ./DTI35_postReg_Threshold5.trk -roi_end ./wmparc3001.nii.gz -roi_end2 ./wmparc3002.nii.gz -nr</w:t>
      </w:r>
    </w:p>
    <w:p w14:paraId="1BECED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B67DE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p>
    <w:p w14:paraId="0AD8FC63" w14:textId="77777777" w:rsidR="00932176" w:rsidRDefault="00932176">
      <w:pPr>
        <w:shd w:val="clear" w:color="auto" w:fill="1E1E1E"/>
        <w:spacing w:line="285" w:lineRule="atLeast"/>
        <w:rPr>
          <w:rFonts w:ascii="Consolas" w:hAnsi="Consolas"/>
          <w:color w:val="D4D4D4"/>
          <w:sz w:val="21"/>
          <w:szCs w:val="21"/>
        </w:rPr>
      </w:pPr>
    </w:p>
    <w:p w14:paraId="4157220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render = </w:t>
      </w:r>
      <w:r>
        <w:rPr>
          <w:rFonts w:ascii="Consolas" w:hAnsi="Consolas"/>
          <w:color w:val="569CD6"/>
          <w:sz w:val="21"/>
          <w:szCs w:val="21"/>
        </w:rPr>
        <w:t>True</w:t>
      </w:r>
    </w:p>
    <w:p w14:paraId="46C14BFF" w14:textId="77777777" w:rsidR="00932176" w:rsidRDefault="00932176">
      <w:pPr>
        <w:shd w:val="clear" w:color="auto" w:fill="1E1E1E"/>
        <w:spacing w:line="285" w:lineRule="atLeast"/>
        <w:rPr>
          <w:rFonts w:ascii="Consolas" w:hAnsi="Consolas"/>
          <w:color w:val="D4D4D4"/>
          <w:sz w:val="21"/>
          <w:szCs w:val="21"/>
        </w:rPr>
      </w:pPr>
    </w:p>
    <w:p w14:paraId="008D4D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.fixmissing:</w:t>
      </w:r>
    </w:p>
    <w:p w14:paraId="47D890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w:t>
      </w:r>
      <w:r>
        <w:rPr>
          <w:rFonts w:ascii="Consolas" w:hAnsi="Consolas"/>
          <w:color w:val="569CD6"/>
          <w:sz w:val="21"/>
          <w:szCs w:val="21"/>
        </w:rPr>
        <w:t>self</w:t>
      </w:r>
      <w:r>
        <w:rPr>
          <w:rFonts w:ascii="Consolas" w:hAnsi="Consolas"/>
          <w:color w:val="D4D4D4"/>
          <w:sz w:val="21"/>
          <w:szCs w:val="21"/>
        </w:rPr>
        <w:t>.MeasurementAudit_worker(segment,counterpart,method)</w:t>
      </w:r>
    </w:p>
    <w:p w14:paraId="5A3A9C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(calcs)&gt;</w:t>
      </w:r>
      <w:r>
        <w:rPr>
          <w:rFonts w:ascii="Consolas" w:hAnsi="Consolas"/>
          <w:color w:val="B5CEA8"/>
          <w:sz w:val="21"/>
          <w:szCs w:val="21"/>
        </w:rPr>
        <w:t>0</w:t>
      </w:r>
      <w:r>
        <w:rPr>
          <w:rFonts w:ascii="Consolas" w:hAnsi="Consolas"/>
          <w:color w:val="D4D4D4"/>
          <w:sz w:val="21"/>
          <w:szCs w:val="21"/>
        </w:rPr>
        <w:t>:</w:t>
      </w:r>
    </w:p>
    <w:p w14:paraId="15A3BE5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MsgUser.ok(</w:t>
      </w:r>
      <w:r>
        <w:rPr>
          <w:rFonts w:ascii="Consolas" w:hAnsi="Consolas"/>
          <w:color w:val="CE9178"/>
          <w:sz w:val="21"/>
          <w:szCs w:val="21"/>
        </w:rPr>
        <w:t xml:space="preserve">"Previous calculations detected for </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45CAD6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14:paraId="11919308" w14:textId="77777777" w:rsidR="00932176" w:rsidRDefault="00932176">
      <w:pPr>
        <w:shd w:val="clear" w:color="auto" w:fill="1E1E1E"/>
        <w:spacing w:line="285" w:lineRule="atLeast"/>
        <w:rPr>
          <w:rFonts w:ascii="Consolas" w:hAnsi="Consolas"/>
          <w:color w:val="D4D4D4"/>
          <w:sz w:val="21"/>
          <w:szCs w:val="21"/>
        </w:rPr>
      </w:pPr>
    </w:p>
    <w:p w14:paraId="18C255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7258CC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539DBEE7" w14:textId="77777777" w:rsidR="00932176" w:rsidRDefault="00932176">
      <w:pPr>
        <w:shd w:val="clear" w:color="auto" w:fill="1E1E1E"/>
        <w:spacing w:line="285" w:lineRule="atLeast"/>
        <w:rPr>
          <w:rFonts w:ascii="Consolas" w:hAnsi="Consolas"/>
          <w:color w:val="D4D4D4"/>
          <w:sz w:val="21"/>
          <w:szCs w:val="21"/>
        </w:rPr>
      </w:pPr>
    </w:p>
    <w:p w14:paraId="65B174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calcs_file:</w:t>
      </w:r>
    </w:p>
    <w:p w14:paraId="63D95CA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json.dump(calcs,calcs_file)                        </w:t>
      </w:r>
    </w:p>
    <w:p w14:paraId="24C4E15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.trackvis_cleanup_nii(segment,counterpart,method)</w:t>
      </w:r>
    </w:p>
    <w:p w14:paraId="3004A8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#MsgUser.skipped("SKIPPING already calculated measures for %s-%s-%s" %(segment,counterpart,method))</w:t>
      </w:r>
    </w:p>
    <w:p w14:paraId="3DB013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26F47C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C65DD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"Rendering missing measures for </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3AF54D8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FACD3B1" w14:textId="77777777" w:rsidR="00932176" w:rsidRDefault="00932176">
      <w:pPr>
        <w:shd w:val="clear" w:color="auto" w:fill="1E1E1E"/>
        <w:spacing w:line="285" w:lineRule="atLeast"/>
        <w:rPr>
          <w:rFonts w:ascii="Consolas" w:hAnsi="Consolas"/>
          <w:color w:val="D4D4D4"/>
          <w:sz w:val="21"/>
          <w:szCs w:val="21"/>
        </w:rPr>
      </w:pPr>
    </w:p>
    <w:p w14:paraId="544213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 = </w:t>
      </w:r>
      <w:r>
        <w:rPr>
          <w:rFonts w:ascii="Consolas" w:hAnsi="Consolas"/>
          <w:color w:val="569CD6"/>
          <w:sz w:val="21"/>
          <w:szCs w:val="21"/>
        </w:rPr>
        <w:t>self</w:t>
      </w:r>
      <w:r>
        <w:rPr>
          <w:rFonts w:ascii="Consolas" w:hAnsi="Consolas"/>
          <w:color w:val="D4D4D4"/>
          <w:sz w:val="21"/>
          <w:szCs w:val="21"/>
        </w:rPr>
        <w:t>.trackvis_create_nii(segment,counterpart,method)</w:t>
      </w:r>
    </w:p>
    <w:p w14:paraId="05ED4C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BA8E80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9DB64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09D60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tracks: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009429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4F1043A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NumTracts = m.group(</w:t>
      </w:r>
      <w:r>
        <w:rPr>
          <w:rFonts w:ascii="Consolas" w:hAnsi="Consolas"/>
          <w:color w:val="B5CEA8"/>
          <w:sz w:val="21"/>
          <w:szCs w:val="21"/>
        </w:rPr>
        <w:t>1</w:t>
      </w:r>
      <w:r>
        <w:rPr>
          <w:rFonts w:ascii="Consolas" w:hAnsi="Consolas"/>
          <w:color w:val="D4D4D4"/>
          <w:sz w:val="21"/>
          <w:szCs w:val="21"/>
        </w:rPr>
        <w:t>).strip()</w:t>
      </w:r>
    </w:p>
    <w:p w14:paraId="3DFFCA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9022F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NumTracts = </w:t>
      </w:r>
      <w:r>
        <w:rPr>
          <w:rFonts w:ascii="Consolas" w:hAnsi="Consolas"/>
          <w:color w:val="B5CEA8"/>
          <w:sz w:val="21"/>
          <w:szCs w:val="21"/>
        </w:rPr>
        <w:t>0</w:t>
      </w:r>
    </w:p>
    <w:p w14:paraId="03F03D7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-NumTracts"</w:t>
      </w:r>
      <w:r>
        <w:rPr>
          <w:rFonts w:ascii="Consolas" w:hAnsi="Consolas"/>
          <w:color w:val="D4D4D4"/>
          <w:sz w:val="21"/>
          <w:szCs w:val="21"/>
        </w:rPr>
        <w:t xml:space="preserve"> %(segment,counterpart,method)]=NumTracts</w:t>
      </w:r>
    </w:p>
    <w:p w14:paraId="3272B2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491C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10CCBD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9806F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tracks to render: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6F4B43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3568AA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TractsToRender = m.group(</w:t>
      </w:r>
      <w:r>
        <w:rPr>
          <w:rFonts w:ascii="Consolas" w:hAnsi="Consolas"/>
          <w:color w:val="B5CEA8"/>
          <w:sz w:val="21"/>
          <w:szCs w:val="21"/>
        </w:rPr>
        <w:t>1</w:t>
      </w:r>
      <w:r>
        <w:rPr>
          <w:rFonts w:ascii="Consolas" w:hAnsi="Consolas"/>
          <w:color w:val="D4D4D4"/>
          <w:sz w:val="21"/>
          <w:szCs w:val="21"/>
        </w:rPr>
        <w:t>).strip()</w:t>
      </w:r>
    </w:p>
    <w:p w14:paraId="0B6BD6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2FEA68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TractsToRender = </w:t>
      </w:r>
      <w:r>
        <w:rPr>
          <w:rFonts w:ascii="Consolas" w:hAnsi="Consolas"/>
          <w:color w:val="B5CEA8"/>
          <w:sz w:val="21"/>
          <w:szCs w:val="21"/>
        </w:rPr>
        <w:t>0</w:t>
      </w:r>
    </w:p>
    <w:p w14:paraId="3E4871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-TractsToRender"</w:t>
      </w:r>
      <w:r>
        <w:rPr>
          <w:rFonts w:ascii="Consolas" w:hAnsi="Consolas"/>
          <w:color w:val="D4D4D4"/>
          <w:sz w:val="21"/>
          <w:szCs w:val="21"/>
        </w:rPr>
        <w:t xml:space="preserve"> %(segment,counterpart,method)]=TractsToRender</w:t>
      </w:r>
    </w:p>
    <w:p w14:paraId="7C37F6A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9FE17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73D456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34068F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line segments to render: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7ACAE42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54A0CE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LinesToRender = m.group(</w:t>
      </w:r>
      <w:r>
        <w:rPr>
          <w:rFonts w:ascii="Consolas" w:hAnsi="Consolas"/>
          <w:color w:val="B5CEA8"/>
          <w:sz w:val="21"/>
          <w:szCs w:val="21"/>
        </w:rPr>
        <w:t>1</w:t>
      </w:r>
      <w:r>
        <w:rPr>
          <w:rFonts w:ascii="Consolas" w:hAnsi="Consolas"/>
          <w:color w:val="D4D4D4"/>
          <w:sz w:val="21"/>
          <w:szCs w:val="21"/>
        </w:rPr>
        <w:t>).strip()</w:t>
      </w:r>
    </w:p>
    <w:p w14:paraId="381BB5B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A16F4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LinesToRender = </w:t>
      </w:r>
      <w:r>
        <w:rPr>
          <w:rFonts w:ascii="Consolas" w:hAnsi="Consolas"/>
          <w:color w:val="B5CEA8"/>
          <w:sz w:val="21"/>
          <w:szCs w:val="21"/>
        </w:rPr>
        <w:t>0</w:t>
      </w:r>
    </w:p>
    <w:p w14:paraId="7DC0662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-LinesToRender"</w:t>
      </w:r>
      <w:r>
        <w:rPr>
          <w:rFonts w:ascii="Consolas" w:hAnsi="Consolas"/>
          <w:color w:val="D4D4D4"/>
          <w:sz w:val="21"/>
          <w:szCs w:val="21"/>
        </w:rPr>
        <w:t xml:space="preserve"> %(segment,counterpart,method)]=LinesToRender</w:t>
      </w:r>
    </w:p>
    <w:p w14:paraId="591B7F0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0EE5AE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C6529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'Mean track length: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D7BA7D"/>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6FEBEB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48C3796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 = m.group(</w:t>
      </w:r>
      <w:r>
        <w:rPr>
          <w:rFonts w:ascii="Consolas" w:hAnsi="Consolas"/>
          <w:color w:val="B5CEA8"/>
          <w:sz w:val="21"/>
          <w:szCs w:val="21"/>
        </w:rPr>
        <w:t>1</w:t>
      </w:r>
      <w:r>
        <w:rPr>
          <w:rFonts w:ascii="Consolas" w:hAnsi="Consolas"/>
          <w:color w:val="D4D4D4"/>
          <w:sz w:val="21"/>
          <w:szCs w:val="21"/>
        </w:rPr>
        <w:t>).strip()</w:t>
      </w:r>
    </w:p>
    <w:p w14:paraId="0E1596F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MeanTractLen_StdDev = m.group(</w:t>
      </w:r>
      <w:r>
        <w:rPr>
          <w:rFonts w:ascii="Consolas" w:hAnsi="Consolas"/>
          <w:color w:val="B5CEA8"/>
          <w:sz w:val="21"/>
          <w:szCs w:val="21"/>
        </w:rPr>
        <w:t>2</w:t>
      </w:r>
      <w:r>
        <w:rPr>
          <w:rFonts w:ascii="Consolas" w:hAnsi="Consolas"/>
          <w:color w:val="D4D4D4"/>
          <w:sz w:val="21"/>
          <w:szCs w:val="21"/>
        </w:rPr>
        <w:t>).strip()</w:t>
      </w:r>
    </w:p>
    <w:p w14:paraId="6D4DA2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660E7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 = </w:t>
      </w:r>
      <w:r>
        <w:rPr>
          <w:rFonts w:ascii="Consolas" w:hAnsi="Consolas"/>
          <w:color w:val="B5CEA8"/>
          <w:sz w:val="21"/>
          <w:szCs w:val="21"/>
        </w:rPr>
        <w:t>0</w:t>
      </w:r>
    </w:p>
    <w:p w14:paraId="5E93F30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MeanTractLen_StdDev = </w:t>
      </w:r>
      <w:r>
        <w:rPr>
          <w:rFonts w:ascii="Consolas" w:hAnsi="Consolas"/>
          <w:color w:val="B5CEA8"/>
          <w:sz w:val="21"/>
          <w:szCs w:val="21"/>
        </w:rPr>
        <w:t>0</w:t>
      </w:r>
    </w:p>
    <w:p w14:paraId="6CDFA5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AD6EB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w:t>
      </w:r>
      <w:r>
        <w:rPr>
          <w:rFonts w:ascii="Consolas" w:hAnsi="Consolas"/>
          <w:color w:val="D4D4D4"/>
          <w:sz w:val="21"/>
          <w:szCs w:val="21"/>
        </w:rPr>
        <w:t xml:space="preserve"> %(segment,counterpart,method)]=MeanTractLen</w:t>
      </w:r>
    </w:p>
    <w:p w14:paraId="020AC3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-MeanTractLen_StdDev"</w:t>
      </w:r>
      <w:r>
        <w:rPr>
          <w:rFonts w:ascii="Consolas" w:hAnsi="Consolas"/>
          <w:color w:val="D4D4D4"/>
          <w:sz w:val="21"/>
          <w:szCs w:val="21"/>
        </w:rPr>
        <w:t xml:space="preserve"> %(segment,counterpart,method)]=MeanTractLen_StdDev</w:t>
      </w:r>
    </w:p>
    <w:p w14:paraId="720823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3D3419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2BDC5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'Voxel size: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15411D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7E1FD5A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VoxelSizeX = m.group(</w:t>
      </w:r>
      <w:r>
        <w:rPr>
          <w:rFonts w:ascii="Consolas" w:hAnsi="Consolas"/>
          <w:color w:val="B5CEA8"/>
          <w:sz w:val="21"/>
          <w:szCs w:val="21"/>
        </w:rPr>
        <w:t>1</w:t>
      </w:r>
      <w:r>
        <w:rPr>
          <w:rFonts w:ascii="Consolas" w:hAnsi="Consolas"/>
          <w:color w:val="D4D4D4"/>
          <w:sz w:val="21"/>
          <w:szCs w:val="21"/>
        </w:rPr>
        <w:t>).strip()</w:t>
      </w:r>
    </w:p>
    <w:p w14:paraId="26550FC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VoxelSizeY = m.group(</w:t>
      </w:r>
      <w:r>
        <w:rPr>
          <w:rFonts w:ascii="Consolas" w:hAnsi="Consolas"/>
          <w:color w:val="B5CEA8"/>
          <w:sz w:val="21"/>
          <w:szCs w:val="21"/>
        </w:rPr>
        <w:t>2</w:t>
      </w:r>
      <w:r>
        <w:rPr>
          <w:rFonts w:ascii="Consolas" w:hAnsi="Consolas"/>
          <w:color w:val="D4D4D4"/>
          <w:sz w:val="21"/>
          <w:szCs w:val="21"/>
        </w:rPr>
        <w:t>).strip()</w:t>
      </w:r>
    </w:p>
    <w:p w14:paraId="284B65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VoxelSizeZ = m.group(</w:t>
      </w:r>
      <w:r>
        <w:rPr>
          <w:rFonts w:ascii="Consolas" w:hAnsi="Consolas"/>
          <w:color w:val="B5CEA8"/>
          <w:sz w:val="21"/>
          <w:szCs w:val="21"/>
        </w:rPr>
        <w:t>3</w:t>
      </w:r>
      <w:r>
        <w:rPr>
          <w:rFonts w:ascii="Consolas" w:hAnsi="Consolas"/>
          <w:color w:val="D4D4D4"/>
          <w:sz w:val="21"/>
          <w:szCs w:val="21"/>
        </w:rPr>
        <w:t>).strip()</w:t>
      </w:r>
    </w:p>
    <w:p w14:paraId="6F8FB2F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6D091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VoxelSizeX = </w:t>
      </w:r>
      <w:r>
        <w:rPr>
          <w:rFonts w:ascii="Consolas" w:hAnsi="Consolas"/>
          <w:color w:val="B5CEA8"/>
          <w:sz w:val="21"/>
          <w:szCs w:val="21"/>
        </w:rPr>
        <w:t>0</w:t>
      </w:r>
    </w:p>
    <w:p w14:paraId="3A6526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VoxelSizeY = </w:t>
      </w:r>
      <w:r>
        <w:rPr>
          <w:rFonts w:ascii="Consolas" w:hAnsi="Consolas"/>
          <w:color w:val="B5CEA8"/>
          <w:sz w:val="21"/>
          <w:szCs w:val="21"/>
        </w:rPr>
        <w:t>0</w:t>
      </w:r>
    </w:p>
    <w:p w14:paraId="558C73B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VoxelSizeZ = </w:t>
      </w:r>
      <w:r>
        <w:rPr>
          <w:rFonts w:ascii="Consolas" w:hAnsi="Consolas"/>
          <w:color w:val="B5CEA8"/>
          <w:sz w:val="21"/>
          <w:szCs w:val="21"/>
        </w:rPr>
        <w:t>0</w:t>
      </w:r>
    </w:p>
    <w:p w14:paraId="0840C0ED" w14:textId="77777777" w:rsidR="00932176" w:rsidRDefault="00932176">
      <w:pPr>
        <w:shd w:val="clear" w:color="auto" w:fill="1E1E1E"/>
        <w:spacing w:line="285" w:lineRule="atLeast"/>
        <w:rPr>
          <w:rFonts w:ascii="Consolas" w:hAnsi="Consolas"/>
          <w:color w:val="D4D4D4"/>
          <w:sz w:val="21"/>
          <w:szCs w:val="21"/>
        </w:rPr>
      </w:pPr>
    </w:p>
    <w:p w14:paraId="3735FE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-VoxelSizeX"</w:t>
      </w:r>
      <w:r>
        <w:rPr>
          <w:rFonts w:ascii="Consolas" w:hAnsi="Consolas"/>
          <w:color w:val="D4D4D4"/>
          <w:sz w:val="21"/>
          <w:szCs w:val="21"/>
        </w:rPr>
        <w:t xml:space="preserve"> %(segment,counterpart,method)]=VoxelSizeX</w:t>
      </w:r>
    </w:p>
    <w:p w14:paraId="2D7008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-VoxelSizeY"</w:t>
      </w:r>
      <w:r>
        <w:rPr>
          <w:rFonts w:ascii="Consolas" w:hAnsi="Consolas"/>
          <w:color w:val="D4D4D4"/>
          <w:sz w:val="21"/>
          <w:szCs w:val="21"/>
        </w:rPr>
        <w:t xml:space="preserve"> %(segment,counterpart,method)]=VoxelSizeY</w:t>
      </w:r>
    </w:p>
    <w:p w14:paraId="3DF684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-VoxelSizeZ"</w:t>
      </w:r>
      <w:r>
        <w:rPr>
          <w:rFonts w:ascii="Consolas" w:hAnsi="Consolas"/>
          <w:color w:val="D4D4D4"/>
          <w:sz w:val="21"/>
          <w:szCs w:val="21"/>
        </w:rPr>
        <w:t xml:space="preserve"> %(segment,counterpart,method)]=VoxelSizeZ</w:t>
      </w:r>
    </w:p>
    <w:p w14:paraId="353BBC20" w14:textId="77777777" w:rsidR="00932176" w:rsidRDefault="00932176">
      <w:pPr>
        <w:shd w:val="clear" w:color="auto" w:fill="1E1E1E"/>
        <w:spacing w:line="285" w:lineRule="atLeast"/>
        <w:rPr>
          <w:rFonts w:ascii="Consolas" w:hAnsi="Consolas"/>
          <w:color w:val="D4D4D4"/>
          <w:sz w:val="21"/>
          <w:szCs w:val="21"/>
        </w:rPr>
      </w:pPr>
    </w:p>
    <w:p w14:paraId="4FACF8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9CC27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#FA Mean</w:t>
      </w:r>
    </w:p>
    <w:p w14:paraId="6813B3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meanFA=</w:t>
      </w:r>
      <w:r>
        <w:rPr>
          <w:rFonts w:ascii="Consolas" w:hAnsi="Consolas"/>
          <w:color w:val="569CD6"/>
          <w:sz w:val="21"/>
          <w:szCs w:val="21"/>
        </w:rPr>
        <w:t>self</w:t>
      </w:r>
      <w:r>
        <w:rPr>
          <w:rFonts w:ascii="Consolas" w:hAnsi="Consolas"/>
          <w:color w:val="D4D4D4"/>
          <w:sz w:val="21"/>
          <w:szCs w:val="21"/>
        </w:rPr>
        <w:t>.nonZeroMean(</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56E5FE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-meanFA"</w:t>
      </w:r>
      <w:r>
        <w:rPr>
          <w:rFonts w:ascii="Consolas" w:hAnsi="Consolas"/>
          <w:color w:val="D4D4D4"/>
          <w:sz w:val="21"/>
          <w:szCs w:val="21"/>
        </w:rPr>
        <w:t xml:space="preserve"> %(segment,counterpart,method)]=meanFA</w:t>
      </w:r>
    </w:p>
    <w:p w14:paraId="505D154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E05FB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#FA Std Dev</w:t>
      </w:r>
    </w:p>
    <w:p w14:paraId="66825B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stddevFA=</w:t>
      </w:r>
      <w:r>
        <w:rPr>
          <w:rFonts w:ascii="Consolas" w:hAnsi="Consolas"/>
          <w:color w:val="569CD6"/>
          <w:sz w:val="21"/>
          <w:szCs w:val="21"/>
        </w:rPr>
        <w:t>self</w:t>
      </w:r>
      <w:r>
        <w:rPr>
          <w:rFonts w:ascii="Consolas" w:hAnsi="Consolas"/>
          <w:color w:val="D4D4D4"/>
          <w:sz w:val="21"/>
          <w:szCs w:val="21"/>
        </w:rPr>
        <w:t>.nonZeroStdDev(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32048DC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-stddevFA"</w:t>
      </w:r>
      <w:r>
        <w:rPr>
          <w:rFonts w:ascii="Consolas" w:hAnsi="Consolas"/>
          <w:color w:val="D4D4D4"/>
          <w:sz w:val="21"/>
          <w:szCs w:val="21"/>
        </w:rPr>
        <w:t xml:space="preserve"> %(segment,counterpart,method)]=stddevFA            </w:t>
      </w:r>
    </w:p>
    <w:p w14:paraId="73C034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FB891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#ADC Mean</w:t>
      </w:r>
    </w:p>
    <w:p w14:paraId="56AFAA6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meanADC=</w:t>
      </w:r>
      <w:r>
        <w:rPr>
          <w:rFonts w:ascii="Consolas" w:hAnsi="Consolas"/>
          <w:color w:val="569CD6"/>
          <w:sz w:val="21"/>
          <w:szCs w:val="21"/>
        </w:rPr>
        <w:t>self</w:t>
      </w:r>
      <w:r>
        <w:rPr>
          <w:rFonts w:ascii="Consolas" w:hAnsi="Consolas"/>
          <w:color w:val="D4D4D4"/>
          <w:sz w:val="21"/>
          <w:szCs w:val="21"/>
        </w:rPr>
        <w:t>.nonZeroMean(</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/Tractography/DTI35_Reg2Brain_adc.nii"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2C285C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-meanADC"</w:t>
      </w:r>
      <w:r>
        <w:rPr>
          <w:rFonts w:ascii="Consolas" w:hAnsi="Consolas"/>
          <w:color w:val="D4D4D4"/>
          <w:sz w:val="21"/>
          <w:szCs w:val="21"/>
        </w:rPr>
        <w:t xml:space="preserve"> %(segment,counterpart,method)]=meanADC</w:t>
      </w:r>
    </w:p>
    <w:p w14:paraId="237B01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102C2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#ADC Std Dev</w:t>
      </w:r>
    </w:p>
    <w:p w14:paraId="21E65BA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stddevADC=</w:t>
      </w:r>
      <w:r>
        <w:rPr>
          <w:rFonts w:ascii="Consolas" w:hAnsi="Consolas"/>
          <w:color w:val="569CD6"/>
          <w:sz w:val="21"/>
          <w:szCs w:val="21"/>
        </w:rPr>
        <w:t>self</w:t>
      </w:r>
      <w:r>
        <w:rPr>
          <w:rFonts w:ascii="Consolas" w:hAnsi="Consolas"/>
          <w:color w:val="D4D4D4"/>
          <w:sz w:val="21"/>
          <w:szCs w:val="21"/>
        </w:rPr>
        <w:t>.nonZeroStdDev(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/Tractography/DTI35_Reg2Brain_adc.nii"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1D56B3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-stddevADC"</w:t>
      </w:r>
      <w:r>
        <w:rPr>
          <w:rFonts w:ascii="Consolas" w:hAnsi="Consolas"/>
          <w:color w:val="D4D4D4"/>
          <w:sz w:val="21"/>
          <w:szCs w:val="21"/>
        </w:rPr>
        <w:t xml:space="preserve"> %(segment,counterpart,method)]=stddevADC</w:t>
      </w:r>
    </w:p>
    <w:p w14:paraId="222528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67C99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2B45E9" w14:textId="77777777" w:rsidR="00932176" w:rsidRDefault="00932176">
      <w:pPr>
        <w:shd w:val="clear" w:color="auto" w:fill="1E1E1E"/>
        <w:spacing w:line="285" w:lineRule="atLeast"/>
        <w:rPr>
          <w:rFonts w:ascii="Consolas" w:hAnsi="Consolas"/>
          <w:color w:val="D4D4D4"/>
          <w:sz w:val="21"/>
          <w:szCs w:val="21"/>
        </w:rPr>
      </w:pPr>
    </w:p>
    <w:p w14:paraId="1825E9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186C4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"Parcellation (wmparc####.nii) files missing (</w:t>
      </w:r>
      <w:r>
        <w:rPr>
          <w:rFonts w:ascii="Consolas" w:hAnsi="Consolas"/>
          <w:color w:val="569CD6"/>
          <w:sz w:val="21"/>
          <w:szCs w:val="21"/>
        </w:rPr>
        <w:t>%s</w:t>
      </w:r>
      <w:r>
        <w:rPr>
          <w:rFonts w:ascii="Consolas" w:hAnsi="Consolas"/>
          <w:color w:val="CE9178"/>
          <w:sz w:val="21"/>
          <w:szCs w:val="21"/>
        </w:rPr>
        <w:t xml:space="preserve"> or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%(segment,counterpart))</w:t>
      </w:r>
    </w:p>
    <w:p w14:paraId="2A398F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D3D01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Cache CALCS to temp file because it's not written to tracts.txt until the join (after all ROIs finish)    </w:t>
      </w:r>
    </w:p>
    <w:p w14:paraId="287925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AAD675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79637F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7912CF1D" w14:textId="77777777" w:rsidR="00932176" w:rsidRDefault="00932176">
      <w:pPr>
        <w:shd w:val="clear" w:color="auto" w:fill="1E1E1E"/>
        <w:spacing w:line="285" w:lineRule="atLeast"/>
        <w:rPr>
          <w:rFonts w:ascii="Consolas" w:hAnsi="Consolas"/>
          <w:color w:val="D4D4D4"/>
          <w:sz w:val="21"/>
          <w:szCs w:val="21"/>
        </w:rPr>
      </w:pPr>
    </w:p>
    <w:p w14:paraId="61A08FC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14:paraId="67B8DC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calcs_file:</w:t>
      </w:r>
    </w:p>
    <w:p w14:paraId="39ED03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json.dump(calcs,calcs_file)</w:t>
      </w:r>
    </w:p>
    <w:p w14:paraId="54A1F32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CLEANUP #################</w:t>
      </w:r>
    </w:p>
    <w:p w14:paraId="63F92D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.trackvis_cleanup_nii(segment,counterpart,method)</w:t>
      </w:r>
    </w:p>
    <w:p w14:paraId="6945134B"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1A0208F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5B1E30E9" w14:textId="77777777" w:rsidR="00932176" w:rsidRDefault="00932176">
      <w:pPr>
        <w:shd w:val="clear" w:color="auto" w:fill="1E1E1E"/>
        <w:spacing w:line="285" w:lineRule="atLeast"/>
        <w:rPr>
          <w:rFonts w:ascii="Consolas" w:hAnsi="Consolas"/>
          <w:color w:val="D4D4D4"/>
          <w:sz w:val="21"/>
          <w:szCs w:val="21"/>
        </w:rPr>
      </w:pPr>
    </w:p>
    <w:p w14:paraId="304744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track_vis</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913CF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"track_vis"</w:t>
      </w:r>
      <w:r>
        <w:rPr>
          <w:rFonts w:ascii="Consolas" w:hAnsi="Consolas"/>
          <w:color w:val="D4D4D4"/>
          <w:sz w:val="21"/>
          <w:szCs w:val="21"/>
        </w:rPr>
        <w:t>)</w:t>
      </w:r>
    </w:p>
    <w:p w14:paraId="480995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crush.txt      </w:t>
      </w:r>
    </w:p>
    <w:p w14:paraId="32AC3C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4A58E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.GetMeasurements()</w:t>
      </w:r>
    </w:p>
    <w:p w14:paraId="2E63C11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3F248F2" w14:textId="77777777" w:rsidR="00932176" w:rsidRDefault="00932176">
      <w:pPr>
        <w:shd w:val="clear" w:color="auto" w:fill="1E1E1E"/>
        <w:spacing w:line="285" w:lineRule="atLeast"/>
        <w:rPr>
          <w:rFonts w:ascii="Consolas" w:hAnsi="Consolas"/>
          <w:color w:val="D4D4D4"/>
          <w:sz w:val="21"/>
          <w:szCs w:val="21"/>
        </w:rPr>
      </w:pPr>
    </w:p>
    <w:p w14:paraId="40E546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p>
    <w:p w14:paraId="36C8CD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08A1D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.fixmissing!=</w:t>
      </w:r>
      <w:r>
        <w:rPr>
          <w:rFonts w:ascii="Consolas" w:hAnsi="Consolas"/>
          <w:color w:val="569CD6"/>
          <w:sz w:val="21"/>
          <w:szCs w:val="21"/>
        </w:rPr>
        <w:t>True</w:t>
      </w:r>
      <w:r>
        <w:rPr>
          <w:rFonts w:ascii="Consolas" w:hAnsi="Consolas"/>
          <w:color w:val="D4D4D4"/>
          <w:sz w:val="21"/>
          <w:szCs w:val="21"/>
        </w:rPr>
        <w:t>):</w:t>
      </w:r>
    </w:p>
    <w:p w14:paraId="5D9BE1F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.recrush):</w:t>
      </w:r>
    </w:p>
    <w:p w14:paraId="4039A3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"Deleting previous crush output"</w:t>
      </w:r>
      <w:r>
        <w:rPr>
          <w:rFonts w:ascii="Consolas" w:hAnsi="Consolas"/>
          <w:color w:val="D4D4D4"/>
          <w:sz w:val="21"/>
          <w:szCs w:val="21"/>
        </w:rPr>
        <w:t>)</w:t>
      </w:r>
    </w:p>
    <w:p w14:paraId="7E375BE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CCEA9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folder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0F42DC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the_file </w:t>
      </w:r>
      <w:r>
        <w:rPr>
          <w:rFonts w:ascii="Consolas" w:hAnsi="Consolas"/>
          <w:color w:val="569CD6"/>
          <w:sz w:val="21"/>
          <w:szCs w:val="21"/>
        </w:rPr>
        <w:t>in</w:t>
      </w:r>
      <w:r>
        <w:rPr>
          <w:rFonts w:ascii="Consolas" w:hAnsi="Consolas"/>
          <w:color w:val="D4D4D4"/>
          <w:sz w:val="21"/>
          <w:szCs w:val="21"/>
        </w:rPr>
        <w:t xml:space="preserve"> os.listdir(folder):</w:t>
      </w:r>
    </w:p>
    <w:p w14:paraId="131989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file_path = os.path.join(folder, the_file)</w:t>
      </w:r>
    </w:p>
    <w:p w14:paraId="55ABC9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3A62324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os.path.isfile(file_path):</w:t>
      </w:r>
    </w:p>
    <w:p w14:paraId="642E8D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os.unlink(file_path)        </w:t>
      </w:r>
    </w:p>
    <w:p w14:paraId="68E9EB1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e:</w:t>
      </w:r>
    </w:p>
    <w:p w14:paraId="70EC5D4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(e)</w:t>
      </w:r>
    </w:p>
    <w:p w14:paraId="36C2F5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04AB2F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"track_vis output exists"</w:t>
      </w:r>
      <w:r>
        <w:rPr>
          <w:rFonts w:ascii="Consolas" w:hAnsi="Consolas"/>
          <w:color w:val="D4D4D4"/>
          <w:sz w:val="21"/>
          <w:szCs w:val="21"/>
        </w:rPr>
        <w:t>)</w:t>
      </w:r>
    </w:p>
    <w:p w14:paraId="7CC190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28CF14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2B59BB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"some track_vis output exists, I will crush anything missing"</w:t>
      </w:r>
      <w:r>
        <w:rPr>
          <w:rFonts w:ascii="Consolas" w:hAnsi="Consolas"/>
          <w:color w:val="D4D4D4"/>
          <w:sz w:val="21"/>
          <w:szCs w:val="21"/>
        </w:rPr>
        <w:t>)</w:t>
      </w:r>
    </w:p>
    <w:p w14:paraId="2C8721E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72BB6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os.path.exists(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4308906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os.makedirs(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3A97A4B1" w14:textId="77777777" w:rsidR="00932176" w:rsidRDefault="00932176">
      <w:pPr>
        <w:shd w:val="clear" w:color="auto" w:fill="1E1E1E"/>
        <w:spacing w:line="285" w:lineRule="atLeast"/>
        <w:rPr>
          <w:rFonts w:ascii="Consolas" w:hAnsi="Consolas"/>
          <w:color w:val="D4D4D4"/>
          <w:sz w:val="21"/>
          <w:szCs w:val="21"/>
        </w:rPr>
      </w:pPr>
    </w:p>
    <w:p w14:paraId="6695F0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142809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#self.MeasurementAudit()</w:t>
      </w:r>
    </w:p>
    <w:p w14:paraId="0F4B341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#print(self.data)</w:t>
      </w:r>
    </w:p>
    <w:p w14:paraId="5319072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#return</w:t>
      </w:r>
    </w:p>
    <w:p w14:paraId="0235407D" w14:textId="77777777" w:rsidR="00932176" w:rsidRDefault="00932176">
      <w:pPr>
        <w:shd w:val="clear" w:color="auto" w:fill="1E1E1E"/>
        <w:spacing w:line="285" w:lineRule="atLeast"/>
        <w:rPr>
          <w:rFonts w:ascii="Consolas" w:hAnsi="Consolas"/>
          <w:color w:val="D4D4D4"/>
          <w:sz w:val="21"/>
          <w:szCs w:val="21"/>
        </w:rPr>
      </w:pPr>
    </w:p>
    <w:p w14:paraId="4FF7A7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 = []</w:t>
      </w:r>
    </w:p>
    <w:p w14:paraId="6AE358D0" w14:textId="77777777" w:rsidR="00932176" w:rsidRDefault="00932176">
      <w:pPr>
        <w:shd w:val="clear" w:color="auto" w:fill="1E1E1E"/>
        <w:spacing w:line="285" w:lineRule="atLeast"/>
        <w:rPr>
          <w:rFonts w:ascii="Consolas" w:hAnsi="Consolas"/>
          <w:color w:val="D4D4D4"/>
          <w:sz w:val="21"/>
          <w:szCs w:val="21"/>
        </w:rPr>
      </w:pPr>
    </w:p>
    <w:p w14:paraId="2ED301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  </w:t>
      </w:r>
      <w:r>
        <w:rPr>
          <w:rFonts w:ascii="Consolas" w:hAnsi="Consolas"/>
          <w:color w:val="6A9955"/>
          <w:sz w:val="21"/>
          <w:szCs w:val="21"/>
        </w:rPr>
        <w:t>#Methods represents the possible ROI switches to trackvis, e.g methods = ["roi","roi_end"]</w:t>
      </w:r>
    </w:p>
    <w:p w14:paraId="6FF9C2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"methods.txt"</w:t>
      </w:r>
      <w:r>
        <w:rPr>
          <w:rFonts w:ascii="Consolas" w:hAnsi="Consolas"/>
          <w:color w:val="D4D4D4"/>
          <w:sz w:val="21"/>
          <w:szCs w:val="21"/>
        </w:rPr>
        <w:t>)</w:t>
      </w:r>
    </w:p>
    <w:p w14:paraId="5BABB50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(methodFile) </w:t>
      </w:r>
      <w:r>
        <w:rPr>
          <w:rFonts w:ascii="Consolas" w:hAnsi="Consolas"/>
          <w:color w:val="C586C0"/>
          <w:sz w:val="21"/>
          <w:szCs w:val="21"/>
        </w:rPr>
        <w:t>as</w:t>
      </w:r>
      <w:r>
        <w:rPr>
          <w:rFonts w:ascii="Consolas" w:hAnsi="Consolas"/>
          <w:color w:val="D4D4D4"/>
          <w:sz w:val="21"/>
          <w:szCs w:val="21"/>
        </w:rPr>
        <w:t xml:space="preserve"> fin:</w:t>
      </w:r>
    </w:p>
    <w:p w14:paraId="654CF6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5499A3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252A1F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5C01E6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4FF9C9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methods.append(row[</w:t>
      </w:r>
      <w:r>
        <w:rPr>
          <w:rFonts w:ascii="Consolas" w:hAnsi="Consolas"/>
          <w:color w:val="B5CEA8"/>
          <w:sz w:val="21"/>
          <w:szCs w:val="21"/>
        </w:rPr>
        <w:t>0</w:t>
      </w:r>
      <w:r>
        <w:rPr>
          <w:rFonts w:ascii="Consolas" w:hAnsi="Consolas"/>
          <w:color w:val="D4D4D4"/>
          <w:sz w:val="21"/>
          <w:szCs w:val="21"/>
        </w:rPr>
        <w:t xml:space="preserve">])   </w:t>
      </w:r>
    </w:p>
    <w:p w14:paraId="3CAEDFEF" w14:textId="77777777" w:rsidR="00932176" w:rsidRDefault="00932176">
      <w:pPr>
        <w:shd w:val="clear" w:color="auto" w:fill="1E1E1E"/>
        <w:spacing w:line="285" w:lineRule="atLeast"/>
        <w:rPr>
          <w:rFonts w:ascii="Consolas" w:hAnsi="Consolas"/>
          <w:color w:val="D4D4D4"/>
          <w:sz w:val="21"/>
          <w:szCs w:val="21"/>
        </w:rPr>
      </w:pPr>
    </w:p>
    <w:p w14:paraId="1BD1A3E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548A75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segment=s[</w:t>
      </w:r>
      <w:r>
        <w:rPr>
          <w:rFonts w:ascii="Consolas" w:hAnsi="Consolas"/>
          <w:color w:val="CE9178"/>
          <w:sz w:val="21"/>
          <w:szCs w:val="21"/>
        </w:rPr>
        <w:t>'roi'</w:t>
      </w:r>
      <w:r>
        <w:rPr>
          <w:rFonts w:ascii="Consolas" w:hAnsi="Consolas"/>
          <w:color w:val="D4D4D4"/>
          <w:sz w:val="21"/>
          <w:szCs w:val="21"/>
        </w:rPr>
        <w:t>]</w:t>
      </w:r>
    </w:p>
    <w:p w14:paraId="5EC0A3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segmentName=s[</w:t>
      </w:r>
      <w:r>
        <w:rPr>
          <w:rFonts w:ascii="Consolas" w:hAnsi="Consolas"/>
          <w:color w:val="CE9178"/>
          <w:sz w:val="21"/>
          <w:szCs w:val="21"/>
        </w:rPr>
        <w:t>'roiname'</w:t>
      </w:r>
      <w:r>
        <w:rPr>
          <w:rFonts w:ascii="Consolas" w:hAnsi="Consolas"/>
          <w:color w:val="D4D4D4"/>
          <w:sz w:val="21"/>
          <w:szCs w:val="21"/>
        </w:rPr>
        <w:t xml:space="preserve">]                                            </w:t>
      </w:r>
    </w:p>
    <w:p w14:paraId="1F4FB5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4FF51E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counterpart=c[</w:t>
      </w:r>
      <w:r>
        <w:rPr>
          <w:rFonts w:ascii="Consolas" w:hAnsi="Consolas"/>
          <w:color w:val="CE9178"/>
          <w:sz w:val="21"/>
          <w:szCs w:val="21"/>
        </w:rPr>
        <w:t>'roi'</w:t>
      </w:r>
      <w:r>
        <w:rPr>
          <w:rFonts w:ascii="Consolas" w:hAnsi="Consolas"/>
          <w:color w:val="D4D4D4"/>
          <w:sz w:val="21"/>
          <w:szCs w:val="21"/>
        </w:rPr>
        <w:t>]</w:t>
      </w:r>
    </w:p>
    <w:p w14:paraId="09A0998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counterpartName=c[</w:t>
      </w:r>
      <w:r>
        <w:rPr>
          <w:rFonts w:ascii="Consolas" w:hAnsi="Consolas"/>
          <w:color w:val="CE9178"/>
          <w:sz w:val="21"/>
          <w:szCs w:val="21"/>
        </w:rPr>
        <w:t>'roiname'</w:t>
      </w:r>
      <w:r>
        <w:rPr>
          <w:rFonts w:ascii="Consolas" w:hAnsi="Consolas"/>
          <w:color w:val="D4D4D4"/>
          <w:sz w:val="21"/>
          <w:szCs w:val="21"/>
        </w:rPr>
        <w:t xml:space="preserve">]                               </w:t>
      </w:r>
    </w:p>
    <w:p w14:paraId="712F89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(segment!=counterpart):                                         </w:t>
      </w:r>
    </w:p>
    <w:p w14:paraId="47C512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method </w:t>
      </w:r>
      <w:r>
        <w:rPr>
          <w:rFonts w:ascii="Consolas" w:hAnsi="Consolas"/>
          <w:color w:val="569CD6"/>
          <w:sz w:val="21"/>
          <w:szCs w:val="21"/>
        </w:rPr>
        <w:t>in</w:t>
      </w:r>
      <w:r>
        <w:rPr>
          <w:rFonts w:ascii="Consolas" w:hAnsi="Consolas"/>
          <w:color w:val="D4D4D4"/>
          <w:sz w:val="21"/>
          <w:szCs w:val="21"/>
        </w:rPr>
        <w:t xml:space="preserve"> methods:</w:t>
      </w:r>
    </w:p>
    <w:p w14:paraId="6E5DBA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#print("Rendering segment %s counterpart %s method %s" %(segment, counterpart, method))</w:t>
      </w:r>
    </w:p>
    <w:p w14:paraId="1CD2FA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 != counterpart:</w:t>
      </w:r>
    </w:p>
    <w:p w14:paraId="64E584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"Setting up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                            </w:t>
      </w:r>
    </w:p>
    <w:p w14:paraId="54207F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 = [segment,counterpart,method] </w:t>
      </w:r>
    </w:p>
    <w:p w14:paraId="7DD48F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"Rendering </w:t>
      </w:r>
      <w:r>
        <w:rPr>
          <w:rFonts w:ascii="Consolas" w:hAnsi="Consolas"/>
          <w:color w:val="569CD6"/>
          <w:sz w:val="21"/>
          <w:szCs w:val="21"/>
        </w:rPr>
        <w:t>%s</w:t>
      </w:r>
      <w:r>
        <w:rPr>
          <w:rFonts w:ascii="Consolas" w:hAnsi="Consolas"/>
          <w:color w:val="CE9178"/>
          <w:sz w:val="21"/>
          <w:szCs w:val="21"/>
        </w:rPr>
        <w:t xml:space="preserve"> against </w:t>
      </w:r>
      <w:r>
        <w:rPr>
          <w:rFonts w:ascii="Consolas" w:hAnsi="Consolas"/>
          <w:color w:val="569CD6"/>
          <w:sz w:val="21"/>
          <w:szCs w:val="21"/>
        </w:rPr>
        <w:t>%s</w:t>
      </w:r>
      <w:r>
        <w:rPr>
          <w:rFonts w:ascii="Consolas" w:hAnsi="Consolas"/>
          <w:color w:val="CE9178"/>
          <w:sz w:val="21"/>
          <w:szCs w:val="21"/>
        </w:rPr>
        <w:t xml:space="preserve"> using method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(segment,counterpart,method))</w:t>
      </w:r>
    </w:p>
    <w:p w14:paraId="5E8C57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tasks.append(t)</w:t>
      </w:r>
    </w:p>
    <w:p w14:paraId="4901A684" w14:textId="77777777" w:rsidR="00932176" w:rsidRDefault="00932176">
      <w:pPr>
        <w:shd w:val="clear" w:color="auto" w:fill="1E1E1E"/>
        <w:spacing w:line="285" w:lineRule="atLeast"/>
        <w:rPr>
          <w:rFonts w:ascii="Consolas" w:hAnsi="Consolas"/>
          <w:color w:val="D4D4D4"/>
          <w:sz w:val="21"/>
          <w:szCs w:val="21"/>
        </w:rPr>
      </w:pPr>
    </w:p>
    <w:p w14:paraId="5F5DF4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no_of_procs = cpu_count() </w:t>
      </w:r>
    </w:p>
    <w:p w14:paraId="326EA8C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(no_of_procs&gt;</w:t>
      </w:r>
      <w:r>
        <w:rPr>
          <w:rFonts w:ascii="Consolas" w:hAnsi="Consolas"/>
          <w:color w:val="569CD6"/>
          <w:sz w:val="21"/>
          <w:szCs w:val="21"/>
        </w:rPr>
        <w:t>self</w:t>
      </w:r>
      <w:r>
        <w:rPr>
          <w:rFonts w:ascii="Consolas" w:hAnsi="Consolas"/>
          <w:color w:val="D4D4D4"/>
          <w:sz w:val="21"/>
          <w:szCs w:val="21"/>
        </w:rPr>
        <w:t>.maxcores):</w:t>
      </w:r>
    </w:p>
    <w:p w14:paraId="5A4E19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no_of_procs = </w:t>
      </w:r>
      <w:r>
        <w:rPr>
          <w:rFonts w:ascii="Consolas" w:hAnsi="Consolas"/>
          <w:color w:val="569CD6"/>
          <w:sz w:val="21"/>
          <w:szCs w:val="21"/>
        </w:rPr>
        <w:t>self</w:t>
      </w:r>
      <w:r>
        <w:rPr>
          <w:rFonts w:ascii="Consolas" w:hAnsi="Consolas"/>
          <w:color w:val="D4D4D4"/>
          <w:sz w:val="21"/>
          <w:szCs w:val="21"/>
        </w:rPr>
        <w:t>.maxcores</w:t>
      </w:r>
    </w:p>
    <w:p w14:paraId="0140FE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57163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"Multiprocessing across </w:t>
      </w:r>
      <w:r>
        <w:rPr>
          <w:rFonts w:ascii="Consolas" w:hAnsi="Consolas"/>
          <w:color w:val="569CD6"/>
          <w:sz w:val="21"/>
          <w:szCs w:val="21"/>
        </w:rPr>
        <w:t>%s</w:t>
      </w:r>
      <w:r>
        <w:rPr>
          <w:rFonts w:ascii="Consolas" w:hAnsi="Consolas"/>
          <w:color w:val="CE9178"/>
          <w:sz w:val="21"/>
          <w:szCs w:val="21"/>
        </w:rPr>
        <w:t xml:space="preserve"> async procs"</w:t>
      </w:r>
      <w:r>
        <w:rPr>
          <w:rFonts w:ascii="Consolas" w:hAnsi="Consolas"/>
          <w:color w:val="D4D4D4"/>
          <w:sz w:val="21"/>
          <w:szCs w:val="21"/>
        </w:rPr>
        <w:t xml:space="preserve"> %(no_of_procs))</w:t>
      </w:r>
    </w:p>
    <w:p w14:paraId="59F773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513B7A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 = Pool(no_of_procs)</w:t>
      </w:r>
    </w:p>
    <w:p w14:paraId="607924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 </w:t>
      </w:r>
      <w:r>
        <w:rPr>
          <w:rFonts w:ascii="Consolas" w:hAnsi="Consolas"/>
          <w:color w:val="569CD6"/>
          <w:sz w:val="21"/>
          <w:szCs w:val="21"/>
        </w:rPr>
        <w:t>in</w:t>
      </w:r>
      <w:r>
        <w:rPr>
          <w:rFonts w:ascii="Consolas" w:hAnsi="Consolas"/>
          <w:color w:val="D4D4D4"/>
          <w:sz w:val="21"/>
          <w:szCs w:val="21"/>
        </w:rPr>
        <w:t xml:space="preserve"> tasks:</w:t>
      </w:r>
    </w:p>
    <w:p w14:paraId="22831A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pool.apply_async(</w:t>
      </w:r>
      <w:r>
        <w:rPr>
          <w:rFonts w:ascii="Consolas" w:hAnsi="Consolas"/>
          <w:color w:val="569CD6"/>
          <w:sz w:val="21"/>
          <w:szCs w:val="21"/>
        </w:rPr>
        <w:t>self</w:t>
      </w:r>
      <w:r>
        <w:rPr>
          <w:rFonts w:ascii="Consolas" w:hAnsi="Consolas"/>
          <w:color w:val="D4D4D4"/>
          <w:sz w:val="21"/>
          <w:szCs w:val="21"/>
        </w:rPr>
        <w:t xml:space="preserve">.trackvis_worker, (t,))            </w:t>
      </w:r>
    </w:p>
    <w:p w14:paraId="1A9A01DF" w14:textId="77777777" w:rsidR="00932176" w:rsidRDefault="00932176">
      <w:pPr>
        <w:shd w:val="clear" w:color="auto" w:fill="1E1E1E"/>
        <w:spacing w:line="285" w:lineRule="atLeast"/>
        <w:rPr>
          <w:rFonts w:ascii="Consolas" w:hAnsi="Consolas"/>
          <w:color w:val="D4D4D4"/>
          <w:sz w:val="21"/>
          <w:szCs w:val="21"/>
        </w:rPr>
      </w:pPr>
    </w:p>
    <w:p w14:paraId="214690E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pool.close()</w:t>
      </w:r>
    </w:p>
    <w:p w14:paraId="2B3257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pool.join()</w:t>
      </w:r>
    </w:p>
    <w:p w14:paraId="454417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604FE7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LETS JOIN IT ALL TOGETHER @@@@  "</w:t>
      </w:r>
      <w:r>
        <w:rPr>
          <w:rFonts w:ascii="Consolas" w:hAnsi="Consolas"/>
          <w:color w:val="D4D4D4"/>
          <w:sz w:val="21"/>
          <w:szCs w:val="21"/>
        </w:rPr>
        <w:t>)</w:t>
      </w:r>
    </w:p>
    <w:p w14:paraId="745F0647" w14:textId="77777777" w:rsidR="00932176" w:rsidRDefault="00932176">
      <w:pPr>
        <w:shd w:val="clear" w:color="auto" w:fill="1E1E1E"/>
        <w:spacing w:line="285" w:lineRule="atLeast"/>
        <w:rPr>
          <w:rFonts w:ascii="Consolas" w:hAnsi="Consolas"/>
          <w:color w:val="D4D4D4"/>
          <w:sz w:val="21"/>
          <w:szCs w:val="21"/>
        </w:rPr>
      </w:pPr>
    </w:p>
    <w:p w14:paraId="7C80D2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.MeasurementAudit()</w:t>
      </w:r>
    </w:p>
    <w:p w14:paraId="752A53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#calcsPath = "%s/Tractography/crush/calcs-%s-%s-%s.json" % (self.path,segment,counterpart,method)</w:t>
      </w:r>
    </w:p>
    <w:p w14:paraId="73D711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calcsPath = "%s/Tractography/crush" % (self.path)</w:t>
      </w:r>
    </w:p>
    <w:p w14:paraId="1CD080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w:t>
      </w:r>
    </w:p>
    <w:p w14:paraId="05D1928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#onlycalcfiles = [f for f in os.listdir(calcsPath) if f[-5:] == ".json" ]</w:t>
      </w:r>
    </w:p>
    <w:p w14:paraId="53EEA1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for f in os.listdir(calcsPath):</w:t>
      </w:r>
    </w:p>
    <w:p w14:paraId="04C30D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if f[-5:] == ".json":</w:t>
      </w:r>
    </w:p>
    <w:p w14:paraId="49EE4A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#read and add  file_path = os.path.join(folder, the_file)</w:t>
      </w:r>
    </w:p>
    <w:p w14:paraId="55B883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with open(os.path.join(calcsPath,f), "r") as calcs_file:</w:t>
      </w:r>
    </w:p>
    <w:p w14:paraId="229D585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 = json.loads(calcs_file.read())</w:t>
      </w:r>
    </w:p>
    <w:p w14:paraId="095351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for m in calcs:</w:t>
      </w:r>
    </w:p>
    <w:p w14:paraId="5C65EA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self.data[self.PatientId][self.VisitId][m] = calcs[m]</w:t>
      </w:r>
    </w:p>
    <w:p w14:paraId="4CE3134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#print("%s=%s" %(m,self.data[self.PatientId][self.VisitId][m]))</w:t>
      </w:r>
    </w:p>
    <w:p w14:paraId="3E67B3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print(self.data[self.PatientId][self.VisitId].)</w:t>
      </w:r>
    </w:p>
    <w:p w14:paraId="2B70839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"Patient measure count: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1674344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crush_file:</w:t>
      </w:r>
    </w:p>
    <w:p w14:paraId="0306897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 </w:t>
      </w:r>
    </w:p>
    <w:p w14:paraId="2CD590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r>
        <w:rPr>
          <w:rFonts w:ascii="Consolas" w:hAnsi="Consolas"/>
          <w:color w:val="B5CEA8"/>
          <w:sz w:val="21"/>
          <w:szCs w:val="21"/>
        </w:rPr>
        <w:t>8</w:t>
      </w:r>
      <w:r>
        <w:rPr>
          <w:rFonts w:ascii="Consolas" w:hAnsi="Consolas"/>
          <w:color w:val="D4D4D4"/>
          <w:sz w:val="21"/>
          <w:szCs w:val="21"/>
        </w:rPr>
        <w:t>:] !=</w:t>
      </w:r>
      <w:r>
        <w:rPr>
          <w:rFonts w:ascii="Consolas" w:hAnsi="Consolas"/>
          <w:color w:val="CE9178"/>
          <w:sz w:val="21"/>
          <w:szCs w:val="21"/>
        </w:rPr>
        <w:t>"-asymidx"</w:t>
      </w:r>
      <w:r>
        <w:rPr>
          <w:rFonts w:ascii="Consolas" w:hAnsi="Consolas"/>
          <w:color w:val="D4D4D4"/>
          <w:sz w:val="21"/>
          <w:szCs w:val="21"/>
        </w:rPr>
        <w:t>:</w:t>
      </w:r>
    </w:p>
    <w:p w14:paraId="181DDCE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crush_file.write(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 xml:space="preserve"> % (m,</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.VisitId][m]))</w:t>
      </w:r>
    </w:p>
    <w:p w14:paraId="4CB076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8C43A8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True</w:t>
      </w:r>
    </w:p>
    <w:p w14:paraId="0B0756A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"track_vis Completed"</w:t>
      </w:r>
      <w:r>
        <w:rPr>
          <w:rFonts w:ascii="Consolas" w:hAnsi="Consolas"/>
          <w:color w:val="D4D4D4"/>
          <w:sz w:val="21"/>
          <w:szCs w:val="21"/>
        </w:rPr>
        <w:t>)</w:t>
      </w:r>
    </w:p>
    <w:p w14:paraId="3393B17D" w14:textId="77777777" w:rsidR="00932176" w:rsidRDefault="00932176">
      <w:pPr>
        <w:shd w:val="clear" w:color="auto" w:fill="1E1E1E"/>
        <w:spacing w:line="285" w:lineRule="atLeast"/>
        <w:rPr>
          <w:rFonts w:ascii="Consolas" w:hAnsi="Consolas"/>
          <w:color w:val="D4D4D4"/>
          <w:sz w:val="21"/>
          <w:szCs w:val="21"/>
        </w:rPr>
      </w:pPr>
    </w:p>
    <w:p w14:paraId="440CCF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A70A4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nonZeroMean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faFile</w:t>
      </w:r>
      <w:r>
        <w:rPr>
          <w:rFonts w:ascii="Consolas" w:hAnsi="Consolas"/>
          <w:color w:val="D4D4D4"/>
          <w:sz w:val="21"/>
          <w:szCs w:val="21"/>
        </w:rPr>
        <w:t>,</w:t>
      </w:r>
      <w:r>
        <w:rPr>
          <w:rFonts w:ascii="Consolas" w:hAnsi="Consolas"/>
          <w:color w:val="9CDCFE"/>
          <w:sz w:val="21"/>
          <w:szCs w:val="21"/>
        </w:rPr>
        <w:t>roiFile</w:t>
      </w:r>
      <w:r>
        <w:rPr>
          <w:rFonts w:ascii="Consolas" w:hAnsi="Consolas"/>
          <w:color w:val="D4D4D4"/>
          <w:sz w:val="21"/>
          <w:szCs w:val="21"/>
        </w:rPr>
        <w:t>):</w:t>
      </w:r>
    </w:p>
    <w:p w14:paraId="0E518D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99F72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os.path.isfile(faFile) == </w:t>
      </w:r>
      <w:r>
        <w:rPr>
          <w:rFonts w:ascii="Consolas" w:hAnsi="Consolas"/>
          <w:color w:val="569CD6"/>
          <w:sz w:val="21"/>
          <w:szCs w:val="21"/>
        </w:rPr>
        <w:t>False</w:t>
      </w:r>
      <w:r>
        <w:rPr>
          <w:rFonts w:ascii="Consolas" w:hAnsi="Consolas"/>
          <w:color w:val="D4D4D4"/>
          <w:sz w:val="21"/>
          <w:szCs w:val="21"/>
        </w:rPr>
        <w:t xml:space="preserve">:        </w:t>
      </w:r>
    </w:p>
    <w:p w14:paraId="250966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%(faFile))</w:t>
      </w:r>
    </w:p>
    <w:p w14:paraId="74AD82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3F68F8F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os.path.isfile(roiFile) == </w:t>
      </w:r>
      <w:r>
        <w:rPr>
          <w:rFonts w:ascii="Consolas" w:hAnsi="Consolas"/>
          <w:color w:val="569CD6"/>
          <w:sz w:val="21"/>
          <w:szCs w:val="21"/>
        </w:rPr>
        <w:t>False</w:t>
      </w:r>
      <w:r>
        <w:rPr>
          <w:rFonts w:ascii="Consolas" w:hAnsi="Consolas"/>
          <w:color w:val="D4D4D4"/>
          <w:sz w:val="21"/>
          <w:szCs w:val="21"/>
        </w:rPr>
        <w:t xml:space="preserve">:        </w:t>
      </w:r>
    </w:p>
    <w:p w14:paraId="392390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%(roiFile))</w:t>
      </w:r>
    </w:p>
    <w:p w14:paraId="246822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9F8BE1C" w14:textId="77777777" w:rsidR="00932176" w:rsidRDefault="00932176">
      <w:pPr>
        <w:shd w:val="clear" w:color="auto" w:fill="1E1E1E"/>
        <w:spacing w:line="285" w:lineRule="atLeast"/>
        <w:rPr>
          <w:rFonts w:ascii="Consolas" w:hAnsi="Consolas"/>
          <w:color w:val="D4D4D4"/>
          <w:sz w:val="21"/>
          <w:szCs w:val="21"/>
        </w:rPr>
      </w:pPr>
    </w:p>
    <w:p w14:paraId="66A225B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imgFA = nib.load(faFile) </w:t>
      </w:r>
      <w:r>
        <w:rPr>
          <w:rFonts w:ascii="Consolas" w:hAnsi="Consolas"/>
          <w:color w:val="6A9955"/>
          <w:sz w:val="21"/>
          <w:szCs w:val="21"/>
        </w:rPr>
        <w:t>#Untouched</w:t>
      </w:r>
    </w:p>
    <w:p w14:paraId="758DCC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dataFA = imgFA.get_data()</w:t>
      </w:r>
    </w:p>
    <w:p w14:paraId="5BF4B17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54952F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 = nib.load(roiFile)</w:t>
      </w:r>
    </w:p>
    <w:p w14:paraId="79017A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roiData = img.get_data()</w:t>
      </w:r>
    </w:p>
    <w:p w14:paraId="48B9922D" w14:textId="77777777" w:rsidR="00932176" w:rsidRDefault="00932176">
      <w:pPr>
        <w:shd w:val="clear" w:color="auto" w:fill="1E1E1E"/>
        <w:spacing w:line="285" w:lineRule="atLeast"/>
        <w:rPr>
          <w:rFonts w:ascii="Consolas" w:hAnsi="Consolas"/>
          <w:color w:val="D4D4D4"/>
          <w:sz w:val="21"/>
          <w:szCs w:val="21"/>
        </w:rPr>
      </w:pPr>
    </w:p>
    <w:p w14:paraId="1229A3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indecesOfInterest = np.nonzero(roiData)</w:t>
      </w:r>
    </w:p>
    <w:p w14:paraId="62681B4C" w14:textId="77777777" w:rsidR="00932176" w:rsidRDefault="00932176">
      <w:pPr>
        <w:shd w:val="clear" w:color="auto" w:fill="1E1E1E"/>
        <w:spacing w:line="285" w:lineRule="atLeast"/>
        <w:rPr>
          <w:rFonts w:ascii="Consolas" w:hAnsi="Consolas"/>
          <w:color w:val="D4D4D4"/>
          <w:sz w:val="21"/>
          <w:szCs w:val="21"/>
        </w:rPr>
      </w:pPr>
    </w:p>
    <w:p w14:paraId="4EEC1F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 expect to see runtime warnings in this block, e.g. divide by zero</w:t>
      </w:r>
    </w:p>
    <w:p w14:paraId="536F49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warnings.catch_warnings():</w:t>
      </w:r>
    </w:p>
    <w:p w14:paraId="6F5ECF0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warnings.simplefilter(</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9CDCFE"/>
          <w:sz w:val="21"/>
          <w:szCs w:val="21"/>
        </w:rPr>
        <w:t>category</w:t>
      </w:r>
      <w:r>
        <w:rPr>
          <w:rFonts w:ascii="Consolas" w:hAnsi="Consolas"/>
          <w:color w:val="D4D4D4"/>
          <w:sz w:val="21"/>
          <w:szCs w:val="21"/>
        </w:rPr>
        <w:t>=</w:t>
      </w:r>
      <w:r>
        <w:rPr>
          <w:rFonts w:ascii="Consolas" w:hAnsi="Consolas"/>
          <w:color w:val="4EC9B0"/>
          <w:sz w:val="21"/>
          <w:szCs w:val="21"/>
        </w:rPr>
        <w:t>RuntimeWarning</w:t>
      </w:r>
      <w:r>
        <w:rPr>
          <w:rFonts w:ascii="Consolas" w:hAnsi="Consolas"/>
          <w:color w:val="D4D4D4"/>
          <w:sz w:val="21"/>
          <w:szCs w:val="21"/>
        </w:rPr>
        <w:t xml:space="preserve">)            </w:t>
      </w:r>
    </w:p>
    <w:p w14:paraId="233A04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 =np.mean(dataFA[indecesOfInterest],</w:t>
      </w:r>
      <w:r>
        <w:rPr>
          <w:rFonts w:ascii="Consolas" w:hAnsi="Consolas"/>
          <w:color w:val="9CDCFE"/>
          <w:sz w:val="21"/>
          <w:szCs w:val="21"/>
        </w:rPr>
        <w:t>dtype</w:t>
      </w:r>
      <w:r>
        <w:rPr>
          <w:rFonts w:ascii="Consolas" w:hAnsi="Consolas"/>
          <w:color w:val="D4D4D4"/>
          <w:sz w:val="21"/>
          <w:szCs w:val="21"/>
        </w:rPr>
        <w:t>=np.float64)</w:t>
      </w:r>
    </w:p>
    <w:p w14:paraId="03BD6119" w14:textId="77777777" w:rsidR="00932176" w:rsidRDefault="00932176">
      <w:pPr>
        <w:shd w:val="clear" w:color="auto" w:fill="1E1E1E"/>
        <w:spacing w:line="285" w:lineRule="atLeast"/>
        <w:rPr>
          <w:rFonts w:ascii="Consolas" w:hAnsi="Consolas"/>
          <w:color w:val="D4D4D4"/>
          <w:sz w:val="21"/>
          <w:szCs w:val="21"/>
        </w:rPr>
      </w:pPr>
    </w:p>
    <w:p w14:paraId="1342C04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mean</w:t>
      </w:r>
    </w:p>
    <w:p w14:paraId="02D6D5C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nonZeroStdDev</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faFile</w:t>
      </w:r>
      <w:r>
        <w:rPr>
          <w:rFonts w:ascii="Consolas" w:hAnsi="Consolas"/>
          <w:color w:val="D4D4D4"/>
          <w:sz w:val="21"/>
          <w:szCs w:val="21"/>
        </w:rPr>
        <w:t>,</w:t>
      </w:r>
      <w:r>
        <w:rPr>
          <w:rFonts w:ascii="Consolas" w:hAnsi="Consolas"/>
          <w:color w:val="9CDCFE"/>
          <w:sz w:val="21"/>
          <w:szCs w:val="21"/>
        </w:rPr>
        <w:t>roiFile</w:t>
      </w:r>
      <w:r>
        <w:rPr>
          <w:rFonts w:ascii="Consolas" w:hAnsi="Consolas"/>
          <w:color w:val="D4D4D4"/>
          <w:sz w:val="21"/>
          <w:szCs w:val="21"/>
        </w:rPr>
        <w:t>):</w:t>
      </w:r>
    </w:p>
    <w:p w14:paraId="06D434C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5F93E9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os.path.isfile(faFile) == </w:t>
      </w:r>
      <w:r>
        <w:rPr>
          <w:rFonts w:ascii="Consolas" w:hAnsi="Consolas"/>
          <w:color w:val="569CD6"/>
          <w:sz w:val="21"/>
          <w:szCs w:val="21"/>
        </w:rPr>
        <w:t>False</w:t>
      </w:r>
      <w:r>
        <w:rPr>
          <w:rFonts w:ascii="Consolas" w:hAnsi="Consolas"/>
          <w:color w:val="D4D4D4"/>
          <w:sz w:val="21"/>
          <w:szCs w:val="21"/>
        </w:rPr>
        <w:t xml:space="preserve">:        </w:t>
      </w:r>
    </w:p>
    <w:p w14:paraId="15E3DDB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%(faFile))</w:t>
      </w:r>
    </w:p>
    <w:p w14:paraId="61BDE4D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D014A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os.path.isfile(roiFile) == </w:t>
      </w:r>
      <w:r>
        <w:rPr>
          <w:rFonts w:ascii="Consolas" w:hAnsi="Consolas"/>
          <w:color w:val="569CD6"/>
          <w:sz w:val="21"/>
          <w:szCs w:val="21"/>
        </w:rPr>
        <w:t>False</w:t>
      </w:r>
      <w:r>
        <w:rPr>
          <w:rFonts w:ascii="Consolas" w:hAnsi="Consolas"/>
          <w:color w:val="D4D4D4"/>
          <w:sz w:val="21"/>
          <w:szCs w:val="21"/>
        </w:rPr>
        <w:t xml:space="preserve">:        </w:t>
      </w:r>
    </w:p>
    <w:p w14:paraId="45A0C86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%(roiFile))</w:t>
      </w:r>
    </w:p>
    <w:p w14:paraId="443547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B0D6D68" w14:textId="77777777" w:rsidR="00932176" w:rsidRDefault="00932176">
      <w:pPr>
        <w:shd w:val="clear" w:color="auto" w:fill="1E1E1E"/>
        <w:spacing w:line="285" w:lineRule="atLeast"/>
        <w:rPr>
          <w:rFonts w:ascii="Consolas" w:hAnsi="Consolas"/>
          <w:color w:val="D4D4D4"/>
          <w:sz w:val="21"/>
          <w:szCs w:val="21"/>
        </w:rPr>
      </w:pPr>
    </w:p>
    <w:p w14:paraId="5D2B098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imgFA = nib.load(faFile) </w:t>
      </w:r>
      <w:r>
        <w:rPr>
          <w:rFonts w:ascii="Consolas" w:hAnsi="Consolas"/>
          <w:color w:val="6A9955"/>
          <w:sz w:val="21"/>
          <w:szCs w:val="21"/>
        </w:rPr>
        <w:t>#Untouched</w:t>
      </w:r>
    </w:p>
    <w:p w14:paraId="57190B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dataFA = imgFA.get_data()</w:t>
      </w:r>
    </w:p>
    <w:p w14:paraId="76E9AB66" w14:textId="77777777" w:rsidR="00932176" w:rsidRDefault="00932176">
      <w:pPr>
        <w:shd w:val="clear" w:color="auto" w:fill="1E1E1E"/>
        <w:spacing w:line="285" w:lineRule="atLeast"/>
        <w:rPr>
          <w:rFonts w:ascii="Consolas" w:hAnsi="Consolas"/>
          <w:color w:val="D4D4D4"/>
          <w:sz w:val="21"/>
          <w:szCs w:val="21"/>
        </w:rPr>
      </w:pPr>
    </w:p>
    <w:p w14:paraId="7D6161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 = nib.load(roiFile)</w:t>
      </w:r>
    </w:p>
    <w:p w14:paraId="1BD869F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roiData = img.get_data()</w:t>
      </w:r>
    </w:p>
    <w:p w14:paraId="5864D728" w14:textId="77777777" w:rsidR="00932176" w:rsidRDefault="00932176">
      <w:pPr>
        <w:shd w:val="clear" w:color="auto" w:fill="1E1E1E"/>
        <w:spacing w:line="285" w:lineRule="atLeast"/>
        <w:rPr>
          <w:rFonts w:ascii="Consolas" w:hAnsi="Consolas"/>
          <w:color w:val="D4D4D4"/>
          <w:sz w:val="21"/>
          <w:szCs w:val="21"/>
        </w:rPr>
      </w:pPr>
    </w:p>
    <w:p w14:paraId="2F9EF1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indecesOfInterest = np.nonzero(roiData)</w:t>
      </w:r>
    </w:p>
    <w:p w14:paraId="7FA3786A" w14:textId="77777777" w:rsidR="00932176" w:rsidRDefault="00932176">
      <w:pPr>
        <w:shd w:val="clear" w:color="auto" w:fill="1E1E1E"/>
        <w:spacing w:line="285" w:lineRule="atLeast"/>
        <w:rPr>
          <w:rFonts w:ascii="Consolas" w:hAnsi="Consolas"/>
          <w:color w:val="D4D4D4"/>
          <w:sz w:val="21"/>
          <w:szCs w:val="21"/>
        </w:rPr>
      </w:pPr>
    </w:p>
    <w:p w14:paraId="3D4F6E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 expect to see runtime warnings in this block, e.g. Degrees of freedom &lt;= 0 for slice</w:t>
      </w:r>
    </w:p>
    <w:p w14:paraId="2B435F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warnings.catch_warnings():</w:t>
      </w:r>
    </w:p>
    <w:p w14:paraId="52AF30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warnings.simplefilter(</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9CDCFE"/>
          <w:sz w:val="21"/>
          <w:szCs w:val="21"/>
        </w:rPr>
        <w:t>category</w:t>
      </w:r>
      <w:r>
        <w:rPr>
          <w:rFonts w:ascii="Consolas" w:hAnsi="Consolas"/>
          <w:color w:val="D4D4D4"/>
          <w:sz w:val="21"/>
          <w:szCs w:val="21"/>
        </w:rPr>
        <w:t>=</w:t>
      </w:r>
      <w:r>
        <w:rPr>
          <w:rFonts w:ascii="Consolas" w:hAnsi="Consolas"/>
          <w:color w:val="4EC9B0"/>
          <w:sz w:val="21"/>
          <w:szCs w:val="21"/>
        </w:rPr>
        <w:t>RuntimeWarning</w:t>
      </w:r>
      <w:r>
        <w:rPr>
          <w:rFonts w:ascii="Consolas" w:hAnsi="Consolas"/>
          <w:color w:val="D4D4D4"/>
          <w:sz w:val="21"/>
          <w:szCs w:val="21"/>
        </w:rPr>
        <w:t xml:space="preserve">)            </w:t>
      </w:r>
    </w:p>
    <w:p w14:paraId="25D27F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 =np.std(dataFA[indecesOfInterest],</w:t>
      </w:r>
      <w:r>
        <w:rPr>
          <w:rFonts w:ascii="Consolas" w:hAnsi="Consolas"/>
          <w:color w:val="9CDCFE"/>
          <w:sz w:val="21"/>
          <w:szCs w:val="21"/>
        </w:rPr>
        <w:t>dtype</w:t>
      </w:r>
      <w:r>
        <w:rPr>
          <w:rFonts w:ascii="Consolas" w:hAnsi="Consolas"/>
          <w:color w:val="D4D4D4"/>
          <w:sz w:val="21"/>
          <w:szCs w:val="21"/>
        </w:rPr>
        <w:t>=np.float64)</w:t>
      </w:r>
    </w:p>
    <w:p w14:paraId="176A38AA" w14:textId="77777777" w:rsidR="00932176" w:rsidRDefault="00932176">
      <w:pPr>
        <w:shd w:val="clear" w:color="auto" w:fill="1E1E1E"/>
        <w:spacing w:line="285" w:lineRule="atLeast"/>
        <w:rPr>
          <w:rFonts w:ascii="Consolas" w:hAnsi="Consolas"/>
          <w:color w:val="D4D4D4"/>
          <w:sz w:val="21"/>
          <w:szCs w:val="21"/>
        </w:rPr>
      </w:pPr>
    </w:p>
    <w:p w14:paraId="610C921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std</w:t>
      </w:r>
    </w:p>
    <w:p w14:paraId="3A4E8A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2199A2D" w14:textId="77777777" w:rsidR="00932176" w:rsidRDefault="00932176">
      <w:pPr>
        <w:shd w:val="clear" w:color="auto" w:fill="1E1E1E"/>
        <w:spacing w:line="285" w:lineRule="atLeast"/>
        <w:rPr>
          <w:rFonts w:ascii="Consolas" w:hAnsi="Consolas"/>
          <w:color w:val="D4D4D4"/>
          <w:sz w:val="21"/>
          <w:szCs w:val="21"/>
        </w:rPr>
      </w:pPr>
    </w:p>
    <w:p w14:paraId="5B3C98A6" w14:textId="77777777" w:rsidR="00932176" w:rsidRDefault="001D37B0">
      <w:pPr>
        <w:pStyle w:val="Heading2"/>
        <w:numPr>
          <w:ilvl w:val="1"/>
          <w:numId w:val="2"/>
        </w:numPr>
      </w:pPr>
      <w:bookmarkStart w:id="5896" w:name="_Toc17056336"/>
      <w:r>
        <w:lastRenderedPageBreak/>
        <w:t>segmentMap.txt</w:t>
      </w:r>
      <w:bookmarkEnd w:id="5896"/>
    </w:p>
    <w:p w14:paraId="3EB8EC26" w14:textId="77777777" w:rsidR="00932176" w:rsidRDefault="001D37B0">
      <w:pPr>
        <w:pStyle w:val="BodyFirst"/>
        <w:spacing w:line="240" w:lineRule="auto"/>
        <w:rPr>
          <w:sz w:val="22"/>
        </w:rPr>
      </w:pPr>
      <w:r>
        <w:rPr>
          <w:sz w:val="22"/>
        </w:rPr>
        <w:t>#ParcellationId,Label,Asymetry counterpart,Left or Right,White or Grey,Common Name</w:t>
      </w:r>
    </w:p>
    <w:p w14:paraId="57485175" w14:textId="77777777" w:rsidR="00932176" w:rsidRDefault="001D37B0">
      <w:pPr>
        <w:pStyle w:val="BodyFirst"/>
        <w:spacing w:line="240" w:lineRule="auto"/>
        <w:rPr>
          <w:sz w:val="22"/>
        </w:rPr>
      </w:pPr>
      <w:r>
        <w:rPr>
          <w:sz w:val="22"/>
        </w:rPr>
        <w:t>0002,Left-Cerebral-White-Matter,,Left,White,left cerebral white matter</w:t>
      </w:r>
    </w:p>
    <w:p w14:paraId="0C69E5AD" w14:textId="77777777" w:rsidR="00932176" w:rsidRDefault="001D37B0">
      <w:pPr>
        <w:pStyle w:val="BodyFirst"/>
        <w:spacing w:line="240" w:lineRule="auto"/>
        <w:rPr>
          <w:sz w:val="22"/>
        </w:rPr>
      </w:pPr>
      <w:r>
        <w:rPr>
          <w:sz w:val="22"/>
        </w:rPr>
        <w:t>0004,Left-Lateral-Ventricle,,Left,Neither,left lateral ventricle</w:t>
      </w:r>
    </w:p>
    <w:p w14:paraId="559CCE1A" w14:textId="77777777" w:rsidR="00932176" w:rsidRDefault="001D37B0">
      <w:pPr>
        <w:pStyle w:val="BodyFirst"/>
        <w:spacing w:line="240" w:lineRule="auto"/>
        <w:rPr>
          <w:sz w:val="22"/>
        </w:rPr>
      </w:pPr>
      <w:r>
        <w:rPr>
          <w:sz w:val="22"/>
        </w:rPr>
        <w:t>0005,Left-Inf-Lat-Vent,,Left,Neither,left inferior lateral ventricle</w:t>
      </w:r>
    </w:p>
    <w:p w14:paraId="7B9B9462" w14:textId="77777777" w:rsidR="00932176" w:rsidRDefault="001D37B0">
      <w:pPr>
        <w:pStyle w:val="BodyFirst"/>
        <w:spacing w:line="240" w:lineRule="auto"/>
        <w:rPr>
          <w:sz w:val="22"/>
        </w:rPr>
      </w:pPr>
      <w:r>
        <w:rPr>
          <w:sz w:val="22"/>
        </w:rPr>
        <w:t>0007,Left-Cerebellum-White-Matter,0008,Left,White,left cerebellum white matter</w:t>
      </w:r>
    </w:p>
    <w:p w14:paraId="1A9864BF" w14:textId="77777777" w:rsidR="00932176" w:rsidRDefault="001D37B0">
      <w:pPr>
        <w:pStyle w:val="BodyFirst"/>
        <w:spacing w:line="240" w:lineRule="auto"/>
        <w:rPr>
          <w:sz w:val="22"/>
        </w:rPr>
      </w:pPr>
      <w:r>
        <w:rPr>
          <w:sz w:val="22"/>
        </w:rPr>
        <w:t>0008,Left-Cerebellum-Cortex,0007,Left,Neither,left cerebellum cortex</w:t>
      </w:r>
    </w:p>
    <w:p w14:paraId="635DB1A6" w14:textId="77777777" w:rsidR="00932176" w:rsidRDefault="001D37B0">
      <w:pPr>
        <w:pStyle w:val="BodyFirst"/>
        <w:spacing w:line="240" w:lineRule="auto"/>
        <w:rPr>
          <w:sz w:val="22"/>
        </w:rPr>
      </w:pPr>
      <w:r>
        <w:rPr>
          <w:sz w:val="22"/>
        </w:rPr>
        <w:t>0010,Left-Thalamus-Proper,,Left,Neither,left thalamus proper</w:t>
      </w:r>
    </w:p>
    <w:p w14:paraId="1C752B56" w14:textId="77777777" w:rsidR="00932176" w:rsidRDefault="001D37B0">
      <w:pPr>
        <w:pStyle w:val="BodyFirst"/>
        <w:spacing w:line="240" w:lineRule="auto"/>
        <w:rPr>
          <w:sz w:val="22"/>
        </w:rPr>
      </w:pPr>
      <w:r>
        <w:rPr>
          <w:sz w:val="22"/>
        </w:rPr>
        <w:t>0011,Left-Caudate,,Left,Neither,left caudate</w:t>
      </w:r>
    </w:p>
    <w:p w14:paraId="560C49A6" w14:textId="77777777" w:rsidR="00932176" w:rsidRDefault="001D37B0">
      <w:pPr>
        <w:pStyle w:val="BodyFirst"/>
        <w:spacing w:line="240" w:lineRule="auto"/>
        <w:rPr>
          <w:sz w:val="22"/>
        </w:rPr>
      </w:pPr>
      <w:r>
        <w:rPr>
          <w:sz w:val="22"/>
        </w:rPr>
        <w:t>0012,Left-Putamen,,Left,Neither,left putamen</w:t>
      </w:r>
    </w:p>
    <w:p w14:paraId="3072431E" w14:textId="77777777" w:rsidR="00932176" w:rsidRDefault="001D37B0">
      <w:pPr>
        <w:pStyle w:val="BodyFirst"/>
        <w:spacing w:line="240" w:lineRule="auto"/>
        <w:rPr>
          <w:sz w:val="22"/>
        </w:rPr>
      </w:pPr>
      <w:r>
        <w:rPr>
          <w:sz w:val="22"/>
        </w:rPr>
        <w:t>0013,Left-Pallidum,,Left,Neither,left pallidum</w:t>
      </w:r>
    </w:p>
    <w:p w14:paraId="2A859943" w14:textId="77777777" w:rsidR="00932176" w:rsidRDefault="001D37B0">
      <w:pPr>
        <w:pStyle w:val="BodyFirst"/>
        <w:spacing w:line="240" w:lineRule="auto"/>
        <w:rPr>
          <w:sz w:val="22"/>
        </w:rPr>
      </w:pPr>
      <w:r>
        <w:rPr>
          <w:sz w:val="22"/>
        </w:rPr>
        <w:t>0014,3rd-Ventricle,,Neither,Neither,third ventricle</w:t>
      </w:r>
    </w:p>
    <w:p w14:paraId="62555E21" w14:textId="77777777" w:rsidR="00932176" w:rsidRDefault="001D37B0">
      <w:pPr>
        <w:pStyle w:val="BodyFirst"/>
        <w:spacing w:line="240" w:lineRule="auto"/>
        <w:rPr>
          <w:sz w:val="22"/>
        </w:rPr>
      </w:pPr>
      <w:r>
        <w:rPr>
          <w:sz w:val="22"/>
        </w:rPr>
        <w:t>0015,4th-Ventricle,,Neither,Neither,fourth ventricle</w:t>
      </w:r>
    </w:p>
    <w:p w14:paraId="0008FA13" w14:textId="77777777" w:rsidR="00932176" w:rsidRDefault="001D37B0">
      <w:pPr>
        <w:pStyle w:val="BodyFirst"/>
        <w:spacing w:line="240" w:lineRule="auto"/>
        <w:rPr>
          <w:sz w:val="22"/>
        </w:rPr>
      </w:pPr>
      <w:r>
        <w:rPr>
          <w:sz w:val="22"/>
        </w:rPr>
        <w:t>0016,Brain-Stem,,Neither,Neither,brain stem</w:t>
      </w:r>
    </w:p>
    <w:p w14:paraId="736E5575" w14:textId="77777777" w:rsidR="00932176" w:rsidRDefault="001D37B0">
      <w:pPr>
        <w:pStyle w:val="BodyFirst"/>
        <w:spacing w:line="240" w:lineRule="auto"/>
        <w:rPr>
          <w:sz w:val="22"/>
        </w:rPr>
      </w:pPr>
      <w:r>
        <w:rPr>
          <w:sz w:val="22"/>
        </w:rPr>
        <w:t>0017,Left-Hippocampus,,Left,Neither,left hippocampus</w:t>
      </w:r>
    </w:p>
    <w:p w14:paraId="6AD1704D" w14:textId="77777777" w:rsidR="00932176" w:rsidRDefault="001D37B0">
      <w:pPr>
        <w:pStyle w:val="BodyFirst"/>
        <w:spacing w:line="240" w:lineRule="auto"/>
        <w:rPr>
          <w:sz w:val="22"/>
        </w:rPr>
      </w:pPr>
      <w:r>
        <w:rPr>
          <w:sz w:val="22"/>
        </w:rPr>
        <w:t>0018,Left-Amygdala,,Left,Neither,left amygdala</w:t>
      </w:r>
    </w:p>
    <w:p w14:paraId="7FCE18C1" w14:textId="77777777" w:rsidR="00932176" w:rsidRDefault="001D37B0">
      <w:pPr>
        <w:pStyle w:val="BodyFirst"/>
        <w:spacing w:line="240" w:lineRule="auto"/>
        <w:rPr>
          <w:sz w:val="22"/>
        </w:rPr>
      </w:pPr>
      <w:r>
        <w:rPr>
          <w:sz w:val="22"/>
        </w:rPr>
        <w:t>0024,CSF,,Neither,Neither,cerebrospinal fluid</w:t>
      </w:r>
    </w:p>
    <w:p w14:paraId="20989BC7" w14:textId="77777777" w:rsidR="00932176" w:rsidRDefault="001D37B0">
      <w:pPr>
        <w:pStyle w:val="BodyFirst"/>
        <w:spacing w:line="240" w:lineRule="auto"/>
        <w:rPr>
          <w:sz w:val="22"/>
        </w:rPr>
      </w:pPr>
      <w:r>
        <w:rPr>
          <w:sz w:val="22"/>
        </w:rPr>
        <w:t>0026,Left-Accumbens-area,,Left,Neither,left accumbens area</w:t>
      </w:r>
    </w:p>
    <w:p w14:paraId="199CD7EB" w14:textId="77777777" w:rsidR="00932176" w:rsidRDefault="001D37B0">
      <w:pPr>
        <w:pStyle w:val="BodyFirst"/>
        <w:spacing w:line="240" w:lineRule="auto"/>
        <w:rPr>
          <w:sz w:val="22"/>
        </w:rPr>
      </w:pPr>
      <w:r>
        <w:rPr>
          <w:sz w:val="22"/>
        </w:rPr>
        <w:t>0028,Left-VentralDC,,Left,Neither,left ventral diencephalon</w:t>
      </w:r>
    </w:p>
    <w:p w14:paraId="311415CF" w14:textId="77777777" w:rsidR="00932176" w:rsidRDefault="001D37B0">
      <w:pPr>
        <w:pStyle w:val="BodyFirst"/>
        <w:spacing w:line="240" w:lineRule="auto"/>
        <w:rPr>
          <w:sz w:val="22"/>
        </w:rPr>
      </w:pPr>
      <w:r>
        <w:rPr>
          <w:sz w:val="22"/>
        </w:rPr>
        <w:t>0030,Left-vessel,,Left,Neither,left vessel</w:t>
      </w:r>
    </w:p>
    <w:p w14:paraId="6A956BF5" w14:textId="77777777" w:rsidR="00932176" w:rsidRDefault="001D37B0">
      <w:pPr>
        <w:pStyle w:val="BodyFirst"/>
        <w:spacing w:line="240" w:lineRule="auto"/>
        <w:rPr>
          <w:sz w:val="22"/>
        </w:rPr>
      </w:pPr>
      <w:r>
        <w:rPr>
          <w:sz w:val="22"/>
        </w:rPr>
        <w:t>0031,Left-choroid-plexus,,Left,Neither,left choroid plexus</w:t>
      </w:r>
    </w:p>
    <w:p w14:paraId="015B73F8" w14:textId="77777777" w:rsidR="00932176" w:rsidRDefault="001D37B0">
      <w:pPr>
        <w:pStyle w:val="BodyFirst"/>
        <w:spacing w:line="240" w:lineRule="auto"/>
        <w:rPr>
          <w:sz w:val="22"/>
        </w:rPr>
      </w:pPr>
      <w:r>
        <w:rPr>
          <w:sz w:val="22"/>
        </w:rPr>
        <w:t>0041,Right-Cerebral-White-Matter,,Right,White,right cerebral white matter</w:t>
      </w:r>
    </w:p>
    <w:p w14:paraId="2C7C9C07" w14:textId="77777777" w:rsidR="00932176" w:rsidRDefault="001D37B0">
      <w:pPr>
        <w:pStyle w:val="BodyFirst"/>
        <w:spacing w:line="240" w:lineRule="auto"/>
        <w:rPr>
          <w:sz w:val="22"/>
        </w:rPr>
      </w:pPr>
      <w:r>
        <w:rPr>
          <w:sz w:val="22"/>
        </w:rPr>
        <w:t>0043,Right-Lateral-Ventricle,,Right,Neither,right lateral ventricle</w:t>
      </w:r>
    </w:p>
    <w:p w14:paraId="437A9575" w14:textId="77777777" w:rsidR="00932176" w:rsidRDefault="001D37B0">
      <w:pPr>
        <w:pStyle w:val="BodyFirst"/>
        <w:spacing w:line="240" w:lineRule="auto"/>
        <w:rPr>
          <w:sz w:val="22"/>
        </w:rPr>
      </w:pPr>
      <w:r>
        <w:rPr>
          <w:sz w:val="22"/>
        </w:rPr>
        <w:t>0044,Right-Inf-Lat-Vent,,Right,Neither,right inferior lateral ventricle</w:t>
      </w:r>
    </w:p>
    <w:p w14:paraId="50C47179" w14:textId="77777777" w:rsidR="00932176" w:rsidRDefault="001D37B0">
      <w:pPr>
        <w:pStyle w:val="BodyFirst"/>
        <w:spacing w:line="240" w:lineRule="auto"/>
        <w:rPr>
          <w:sz w:val="22"/>
        </w:rPr>
      </w:pPr>
      <w:r>
        <w:rPr>
          <w:sz w:val="22"/>
        </w:rPr>
        <w:t>0046,Right-Cerebellum-White-Matter,0047,Right,White,right cerebellum white matter</w:t>
      </w:r>
    </w:p>
    <w:p w14:paraId="1B420786" w14:textId="77777777" w:rsidR="00932176" w:rsidRDefault="001D37B0">
      <w:pPr>
        <w:pStyle w:val="BodyFirst"/>
        <w:spacing w:line="240" w:lineRule="auto"/>
        <w:rPr>
          <w:sz w:val="22"/>
        </w:rPr>
      </w:pPr>
      <w:r>
        <w:rPr>
          <w:sz w:val="22"/>
        </w:rPr>
        <w:t>0047,Right-Cerebellum-Cortex,0046,Right,Neither,right cerebellum cortex</w:t>
      </w:r>
    </w:p>
    <w:p w14:paraId="4F276DFB" w14:textId="77777777" w:rsidR="00932176" w:rsidRDefault="001D37B0">
      <w:pPr>
        <w:pStyle w:val="BodyFirst"/>
        <w:spacing w:line="240" w:lineRule="auto"/>
        <w:rPr>
          <w:sz w:val="22"/>
        </w:rPr>
      </w:pPr>
      <w:r>
        <w:rPr>
          <w:sz w:val="22"/>
        </w:rPr>
        <w:t>0049,Right-Thalamus-Proper,,Right,Neither,right thalamus proper</w:t>
      </w:r>
    </w:p>
    <w:p w14:paraId="36B308E8" w14:textId="77777777" w:rsidR="00932176" w:rsidRDefault="001D37B0">
      <w:pPr>
        <w:pStyle w:val="BodyFirst"/>
        <w:spacing w:line="240" w:lineRule="auto"/>
        <w:rPr>
          <w:sz w:val="22"/>
        </w:rPr>
      </w:pPr>
      <w:r>
        <w:rPr>
          <w:sz w:val="22"/>
        </w:rPr>
        <w:t>0050,Right-Caudate,,Right,Neither,right caudate</w:t>
      </w:r>
    </w:p>
    <w:p w14:paraId="0D697424" w14:textId="77777777" w:rsidR="00932176" w:rsidRDefault="001D37B0">
      <w:pPr>
        <w:pStyle w:val="BodyFirst"/>
        <w:spacing w:line="240" w:lineRule="auto"/>
        <w:rPr>
          <w:sz w:val="22"/>
        </w:rPr>
      </w:pPr>
      <w:r>
        <w:rPr>
          <w:sz w:val="22"/>
        </w:rPr>
        <w:t>0051,Right-Putamen,,Right,Neither,right putamen</w:t>
      </w:r>
    </w:p>
    <w:p w14:paraId="219943F9" w14:textId="77777777" w:rsidR="00932176" w:rsidRDefault="001D37B0">
      <w:pPr>
        <w:pStyle w:val="BodyFirst"/>
        <w:spacing w:line="240" w:lineRule="auto"/>
        <w:rPr>
          <w:sz w:val="22"/>
        </w:rPr>
      </w:pPr>
      <w:r>
        <w:rPr>
          <w:sz w:val="22"/>
        </w:rPr>
        <w:t>0052,Right-Pallidum,,Right,Neither,right pallidum</w:t>
      </w:r>
    </w:p>
    <w:p w14:paraId="0FD17875" w14:textId="77777777" w:rsidR="00932176" w:rsidRDefault="001D37B0">
      <w:pPr>
        <w:pStyle w:val="BodyFirst"/>
        <w:spacing w:line="240" w:lineRule="auto"/>
        <w:rPr>
          <w:sz w:val="22"/>
        </w:rPr>
      </w:pPr>
      <w:r>
        <w:rPr>
          <w:sz w:val="22"/>
        </w:rPr>
        <w:t>0053,Right-Hippocampus,,Right,Neither,right hippocampus</w:t>
      </w:r>
    </w:p>
    <w:p w14:paraId="7206E18A" w14:textId="77777777" w:rsidR="00932176" w:rsidRDefault="001D37B0">
      <w:pPr>
        <w:pStyle w:val="BodyFirst"/>
        <w:spacing w:line="240" w:lineRule="auto"/>
        <w:rPr>
          <w:sz w:val="22"/>
        </w:rPr>
      </w:pPr>
      <w:r>
        <w:rPr>
          <w:sz w:val="22"/>
        </w:rPr>
        <w:t>0054,Right-Amygdala,,Right,Neither,right amygdala</w:t>
      </w:r>
    </w:p>
    <w:p w14:paraId="0D075E73" w14:textId="77777777" w:rsidR="00932176" w:rsidRDefault="001D37B0">
      <w:pPr>
        <w:pStyle w:val="BodyFirst"/>
        <w:spacing w:line="240" w:lineRule="auto"/>
        <w:rPr>
          <w:sz w:val="22"/>
        </w:rPr>
      </w:pPr>
      <w:r>
        <w:rPr>
          <w:sz w:val="22"/>
        </w:rPr>
        <w:t>0058,Right-Accumbens-area,,Right,Neither,right accumbens area</w:t>
      </w:r>
    </w:p>
    <w:p w14:paraId="6EBF2A3B" w14:textId="77777777" w:rsidR="00932176" w:rsidRDefault="001D37B0">
      <w:pPr>
        <w:pStyle w:val="BodyFirst"/>
        <w:spacing w:line="240" w:lineRule="auto"/>
        <w:rPr>
          <w:sz w:val="22"/>
        </w:rPr>
      </w:pPr>
      <w:r>
        <w:rPr>
          <w:sz w:val="22"/>
        </w:rPr>
        <w:t>0060,Right-VentralDC,,Right,Neither,right ventral diencephalon</w:t>
      </w:r>
    </w:p>
    <w:p w14:paraId="36C40C13" w14:textId="77777777" w:rsidR="00932176" w:rsidRDefault="001D37B0">
      <w:pPr>
        <w:pStyle w:val="BodyFirst"/>
        <w:spacing w:line="240" w:lineRule="auto"/>
        <w:rPr>
          <w:sz w:val="22"/>
        </w:rPr>
      </w:pPr>
      <w:r>
        <w:rPr>
          <w:sz w:val="22"/>
        </w:rPr>
        <w:t>0062,Right-vessel,,Right,Neither,right vessel</w:t>
      </w:r>
    </w:p>
    <w:p w14:paraId="1A100B72" w14:textId="77777777" w:rsidR="00932176" w:rsidRDefault="001D37B0">
      <w:pPr>
        <w:pStyle w:val="BodyFirst"/>
        <w:spacing w:line="240" w:lineRule="auto"/>
        <w:rPr>
          <w:sz w:val="22"/>
        </w:rPr>
      </w:pPr>
      <w:r>
        <w:rPr>
          <w:sz w:val="22"/>
        </w:rPr>
        <w:t>0063,Right-choroid-plexus,,Right,Neither,right choroid plexus</w:t>
      </w:r>
    </w:p>
    <w:p w14:paraId="7493E662" w14:textId="77777777" w:rsidR="00932176" w:rsidRDefault="001D37B0">
      <w:pPr>
        <w:pStyle w:val="BodyFirst"/>
        <w:spacing w:line="240" w:lineRule="auto"/>
        <w:rPr>
          <w:sz w:val="22"/>
        </w:rPr>
      </w:pPr>
      <w:r>
        <w:rPr>
          <w:sz w:val="22"/>
        </w:rPr>
        <w:t>0077,WM-hypointensities,,Neither,White,white matter hypointensities</w:t>
      </w:r>
    </w:p>
    <w:p w14:paraId="68FA32DD" w14:textId="77777777" w:rsidR="00932176" w:rsidRDefault="001D37B0">
      <w:pPr>
        <w:pStyle w:val="BodyFirst"/>
        <w:spacing w:line="240" w:lineRule="auto"/>
        <w:rPr>
          <w:sz w:val="22"/>
        </w:rPr>
      </w:pPr>
      <w:r>
        <w:rPr>
          <w:sz w:val="22"/>
        </w:rPr>
        <w:t>0085,Optic-Chiasm,,Neither,Neither,optic chiasm</w:t>
      </w:r>
    </w:p>
    <w:p w14:paraId="617E2C76" w14:textId="77777777" w:rsidR="00932176" w:rsidRDefault="001D37B0">
      <w:pPr>
        <w:pStyle w:val="BodyFirst"/>
        <w:spacing w:line="240" w:lineRule="auto"/>
        <w:rPr>
          <w:sz w:val="22"/>
        </w:rPr>
      </w:pPr>
      <w:r>
        <w:rPr>
          <w:sz w:val="22"/>
        </w:rPr>
        <w:t xml:space="preserve">0251,CC_Posterior,,Neither,Neither,posterior corpus callosum </w:t>
      </w:r>
    </w:p>
    <w:p w14:paraId="407CA573" w14:textId="77777777" w:rsidR="00932176" w:rsidRDefault="001D37B0">
      <w:pPr>
        <w:pStyle w:val="BodyFirst"/>
        <w:spacing w:line="240" w:lineRule="auto"/>
        <w:rPr>
          <w:sz w:val="22"/>
        </w:rPr>
      </w:pPr>
      <w:r>
        <w:rPr>
          <w:sz w:val="22"/>
        </w:rPr>
        <w:t xml:space="preserve">0252,CC_Mid_Posterior,,Neither,Neither,mid posterior corpus callosum </w:t>
      </w:r>
    </w:p>
    <w:p w14:paraId="08E40CEA" w14:textId="77777777" w:rsidR="00932176" w:rsidRDefault="001D37B0">
      <w:pPr>
        <w:pStyle w:val="BodyFirst"/>
        <w:spacing w:line="240" w:lineRule="auto"/>
        <w:rPr>
          <w:sz w:val="22"/>
        </w:rPr>
      </w:pPr>
      <w:r>
        <w:rPr>
          <w:sz w:val="22"/>
        </w:rPr>
        <w:t xml:space="preserve">0253,CC_Central,,Neither,Neither,central corpus callosum </w:t>
      </w:r>
    </w:p>
    <w:p w14:paraId="2FD02235" w14:textId="77777777" w:rsidR="00932176" w:rsidRDefault="001D37B0">
      <w:pPr>
        <w:pStyle w:val="BodyFirst"/>
        <w:spacing w:line="240" w:lineRule="auto"/>
        <w:rPr>
          <w:sz w:val="22"/>
        </w:rPr>
      </w:pPr>
      <w:r>
        <w:rPr>
          <w:sz w:val="22"/>
        </w:rPr>
        <w:t xml:space="preserve">0254,CC_Mid_Anterior,,Neither,Neither,mid anterior corpus callosum </w:t>
      </w:r>
    </w:p>
    <w:p w14:paraId="5EBD23BE" w14:textId="77777777" w:rsidR="00932176" w:rsidRDefault="001D37B0">
      <w:pPr>
        <w:pStyle w:val="BodyFirst"/>
        <w:spacing w:line="240" w:lineRule="auto"/>
        <w:rPr>
          <w:sz w:val="22"/>
        </w:rPr>
      </w:pPr>
      <w:r>
        <w:rPr>
          <w:sz w:val="22"/>
        </w:rPr>
        <w:t xml:space="preserve">0255,CC_Anterior,,Neither,Neither,anterior corpus callosum </w:t>
      </w:r>
    </w:p>
    <w:p w14:paraId="19111DB9" w14:textId="77777777" w:rsidR="00932176" w:rsidRDefault="001D37B0">
      <w:pPr>
        <w:pStyle w:val="BodyFirst"/>
        <w:spacing w:line="240" w:lineRule="auto"/>
        <w:rPr>
          <w:sz w:val="22"/>
        </w:rPr>
      </w:pPr>
      <w:r>
        <w:rPr>
          <w:sz w:val="22"/>
        </w:rPr>
        <w:t xml:space="preserve">1000,ctx-lh-unknown,,Left,Grey,unknown left hemisphere grey matter </w:t>
      </w:r>
    </w:p>
    <w:p w14:paraId="40ADF2B0" w14:textId="77777777" w:rsidR="00932176" w:rsidRDefault="001D37B0">
      <w:pPr>
        <w:pStyle w:val="BodyFirst"/>
        <w:spacing w:line="240" w:lineRule="auto"/>
        <w:rPr>
          <w:sz w:val="22"/>
        </w:rPr>
      </w:pPr>
      <w:r>
        <w:rPr>
          <w:sz w:val="22"/>
        </w:rPr>
        <w:t>1001,ctx-lh-bankssts,3001,Left,Grey,left banks of superior temporal sulcus grey matter</w:t>
      </w:r>
    </w:p>
    <w:p w14:paraId="6C44116B" w14:textId="77777777" w:rsidR="00932176" w:rsidRDefault="001D37B0">
      <w:pPr>
        <w:pStyle w:val="BodyFirst"/>
        <w:spacing w:line="240" w:lineRule="auto"/>
        <w:rPr>
          <w:sz w:val="22"/>
        </w:rPr>
      </w:pPr>
      <w:r>
        <w:rPr>
          <w:sz w:val="22"/>
        </w:rPr>
        <w:t xml:space="preserve">1002,ctx-lh-caudalanteriorcingulate,3002,Left,Grey,left caudal anterior cingulate grey matter </w:t>
      </w:r>
    </w:p>
    <w:p w14:paraId="0A5D1AA7" w14:textId="77777777" w:rsidR="00932176" w:rsidRDefault="001D37B0">
      <w:pPr>
        <w:pStyle w:val="BodyFirst"/>
        <w:spacing w:line="240" w:lineRule="auto"/>
        <w:rPr>
          <w:sz w:val="22"/>
        </w:rPr>
      </w:pPr>
      <w:r>
        <w:rPr>
          <w:sz w:val="22"/>
        </w:rPr>
        <w:t>1003,ctx-lh-caudalmiddlefrontal,3003,Left,Grey,left caudal middle frontal grey matter</w:t>
      </w:r>
    </w:p>
    <w:p w14:paraId="30D437FC" w14:textId="77777777" w:rsidR="00932176" w:rsidRDefault="001D37B0">
      <w:pPr>
        <w:pStyle w:val="BodyFirst"/>
        <w:spacing w:line="240" w:lineRule="auto"/>
        <w:rPr>
          <w:sz w:val="22"/>
        </w:rPr>
      </w:pPr>
      <w:r>
        <w:rPr>
          <w:sz w:val="22"/>
        </w:rPr>
        <w:t>1005,ctx-lh-cuneus,3005,Left,Grey,left cuneus grey matter</w:t>
      </w:r>
    </w:p>
    <w:p w14:paraId="587484AE" w14:textId="77777777" w:rsidR="00932176" w:rsidRDefault="001D37B0">
      <w:pPr>
        <w:pStyle w:val="BodyFirst"/>
        <w:spacing w:line="240" w:lineRule="auto"/>
        <w:rPr>
          <w:sz w:val="22"/>
        </w:rPr>
      </w:pPr>
      <w:r>
        <w:rPr>
          <w:sz w:val="22"/>
        </w:rPr>
        <w:lastRenderedPageBreak/>
        <w:t>1006,ctx-lh-entorhinal,3006,Left,Grey,left entorhinal grey matter</w:t>
      </w:r>
    </w:p>
    <w:p w14:paraId="0912E1A7" w14:textId="77777777" w:rsidR="00932176" w:rsidRDefault="001D37B0">
      <w:pPr>
        <w:pStyle w:val="BodyFirst"/>
        <w:spacing w:line="240" w:lineRule="auto"/>
        <w:rPr>
          <w:sz w:val="22"/>
        </w:rPr>
      </w:pPr>
      <w:r>
        <w:rPr>
          <w:sz w:val="22"/>
        </w:rPr>
        <w:t>1007,ctx-lh-fusiform,3007,Left,Grey,left fusiform grey matter</w:t>
      </w:r>
    </w:p>
    <w:p w14:paraId="3467805C" w14:textId="77777777" w:rsidR="00932176" w:rsidRDefault="001D37B0">
      <w:pPr>
        <w:pStyle w:val="BodyFirst"/>
        <w:spacing w:line="240" w:lineRule="auto"/>
        <w:rPr>
          <w:sz w:val="22"/>
        </w:rPr>
      </w:pPr>
      <w:r>
        <w:rPr>
          <w:sz w:val="22"/>
        </w:rPr>
        <w:t>1008,ctx-lh-inferiorparietal,3008,Left,Grey,left inferior parietal grey matter</w:t>
      </w:r>
    </w:p>
    <w:p w14:paraId="01B42836" w14:textId="77777777" w:rsidR="00932176" w:rsidRDefault="001D37B0">
      <w:pPr>
        <w:pStyle w:val="BodyFirst"/>
        <w:spacing w:line="240" w:lineRule="auto"/>
        <w:rPr>
          <w:sz w:val="22"/>
        </w:rPr>
      </w:pPr>
      <w:r>
        <w:rPr>
          <w:sz w:val="22"/>
        </w:rPr>
        <w:t>1009,ctx-lh-inferiortemporal,3009,Left,Grey,left inferior temporal grey matter</w:t>
      </w:r>
    </w:p>
    <w:p w14:paraId="77774A79" w14:textId="77777777" w:rsidR="00932176" w:rsidRDefault="001D37B0">
      <w:pPr>
        <w:pStyle w:val="BodyFirst"/>
        <w:spacing w:line="240" w:lineRule="auto"/>
        <w:rPr>
          <w:sz w:val="22"/>
        </w:rPr>
      </w:pPr>
      <w:r>
        <w:rPr>
          <w:sz w:val="22"/>
        </w:rPr>
        <w:t>1010,ctx-lh-isthmuscingulate,3010,Left,Grey,left isthmus cingulate grey matter</w:t>
      </w:r>
    </w:p>
    <w:p w14:paraId="36710044" w14:textId="77777777" w:rsidR="00932176" w:rsidRDefault="001D37B0">
      <w:pPr>
        <w:pStyle w:val="BodyFirst"/>
        <w:spacing w:line="240" w:lineRule="auto"/>
        <w:rPr>
          <w:sz w:val="22"/>
        </w:rPr>
      </w:pPr>
      <w:r>
        <w:rPr>
          <w:sz w:val="22"/>
        </w:rPr>
        <w:t>1011,ctx-lh-lateraloccipital,3011,Left,Grey,left lateral occipital grey matter</w:t>
      </w:r>
    </w:p>
    <w:p w14:paraId="2824084C" w14:textId="77777777" w:rsidR="00932176" w:rsidRDefault="001D37B0">
      <w:pPr>
        <w:pStyle w:val="BodyFirst"/>
        <w:spacing w:line="240" w:lineRule="auto"/>
        <w:rPr>
          <w:sz w:val="22"/>
        </w:rPr>
      </w:pPr>
      <w:r>
        <w:rPr>
          <w:sz w:val="22"/>
        </w:rPr>
        <w:t>1012,ctx-lh-lateralorbitofrontal,3012,Left,Grey,left lateral orbitofrontal grey matter</w:t>
      </w:r>
    </w:p>
    <w:p w14:paraId="095F0C0D" w14:textId="77777777" w:rsidR="00932176" w:rsidRDefault="001D37B0">
      <w:pPr>
        <w:pStyle w:val="BodyFirst"/>
        <w:spacing w:line="240" w:lineRule="auto"/>
        <w:rPr>
          <w:sz w:val="22"/>
        </w:rPr>
      </w:pPr>
      <w:r>
        <w:rPr>
          <w:sz w:val="22"/>
        </w:rPr>
        <w:t>1013,ctx-lh-lingual,3013,Left,Grey,left lingual grey matter</w:t>
      </w:r>
    </w:p>
    <w:p w14:paraId="1E5E0A4B" w14:textId="77777777" w:rsidR="00932176" w:rsidRDefault="001D37B0">
      <w:pPr>
        <w:pStyle w:val="BodyFirst"/>
        <w:spacing w:line="240" w:lineRule="auto"/>
        <w:rPr>
          <w:sz w:val="22"/>
        </w:rPr>
      </w:pPr>
      <w:r>
        <w:rPr>
          <w:sz w:val="22"/>
        </w:rPr>
        <w:t>1014,ctx-lh-medialorbitofrontal,3014,Left,Grey,left medial orbitofrontal grey matter</w:t>
      </w:r>
    </w:p>
    <w:p w14:paraId="18BDA23C" w14:textId="77777777" w:rsidR="00932176" w:rsidRDefault="001D37B0">
      <w:pPr>
        <w:pStyle w:val="BodyFirst"/>
        <w:spacing w:line="240" w:lineRule="auto"/>
        <w:rPr>
          <w:sz w:val="22"/>
        </w:rPr>
      </w:pPr>
      <w:r>
        <w:rPr>
          <w:sz w:val="22"/>
        </w:rPr>
        <w:t>1015,ctx-lh-middletemporal,3015,Left,Grey,left middle temporal grey matter</w:t>
      </w:r>
    </w:p>
    <w:p w14:paraId="3E059A1C" w14:textId="77777777" w:rsidR="00932176" w:rsidRDefault="001D37B0">
      <w:pPr>
        <w:pStyle w:val="BodyFirst"/>
        <w:spacing w:line="240" w:lineRule="auto"/>
        <w:rPr>
          <w:sz w:val="22"/>
        </w:rPr>
      </w:pPr>
      <w:r>
        <w:rPr>
          <w:sz w:val="22"/>
        </w:rPr>
        <w:t>1016,ctx-lh-parahippocampal,3016,Left,Grey,left parahippocampal grey matter</w:t>
      </w:r>
    </w:p>
    <w:p w14:paraId="77F5F47E" w14:textId="77777777" w:rsidR="00932176" w:rsidRDefault="001D37B0">
      <w:pPr>
        <w:pStyle w:val="BodyFirst"/>
        <w:spacing w:line="240" w:lineRule="auto"/>
        <w:rPr>
          <w:sz w:val="22"/>
        </w:rPr>
      </w:pPr>
      <w:r>
        <w:rPr>
          <w:sz w:val="22"/>
        </w:rPr>
        <w:t>1017,ctx-lh-paracentral,3017,Left,Grey,left paracentral grey matter</w:t>
      </w:r>
    </w:p>
    <w:p w14:paraId="31B17B30" w14:textId="77777777" w:rsidR="00932176" w:rsidRDefault="001D37B0">
      <w:pPr>
        <w:pStyle w:val="BodyFirst"/>
        <w:spacing w:line="240" w:lineRule="auto"/>
        <w:rPr>
          <w:sz w:val="22"/>
        </w:rPr>
      </w:pPr>
      <w:r>
        <w:rPr>
          <w:sz w:val="22"/>
        </w:rPr>
        <w:t>1018,ctx-lh-parsopercularis,3018,Left,Grey,left pars opercularis grey matter</w:t>
      </w:r>
    </w:p>
    <w:p w14:paraId="00CFAC32" w14:textId="77777777" w:rsidR="00932176" w:rsidRDefault="001D37B0">
      <w:pPr>
        <w:pStyle w:val="BodyFirst"/>
        <w:spacing w:line="240" w:lineRule="auto"/>
        <w:rPr>
          <w:sz w:val="22"/>
        </w:rPr>
      </w:pPr>
      <w:r>
        <w:rPr>
          <w:sz w:val="22"/>
        </w:rPr>
        <w:t>1019,ctx-lh-parsorbitalis,3019,Left,Grey,left pars orbitalis grey matter</w:t>
      </w:r>
    </w:p>
    <w:p w14:paraId="3A0D9FC7" w14:textId="77777777" w:rsidR="00932176" w:rsidRDefault="001D37B0">
      <w:pPr>
        <w:pStyle w:val="BodyFirst"/>
        <w:spacing w:line="240" w:lineRule="auto"/>
        <w:rPr>
          <w:sz w:val="22"/>
        </w:rPr>
      </w:pPr>
      <w:r>
        <w:rPr>
          <w:sz w:val="22"/>
        </w:rPr>
        <w:t>1020,ctx-lh-parstriangularis,3020,Left,Grey,left pars triangularis grey matter</w:t>
      </w:r>
    </w:p>
    <w:p w14:paraId="37B7762D" w14:textId="77777777" w:rsidR="00932176" w:rsidRDefault="001D37B0">
      <w:pPr>
        <w:pStyle w:val="BodyFirst"/>
        <w:spacing w:line="240" w:lineRule="auto"/>
        <w:rPr>
          <w:sz w:val="22"/>
        </w:rPr>
      </w:pPr>
      <w:r>
        <w:rPr>
          <w:sz w:val="22"/>
        </w:rPr>
        <w:t>1021,ctx-lh-pericalcarine,3021,Left,Grey,left pericalcarine grey matter</w:t>
      </w:r>
    </w:p>
    <w:p w14:paraId="143D7C55" w14:textId="77777777" w:rsidR="00932176" w:rsidRDefault="001D37B0">
      <w:pPr>
        <w:pStyle w:val="BodyFirst"/>
        <w:spacing w:line="240" w:lineRule="auto"/>
        <w:rPr>
          <w:sz w:val="22"/>
        </w:rPr>
      </w:pPr>
      <w:r>
        <w:rPr>
          <w:sz w:val="22"/>
        </w:rPr>
        <w:t>1022,ctx-lh-postcentral,3022,Left,Grey,left postcentral grey matter</w:t>
      </w:r>
    </w:p>
    <w:p w14:paraId="15D79682" w14:textId="77777777" w:rsidR="00932176" w:rsidRDefault="001D37B0">
      <w:pPr>
        <w:pStyle w:val="BodyFirst"/>
        <w:spacing w:line="240" w:lineRule="auto"/>
        <w:rPr>
          <w:sz w:val="22"/>
        </w:rPr>
      </w:pPr>
      <w:r>
        <w:rPr>
          <w:sz w:val="22"/>
        </w:rPr>
        <w:t>1023,ctx-lh-posteriorcingulate,3023,Left,Grey,left posterior cingulate grey matter</w:t>
      </w:r>
    </w:p>
    <w:p w14:paraId="0AB5B399" w14:textId="77777777" w:rsidR="00932176" w:rsidRDefault="001D37B0">
      <w:pPr>
        <w:pStyle w:val="BodyFirst"/>
        <w:spacing w:line="240" w:lineRule="auto"/>
        <w:rPr>
          <w:sz w:val="22"/>
        </w:rPr>
      </w:pPr>
      <w:r>
        <w:rPr>
          <w:sz w:val="22"/>
        </w:rPr>
        <w:t>1024,ctx-lh-precentral,3024,Left,Grey,left precentral grey matter</w:t>
      </w:r>
    </w:p>
    <w:p w14:paraId="77B7BB29" w14:textId="77777777" w:rsidR="00932176" w:rsidRDefault="001D37B0">
      <w:pPr>
        <w:pStyle w:val="BodyFirst"/>
        <w:spacing w:line="240" w:lineRule="auto"/>
        <w:rPr>
          <w:sz w:val="22"/>
        </w:rPr>
      </w:pPr>
      <w:r>
        <w:rPr>
          <w:sz w:val="22"/>
        </w:rPr>
        <w:t>1025,ctx-lh-precuneus,3025,Left,Grey,left precuneus grey matter</w:t>
      </w:r>
    </w:p>
    <w:p w14:paraId="5E941824" w14:textId="77777777" w:rsidR="00932176" w:rsidRDefault="001D37B0">
      <w:pPr>
        <w:pStyle w:val="BodyFirst"/>
        <w:spacing w:line="240" w:lineRule="auto"/>
        <w:rPr>
          <w:sz w:val="22"/>
        </w:rPr>
      </w:pPr>
      <w:r>
        <w:rPr>
          <w:sz w:val="22"/>
        </w:rPr>
        <w:t>1026,ctx-lh-rostralanteriorcingulate,3026,Left,Grey,left rostral anterior cingulate grey matter</w:t>
      </w:r>
    </w:p>
    <w:p w14:paraId="726F0DD8" w14:textId="77777777" w:rsidR="00932176" w:rsidRDefault="001D37B0">
      <w:pPr>
        <w:pStyle w:val="BodyFirst"/>
        <w:spacing w:line="240" w:lineRule="auto"/>
        <w:rPr>
          <w:sz w:val="22"/>
        </w:rPr>
      </w:pPr>
      <w:r>
        <w:rPr>
          <w:sz w:val="22"/>
        </w:rPr>
        <w:t>1027,ctx-lh-rostralmiddlefrontal,3027,Left,Grey,left rostral middle frontal grey matter</w:t>
      </w:r>
    </w:p>
    <w:p w14:paraId="2972FF79" w14:textId="77777777" w:rsidR="00932176" w:rsidRDefault="001D37B0">
      <w:pPr>
        <w:pStyle w:val="BodyFirst"/>
        <w:spacing w:line="240" w:lineRule="auto"/>
        <w:rPr>
          <w:sz w:val="22"/>
        </w:rPr>
      </w:pPr>
      <w:r>
        <w:rPr>
          <w:sz w:val="22"/>
        </w:rPr>
        <w:t>1028,ctx-lh-superiorfrontal,3028,Left,Grey,left superior frontal grey matter</w:t>
      </w:r>
    </w:p>
    <w:p w14:paraId="3BBF7CEE" w14:textId="77777777" w:rsidR="00932176" w:rsidRDefault="001D37B0">
      <w:pPr>
        <w:pStyle w:val="BodyFirst"/>
        <w:spacing w:line="240" w:lineRule="auto"/>
        <w:rPr>
          <w:sz w:val="22"/>
        </w:rPr>
      </w:pPr>
      <w:r>
        <w:rPr>
          <w:sz w:val="22"/>
        </w:rPr>
        <w:t>1029,ctx-lh-superiorparietal,3029,Left,Grey,left superior parietal grey matter</w:t>
      </w:r>
    </w:p>
    <w:p w14:paraId="3C28843D" w14:textId="77777777" w:rsidR="00932176" w:rsidRDefault="001D37B0">
      <w:pPr>
        <w:pStyle w:val="BodyFirst"/>
        <w:spacing w:line="240" w:lineRule="auto"/>
        <w:rPr>
          <w:sz w:val="22"/>
        </w:rPr>
      </w:pPr>
      <w:r>
        <w:rPr>
          <w:sz w:val="22"/>
        </w:rPr>
        <w:t>1030,ctx-lh-superiortemporal,3030,Left,Grey,left superior temporal grey matter</w:t>
      </w:r>
    </w:p>
    <w:p w14:paraId="7965E076" w14:textId="77777777" w:rsidR="00932176" w:rsidRDefault="001D37B0">
      <w:pPr>
        <w:pStyle w:val="BodyFirst"/>
        <w:spacing w:line="240" w:lineRule="auto"/>
        <w:rPr>
          <w:sz w:val="22"/>
        </w:rPr>
      </w:pPr>
      <w:r>
        <w:rPr>
          <w:sz w:val="22"/>
        </w:rPr>
        <w:t>1031,ctx-lh-supramarginal,3031,Left,Grey,left supramarginal grey matter</w:t>
      </w:r>
    </w:p>
    <w:p w14:paraId="546119EF" w14:textId="77777777" w:rsidR="00932176" w:rsidRDefault="001D37B0">
      <w:pPr>
        <w:pStyle w:val="BodyFirst"/>
        <w:spacing w:line="240" w:lineRule="auto"/>
        <w:rPr>
          <w:sz w:val="22"/>
        </w:rPr>
      </w:pPr>
      <w:r>
        <w:rPr>
          <w:sz w:val="22"/>
        </w:rPr>
        <w:t>1032,ctx-lh-frontalpole,3032,Left,Grey,left frontal pole grey matter</w:t>
      </w:r>
    </w:p>
    <w:p w14:paraId="2C2CC476" w14:textId="77777777" w:rsidR="00932176" w:rsidRDefault="001D37B0">
      <w:pPr>
        <w:pStyle w:val="BodyFirst"/>
        <w:spacing w:line="240" w:lineRule="auto"/>
        <w:rPr>
          <w:sz w:val="22"/>
        </w:rPr>
      </w:pPr>
      <w:r>
        <w:rPr>
          <w:sz w:val="22"/>
        </w:rPr>
        <w:t>1033,ctx-lh-temporalpole,3033,Left,Grey,left temporal pole grey matter</w:t>
      </w:r>
    </w:p>
    <w:p w14:paraId="4C79A627" w14:textId="77777777" w:rsidR="00932176" w:rsidRDefault="001D37B0">
      <w:pPr>
        <w:pStyle w:val="BodyFirst"/>
        <w:spacing w:line="240" w:lineRule="auto"/>
        <w:rPr>
          <w:sz w:val="22"/>
        </w:rPr>
      </w:pPr>
      <w:r>
        <w:rPr>
          <w:sz w:val="22"/>
        </w:rPr>
        <w:t>1034,ctx-lh-transversetemporal,3034,Left,Grey,left transverse temporal grey matter</w:t>
      </w:r>
    </w:p>
    <w:p w14:paraId="71E8045A" w14:textId="77777777" w:rsidR="00932176" w:rsidRDefault="001D37B0">
      <w:pPr>
        <w:pStyle w:val="BodyFirst"/>
        <w:spacing w:line="240" w:lineRule="auto"/>
        <w:rPr>
          <w:sz w:val="22"/>
        </w:rPr>
      </w:pPr>
      <w:r>
        <w:rPr>
          <w:sz w:val="22"/>
        </w:rPr>
        <w:t>1035,ctx-lh-insula,3035,Left,Grey,left insula grey matter</w:t>
      </w:r>
    </w:p>
    <w:p w14:paraId="6CFBD6E5" w14:textId="77777777" w:rsidR="00932176" w:rsidRDefault="001D37B0">
      <w:pPr>
        <w:pStyle w:val="BodyFirst"/>
        <w:spacing w:line="240" w:lineRule="auto"/>
        <w:rPr>
          <w:sz w:val="22"/>
        </w:rPr>
      </w:pPr>
      <w:r>
        <w:rPr>
          <w:sz w:val="22"/>
        </w:rPr>
        <w:t>2000,ctx-rh-unknown,,Right,Grey,right hemisphere unknown grey matter</w:t>
      </w:r>
    </w:p>
    <w:p w14:paraId="1470061B" w14:textId="77777777" w:rsidR="00932176" w:rsidRDefault="001D37B0">
      <w:pPr>
        <w:pStyle w:val="BodyFirst"/>
        <w:spacing w:line="240" w:lineRule="auto"/>
        <w:rPr>
          <w:sz w:val="22"/>
        </w:rPr>
      </w:pPr>
      <w:r>
        <w:rPr>
          <w:sz w:val="22"/>
        </w:rPr>
        <w:t>2001,ctx-rh-bankssts,4001,Right,Grey,right banks of superior temporal sulcus grey matter</w:t>
      </w:r>
    </w:p>
    <w:p w14:paraId="28A6F77A" w14:textId="77777777" w:rsidR="00932176" w:rsidRDefault="001D37B0">
      <w:pPr>
        <w:pStyle w:val="BodyFirst"/>
        <w:spacing w:line="240" w:lineRule="auto"/>
        <w:rPr>
          <w:sz w:val="22"/>
        </w:rPr>
      </w:pPr>
      <w:r>
        <w:rPr>
          <w:sz w:val="22"/>
        </w:rPr>
        <w:t>2002,ctx-rh-caudalanteriorcingulate,4002,Right,Grey,right caudal anterior cingulate grey matter</w:t>
      </w:r>
    </w:p>
    <w:p w14:paraId="2870C99B" w14:textId="77777777" w:rsidR="00932176" w:rsidRDefault="001D37B0">
      <w:pPr>
        <w:pStyle w:val="BodyFirst"/>
        <w:spacing w:line="240" w:lineRule="auto"/>
        <w:rPr>
          <w:sz w:val="22"/>
        </w:rPr>
      </w:pPr>
      <w:r>
        <w:rPr>
          <w:sz w:val="22"/>
        </w:rPr>
        <w:t>2003,ctx-rh-caudalmiddlefrontal,4003,Right,Grey,right caudal middle frontal grey matter</w:t>
      </w:r>
    </w:p>
    <w:p w14:paraId="09F30153" w14:textId="77777777" w:rsidR="00932176" w:rsidRDefault="001D37B0">
      <w:pPr>
        <w:pStyle w:val="BodyFirst"/>
        <w:spacing w:line="240" w:lineRule="auto"/>
        <w:rPr>
          <w:sz w:val="22"/>
        </w:rPr>
      </w:pPr>
      <w:r>
        <w:rPr>
          <w:sz w:val="22"/>
        </w:rPr>
        <w:t>2005,ctx-rh-cuneus,4005,Right,Grey,right cuneus grey matter</w:t>
      </w:r>
    </w:p>
    <w:p w14:paraId="4A86819A" w14:textId="77777777" w:rsidR="00932176" w:rsidRDefault="001D37B0">
      <w:pPr>
        <w:pStyle w:val="BodyFirst"/>
        <w:spacing w:line="240" w:lineRule="auto"/>
        <w:rPr>
          <w:sz w:val="22"/>
        </w:rPr>
      </w:pPr>
      <w:r>
        <w:rPr>
          <w:sz w:val="22"/>
        </w:rPr>
        <w:t>2006,ctx-rh-entorhinal,4006,Right,Grey,right entorhinal grey matter</w:t>
      </w:r>
    </w:p>
    <w:p w14:paraId="2526D07B" w14:textId="77777777" w:rsidR="00932176" w:rsidRDefault="001D37B0">
      <w:pPr>
        <w:pStyle w:val="BodyFirst"/>
        <w:spacing w:line="240" w:lineRule="auto"/>
        <w:rPr>
          <w:sz w:val="22"/>
        </w:rPr>
      </w:pPr>
      <w:r>
        <w:rPr>
          <w:sz w:val="22"/>
        </w:rPr>
        <w:t>2007,ctx-rh-fusiform,4007,Right,Grey,right fusiform grey matter</w:t>
      </w:r>
    </w:p>
    <w:p w14:paraId="5D18C8DC" w14:textId="77777777" w:rsidR="00932176" w:rsidRDefault="001D37B0">
      <w:pPr>
        <w:pStyle w:val="BodyFirst"/>
        <w:spacing w:line="240" w:lineRule="auto"/>
        <w:rPr>
          <w:sz w:val="22"/>
        </w:rPr>
      </w:pPr>
      <w:r>
        <w:rPr>
          <w:sz w:val="22"/>
        </w:rPr>
        <w:t>2008,ctx-rh-inferiorparietal,4008,Right,Grey,right inferior parietal grey matter</w:t>
      </w:r>
    </w:p>
    <w:p w14:paraId="1ADE9962" w14:textId="77777777" w:rsidR="00932176" w:rsidRDefault="001D37B0">
      <w:pPr>
        <w:pStyle w:val="BodyFirst"/>
        <w:spacing w:line="240" w:lineRule="auto"/>
        <w:rPr>
          <w:sz w:val="22"/>
        </w:rPr>
      </w:pPr>
      <w:r>
        <w:rPr>
          <w:sz w:val="22"/>
        </w:rPr>
        <w:t>2009,ctx-rh-inferiortemporal,4009,Right,Grey,right inferior temporal grey matter</w:t>
      </w:r>
    </w:p>
    <w:p w14:paraId="68AF08EF" w14:textId="77777777" w:rsidR="00932176" w:rsidRDefault="001D37B0">
      <w:pPr>
        <w:pStyle w:val="BodyFirst"/>
        <w:spacing w:line="240" w:lineRule="auto"/>
        <w:rPr>
          <w:sz w:val="22"/>
        </w:rPr>
      </w:pPr>
      <w:r>
        <w:rPr>
          <w:sz w:val="22"/>
        </w:rPr>
        <w:t>2010,ctx-rh-isthmuscingulate,4010,Right,Grey,right isthmus cingulate grey matter</w:t>
      </w:r>
    </w:p>
    <w:p w14:paraId="1DF6ABD7" w14:textId="77777777" w:rsidR="00932176" w:rsidRDefault="001D37B0">
      <w:pPr>
        <w:pStyle w:val="BodyFirst"/>
        <w:spacing w:line="240" w:lineRule="auto"/>
        <w:rPr>
          <w:sz w:val="22"/>
        </w:rPr>
      </w:pPr>
      <w:r>
        <w:rPr>
          <w:sz w:val="22"/>
        </w:rPr>
        <w:t>2011,ctx-rh-lateraloccipital,4011,Right,Grey,right lateral occipital grey matter</w:t>
      </w:r>
    </w:p>
    <w:p w14:paraId="1B2B29FB" w14:textId="77777777" w:rsidR="00932176" w:rsidRDefault="001D37B0">
      <w:pPr>
        <w:pStyle w:val="BodyFirst"/>
        <w:spacing w:line="240" w:lineRule="auto"/>
        <w:rPr>
          <w:sz w:val="22"/>
        </w:rPr>
      </w:pPr>
      <w:r>
        <w:rPr>
          <w:sz w:val="22"/>
        </w:rPr>
        <w:t>2012,ctx-rh-lateralorbitofrontal,4012,Right,Grey,right lateral orbitofrontal grey matter</w:t>
      </w:r>
    </w:p>
    <w:p w14:paraId="61F6319D" w14:textId="77777777" w:rsidR="00932176" w:rsidRDefault="001D37B0">
      <w:pPr>
        <w:pStyle w:val="BodyFirst"/>
        <w:spacing w:line="240" w:lineRule="auto"/>
        <w:rPr>
          <w:sz w:val="22"/>
        </w:rPr>
      </w:pPr>
      <w:r>
        <w:rPr>
          <w:sz w:val="22"/>
        </w:rPr>
        <w:t>2013,ctx-rh-lingual,4013,Right,Grey,right lingual grey matter</w:t>
      </w:r>
    </w:p>
    <w:p w14:paraId="3CDA2D0D" w14:textId="77777777" w:rsidR="00932176" w:rsidRDefault="001D37B0">
      <w:pPr>
        <w:pStyle w:val="BodyFirst"/>
        <w:spacing w:line="240" w:lineRule="auto"/>
        <w:rPr>
          <w:sz w:val="22"/>
        </w:rPr>
      </w:pPr>
      <w:r>
        <w:rPr>
          <w:sz w:val="22"/>
        </w:rPr>
        <w:t>2014,ctx-rh-medialorbitofrontal,4014,Right,Grey,right medial orbitofrontal grey matter</w:t>
      </w:r>
    </w:p>
    <w:p w14:paraId="18FF1D79" w14:textId="77777777" w:rsidR="00932176" w:rsidRDefault="001D37B0">
      <w:pPr>
        <w:pStyle w:val="BodyFirst"/>
        <w:spacing w:line="240" w:lineRule="auto"/>
        <w:rPr>
          <w:sz w:val="22"/>
        </w:rPr>
      </w:pPr>
      <w:r>
        <w:rPr>
          <w:sz w:val="22"/>
        </w:rPr>
        <w:t>2015,ctx-rh-middletemporal,4015,Right,Grey,right middle temporal grey matter</w:t>
      </w:r>
    </w:p>
    <w:p w14:paraId="0E1A64F4" w14:textId="77777777" w:rsidR="00932176" w:rsidRDefault="001D37B0">
      <w:pPr>
        <w:pStyle w:val="BodyFirst"/>
        <w:spacing w:line="240" w:lineRule="auto"/>
        <w:rPr>
          <w:sz w:val="22"/>
        </w:rPr>
      </w:pPr>
      <w:r>
        <w:rPr>
          <w:sz w:val="22"/>
        </w:rPr>
        <w:t>2016,ctx-rh-parahippocampal,4016,Right,Grey,right parahippocampal grey matter</w:t>
      </w:r>
    </w:p>
    <w:p w14:paraId="259FAEBF" w14:textId="77777777" w:rsidR="00932176" w:rsidRDefault="001D37B0">
      <w:pPr>
        <w:pStyle w:val="BodyFirst"/>
        <w:spacing w:line="240" w:lineRule="auto"/>
        <w:rPr>
          <w:sz w:val="22"/>
        </w:rPr>
      </w:pPr>
      <w:r>
        <w:rPr>
          <w:sz w:val="22"/>
        </w:rPr>
        <w:t>2017,ctx-rh-paracentral,4017,Right,Grey,right paracentral grey matter</w:t>
      </w:r>
    </w:p>
    <w:p w14:paraId="79FFA183" w14:textId="77777777" w:rsidR="00932176" w:rsidRDefault="001D37B0">
      <w:pPr>
        <w:pStyle w:val="BodyFirst"/>
        <w:spacing w:line="240" w:lineRule="auto"/>
        <w:rPr>
          <w:sz w:val="22"/>
        </w:rPr>
      </w:pPr>
      <w:r>
        <w:rPr>
          <w:sz w:val="22"/>
        </w:rPr>
        <w:t>2018,ctx-rh-parsopercularis,4018,Right,Grey,right pars opercularis grey matter</w:t>
      </w:r>
    </w:p>
    <w:p w14:paraId="5EE40D68" w14:textId="77777777" w:rsidR="00932176" w:rsidRDefault="001D37B0">
      <w:pPr>
        <w:pStyle w:val="BodyFirst"/>
        <w:spacing w:line="240" w:lineRule="auto"/>
        <w:rPr>
          <w:sz w:val="22"/>
        </w:rPr>
      </w:pPr>
      <w:r>
        <w:rPr>
          <w:sz w:val="22"/>
        </w:rPr>
        <w:t>2019,ctx-rh-parsorbitalis,4019,Right,Grey,right pars orbitalis grey matter</w:t>
      </w:r>
    </w:p>
    <w:p w14:paraId="6DE3417E" w14:textId="77777777" w:rsidR="00932176" w:rsidRDefault="001D37B0">
      <w:pPr>
        <w:pStyle w:val="BodyFirst"/>
        <w:spacing w:line="240" w:lineRule="auto"/>
        <w:rPr>
          <w:sz w:val="22"/>
        </w:rPr>
      </w:pPr>
      <w:r>
        <w:rPr>
          <w:sz w:val="22"/>
        </w:rPr>
        <w:t>2020,ctx-rh-parstriangularis,4020,Right,Grey,right pars triangularis grey matter</w:t>
      </w:r>
    </w:p>
    <w:p w14:paraId="4254827F" w14:textId="77777777" w:rsidR="00932176" w:rsidRDefault="001D37B0">
      <w:pPr>
        <w:pStyle w:val="BodyFirst"/>
        <w:spacing w:line="240" w:lineRule="auto"/>
        <w:rPr>
          <w:sz w:val="22"/>
        </w:rPr>
      </w:pPr>
      <w:r>
        <w:rPr>
          <w:sz w:val="22"/>
        </w:rPr>
        <w:t>2021,ctx-rh-pericalcarine,4021,Right,Grey,right pericalcarine grey matter</w:t>
      </w:r>
    </w:p>
    <w:p w14:paraId="3F1F2890" w14:textId="77777777" w:rsidR="00932176" w:rsidRDefault="001D37B0">
      <w:pPr>
        <w:pStyle w:val="BodyFirst"/>
        <w:spacing w:line="240" w:lineRule="auto"/>
        <w:rPr>
          <w:sz w:val="22"/>
        </w:rPr>
      </w:pPr>
      <w:r>
        <w:rPr>
          <w:sz w:val="22"/>
        </w:rPr>
        <w:lastRenderedPageBreak/>
        <w:t>2022,ctx-rh-postcentral,4022,Right,Grey,right postcentral grey matter</w:t>
      </w:r>
    </w:p>
    <w:p w14:paraId="296401C4" w14:textId="77777777" w:rsidR="00932176" w:rsidRDefault="001D37B0">
      <w:pPr>
        <w:pStyle w:val="BodyFirst"/>
        <w:spacing w:line="240" w:lineRule="auto"/>
        <w:rPr>
          <w:sz w:val="22"/>
        </w:rPr>
      </w:pPr>
      <w:r>
        <w:rPr>
          <w:sz w:val="22"/>
        </w:rPr>
        <w:t>2023,ctx-rh-posteriorcingulate,4023,Right,Grey,right posterior cingulate grey matter</w:t>
      </w:r>
    </w:p>
    <w:p w14:paraId="7CA493CA" w14:textId="77777777" w:rsidR="00932176" w:rsidRDefault="001D37B0">
      <w:pPr>
        <w:pStyle w:val="BodyFirst"/>
        <w:spacing w:line="240" w:lineRule="auto"/>
        <w:rPr>
          <w:sz w:val="22"/>
        </w:rPr>
      </w:pPr>
      <w:r>
        <w:rPr>
          <w:sz w:val="22"/>
        </w:rPr>
        <w:t>2024,ctx-rh-precentral,4024,Right,Grey,right precentral grey matter</w:t>
      </w:r>
    </w:p>
    <w:p w14:paraId="50C6B98C" w14:textId="77777777" w:rsidR="00932176" w:rsidRDefault="001D37B0">
      <w:pPr>
        <w:pStyle w:val="BodyFirst"/>
        <w:spacing w:line="240" w:lineRule="auto"/>
        <w:rPr>
          <w:sz w:val="22"/>
        </w:rPr>
      </w:pPr>
      <w:r>
        <w:rPr>
          <w:sz w:val="22"/>
        </w:rPr>
        <w:t>2025,ctx-rh-precuneus,4025,Right,Grey,right precuneus grey matter</w:t>
      </w:r>
    </w:p>
    <w:p w14:paraId="72C911CA" w14:textId="77777777" w:rsidR="00932176" w:rsidRDefault="001D37B0">
      <w:pPr>
        <w:pStyle w:val="BodyFirst"/>
        <w:spacing w:line="240" w:lineRule="auto"/>
        <w:rPr>
          <w:sz w:val="22"/>
        </w:rPr>
      </w:pPr>
      <w:r>
        <w:rPr>
          <w:sz w:val="22"/>
        </w:rPr>
        <w:t>2026,ctx-rh-rostralanteriorcingulate,4026,Right,Grey,right rostral anterior cingulate grey matter</w:t>
      </w:r>
    </w:p>
    <w:p w14:paraId="26BC5BBC" w14:textId="77777777" w:rsidR="00932176" w:rsidRDefault="001D37B0">
      <w:pPr>
        <w:pStyle w:val="BodyFirst"/>
        <w:spacing w:line="240" w:lineRule="auto"/>
        <w:rPr>
          <w:sz w:val="22"/>
        </w:rPr>
      </w:pPr>
      <w:r>
        <w:rPr>
          <w:sz w:val="22"/>
        </w:rPr>
        <w:t>2027,ctx-rh-rostralmiddlefrontal,4027,Right,Grey,right rostral middle frontal grey matter</w:t>
      </w:r>
    </w:p>
    <w:p w14:paraId="2317FDC3" w14:textId="77777777" w:rsidR="00932176" w:rsidRDefault="001D37B0">
      <w:pPr>
        <w:pStyle w:val="BodyFirst"/>
        <w:spacing w:line="240" w:lineRule="auto"/>
        <w:rPr>
          <w:sz w:val="22"/>
        </w:rPr>
      </w:pPr>
      <w:r>
        <w:rPr>
          <w:sz w:val="22"/>
        </w:rPr>
        <w:t>2028,ctx-rh-superiorfrontal,4028,Right,Grey,right superior frontal grey matter</w:t>
      </w:r>
    </w:p>
    <w:p w14:paraId="6A6ED9BC" w14:textId="77777777" w:rsidR="00932176" w:rsidRDefault="001D37B0">
      <w:pPr>
        <w:pStyle w:val="BodyFirst"/>
        <w:spacing w:line="240" w:lineRule="auto"/>
        <w:rPr>
          <w:sz w:val="22"/>
        </w:rPr>
      </w:pPr>
      <w:r>
        <w:rPr>
          <w:sz w:val="22"/>
        </w:rPr>
        <w:t>2029,ctx-rh-superiorparietal,4029,Right,Grey,right superior parietal grey matter</w:t>
      </w:r>
    </w:p>
    <w:p w14:paraId="39A3EE78" w14:textId="77777777" w:rsidR="00932176" w:rsidRDefault="001D37B0">
      <w:pPr>
        <w:pStyle w:val="BodyFirst"/>
        <w:spacing w:line="240" w:lineRule="auto"/>
        <w:rPr>
          <w:sz w:val="22"/>
        </w:rPr>
      </w:pPr>
      <w:r>
        <w:rPr>
          <w:sz w:val="22"/>
        </w:rPr>
        <w:t>2030,ctx-rh-superiortemporal,4030,Right,Grey,right superior temporal grey matter</w:t>
      </w:r>
    </w:p>
    <w:p w14:paraId="61003E05" w14:textId="77777777" w:rsidR="00932176" w:rsidRDefault="001D37B0">
      <w:pPr>
        <w:pStyle w:val="BodyFirst"/>
        <w:spacing w:line="240" w:lineRule="auto"/>
        <w:rPr>
          <w:sz w:val="22"/>
        </w:rPr>
      </w:pPr>
      <w:r>
        <w:rPr>
          <w:sz w:val="22"/>
        </w:rPr>
        <w:t>2031,ctx-rh-supramarginal,4031,Right,Grey,right supramarginal grey matter</w:t>
      </w:r>
    </w:p>
    <w:p w14:paraId="61582A25" w14:textId="77777777" w:rsidR="00932176" w:rsidRDefault="001D37B0">
      <w:pPr>
        <w:pStyle w:val="BodyFirst"/>
        <w:spacing w:line="240" w:lineRule="auto"/>
        <w:rPr>
          <w:sz w:val="22"/>
        </w:rPr>
      </w:pPr>
      <w:r>
        <w:rPr>
          <w:sz w:val="22"/>
        </w:rPr>
        <w:t>2032,ctx-rh-frontalpole,4032,Right,Grey,right frontal pole grey matter</w:t>
      </w:r>
    </w:p>
    <w:p w14:paraId="0E55AF9A" w14:textId="77777777" w:rsidR="00932176" w:rsidRDefault="001D37B0">
      <w:pPr>
        <w:pStyle w:val="BodyFirst"/>
        <w:spacing w:line="240" w:lineRule="auto"/>
        <w:rPr>
          <w:sz w:val="22"/>
        </w:rPr>
      </w:pPr>
      <w:r>
        <w:rPr>
          <w:sz w:val="22"/>
        </w:rPr>
        <w:t>2033,ctx-rh-temporalpole,4033,Right,Grey,right temporal pole grey matter</w:t>
      </w:r>
    </w:p>
    <w:p w14:paraId="083E587A" w14:textId="77777777" w:rsidR="00932176" w:rsidRDefault="001D37B0">
      <w:pPr>
        <w:pStyle w:val="BodyFirst"/>
        <w:spacing w:line="240" w:lineRule="auto"/>
        <w:rPr>
          <w:sz w:val="22"/>
        </w:rPr>
      </w:pPr>
      <w:r>
        <w:rPr>
          <w:sz w:val="22"/>
        </w:rPr>
        <w:t>2034,ctx-rh-transversetemporal,4034,Right,Grey,right transverse temporal grey matter</w:t>
      </w:r>
    </w:p>
    <w:p w14:paraId="5AD4F644" w14:textId="77777777" w:rsidR="00932176" w:rsidRDefault="001D37B0">
      <w:pPr>
        <w:pStyle w:val="BodyFirst"/>
        <w:spacing w:line="240" w:lineRule="auto"/>
        <w:rPr>
          <w:sz w:val="22"/>
        </w:rPr>
      </w:pPr>
      <w:r>
        <w:rPr>
          <w:sz w:val="22"/>
        </w:rPr>
        <w:t>2035,ctx-rh-insula,4035,Right,Grey,right insula grey matter</w:t>
      </w:r>
    </w:p>
    <w:p w14:paraId="36F88684" w14:textId="77777777" w:rsidR="00932176" w:rsidRDefault="001D37B0">
      <w:pPr>
        <w:pStyle w:val="BodyFirst"/>
        <w:spacing w:line="240" w:lineRule="auto"/>
        <w:rPr>
          <w:sz w:val="22"/>
        </w:rPr>
      </w:pPr>
      <w:r>
        <w:rPr>
          <w:sz w:val="22"/>
        </w:rPr>
        <w:t>3001,wm-lh-bankssts,1001,Left,White,left banks of superior temporal sulcus white matter</w:t>
      </w:r>
    </w:p>
    <w:p w14:paraId="774D3A6F" w14:textId="77777777" w:rsidR="00932176" w:rsidRDefault="001D37B0">
      <w:pPr>
        <w:pStyle w:val="BodyFirst"/>
        <w:spacing w:line="240" w:lineRule="auto"/>
        <w:rPr>
          <w:sz w:val="22"/>
        </w:rPr>
      </w:pPr>
      <w:r>
        <w:rPr>
          <w:sz w:val="22"/>
        </w:rPr>
        <w:t>3002,wm-lh-caudalanteriorcingulate,1002,Left,White,left caudal anterior cingulate white matter</w:t>
      </w:r>
    </w:p>
    <w:p w14:paraId="68C7B546" w14:textId="77777777" w:rsidR="00932176" w:rsidRDefault="001D37B0">
      <w:pPr>
        <w:pStyle w:val="BodyFirst"/>
        <w:spacing w:line="240" w:lineRule="auto"/>
        <w:rPr>
          <w:sz w:val="22"/>
        </w:rPr>
      </w:pPr>
      <w:r>
        <w:rPr>
          <w:sz w:val="22"/>
        </w:rPr>
        <w:t>3003,wm-lh-caudalmiddlefrontal,1003,Left,White,left caudal middle frontal white matter</w:t>
      </w:r>
    </w:p>
    <w:p w14:paraId="50822F7F" w14:textId="77777777" w:rsidR="00932176" w:rsidRDefault="001D37B0">
      <w:pPr>
        <w:pStyle w:val="BodyFirst"/>
        <w:spacing w:line="240" w:lineRule="auto"/>
        <w:rPr>
          <w:sz w:val="22"/>
        </w:rPr>
      </w:pPr>
      <w:r>
        <w:rPr>
          <w:sz w:val="22"/>
        </w:rPr>
        <w:t>3005,wm-lh-cuneus,1005,Left,White,left cuneus white matter</w:t>
      </w:r>
    </w:p>
    <w:p w14:paraId="2D64F8A6" w14:textId="77777777" w:rsidR="00932176" w:rsidRDefault="001D37B0">
      <w:pPr>
        <w:pStyle w:val="BodyFirst"/>
        <w:spacing w:line="240" w:lineRule="auto"/>
        <w:rPr>
          <w:sz w:val="22"/>
        </w:rPr>
      </w:pPr>
      <w:r>
        <w:rPr>
          <w:sz w:val="22"/>
        </w:rPr>
        <w:t>3006,wm-lh-entorhinal,1006,Left,White,left entorhinal white matter</w:t>
      </w:r>
    </w:p>
    <w:p w14:paraId="15A3C628" w14:textId="77777777" w:rsidR="00932176" w:rsidRDefault="001D37B0">
      <w:pPr>
        <w:pStyle w:val="BodyFirst"/>
        <w:spacing w:line="240" w:lineRule="auto"/>
        <w:rPr>
          <w:sz w:val="22"/>
        </w:rPr>
      </w:pPr>
      <w:r>
        <w:rPr>
          <w:sz w:val="22"/>
        </w:rPr>
        <w:t>3007,wm-lh-fusiform,1007,Left,White,left fusiform white matter</w:t>
      </w:r>
    </w:p>
    <w:p w14:paraId="46F5BBCE" w14:textId="77777777" w:rsidR="00932176" w:rsidRDefault="001D37B0">
      <w:pPr>
        <w:pStyle w:val="BodyFirst"/>
        <w:spacing w:line="240" w:lineRule="auto"/>
        <w:rPr>
          <w:sz w:val="22"/>
        </w:rPr>
      </w:pPr>
      <w:r>
        <w:rPr>
          <w:sz w:val="22"/>
        </w:rPr>
        <w:t>3008,wm-lh-inferiorparietal,1008,Left,White,left inferior parietal white matter</w:t>
      </w:r>
    </w:p>
    <w:p w14:paraId="5C32AE6B" w14:textId="77777777" w:rsidR="00932176" w:rsidRDefault="001D37B0">
      <w:pPr>
        <w:pStyle w:val="BodyFirst"/>
        <w:spacing w:line="240" w:lineRule="auto"/>
        <w:rPr>
          <w:sz w:val="22"/>
        </w:rPr>
      </w:pPr>
      <w:r>
        <w:rPr>
          <w:sz w:val="22"/>
        </w:rPr>
        <w:t>3009,wm-lh-inferiortemporal,1009,Left,White,left inferior temporal white matter</w:t>
      </w:r>
    </w:p>
    <w:p w14:paraId="1F5A1DE2" w14:textId="77777777" w:rsidR="00932176" w:rsidRDefault="001D37B0">
      <w:pPr>
        <w:pStyle w:val="BodyFirst"/>
        <w:spacing w:line="240" w:lineRule="auto"/>
        <w:rPr>
          <w:sz w:val="22"/>
        </w:rPr>
      </w:pPr>
      <w:r>
        <w:rPr>
          <w:sz w:val="22"/>
        </w:rPr>
        <w:t>3010,wm-lh-isthmuscingulate,1010,Left,White,left isthmus cingulate white matter</w:t>
      </w:r>
    </w:p>
    <w:p w14:paraId="5F3926DD" w14:textId="77777777" w:rsidR="00932176" w:rsidRDefault="001D37B0">
      <w:pPr>
        <w:pStyle w:val="BodyFirst"/>
        <w:spacing w:line="240" w:lineRule="auto"/>
        <w:rPr>
          <w:sz w:val="22"/>
        </w:rPr>
      </w:pPr>
      <w:r>
        <w:rPr>
          <w:sz w:val="22"/>
        </w:rPr>
        <w:t>3011,wm-lh-lateraloccipital,1011,Left,White,left lateral occipital white matter</w:t>
      </w:r>
    </w:p>
    <w:p w14:paraId="2E94DC3B" w14:textId="77777777" w:rsidR="00932176" w:rsidRDefault="001D37B0">
      <w:pPr>
        <w:pStyle w:val="BodyFirst"/>
        <w:spacing w:line="240" w:lineRule="auto"/>
        <w:rPr>
          <w:sz w:val="22"/>
        </w:rPr>
      </w:pPr>
      <w:r>
        <w:rPr>
          <w:sz w:val="22"/>
        </w:rPr>
        <w:t>3012,wm-lh-lateralorbitofrontal,1012,Left,White,left lateral orbitofrontal white matter</w:t>
      </w:r>
    </w:p>
    <w:p w14:paraId="1FD18526" w14:textId="77777777" w:rsidR="00932176" w:rsidRDefault="001D37B0">
      <w:pPr>
        <w:pStyle w:val="BodyFirst"/>
        <w:spacing w:line="240" w:lineRule="auto"/>
        <w:rPr>
          <w:sz w:val="22"/>
        </w:rPr>
      </w:pPr>
      <w:r>
        <w:rPr>
          <w:sz w:val="22"/>
        </w:rPr>
        <w:t>3013,wm-lh-lingual,1013,Left,White,left lingual white matter</w:t>
      </w:r>
    </w:p>
    <w:p w14:paraId="43EDC1BF" w14:textId="77777777" w:rsidR="00932176" w:rsidRDefault="001D37B0">
      <w:pPr>
        <w:pStyle w:val="BodyFirst"/>
        <w:spacing w:line="240" w:lineRule="auto"/>
        <w:rPr>
          <w:sz w:val="22"/>
        </w:rPr>
      </w:pPr>
      <w:r>
        <w:rPr>
          <w:sz w:val="22"/>
        </w:rPr>
        <w:t>3014,wm-lh-medialorbitofrontal,1014,Left,White,left medial orbitofrontal white matter</w:t>
      </w:r>
    </w:p>
    <w:p w14:paraId="132E860B" w14:textId="77777777" w:rsidR="00932176" w:rsidRDefault="001D37B0">
      <w:pPr>
        <w:pStyle w:val="BodyFirst"/>
        <w:spacing w:line="240" w:lineRule="auto"/>
        <w:rPr>
          <w:sz w:val="22"/>
        </w:rPr>
      </w:pPr>
      <w:r>
        <w:rPr>
          <w:sz w:val="22"/>
        </w:rPr>
        <w:t>3015,wm-lh-middletemporal,1015,Left,White,left middle temporal white matter</w:t>
      </w:r>
    </w:p>
    <w:p w14:paraId="7AD91CAC" w14:textId="77777777" w:rsidR="00932176" w:rsidRDefault="001D37B0">
      <w:pPr>
        <w:pStyle w:val="BodyFirst"/>
        <w:spacing w:line="240" w:lineRule="auto"/>
        <w:rPr>
          <w:sz w:val="22"/>
        </w:rPr>
      </w:pPr>
      <w:r>
        <w:rPr>
          <w:sz w:val="22"/>
        </w:rPr>
        <w:t>3016,wm-lh-parahippocampal,1016,Left,White,left parahippocampal white matter</w:t>
      </w:r>
    </w:p>
    <w:p w14:paraId="762DFA07" w14:textId="77777777" w:rsidR="00932176" w:rsidRDefault="001D37B0">
      <w:pPr>
        <w:pStyle w:val="BodyFirst"/>
        <w:spacing w:line="240" w:lineRule="auto"/>
        <w:rPr>
          <w:sz w:val="22"/>
        </w:rPr>
      </w:pPr>
      <w:r>
        <w:rPr>
          <w:sz w:val="22"/>
        </w:rPr>
        <w:t>3017,wm-lh-paracentral,1017,Left,White,left paracentral white matter</w:t>
      </w:r>
    </w:p>
    <w:p w14:paraId="5CDDCF02" w14:textId="77777777" w:rsidR="00932176" w:rsidRDefault="001D37B0">
      <w:pPr>
        <w:pStyle w:val="BodyFirst"/>
        <w:spacing w:line="240" w:lineRule="auto"/>
        <w:rPr>
          <w:sz w:val="22"/>
        </w:rPr>
      </w:pPr>
      <w:r>
        <w:rPr>
          <w:sz w:val="22"/>
        </w:rPr>
        <w:t>3018,wm-lh-parsopercularis,1018,Left,White,left pars opercularis white matter</w:t>
      </w:r>
    </w:p>
    <w:p w14:paraId="445B724B" w14:textId="77777777" w:rsidR="00932176" w:rsidRDefault="001D37B0">
      <w:pPr>
        <w:pStyle w:val="BodyFirst"/>
        <w:spacing w:line="240" w:lineRule="auto"/>
        <w:rPr>
          <w:sz w:val="22"/>
        </w:rPr>
      </w:pPr>
      <w:r>
        <w:rPr>
          <w:sz w:val="22"/>
        </w:rPr>
        <w:t>3019,wm-lh-parsorbitalis,1019,Left,White,left pars orbitalis white matter</w:t>
      </w:r>
    </w:p>
    <w:p w14:paraId="033C76AD" w14:textId="77777777" w:rsidR="00932176" w:rsidRDefault="001D37B0">
      <w:pPr>
        <w:pStyle w:val="BodyFirst"/>
        <w:spacing w:line="240" w:lineRule="auto"/>
        <w:rPr>
          <w:sz w:val="22"/>
        </w:rPr>
      </w:pPr>
      <w:r>
        <w:rPr>
          <w:sz w:val="22"/>
        </w:rPr>
        <w:t>3020,wm-lh-parstriangularis,1020,Left,White,left pars triangularis white matter</w:t>
      </w:r>
    </w:p>
    <w:p w14:paraId="41A16CA4" w14:textId="77777777" w:rsidR="00932176" w:rsidRDefault="001D37B0">
      <w:pPr>
        <w:pStyle w:val="BodyFirst"/>
        <w:spacing w:line="240" w:lineRule="auto"/>
        <w:rPr>
          <w:sz w:val="22"/>
        </w:rPr>
      </w:pPr>
      <w:r>
        <w:rPr>
          <w:sz w:val="22"/>
        </w:rPr>
        <w:t>3021,wm-lh-pericalcarine,1021,Left,White,left pericalcarine white matter</w:t>
      </w:r>
    </w:p>
    <w:p w14:paraId="68D1A658" w14:textId="77777777" w:rsidR="00932176" w:rsidRDefault="001D37B0">
      <w:pPr>
        <w:pStyle w:val="BodyFirst"/>
        <w:spacing w:line="240" w:lineRule="auto"/>
        <w:rPr>
          <w:sz w:val="22"/>
        </w:rPr>
      </w:pPr>
      <w:r>
        <w:rPr>
          <w:sz w:val="22"/>
        </w:rPr>
        <w:t>3022,wm-lh-postcentral,1022,Left,White,left postcentral white matter</w:t>
      </w:r>
    </w:p>
    <w:p w14:paraId="4DE77BD9" w14:textId="77777777" w:rsidR="00932176" w:rsidRDefault="001D37B0">
      <w:pPr>
        <w:pStyle w:val="BodyFirst"/>
        <w:spacing w:line="240" w:lineRule="auto"/>
        <w:rPr>
          <w:sz w:val="22"/>
        </w:rPr>
      </w:pPr>
      <w:r>
        <w:rPr>
          <w:sz w:val="22"/>
        </w:rPr>
        <w:t>3023,wm-lh-posteriorcingulate,1023,Left,White,left posterior cingulate white matter</w:t>
      </w:r>
    </w:p>
    <w:p w14:paraId="448713AA" w14:textId="77777777" w:rsidR="00932176" w:rsidRDefault="001D37B0">
      <w:pPr>
        <w:pStyle w:val="BodyFirst"/>
        <w:spacing w:line="240" w:lineRule="auto"/>
        <w:rPr>
          <w:sz w:val="22"/>
        </w:rPr>
      </w:pPr>
      <w:r>
        <w:rPr>
          <w:sz w:val="22"/>
        </w:rPr>
        <w:t>3024,wm-lh-precentral,1024,Left,White,left precentral white matter</w:t>
      </w:r>
    </w:p>
    <w:p w14:paraId="0D0A46D0" w14:textId="77777777" w:rsidR="00932176" w:rsidRDefault="001D37B0">
      <w:pPr>
        <w:pStyle w:val="BodyFirst"/>
        <w:spacing w:line="240" w:lineRule="auto"/>
        <w:rPr>
          <w:sz w:val="22"/>
        </w:rPr>
      </w:pPr>
      <w:r>
        <w:rPr>
          <w:sz w:val="22"/>
        </w:rPr>
        <w:t>3025,wm-lh-precuneus,1025,Left,White,left precuneus white matter</w:t>
      </w:r>
    </w:p>
    <w:p w14:paraId="5E4B5C2C" w14:textId="77777777" w:rsidR="00932176" w:rsidRDefault="001D37B0">
      <w:pPr>
        <w:pStyle w:val="BodyFirst"/>
        <w:spacing w:line="240" w:lineRule="auto"/>
        <w:rPr>
          <w:sz w:val="22"/>
        </w:rPr>
      </w:pPr>
      <w:r>
        <w:rPr>
          <w:sz w:val="22"/>
        </w:rPr>
        <w:t>3026,wm-lh-rostralanteriorcingulate,1026,Left,White,left rostral anterior cingulate white matter</w:t>
      </w:r>
    </w:p>
    <w:p w14:paraId="0C1BF02F" w14:textId="77777777" w:rsidR="00932176" w:rsidRDefault="001D37B0">
      <w:pPr>
        <w:pStyle w:val="BodyFirst"/>
        <w:spacing w:line="240" w:lineRule="auto"/>
        <w:rPr>
          <w:sz w:val="22"/>
        </w:rPr>
      </w:pPr>
      <w:r>
        <w:rPr>
          <w:sz w:val="22"/>
        </w:rPr>
        <w:t>3027,wm-lh-rostralmiddlefrontal,1027,Left,White,left rostral middle frontal white matter</w:t>
      </w:r>
    </w:p>
    <w:p w14:paraId="26D9F9A4" w14:textId="77777777" w:rsidR="00932176" w:rsidRDefault="001D37B0">
      <w:pPr>
        <w:pStyle w:val="BodyFirst"/>
        <w:spacing w:line="240" w:lineRule="auto"/>
        <w:rPr>
          <w:sz w:val="22"/>
        </w:rPr>
      </w:pPr>
      <w:r>
        <w:rPr>
          <w:sz w:val="22"/>
        </w:rPr>
        <w:t>3028,wm-lh-superiorfrontal,1028,Left,White,left superior frontal white matter</w:t>
      </w:r>
    </w:p>
    <w:p w14:paraId="134AD5C2" w14:textId="77777777" w:rsidR="00932176" w:rsidRDefault="001D37B0">
      <w:pPr>
        <w:pStyle w:val="BodyFirst"/>
        <w:spacing w:line="240" w:lineRule="auto"/>
        <w:rPr>
          <w:sz w:val="22"/>
        </w:rPr>
      </w:pPr>
      <w:r>
        <w:rPr>
          <w:sz w:val="22"/>
        </w:rPr>
        <w:t>3029,wm-lh-superiorparietal,1029,Left,White,left superior parietal white matter</w:t>
      </w:r>
    </w:p>
    <w:p w14:paraId="38F72A66" w14:textId="77777777" w:rsidR="00932176" w:rsidRDefault="001D37B0">
      <w:pPr>
        <w:pStyle w:val="BodyFirst"/>
        <w:spacing w:line="240" w:lineRule="auto"/>
        <w:rPr>
          <w:sz w:val="22"/>
        </w:rPr>
      </w:pPr>
      <w:r>
        <w:rPr>
          <w:sz w:val="22"/>
        </w:rPr>
        <w:t>3030,wm-lh-superiortemporal,1030,Left,White,left suprior temporal white matter</w:t>
      </w:r>
    </w:p>
    <w:p w14:paraId="7D226A5C" w14:textId="77777777" w:rsidR="00932176" w:rsidRDefault="001D37B0">
      <w:pPr>
        <w:pStyle w:val="BodyFirst"/>
        <w:spacing w:line="240" w:lineRule="auto"/>
        <w:rPr>
          <w:sz w:val="22"/>
        </w:rPr>
      </w:pPr>
      <w:r>
        <w:rPr>
          <w:sz w:val="22"/>
        </w:rPr>
        <w:t>3031,wm-lh-supramarginal,1031,Left,White,left supramarginal white matter</w:t>
      </w:r>
    </w:p>
    <w:p w14:paraId="2C574D6D" w14:textId="77777777" w:rsidR="00932176" w:rsidRDefault="001D37B0">
      <w:pPr>
        <w:pStyle w:val="BodyFirst"/>
        <w:spacing w:line="240" w:lineRule="auto"/>
        <w:rPr>
          <w:sz w:val="22"/>
        </w:rPr>
      </w:pPr>
      <w:r>
        <w:rPr>
          <w:sz w:val="22"/>
        </w:rPr>
        <w:t>3032,wm-lh-frontalpole,1032,Left,White,left frontal pole white matter</w:t>
      </w:r>
    </w:p>
    <w:p w14:paraId="2C4207C5" w14:textId="77777777" w:rsidR="00932176" w:rsidRDefault="001D37B0">
      <w:pPr>
        <w:pStyle w:val="BodyFirst"/>
        <w:spacing w:line="240" w:lineRule="auto"/>
        <w:rPr>
          <w:sz w:val="22"/>
        </w:rPr>
      </w:pPr>
      <w:r>
        <w:rPr>
          <w:sz w:val="22"/>
        </w:rPr>
        <w:t>3033,wm-lh-temporalpole,1033,Left,White,left temporal pole white matter</w:t>
      </w:r>
    </w:p>
    <w:p w14:paraId="7C30DABE" w14:textId="77777777" w:rsidR="00932176" w:rsidRDefault="001D37B0">
      <w:pPr>
        <w:pStyle w:val="BodyFirst"/>
        <w:spacing w:line="240" w:lineRule="auto"/>
        <w:rPr>
          <w:sz w:val="22"/>
        </w:rPr>
      </w:pPr>
      <w:r>
        <w:rPr>
          <w:sz w:val="22"/>
        </w:rPr>
        <w:t>3034,wm-lh-transversetemporal,1034,Left,White,left transverse temporal white matter</w:t>
      </w:r>
    </w:p>
    <w:p w14:paraId="7944A47B" w14:textId="77777777" w:rsidR="00932176" w:rsidRDefault="001D37B0">
      <w:pPr>
        <w:pStyle w:val="BodyFirst"/>
        <w:spacing w:line="240" w:lineRule="auto"/>
        <w:rPr>
          <w:sz w:val="22"/>
        </w:rPr>
      </w:pPr>
      <w:r>
        <w:rPr>
          <w:sz w:val="22"/>
        </w:rPr>
        <w:t>3035,wm-lh-insula,1035,Left,White,left insula white matter</w:t>
      </w:r>
    </w:p>
    <w:p w14:paraId="5966ED75" w14:textId="77777777" w:rsidR="00932176" w:rsidRDefault="001D37B0">
      <w:pPr>
        <w:pStyle w:val="BodyFirst"/>
        <w:spacing w:line="240" w:lineRule="auto"/>
        <w:rPr>
          <w:sz w:val="22"/>
        </w:rPr>
      </w:pPr>
      <w:r>
        <w:rPr>
          <w:sz w:val="22"/>
        </w:rPr>
        <w:t>4001,wm-rh-bankssts,2001,Right,White,right banks of superior temporal sulcus white matter</w:t>
      </w:r>
    </w:p>
    <w:p w14:paraId="5CB07533" w14:textId="77777777" w:rsidR="00932176" w:rsidRDefault="001D37B0">
      <w:pPr>
        <w:pStyle w:val="BodyFirst"/>
        <w:spacing w:line="240" w:lineRule="auto"/>
        <w:rPr>
          <w:sz w:val="22"/>
        </w:rPr>
      </w:pPr>
      <w:r>
        <w:rPr>
          <w:sz w:val="22"/>
        </w:rPr>
        <w:t>4002,wm-rh-caudalanteriorcingulate,2002,Right,White,right caudal anterior cingulate white matter</w:t>
      </w:r>
    </w:p>
    <w:p w14:paraId="788CFB3E" w14:textId="77777777" w:rsidR="00932176" w:rsidRDefault="001D37B0">
      <w:pPr>
        <w:pStyle w:val="BodyFirst"/>
        <w:spacing w:line="240" w:lineRule="auto"/>
        <w:rPr>
          <w:sz w:val="22"/>
        </w:rPr>
      </w:pPr>
      <w:r>
        <w:rPr>
          <w:sz w:val="22"/>
        </w:rPr>
        <w:lastRenderedPageBreak/>
        <w:t>4003,wm-rh-caudalmiddlefrontal,2003,Right,White,right caudal middle frontal white matter</w:t>
      </w:r>
    </w:p>
    <w:p w14:paraId="538F71EF" w14:textId="77777777" w:rsidR="00932176" w:rsidRDefault="001D37B0">
      <w:pPr>
        <w:pStyle w:val="BodyFirst"/>
        <w:spacing w:line="240" w:lineRule="auto"/>
        <w:rPr>
          <w:sz w:val="22"/>
        </w:rPr>
      </w:pPr>
      <w:r>
        <w:rPr>
          <w:sz w:val="22"/>
        </w:rPr>
        <w:t>4005,wm-rh-cuneus,2005,Right,White,right cuneus white matter</w:t>
      </w:r>
    </w:p>
    <w:p w14:paraId="4112B3C4" w14:textId="77777777" w:rsidR="00932176" w:rsidRDefault="001D37B0">
      <w:pPr>
        <w:pStyle w:val="BodyFirst"/>
        <w:spacing w:line="240" w:lineRule="auto"/>
        <w:rPr>
          <w:sz w:val="22"/>
        </w:rPr>
      </w:pPr>
      <w:r>
        <w:rPr>
          <w:sz w:val="22"/>
        </w:rPr>
        <w:t>4006,wm-rh-entorhinal,2006,Right,White,right entorhinal white matter</w:t>
      </w:r>
    </w:p>
    <w:p w14:paraId="05874D29" w14:textId="77777777" w:rsidR="00932176" w:rsidRDefault="001D37B0">
      <w:pPr>
        <w:pStyle w:val="BodyFirst"/>
        <w:spacing w:line="240" w:lineRule="auto"/>
        <w:rPr>
          <w:sz w:val="22"/>
        </w:rPr>
      </w:pPr>
      <w:r>
        <w:rPr>
          <w:sz w:val="22"/>
        </w:rPr>
        <w:t>4007,wm-rh-fusiform,2007,Right,White,right fusiform white matter</w:t>
      </w:r>
    </w:p>
    <w:p w14:paraId="32A7C109" w14:textId="77777777" w:rsidR="00932176" w:rsidRDefault="001D37B0">
      <w:pPr>
        <w:pStyle w:val="BodyFirst"/>
        <w:spacing w:line="240" w:lineRule="auto"/>
        <w:rPr>
          <w:sz w:val="22"/>
        </w:rPr>
      </w:pPr>
      <w:r>
        <w:rPr>
          <w:sz w:val="22"/>
        </w:rPr>
        <w:t>4008,wm-rh-inferiorparietal,2008,Right,White,right inferior parietal white matter</w:t>
      </w:r>
    </w:p>
    <w:p w14:paraId="68A55760" w14:textId="77777777" w:rsidR="00932176" w:rsidRDefault="001D37B0">
      <w:pPr>
        <w:pStyle w:val="BodyFirst"/>
        <w:spacing w:line="240" w:lineRule="auto"/>
        <w:rPr>
          <w:sz w:val="22"/>
        </w:rPr>
      </w:pPr>
      <w:r>
        <w:rPr>
          <w:sz w:val="22"/>
        </w:rPr>
        <w:t>4009,wm-rh-inferiortemporal,2009,Right,White,right inferior temporal white matter</w:t>
      </w:r>
    </w:p>
    <w:p w14:paraId="2A15E74D" w14:textId="77777777" w:rsidR="00932176" w:rsidRDefault="001D37B0">
      <w:pPr>
        <w:pStyle w:val="BodyFirst"/>
        <w:spacing w:line="240" w:lineRule="auto"/>
        <w:rPr>
          <w:sz w:val="22"/>
        </w:rPr>
      </w:pPr>
      <w:r>
        <w:rPr>
          <w:sz w:val="22"/>
        </w:rPr>
        <w:t>4010,wm-rh-isthmuscingulate,2010,Right,White,right isthmus cingulate white matter</w:t>
      </w:r>
    </w:p>
    <w:p w14:paraId="25573E41" w14:textId="77777777" w:rsidR="00932176" w:rsidRDefault="001D37B0">
      <w:pPr>
        <w:pStyle w:val="BodyFirst"/>
        <w:spacing w:line="240" w:lineRule="auto"/>
        <w:rPr>
          <w:sz w:val="22"/>
        </w:rPr>
      </w:pPr>
      <w:r>
        <w:rPr>
          <w:sz w:val="22"/>
        </w:rPr>
        <w:t>4011,wm-rh-lateraloccipital,2011,Right,White,right lateral occipital white matter</w:t>
      </w:r>
    </w:p>
    <w:p w14:paraId="1EFC0FD1" w14:textId="77777777" w:rsidR="00932176" w:rsidRDefault="001D37B0">
      <w:pPr>
        <w:pStyle w:val="BodyFirst"/>
        <w:spacing w:line="240" w:lineRule="auto"/>
        <w:rPr>
          <w:sz w:val="22"/>
        </w:rPr>
      </w:pPr>
      <w:r>
        <w:rPr>
          <w:sz w:val="22"/>
        </w:rPr>
        <w:t>4012,wm-rh-lateralorbitofrontal,2012,Right,White,right lateral orbitofrontal white matter</w:t>
      </w:r>
    </w:p>
    <w:p w14:paraId="46F7945A" w14:textId="77777777" w:rsidR="00932176" w:rsidRDefault="001D37B0">
      <w:pPr>
        <w:pStyle w:val="BodyFirst"/>
        <w:spacing w:line="240" w:lineRule="auto"/>
        <w:rPr>
          <w:sz w:val="22"/>
        </w:rPr>
      </w:pPr>
      <w:r>
        <w:rPr>
          <w:sz w:val="22"/>
        </w:rPr>
        <w:t>4013,wm-rh-lingual,2013,Right,White,right lingual white matter</w:t>
      </w:r>
    </w:p>
    <w:p w14:paraId="230308DA" w14:textId="77777777" w:rsidR="00932176" w:rsidRDefault="001D37B0">
      <w:pPr>
        <w:pStyle w:val="BodyFirst"/>
        <w:spacing w:line="240" w:lineRule="auto"/>
        <w:rPr>
          <w:sz w:val="22"/>
        </w:rPr>
      </w:pPr>
      <w:r>
        <w:rPr>
          <w:sz w:val="22"/>
        </w:rPr>
        <w:t>4014,wm-rh-medialorbitofrontal,2014,Right,White,right meidal orbitofrontal white matter</w:t>
      </w:r>
    </w:p>
    <w:p w14:paraId="467769F6" w14:textId="77777777" w:rsidR="00932176" w:rsidRDefault="001D37B0">
      <w:pPr>
        <w:pStyle w:val="BodyFirst"/>
        <w:spacing w:line="240" w:lineRule="auto"/>
        <w:rPr>
          <w:sz w:val="22"/>
        </w:rPr>
      </w:pPr>
      <w:r>
        <w:rPr>
          <w:sz w:val="22"/>
        </w:rPr>
        <w:t>4015,wm-rh-middletemporal,2015,Right,White,right middle temporal white matter</w:t>
      </w:r>
    </w:p>
    <w:p w14:paraId="6E28E93E" w14:textId="77777777" w:rsidR="00932176" w:rsidRDefault="001D37B0">
      <w:pPr>
        <w:pStyle w:val="BodyFirst"/>
        <w:spacing w:line="240" w:lineRule="auto"/>
        <w:rPr>
          <w:sz w:val="22"/>
        </w:rPr>
      </w:pPr>
      <w:r>
        <w:rPr>
          <w:sz w:val="22"/>
        </w:rPr>
        <w:t>4016,wm-rh-parahippocampal,2016,Right,White,right parahippocampal white matter</w:t>
      </w:r>
    </w:p>
    <w:p w14:paraId="3288D86D" w14:textId="77777777" w:rsidR="00932176" w:rsidRDefault="001D37B0">
      <w:pPr>
        <w:pStyle w:val="BodyFirst"/>
        <w:spacing w:line="240" w:lineRule="auto"/>
        <w:rPr>
          <w:sz w:val="22"/>
        </w:rPr>
      </w:pPr>
      <w:r>
        <w:rPr>
          <w:sz w:val="22"/>
        </w:rPr>
        <w:t>4017,wm-rh-paracentral,2017,Right,White,right paracentral white matter</w:t>
      </w:r>
    </w:p>
    <w:p w14:paraId="46E38C76" w14:textId="77777777" w:rsidR="00932176" w:rsidRDefault="001D37B0">
      <w:pPr>
        <w:pStyle w:val="BodyFirst"/>
        <w:spacing w:line="240" w:lineRule="auto"/>
        <w:rPr>
          <w:sz w:val="22"/>
        </w:rPr>
      </w:pPr>
      <w:r>
        <w:rPr>
          <w:sz w:val="22"/>
        </w:rPr>
        <w:t>4018,wm-rh-parsopercularis,2018,Right,White,right pars opercularis white matter</w:t>
      </w:r>
    </w:p>
    <w:p w14:paraId="229073EB" w14:textId="77777777" w:rsidR="00932176" w:rsidRDefault="001D37B0">
      <w:pPr>
        <w:pStyle w:val="BodyFirst"/>
        <w:spacing w:line="240" w:lineRule="auto"/>
        <w:rPr>
          <w:sz w:val="22"/>
        </w:rPr>
      </w:pPr>
      <w:r>
        <w:rPr>
          <w:sz w:val="22"/>
        </w:rPr>
        <w:t>4019,wm-rh-parsorbitalis,2019,Right,White,right pars orbitalis white matter</w:t>
      </w:r>
    </w:p>
    <w:p w14:paraId="1ABBCB2D" w14:textId="77777777" w:rsidR="00932176" w:rsidRDefault="001D37B0">
      <w:pPr>
        <w:pStyle w:val="BodyFirst"/>
        <w:spacing w:line="240" w:lineRule="auto"/>
        <w:rPr>
          <w:sz w:val="22"/>
        </w:rPr>
      </w:pPr>
      <w:r>
        <w:rPr>
          <w:sz w:val="22"/>
        </w:rPr>
        <w:t>4020,wm-rh-parstriangularis,2020,Right,White,right pars triangularis white matter</w:t>
      </w:r>
    </w:p>
    <w:p w14:paraId="316E37CB" w14:textId="77777777" w:rsidR="00932176" w:rsidRDefault="001D37B0">
      <w:pPr>
        <w:pStyle w:val="BodyFirst"/>
        <w:spacing w:line="240" w:lineRule="auto"/>
        <w:rPr>
          <w:sz w:val="22"/>
        </w:rPr>
      </w:pPr>
      <w:r>
        <w:rPr>
          <w:sz w:val="22"/>
        </w:rPr>
        <w:t>4021,wm-rh-pericalcarine,2021,Right,White,right pericalcarine white matter</w:t>
      </w:r>
    </w:p>
    <w:p w14:paraId="6C5F344B" w14:textId="77777777" w:rsidR="00932176" w:rsidRDefault="001D37B0">
      <w:pPr>
        <w:pStyle w:val="BodyFirst"/>
        <w:spacing w:line="240" w:lineRule="auto"/>
        <w:rPr>
          <w:sz w:val="22"/>
        </w:rPr>
      </w:pPr>
      <w:r>
        <w:rPr>
          <w:sz w:val="22"/>
        </w:rPr>
        <w:t>4022,wm-rh-postcentral,2022,Right,White,right postcentral white matter</w:t>
      </w:r>
    </w:p>
    <w:p w14:paraId="1B662160" w14:textId="77777777" w:rsidR="00932176" w:rsidRDefault="001D37B0">
      <w:pPr>
        <w:pStyle w:val="BodyFirst"/>
        <w:spacing w:line="240" w:lineRule="auto"/>
        <w:rPr>
          <w:sz w:val="22"/>
        </w:rPr>
      </w:pPr>
      <w:r>
        <w:rPr>
          <w:sz w:val="22"/>
        </w:rPr>
        <w:t>4023,wm-rh-posteriorcingulate,2023,Right,White,right posterior cingulate white matter</w:t>
      </w:r>
    </w:p>
    <w:p w14:paraId="381B2ABB" w14:textId="77777777" w:rsidR="00932176" w:rsidRDefault="001D37B0">
      <w:pPr>
        <w:pStyle w:val="BodyFirst"/>
        <w:spacing w:line="240" w:lineRule="auto"/>
        <w:rPr>
          <w:sz w:val="22"/>
        </w:rPr>
      </w:pPr>
      <w:r>
        <w:rPr>
          <w:sz w:val="22"/>
        </w:rPr>
        <w:t>4024,wm-rh-precentral,2024,Right,White,right precentral white matter</w:t>
      </w:r>
    </w:p>
    <w:p w14:paraId="05430D05" w14:textId="77777777" w:rsidR="00932176" w:rsidRDefault="001D37B0">
      <w:pPr>
        <w:pStyle w:val="BodyFirst"/>
        <w:spacing w:line="240" w:lineRule="auto"/>
        <w:rPr>
          <w:sz w:val="22"/>
        </w:rPr>
      </w:pPr>
      <w:r>
        <w:rPr>
          <w:sz w:val="22"/>
        </w:rPr>
        <w:t>4025,wm-rh-precuneus,2025,Right,White,right precuneus white matter</w:t>
      </w:r>
    </w:p>
    <w:p w14:paraId="78573E6C" w14:textId="77777777" w:rsidR="00932176" w:rsidRDefault="001D37B0">
      <w:pPr>
        <w:pStyle w:val="BodyFirst"/>
        <w:spacing w:line="240" w:lineRule="auto"/>
        <w:rPr>
          <w:sz w:val="22"/>
        </w:rPr>
      </w:pPr>
      <w:r>
        <w:rPr>
          <w:sz w:val="22"/>
        </w:rPr>
        <w:t>4026,wm-rh-rostralanteriorcingulate,2026,Right,White,right rostral anterior cingulate white matter</w:t>
      </w:r>
    </w:p>
    <w:p w14:paraId="4602AB9F" w14:textId="77777777" w:rsidR="00932176" w:rsidRDefault="001D37B0">
      <w:pPr>
        <w:pStyle w:val="BodyFirst"/>
        <w:spacing w:line="240" w:lineRule="auto"/>
        <w:rPr>
          <w:sz w:val="22"/>
        </w:rPr>
      </w:pPr>
      <w:r>
        <w:rPr>
          <w:sz w:val="22"/>
        </w:rPr>
        <w:t>4027,wm-rh-rostralmiddlefrontal,2027,Right,White,right rostral middle frontal white matter</w:t>
      </w:r>
    </w:p>
    <w:p w14:paraId="6F7ECC4C" w14:textId="77777777" w:rsidR="00932176" w:rsidRDefault="001D37B0">
      <w:pPr>
        <w:pStyle w:val="BodyFirst"/>
        <w:spacing w:line="240" w:lineRule="auto"/>
        <w:rPr>
          <w:sz w:val="22"/>
        </w:rPr>
      </w:pPr>
      <w:r>
        <w:rPr>
          <w:sz w:val="22"/>
        </w:rPr>
        <w:t>4028,wm-rh-superiorfrontal,2028,Right,White,right superior frontal white matter</w:t>
      </w:r>
    </w:p>
    <w:p w14:paraId="6E708222" w14:textId="77777777" w:rsidR="00932176" w:rsidRDefault="001D37B0">
      <w:pPr>
        <w:pStyle w:val="BodyFirst"/>
        <w:spacing w:line="240" w:lineRule="auto"/>
        <w:rPr>
          <w:sz w:val="22"/>
        </w:rPr>
      </w:pPr>
      <w:r>
        <w:rPr>
          <w:sz w:val="22"/>
        </w:rPr>
        <w:t>4029,wm-rh-superiorparietal,2029,Right,White,right superior parietal white matter</w:t>
      </w:r>
    </w:p>
    <w:p w14:paraId="6D3D3C5F" w14:textId="77777777" w:rsidR="00932176" w:rsidRDefault="001D37B0">
      <w:pPr>
        <w:pStyle w:val="BodyFirst"/>
        <w:spacing w:line="240" w:lineRule="auto"/>
        <w:rPr>
          <w:sz w:val="22"/>
        </w:rPr>
      </w:pPr>
      <w:r>
        <w:rPr>
          <w:sz w:val="22"/>
        </w:rPr>
        <w:t>4030,wm-rh-superiortemporal,2030,Right,White,right suprior temporal white matter</w:t>
      </w:r>
    </w:p>
    <w:p w14:paraId="6142099D" w14:textId="77777777" w:rsidR="00932176" w:rsidRDefault="001D37B0">
      <w:pPr>
        <w:pStyle w:val="BodyFirst"/>
        <w:spacing w:line="240" w:lineRule="auto"/>
        <w:rPr>
          <w:sz w:val="22"/>
        </w:rPr>
      </w:pPr>
      <w:r>
        <w:rPr>
          <w:sz w:val="22"/>
        </w:rPr>
        <w:t>4031,wm-rh-supramarginal,2031,Right,White,right supramarginal white matter</w:t>
      </w:r>
    </w:p>
    <w:p w14:paraId="3D77A4AD" w14:textId="77777777" w:rsidR="00932176" w:rsidRDefault="001D37B0">
      <w:pPr>
        <w:pStyle w:val="BodyFirst"/>
        <w:spacing w:line="240" w:lineRule="auto"/>
        <w:rPr>
          <w:sz w:val="22"/>
        </w:rPr>
      </w:pPr>
      <w:r>
        <w:rPr>
          <w:sz w:val="22"/>
        </w:rPr>
        <w:t>4032,wm-rh-frontalpole,2032,Right,White,right frontal pole white matter</w:t>
      </w:r>
    </w:p>
    <w:p w14:paraId="31F5561E" w14:textId="77777777" w:rsidR="00932176" w:rsidRDefault="001D37B0">
      <w:pPr>
        <w:pStyle w:val="BodyFirst"/>
        <w:spacing w:line="240" w:lineRule="auto"/>
        <w:rPr>
          <w:sz w:val="22"/>
        </w:rPr>
      </w:pPr>
      <w:r>
        <w:rPr>
          <w:sz w:val="22"/>
        </w:rPr>
        <w:t>4033,wm-rh-temporalpole,2033,Right,White,right temporal pole white matter</w:t>
      </w:r>
    </w:p>
    <w:p w14:paraId="2BF58B80" w14:textId="77777777" w:rsidR="00932176" w:rsidRDefault="001D37B0">
      <w:pPr>
        <w:pStyle w:val="BodyFirst"/>
        <w:spacing w:line="240" w:lineRule="auto"/>
        <w:rPr>
          <w:sz w:val="22"/>
        </w:rPr>
      </w:pPr>
      <w:r>
        <w:rPr>
          <w:sz w:val="22"/>
        </w:rPr>
        <w:t>4034,wm-rh-transversetemporal,2034,Right,White,right transverse temporal white matter</w:t>
      </w:r>
    </w:p>
    <w:p w14:paraId="05F575BC" w14:textId="77777777" w:rsidR="00932176" w:rsidRDefault="001D37B0">
      <w:pPr>
        <w:pStyle w:val="BodyFirst"/>
        <w:spacing w:line="240" w:lineRule="auto"/>
        <w:rPr>
          <w:sz w:val="22"/>
        </w:rPr>
      </w:pPr>
      <w:r>
        <w:rPr>
          <w:sz w:val="22"/>
        </w:rPr>
        <w:t>4035,wm-rh-insula,2035,Right,White,right insula white matter</w:t>
      </w:r>
    </w:p>
    <w:p w14:paraId="34B264AB" w14:textId="77777777" w:rsidR="00932176" w:rsidRDefault="001D37B0">
      <w:pPr>
        <w:pStyle w:val="BodyFirst"/>
        <w:spacing w:line="240" w:lineRule="auto"/>
        <w:rPr>
          <w:sz w:val="22"/>
        </w:rPr>
      </w:pPr>
      <w:r>
        <w:rPr>
          <w:sz w:val="22"/>
        </w:rPr>
        <w:t>5001,Left-UnsegmentedWhiteMatter,,Left,White,left unsegmented white matter</w:t>
      </w:r>
    </w:p>
    <w:p w14:paraId="3ACCD6E1" w14:textId="77777777" w:rsidR="00932176" w:rsidRDefault="001D37B0">
      <w:pPr>
        <w:pStyle w:val="BodyFirst"/>
        <w:spacing w:line="240" w:lineRule="auto"/>
      </w:pPr>
      <w:r>
        <w:rPr>
          <w:sz w:val="22"/>
        </w:rPr>
        <w:t>5002,Right-UnsegmentedWhiteMatter,,Right,White,right unsegmented white matter</w:t>
      </w:r>
    </w:p>
    <w:p w14:paraId="5F5C38A6" w14:textId="77777777" w:rsidR="00932176" w:rsidRDefault="00932176">
      <w:pPr>
        <w:sectPr w:rsidR="00932176" w:rsidSect="004151FF">
          <w:headerReference w:type="default" r:id="rId56"/>
          <w:footerReference w:type="default" r:id="rId57"/>
          <w:type w:val="continuous"/>
          <w:pgSz w:w="12240" w:h="15840"/>
          <w:pgMar w:top="1440" w:right="1440" w:bottom="1440" w:left="2160" w:header="720" w:footer="720" w:gutter="0"/>
          <w:cols w:space="720"/>
          <w:formProt w:val="0"/>
          <w:docGrid w:linePitch="360"/>
        </w:sectPr>
      </w:pPr>
    </w:p>
    <w:p w14:paraId="6FF61A02" w14:textId="77777777" w:rsidR="001D37B0" w:rsidRDefault="001D37B0"/>
    <w:sectPr w:rsidR="001D37B0">
      <w:type w:val="continuous"/>
      <w:pgSz w:w="12240" w:h="15840"/>
      <w:pgMar w:top="777" w:right="720" w:bottom="777" w:left="720" w:header="720" w:footer="720" w:gutter="0"/>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42" w:author="Jacob Levman" w:date="2019-07-30T09:56:00Z" w:initials="JL">
    <w:p w14:paraId="0CF19D62" w14:textId="6C5F260C" w:rsidR="002B3FE8" w:rsidRDefault="002B3FE8">
      <w:pPr>
        <w:pStyle w:val="CommentText"/>
      </w:pPr>
      <w:r>
        <w:rPr>
          <w:rStyle w:val="CommentReference"/>
        </w:rPr>
        <w:annotationRef/>
      </w:r>
      <w:r>
        <w:t>Mention words like Big data in this paragraph and also distributed computing should be mentioned right here.</w:t>
      </w:r>
    </w:p>
  </w:comment>
  <w:comment w:id="1029" w:author="Jacob Levman" w:date="2019-07-30T10:32:00Z" w:initials="JL">
    <w:p w14:paraId="47E22E28" w14:textId="09574C68" w:rsidR="002B3FE8" w:rsidRDefault="002B3FE8">
      <w:pPr>
        <w:pStyle w:val="CommentText"/>
      </w:pPr>
      <w:r>
        <w:rPr>
          <w:rStyle w:val="CommentReference"/>
        </w:rPr>
        <w:annotationRef/>
      </w:r>
      <w:r>
        <w:t>I need your citation list at the end of the thesis to see what the citations acutally are. Is this a citation that outlines the Dice score or where the source of this HCP Dice score data in Figure 1 comes from. A citation is definitely needed for the figure.</w:t>
      </w:r>
    </w:p>
  </w:comment>
  <w:comment w:id="1046" w:author="Jacob Levman" w:date="2019-07-30T10:34:00Z" w:initials="JL">
    <w:p w14:paraId="489EF3C2" w14:textId="4B47416C" w:rsidR="002B3FE8" w:rsidRDefault="002B3FE8">
      <w:pPr>
        <w:pStyle w:val="CommentText"/>
      </w:pPr>
      <w:r>
        <w:rPr>
          <w:rStyle w:val="CommentReference"/>
        </w:rPr>
        <w:annotationRef/>
      </w:r>
      <w:r>
        <w:t>TRACULA is inherently FreeSurfer compatible as it was created by people from the FreeSurfer group. Mention this and include a citation of TRACULA’s original article(s)</w:t>
      </w:r>
    </w:p>
  </w:comment>
  <w:comment w:id="1252" w:author="Jacob Levman" w:date="2019-07-31T10:59:00Z" w:initials="JL">
    <w:p w14:paraId="1ED49735" w14:textId="1117B3A4" w:rsidR="002B3FE8" w:rsidRDefault="002B3FE8">
      <w:pPr>
        <w:pStyle w:val="CommentText"/>
      </w:pPr>
      <w:r>
        <w:rPr>
          <w:rStyle w:val="CommentReference"/>
        </w:rPr>
        <w:annotationRef/>
      </w:r>
      <w:r>
        <w:t>This little section is pretty light for an intro on ML. We will definitely need more material here with citations to all the main ML techniques that we are including in your analysis and a bunch more citations to application papers that use ML to diagnose condition X from MRI, or better yet ML relying on HCP data or similar connectomics supporting data.</w:t>
      </w:r>
    </w:p>
  </w:comment>
  <w:comment w:id="1270" w:author="Jacob Levman" w:date="2019-07-31T11:04:00Z" w:initials="JL">
    <w:p w14:paraId="4455A0B1" w14:textId="3E7358CB" w:rsidR="002B3FE8" w:rsidRDefault="002B3FE8">
      <w:pPr>
        <w:pStyle w:val="CommentText"/>
      </w:pPr>
      <w:r>
        <w:rPr>
          <w:rStyle w:val="CommentReference"/>
        </w:rPr>
        <w:annotationRef/>
      </w:r>
      <w:r>
        <w:t>I assume this is my insula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F19D62" w15:done="0"/>
  <w15:commentEx w15:paraId="47E22E28" w15:done="0"/>
  <w15:commentEx w15:paraId="489EF3C2" w15:done="0"/>
  <w15:commentEx w15:paraId="1ED49735" w15:done="0"/>
  <w15:commentEx w15:paraId="4455A0B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977D89" w16cid:durableId="20EA91FC"/>
  <w16cid:commentId w16cid:paraId="0CF19D62" w16cid:durableId="20EA92B1"/>
  <w16cid:commentId w16cid:paraId="67B944DF" w16cid:durableId="20EA930B"/>
  <w16cid:commentId w16cid:paraId="495C1D7D" w16cid:durableId="20EA93F2"/>
  <w16cid:commentId w16cid:paraId="34DC05BA" w16cid:durableId="20EA99C0"/>
  <w16cid:commentId w16cid:paraId="4FB458FF" w16cid:durableId="20EA9A37"/>
  <w16cid:commentId w16cid:paraId="096F5C62" w16cid:durableId="20EA9ABF"/>
  <w16cid:commentId w16cid:paraId="47E22E28" w16cid:durableId="20EA9B59"/>
  <w16cid:commentId w16cid:paraId="489EF3C2" w16cid:durableId="20EA9BCE"/>
  <w16cid:commentId w16cid:paraId="3B9503C6" w16cid:durableId="20EBEEE8"/>
  <w16cid:commentId w16cid:paraId="00FF4A30" w16cid:durableId="20EBEF63"/>
  <w16cid:commentId w16cid:paraId="43E4191E" w16cid:durableId="20EBEFC5"/>
  <w16cid:commentId w16cid:paraId="1ED49735" w16cid:durableId="20EBF304"/>
  <w16cid:commentId w16cid:paraId="4455A0B1" w16cid:durableId="20EBF42F"/>
  <w16cid:commentId w16cid:paraId="76E4D71E" w16cid:durableId="20EBF4F9"/>
  <w16cid:commentId w16cid:paraId="378C9A5C" w16cid:durableId="20EBF74F"/>
  <w16cid:commentId w16cid:paraId="64361254" w16cid:durableId="20EBF84B"/>
  <w16cid:commentId w16cid:paraId="593DB8F9" w16cid:durableId="20EBF87B"/>
  <w16cid:commentId w16cid:paraId="68911121" w16cid:durableId="20EBF8A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22AAE6" w14:textId="77777777" w:rsidR="00D96F7E" w:rsidRDefault="00D96F7E">
      <w:r>
        <w:separator/>
      </w:r>
    </w:p>
  </w:endnote>
  <w:endnote w:type="continuationSeparator" w:id="0">
    <w:p w14:paraId="4A250C29" w14:textId="77777777" w:rsidR="00D96F7E" w:rsidRDefault="00D96F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C6766A" w14:textId="62034411" w:rsidR="002B3FE8" w:rsidRDefault="002B3FE8">
    <w:pPr>
      <w:pStyle w:val="Footer"/>
      <w:jc w:val="center"/>
    </w:pPr>
    <w:r>
      <w:rPr>
        <w:rStyle w:val="PageNumber"/>
      </w:rPr>
      <w:fldChar w:fldCharType="begin"/>
    </w:r>
    <w:r>
      <w:rPr>
        <w:rStyle w:val="PageNumber"/>
      </w:rPr>
      <w:instrText>PAGE</w:instrText>
    </w:r>
    <w:r>
      <w:rPr>
        <w:rStyle w:val="PageNumber"/>
      </w:rPr>
      <w:fldChar w:fldCharType="separate"/>
    </w:r>
    <w:r w:rsidR="00442058">
      <w:rPr>
        <w:rStyle w:val="PageNumber"/>
        <w:noProof/>
      </w:rPr>
      <w:t>ix</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9246E8" w14:textId="091FCE8F" w:rsidR="002B3FE8" w:rsidRDefault="002B3FE8">
    <w:pPr>
      <w:pStyle w:val="Footer"/>
      <w:jc w:val="center"/>
    </w:pPr>
    <w:r>
      <w:rPr>
        <w:rStyle w:val="PageNumber"/>
      </w:rPr>
      <w:fldChar w:fldCharType="begin"/>
    </w:r>
    <w:r>
      <w:rPr>
        <w:rStyle w:val="PageNumber"/>
      </w:rPr>
      <w:instrText>PAGE</w:instrText>
    </w:r>
    <w:r>
      <w:rPr>
        <w:rStyle w:val="PageNumber"/>
      </w:rPr>
      <w:fldChar w:fldCharType="separate"/>
    </w:r>
    <w:r w:rsidR="00442058">
      <w:rPr>
        <w:rStyle w:val="PageNumber"/>
        <w:noProof/>
      </w:rPr>
      <w:t>37</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A7DF3F" w14:textId="57DCD724" w:rsidR="002B3FE8" w:rsidRDefault="002B3FE8">
    <w:pPr>
      <w:pStyle w:val="Footer"/>
      <w:jc w:val="center"/>
    </w:pPr>
    <w:r>
      <w:rPr>
        <w:rStyle w:val="PageNumber"/>
      </w:rPr>
      <w:fldChar w:fldCharType="begin"/>
    </w:r>
    <w:r>
      <w:rPr>
        <w:rStyle w:val="PageNumber"/>
      </w:rPr>
      <w:instrText>PAGE</w:instrText>
    </w:r>
    <w:r>
      <w:rPr>
        <w:rStyle w:val="PageNumber"/>
      </w:rPr>
      <w:fldChar w:fldCharType="separate"/>
    </w:r>
    <w:r w:rsidR="000D4722">
      <w:rPr>
        <w:rStyle w:val="PageNumber"/>
        <w:noProof/>
      </w:rPr>
      <w:t>90</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31680B" w14:textId="77777777" w:rsidR="00D96F7E" w:rsidRDefault="00D96F7E">
      <w:r>
        <w:separator/>
      </w:r>
    </w:p>
  </w:footnote>
  <w:footnote w:type="continuationSeparator" w:id="0">
    <w:p w14:paraId="3F6D1101" w14:textId="77777777" w:rsidR="00D96F7E" w:rsidRDefault="00D96F7E">
      <w:r>
        <w:continuationSeparator/>
      </w:r>
    </w:p>
  </w:footnote>
  <w:footnote w:id="1">
    <w:p w14:paraId="5B42517F" w14:textId="72CCF8BE" w:rsidR="002B3FE8" w:rsidRDefault="002B3FE8">
      <w:pPr>
        <w:pStyle w:val="FootnoteText"/>
      </w:pPr>
      <w:r>
        <w:rPr>
          <w:rStyle w:val="FootnoteReference"/>
        </w:rPr>
        <w:footnoteRef/>
      </w:r>
      <w:r>
        <w:t xml:space="preserve"> The process of virtually reconstructing brain pathways based on these measurements is called tractography. Various metrics can be mapped onto pathways to study their micro-structural properties. Tractometry is an along-tract profiling technique that often requires the extraction of a representative streamline for a given bundle</w:t>
      </w:r>
      <w:sdt>
        <w:sdtPr>
          <w:id w:val="-1678725120"/>
          <w:citation/>
        </w:sdtPr>
        <w:sdtEndPr/>
        <w:sdtContent>
          <w:r>
            <w:fldChar w:fldCharType="begin"/>
          </w:r>
          <w:r>
            <w:instrText xml:space="preserve"> CITATION Cha18 \l 1033 </w:instrText>
          </w:r>
          <w:r>
            <w:fldChar w:fldCharType="separate"/>
          </w:r>
          <w:r w:rsidR="00410A04">
            <w:rPr>
              <w:noProof/>
            </w:rPr>
            <w:t xml:space="preserve"> (Chamberland, Samuel &amp; Tax, Chantal &amp; K Jones, &amp; Derek, 2018)</w:t>
          </w:r>
          <w:r>
            <w:fldChar w:fldCharType="end"/>
          </w:r>
        </w:sdtContent>
      </w:sdt>
    </w:p>
  </w:footnote>
  <w:footnote w:id="2">
    <w:p w14:paraId="1915C7BA" w14:textId="67618B51" w:rsidR="002B3FE8" w:rsidRDefault="002B3FE8">
      <w:pPr>
        <w:pStyle w:val="FootnoteText"/>
      </w:pPr>
      <w:ins w:id="5758" w:author="David Mattie" w:date="2019-08-12T10:10:00Z">
        <w:r>
          <w:rPr>
            <w:rStyle w:val="FootnoteReference"/>
          </w:rPr>
          <w:footnoteRef/>
        </w:r>
        <w:r>
          <w:t xml:space="preserve"> Dell Precision workstations, 64GB RAM, 1TB SSD, 20 dual core 2.1 GHz Broadwell CPU</w:t>
        </w:r>
      </w:ins>
    </w:p>
  </w:footnote>
  <w:footnote w:id="3">
    <w:p w14:paraId="0D74922F" w14:textId="13C5D9EE" w:rsidR="002B3FE8" w:rsidRDefault="002B3FE8">
      <w:pPr>
        <w:pStyle w:val="FootnoteText"/>
      </w:pPr>
      <w:ins w:id="5853" w:author="David Mattie" w:date="2019-08-12T13:51:00Z">
        <w:r>
          <w:rPr>
            <w:rStyle w:val="FootnoteReference"/>
          </w:rPr>
          <w:footnoteRef/>
        </w:r>
        <w:r>
          <w:t xml:space="preserve"> inode (or index node) is an internal data structure used to represent the unix filesystem and describes filesystem objects, physical location on disk</w:t>
        </w:r>
      </w:ins>
      <w:ins w:id="5854" w:author="David Mattie" w:date="2019-08-12T13:52:00Z">
        <w:r>
          <w:t xml:space="preserve">.  This </w:t>
        </w:r>
      </w:ins>
      <w:ins w:id="5855" w:author="David Mattie" w:date="2019-08-12T13:53:00Z">
        <w:r>
          <w:t xml:space="preserve">mechanism </w:t>
        </w:r>
      </w:ins>
      <w:ins w:id="5856" w:author="David Mattie" w:date="2019-08-12T13:52:00Z">
        <w:r>
          <w:t xml:space="preserve">is analogous to an index on a relational </w:t>
        </w:r>
      </w:ins>
      <w:ins w:id="5857" w:author="David Mattie" w:date="2019-08-12T13:53:00Z">
        <w:r>
          <w:t>database table, but for hierarchical structures.</w:t>
        </w:r>
      </w:ins>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8640" w:type="dxa"/>
      <w:tblLook w:val="06A0" w:firstRow="1" w:lastRow="0" w:firstColumn="1" w:lastColumn="0" w:noHBand="1" w:noVBand="1"/>
    </w:tblPr>
    <w:tblGrid>
      <w:gridCol w:w="2880"/>
      <w:gridCol w:w="2880"/>
      <w:gridCol w:w="2880"/>
    </w:tblGrid>
    <w:tr w:rsidR="002B3FE8" w14:paraId="4B1DBC02" w14:textId="77777777">
      <w:tc>
        <w:tcPr>
          <w:tcW w:w="2880" w:type="dxa"/>
          <w:shd w:val="clear" w:color="auto" w:fill="auto"/>
        </w:tcPr>
        <w:p w14:paraId="1A68955C" w14:textId="77777777" w:rsidR="002B3FE8" w:rsidRDefault="002B3FE8">
          <w:pPr>
            <w:pStyle w:val="Header"/>
            <w:ind w:left="-115"/>
          </w:pPr>
        </w:p>
      </w:tc>
      <w:tc>
        <w:tcPr>
          <w:tcW w:w="2880" w:type="dxa"/>
          <w:shd w:val="clear" w:color="auto" w:fill="auto"/>
        </w:tcPr>
        <w:p w14:paraId="3936A252" w14:textId="77777777" w:rsidR="002B3FE8" w:rsidRDefault="002B3FE8">
          <w:pPr>
            <w:pStyle w:val="Header"/>
            <w:jc w:val="center"/>
          </w:pPr>
        </w:p>
      </w:tc>
      <w:tc>
        <w:tcPr>
          <w:tcW w:w="2880" w:type="dxa"/>
          <w:shd w:val="clear" w:color="auto" w:fill="auto"/>
        </w:tcPr>
        <w:p w14:paraId="7FFDEA98" w14:textId="77777777" w:rsidR="002B3FE8" w:rsidRDefault="002B3FE8">
          <w:pPr>
            <w:pStyle w:val="Header"/>
            <w:ind w:right="-115"/>
            <w:jc w:val="right"/>
          </w:pPr>
        </w:p>
      </w:tc>
    </w:tr>
  </w:tbl>
  <w:p w14:paraId="4EC27D0E" w14:textId="77777777" w:rsidR="002B3FE8" w:rsidRDefault="002B3F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359" w:type="dxa"/>
      <w:tblLook w:val="06A0" w:firstRow="1" w:lastRow="0" w:firstColumn="1" w:lastColumn="0" w:noHBand="1" w:noVBand="1"/>
    </w:tblPr>
    <w:tblGrid>
      <w:gridCol w:w="3119"/>
      <w:gridCol w:w="3120"/>
      <w:gridCol w:w="3120"/>
    </w:tblGrid>
    <w:tr w:rsidR="002B3FE8" w14:paraId="5F56A346" w14:textId="77777777">
      <w:tc>
        <w:tcPr>
          <w:tcW w:w="3119" w:type="dxa"/>
          <w:shd w:val="clear" w:color="auto" w:fill="auto"/>
        </w:tcPr>
        <w:p w14:paraId="7BC1F5BC" w14:textId="77777777" w:rsidR="002B3FE8" w:rsidRDefault="002B3FE8">
          <w:pPr>
            <w:pStyle w:val="Header"/>
            <w:ind w:left="-115"/>
          </w:pPr>
        </w:p>
      </w:tc>
      <w:tc>
        <w:tcPr>
          <w:tcW w:w="3120" w:type="dxa"/>
          <w:shd w:val="clear" w:color="auto" w:fill="auto"/>
        </w:tcPr>
        <w:p w14:paraId="5AFD1825" w14:textId="77777777" w:rsidR="002B3FE8" w:rsidRDefault="002B3FE8">
          <w:pPr>
            <w:pStyle w:val="Header"/>
            <w:jc w:val="center"/>
          </w:pPr>
        </w:p>
      </w:tc>
      <w:tc>
        <w:tcPr>
          <w:tcW w:w="3120" w:type="dxa"/>
          <w:shd w:val="clear" w:color="auto" w:fill="auto"/>
        </w:tcPr>
        <w:p w14:paraId="3A941E2E" w14:textId="77777777" w:rsidR="002B3FE8" w:rsidRDefault="002B3FE8">
          <w:pPr>
            <w:pStyle w:val="Header"/>
            <w:ind w:right="-115"/>
            <w:jc w:val="right"/>
          </w:pPr>
        </w:p>
      </w:tc>
    </w:tr>
  </w:tbl>
  <w:p w14:paraId="19C2A918" w14:textId="77777777" w:rsidR="002B3FE8" w:rsidRDefault="002B3F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800" w:type="dxa"/>
      <w:tblLook w:val="06A0" w:firstRow="1" w:lastRow="0" w:firstColumn="1" w:lastColumn="0" w:noHBand="1" w:noVBand="1"/>
    </w:tblPr>
    <w:tblGrid>
      <w:gridCol w:w="3600"/>
      <w:gridCol w:w="3600"/>
      <w:gridCol w:w="3600"/>
    </w:tblGrid>
    <w:tr w:rsidR="002B3FE8" w14:paraId="167F606E" w14:textId="77777777">
      <w:tc>
        <w:tcPr>
          <w:tcW w:w="3600" w:type="dxa"/>
          <w:shd w:val="clear" w:color="auto" w:fill="auto"/>
        </w:tcPr>
        <w:p w14:paraId="17756622" w14:textId="77777777" w:rsidR="002B3FE8" w:rsidRDefault="002B3FE8">
          <w:pPr>
            <w:pStyle w:val="Header"/>
            <w:ind w:left="-115"/>
          </w:pPr>
        </w:p>
      </w:tc>
      <w:tc>
        <w:tcPr>
          <w:tcW w:w="3600" w:type="dxa"/>
          <w:shd w:val="clear" w:color="auto" w:fill="auto"/>
        </w:tcPr>
        <w:p w14:paraId="0DDBE778" w14:textId="77777777" w:rsidR="002B3FE8" w:rsidRDefault="002B3FE8">
          <w:pPr>
            <w:pStyle w:val="Header"/>
            <w:jc w:val="center"/>
          </w:pPr>
        </w:p>
      </w:tc>
      <w:tc>
        <w:tcPr>
          <w:tcW w:w="3600" w:type="dxa"/>
          <w:shd w:val="clear" w:color="auto" w:fill="auto"/>
        </w:tcPr>
        <w:p w14:paraId="484B9426" w14:textId="77777777" w:rsidR="002B3FE8" w:rsidRDefault="002B3FE8">
          <w:pPr>
            <w:pStyle w:val="Header"/>
            <w:ind w:right="-115"/>
            <w:jc w:val="right"/>
          </w:pPr>
        </w:p>
      </w:tc>
    </w:tr>
  </w:tbl>
  <w:p w14:paraId="2FA321A5" w14:textId="77777777" w:rsidR="002B3FE8" w:rsidRDefault="002B3F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F4636D"/>
    <w:multiLevelType w:val="multilevel"/>
    <w:tmpl w:val="1B443EE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3C947BE"/>
    <w:multiLevelType w:val="multilevel"/>
    <w:tmpl w:val="FAC05F4C"/>
    <w:lvl w:ilvl="0">
      <w:start w:val="1"/>
      <w:numFmt w:val="none"/>
      <w:pStyle w:val="Heading1"/>
      <w:suff w:val="nothing"/>
      <w:lvlText w:val=""/>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1E7A6767"/>
    <w:multiLevelType w:val="multilevel"/>
    <w:tmpl w:val="50E4A9E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39E37E41"/>
    <w:multiLevelType w:val="multilevel"/>
    <w:tmpl w:val="A4328E5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402915E1"/>
    <w:multiLevelType w:val="multilevel"/>
    <w:tmpl w:val="33DAA64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8B23A24"/>
    <w:multiLevelType w:val="multilevel"/>
    <w:tmpl w:val="68DC622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
  </w:num>
  <w:num w:numId="2">
    <w:abstractNumId w:val="2"/>
  </w:num>
  <w:num w:numId="3">
    <w:abstractNumId w:val="4"/>
  </w:num>
  <w:num w:numId="4">
    <w:abstractNumId w:val="3"/>
  </w:num>
  <w:num w:numId="5">
    <w:abstractNumId w:val="0"/>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vid Mattie">
    <w15:presenceInfo w15:providerId="AD" w15:userId="S-1-5-21-1643458103-850727996-848847219-44642"/>
  </w15:person>
  <w15:person w15:author="Jacob Levman">
    <w15:presenceInfo w15:providerId="Windows Live" w15:userId="a46dc983cd5424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hideSpellingError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176"/>
    <w:rsid w:val="000230EC"/>
    <w:rsid w:val="00042A59"/>
    <w:rsid w:val="00066C76"/>
    <w:rsid w:val="00073BB4"/>
    <w:rsid w:val="000778B5"/>
    <w:rsid w:val="00082F9D"/>
    <w:rsid w:val="00096808"/>
    <w:rsid w:val="0009747B"/>
    <w:rsid w:val="000A04ED"/>
    <w:rsid w:val="000B63D7"/>
    <w:rsid w:val="000D4722"/>
    <w:rsid w:val="000D7870"/>
    <w:rsid w:val="000E4379"/>
    <w:rsid w:val="00102E9D"/>
    <w:rsid w:val="0012671A"/>
    <w:rsid w:val="0013481E"/>
    <w:rsid w:val="00134984"/>
    <w:rsid w:val="00142ED0"/>
    <w:rsid w:val="00151B00"/>
    <w:rsid w:val="001559C4"/>
    <w:rsid w:val="001568EE"/>
    <w:rsid w:val="00175581"/>
    <w:rsid w:val="00177E46"/>
    <w:rsid w:val="0018354D"/>
    <w:rsid w:val="001A11E8"/>
    <w:rsid w:val="001C5E6E"/>
    <w:rsid w:val="001D37B0"/>
    <w:rsid w:val="001D5888"/>
    <w:rsid w:val="001F4D30"/>
    <w:rsid w:val="0021534F"/>
    <w:rsid w:val="002154F0"/>
    <w:rsid w:val="002229D7"/>
    <w:rsid w:val="002429C7"/>
    <w:rsid w:val="002540EF"/>
    <w:rsid w:val="00266B1E"/>
    <w:rsid w:val="0028774D"/>
    <w:rsid w:val="00297F3D"/>
    <w:rsid w:val="002A0E1E"/>
    <w:rsid w:val="002A3CD8"/>
    <w:rsid w:val="002A4017"/>
    <w:rsid w:val="002B3FE8"/>
    <w:rsid w:val="002B7C14"/>
    <w:rsid w:val="002C278A"/>
    <w:rsid w:val="00305674"/>
    <w:rsid w:val="003243DA"/>
    <w:rsid w:val="0036780D"/>
    <w:rsid w:val="003846B1"/>
    <w:rsid w:val="00396282"/>
    <w:rsid w:val="003B7FF7"/>
    <w:rsid w:val="00410A04"/>
    <w:rsid w:val="004151FF"/>
    <w:rsid w:val="00442058"/>
    <w:rsid w:val="00473D44"/>
    <w:rsid w:val="00497A24"/>
    <w:rsid w:val="004A5246"/>
    <w:rsid w:val="004B0A79"/>
    <w:rsid w:val="004C447E"/>
    <w:rsid w:val="004C602F"/>
    <w:rsid w:val="004D746C"/>
    <w:rsid w:val="004E1074"/>
    <w:rsid w:val="004F4ED2"/>
    <w:rsid w:val="00501426"/>
    <w:rsid w:val="00524C65"/>
    <w:rsid w:val="00532BAA"/>
    <w:rsid w:val="00536724"/>
    <w:rsid w:val="00556898"/>
    <w:rsid w:val="0057489A"/>
    <w:rsid w:val="00577C9D"/>
    <w:rsid w:val="005878B1"/>
    <w:rsid w:val="00593E50"/>
    <w:rsid w:val="005B1186"/>
    <w:rsid w:val="005B6E73"/>
    <w:rsid w:val="005C6879"/>
    <w:rsid w:val="005D7F79"/>
    <w:rsid w:val="005E74FD"/>
    <w:rsid w:val="006042D1"/>
    <w:rsid w:val="006170A0"/>
    <w:rsid w:val="00627BF4"/>
    <w:rsid w:val="0063765F"/>
    <w:rsid w:val="00644E21"/>
    <w:rsid w:val="00655ED4"/>
    <w:rsid w:val="0068682B"/>
    <w:rsid w:val="00686878"/>
    <w:rsid w:val="00691477"/>
    <w:rsid w:val="00693CDC"/>
    <w:rsid w:val="006F21AA"/>
    <w:rsid w:val="006F6F50"/>
    <w:rsid w:val="00726F47"/>
    <w:rsid w:val="0073411F"/>
    <w:rsid w:val="00752F17"/>
    <w:rsid w:val="007632E7"/>
    <w:rsid w:val="00775EE2"/>
    <w:rsid w:val="0078587B"/>
    <w:rsid w:val="00787DDD"/>
    <w:rsid w:val="00794A6A"/>
    <w:rsid w:val="007C7EB2"/>
    <w:rsid w:val="007E1E15"/>
    <w:rsid w:val="00800971"/>
    <w:rsid w:val="00836E6C"/>
    <w:rsid w:val="00841D97"/>
    <w:rsid w:val="00844FF6"/>
    <w:rsid w:val="0085669A"/>
    <w:rsid w:val="00875939"/>
    <w:rsid w:val="00883ADD"/>
    <w:rsid w:val="00883EB5"/>
    <w:rsid w:val="00884C6E"/>
    <w:rsid w:val="008A5FC7"/>
    <w:rsid w:val="008C70C6"/>
    <w:rsid w:val="008E29B0"/>
    <w:rsid w:val="009029E3"/>
    <w:rsid w:val="00920987"/>
    <w:rsid w:val="00923D40"/>
    <w:rsid w:val="0092520D"/>
    <w:rsid w:val="00925A05"/>
    <w:rsid w:val="00930DC3"/>
    <w:rsid w:val="00932176"/>
    <w:rsid w:val="00936F4E"/>
    <w:rsid w:val="009561AB"/>
    <w:rsid w:val="009630A5"/>
    <w:rsid w:val="009936C5"/>
    <w:rsid w:val="009C2CED"/>
    <w:rsid w:val="009F0C06"/>
    <w:rsid w:val="009F1ED5"/>
    <w:rsid w:val="00A40464"/>
    <w:rsid w:val="00A460C3"/>
    <w:rsid w:val="00A72CEF"/>
    <w:rsid w:val="00A72E5C"/>
    <w:rsid w:val="00A73733"/>
    <w:rsid w:val="00A821C1"/>
    <w:rsid w:val="00A93F9A"/>
    <w:rsid w:val="00AF366B"/>
    <w:rsid w:val="00B055B7"/>
    <w:rsid w:val="00B23597"/>
    <w:rsid w:val="00B556D3"/>
    <w:rsid w:val="00B60CBE"/>
    <w:rsid w:val="00B6120F"/>
    <w:rsid w:val="00B771F5"/>
    <w:rsid w:val="00BA0DB4"/>
    <w:rsid w:val="00BA735F"/>
    <w:rsid w:val="00BC26C4"/>
    <w:rsid w:val="00BC50E9"/>
    <w:rsid w:val="00BC61B0"/>
    <w:rsid w:val="00BD15C3"/>
    <w:rsid w:val="00BE003C"/>
    <w:rsid w:val="00BF016A"/>
    <w:rsid w:val="00C0000E"/>
    <w:rsid w:val="00C21C4A"/>
    <w:rsid w:val="00C21D4C"/>
    <w:rsid w:val="00C2697B"/>
    <w:rsid w:val="00C26DA3"/>
    <w:rsid w:val="00C7070A"/>
    <w:rsid w:val="00C7123D"/>
    <w:rsid w:val="00C8021E"/>
    <w:rsid w:val="00CC23DF"/>
    <w:rsid w:val="00CD6245"/>
    <w:rsid w:val="00CE14E0"/>
    <w:rsid w:val="00CF3E00"/>
    <w:rsid w:val="00CF7440"/>
    <w:rsid w:val="00CF7E15"/>
    <w:rsid w:val="00D045F1"/>
    <w:rsid w:val="00D252B4"/>
    <w:rsid w:val="00D265B0"/>
    <w:rsid w:val="00D30961"/>
    <w:rsid w:val="00D33EFA"/>
    <w:rsid w:val="00D57773"/>
    <w:rsid w:val="00D8000B"/>
    <w:rsid w:val="00D85FBA"/>
    <w:rsid w:val="00D958BF"/>
    <w:rsid w:val="00D96F7E"/>
    <w:rsid w:val="00DA1620"/>
    <w:rsid w:val="00DA38EE"/>
    <w:rsid w:val="00DB3A69"/>
    <w:rsid w:val="00DD317C"/>
    <w:rsid w:val="00E04EB3"/>
    <w:rsid w:val="00E13915"/>
    <w:rsid w:val="00E26450"/>
    <w:rsid w:val="00E32EA6"/>
    <w:rsid w:val="00E46140"/>
    <w:rsid w:val="00E57765"/>
    <w:rsid w:val="00E7462C"/>
    <w:rsid w:val="00E928BD"/>
    <w:rsid w:val="00E93423"/>
    <w:rsid w:val="00EA3D8E"/>
    <w:rsid w:val="00EB7BE6"/>
    <w:rsid w:val="00EB7F26"/>
    <w:rsid w:val="00ED36EE"/>
    <w:rsid w:val="00EE14BF"/>
    <w:rsid w:val="00EF45C8"/>
    <w:rsid w:val="00F1619A"/>
    <w:rsid w:val="00F210A6"/>
    <w:rsid w:val="00F34881"/>
    <w:rsid w:val="00F37098"/>
    <w:rsid w:val="00F83875"/>
    <w:rsid w:val="00F86D88"/>
    <w:rsid w:val="00F8700B"/>
    <w:rsid w:val="00FA2E1E"/>
    <w:rsid w:val="00FC16AE"/>
    <w:rsid w:val="00FC1C74"/>
    <w:rsid w:val="00FC4AB3"/>
    <w:rsid w:val="00FD4B0E"/>
    <w:rsid w:val="00FD6D95"/>
    <w:rsid w:val="00FE6AF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19C91"/>
  <w15:docId w15:val="{EB865F1B-9DA5-4711-85E6-4873159A5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349A"/>
    <w:rPr>
      <w:sz w:val="24"/>
      <w:szCs w:val="24"/>
      <w:lang w:eastAsia="en-US"/>
    </w:rPr>
  </w:style>
  <w:style w:type="paragraph" w:styleId="Heading1">
    <w:name w:val="heading 1"/>
    <w:basedOn w:val="Normal"/>
    <w:link w:val="Heading1Char"/>
    <w:uiPriority w:val="9"/>
    <w:qFormat/>
    <w:rsid w:val="007C4477"/>
    <w:pPr>
      <w:keepNext/>
      <w:numPr>
        <w:numId w:val="1"/>
      </w:numPr>
      <w:spacing w:before="1920" w:after="840" w:line="480" w:lineRule="auto"/>
      <w:contextualSpacing/>
      <w:outlineLvl w:val="0"/>
    </w:pPr>
    <w:rPr>
      <w:rFonts w:cs="Arial"/>
      <w:bCs/>
      <w:kern w:val="2"/>
      <w:sz w:val="56"/>
      <w:szCs w:val="32"/>
    </w:rPr>
  </w:style>
  <w:style w:type="paragraph" w:styleId="Heading2">
    <w:name w:val="heading 2"/>
    <w:basedOn w:val="Normal"/>
    <w:qFormat/>
    <w:rsid w:val="007C4477"/>
    <w:pPr>
      <w:keepNext/>
      <w:numPr>
        <w:ilvl w:val="1"/>
        <w:numId w:val="1"/>
      </w:numPr>
      <w:spacing w:before="480" w:after="480"/>
      <w:contextualSpacing/>
      <w:outlineLvl w:val="1"/>
    </w:pPr>
    <w:rPr>
      <w:rFonts w:cs="Arial"/>
      <w:bCs/>
      <w:iCs/>
      <w:sz w:val="40"/>
      <w:szCs w:val="28"/>
    </w:rPr>
  </w:style>
  <w:style w:type="paragraph" w:styleId="Heading3">
    <w:name w:val="heading 3"/>
    <w:basedOn w:val="Normal"/>
    <w:qFormat/>
    <w:rsid w:val="007C4477"/>
    <w:pPr>
      <w:keepNext/>
      <w:numPr>
        <w:ilvl w:val="2"/>
        <w:numId w:val="1"/>
      </w:numPr>
      <w:spacing w:before="240" w:after="240"/>
      <w:contextualSpacing/>
      <w:outlineLvl w:val="2"/>
    </w:pPr>
    <w:rPr>
      <w:rFonts w:cs="Arial"/>
      <w:bCs/>
      <w:sz w:val="32"/>
      <w:szCs w:val="26"/>
    </w:rPr>
  </w:style>
  <w:style w:type="paragraph" w:styleId="Heading4">
    <w:name w:val="heading 4"/>
    <w:basedOn w:val="Normal"/>
    <w:qFormat/>
    <w:rsid w:val="00DB3EAF"/>
    <w:pPr>
      <w:keepNext/>
      <w:numPr>
        <w:ilvl w:val="3"/>
        <w:numId w:val="1"/>
      </w:numPr>
      <w:spacing w:before="120" w:after="240"/>
      <w:contextualSpacing/>
      <w:outlineLvl w:val="3"/>
    </w:pPr>
    <w:rPr>
      <w:bCs/>
      <w:sz w:val="28"/>
      <w:szCs w:val="28"/>
    </w:rPr>
  </w:style>
  <w:style w:type="paragraph" w:styleId="Heading5">
    <w:name w:val="heading 5"/>
    <w:basedOn w:val="Normal"/>
    <w:next w:val="Normal"/>
    <w:link w:val="Heading5Char"/>
    <w:unhideWhenUsed/>
    <w:qFormat/>
    <w:rsid w:val="000D221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uiPriority w:val="99"/>
    <w:rsid w:val="009C4E21"/>
    <w:rPr>
      <w:color w:val="0000FF"/>
      <w:u w:val="single"/>
    </w:rPr>
  </w:style>
  <w:style w:type="character" w:customStyle="1" w:styleId="FootnoteCharacters">
    <w:name w:val="Footnote Characters"/>
    <w:semiHidden/>
    <w:qFormat/>
    <w:rsid w:val="009B3F8D"/>
    <w:rPr>
      <w:vertAlign w:val="superscript"/>
    </w:rPr>
  </w:style>
  <w:style w:type="character" w:customStyle="1" w:styleId="FootnoteAnchor">
    <w:name w:val="Footnote Anchor"/>
    <w:rPr>
      <w:vertAlign w:val="superscript"/>
    </w:rPr>
  </w:style>
  <w:style w:type="character" w:styleId="PageNumber">
    <w:name w:val="page number"/>
    <w:basedOn w:val="DefaultParagraphFont"/>
    <w:qFormat/>
    <w:rsid w:val="000602D3"/>
  </w:style>
  <w:style w:type="character" w:customStyle="1" w:styleId="BalloonTextChar">
    <w:name w:val="Balloon Text Char"/>
    <w:link w:val="BalloonText"/>
    <w:qFormat/>
    <w:rsid w:val="008B7A55"/>
    <w:rPr>
      <w:rFonts w:ascii="Segoe UI" w:hAnsi="Segoe UI" w:cs="Segoe UI"/>
      <w:sz w:val="18"/>
      <w:szCs w:val="18"/>
    </w:rPr>
  </w:style>
  <w:style w:type="character" w:styleId="Strong">
    <w:name w:val="Strong"/>
    <w:qFormat/>
    <w:rsid w:val="00CE161F"/>
    <w:rPr>
      <w:b/>
      <w:bCs/>
    </w:rPr>
  </w:style>
  <w:style w:type="character" w:customStyle="1" w:styleId="BodyChar">
    <w:name w:val="Body Char"/>
    <w:link w:val="Body"/>
    <w:qFormat/>
    <w:rsid w:val="005E2372"/>
    <w:rPr>
      <w:sz w:val="24"/>
      <w:szCs w:val="24"/>
    </w:rPr>
  </w:style>
  <w:style w:type="character" w:customStyle="1" w:styleId="Chart-1Char">
    <w:name w:val="Chart-1 Char"/>
    <w:qFormat/>
    <w:rsid w:val="005E2372"/>
    <w:rPr>
      <w:b/>
      <w:color w:val="000000"/>
      <w:sz w:val="22"/>
      <w:szCs w:val="18"/>
    </w:rPr>
  </w:style>
  <w:style w:type="character" w:customStyle="1" w:styleId="Heading5Char">
    <w:name w:val="Heading 5 Char"/>
    <w:basedOn w:val="DefaultParagraphFont"/>
    <w:link w:val="Heading5"/>
    <w:qFormat/>
    <w:rsid w:val="000D221F"/>
    <w:rPr>
      <w:rFonts w:asciiTheme="majorHAnsi" w:eastAsiaTheme="majorEastAsia" w:hAnsiTheme="majorHAnsi" w:cstheme="majorBidi"/>
      <w:color w:val="2F5496" w:themeColor="accent1" w:themeShade="BF"/>
      <w:sz w:val="24"/>
      <w:szCs w:val="24"/>
      <w:lang w:eastAsia="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ohit Devanagari"/>
    </w:rPr>
  </w:style>
  <w:style w:type="paragraph" w:styleId="Caption">
    <w:name w:val="caption"/>
    <w:basedOn w:val="Normal"/>
    <w:next w:val="Normal"/>
    <w:qFormat/>
    <w:rsid w:val="000602D3"/>
    <w:rPr>
      <w:b/>
      <w:bCs/>
      <w:sz w:val="20"/>
      <w:szCs w:val="20"/>
    </w:rPr>
  </w:style>
  <w:style w:type="paragraph" w:customStyle="1" w:styleId="Index">
    <w:name w:val="Index"/>
    <w:basedOn w:val="Normal"/>
    <w:qFormat/>
    <w:pPr>
      <w:suppressLineNumbers/>
    </w:pPr>
    <w:rPr>
      <w:rFonts w:cs="Lohit Devanagari"/>
    </w:rPr>
  </w:style>
  <w:style w:type="paragraph" w:customStyle="1" w:styleId="SignatureTop">
    <w:name w:val="Signature Top"/>
    <w:basedOn w:val="Normal"/>
    <w:qFormat/>
    <w:rsid w:val="00922111"/>
    <w:pPr>
      <w:spacing w:before="840" w:after="480"/>
      <w:contextualSpacing/>
      <w:jc w:val="center"/>
    </w:pPr>
    <w:rPr>
      <w:smallCaps/>
      <w:sz w:val="32"/>
      <w:szCs w:val="32"/>
    </w:rPr>
  </w:style>
  <w:style w:type="paragraph" w:customStyle="1" w:styleId="Copyright">
    <w:name w:val="Copyright"/>
    <w:basedOn w:val="Normal"/>
    <w:qFormat/>
    <w:rsid w:val="00922111"/>
    <w:pPr>
      <w:spacing w:before="1200"/>
      <w:contextualSpacing/>
      <w:jc w:val="center"/>
    </w:pPr>
    <w:rPr>
      <w:smallCaps/>
    </w:rPr>
  </w:style>
  <w:style w:type="paragraph" w:customStyle="1" w:styleId="Submit">
    <w:name w:val="Submit"/>
    <w:basedOn w:val="Normal"/>
    <w:qFormat/>
    <w:rsid w:val="00922111"/>
    <w:pPr>
      <w:spacing w:before="2040" w:line="240" w:lineRule="exact"/>
      <w:contextualSpacing/>
      <w:jc w:val="center"/>
    </w:pPr>
    <w:rPr>
      <w:smallCaps/>
    </w:rPr>
  </w:style>
  <w:style w:type="paragraph" w:customStyle="1" w:styleId="Author">
    <w:name w:val="Author"/>
    <w:basedOn w:val="Normal"/>
    <w:qFormat/>
    <w:rsid w:val="00922111"/>
    <w:pPr>
      <w:spacing w:before="2520" w:line="600" w:lineRule="exact"/>
      <w:contextualSpacing/>
      <w:jc w:val="center"/>
    </w:pPr>
    <w:rPr>
      <w:sz w:val="36"/>
    </w:rPr>
  </w:style>
  <w:style w:type="paragraph" w:customStyle="1" w:styleId="ThesisTitle">
    <w:name w:val="Thesis Title"/>
    <w:basedOn w:val="Normal"/>
    <w:qFormat/>
    <w:rsid w:val="00922111"/>
    <w:pPr>
      <w:spacing w:before="1200" w:line="480" w:lineRule="exact"/>
      <w:contextualSpacing/>
      <w:jc w:val="center"/>
    </w:pPr>
    <w:rPr>
      <w:smallCaps/>
      <w:sz w:val="36"/>
      <w:szCs w:val="36"/>
    </w:rPr>
  </w:style>
  <w:style w:type="paragraph" w:customStyle="1" w:styleId="PermissionList">
    <w:name w:val="Permission List"/>
    <w:basedOn w:val="Normal"/>
    <w:qFormat/>
    <w:rsid w:val="004A634C"/>
    <w:pPr>
      <w:tabs>
        <w:tab w:val="left" w:pos="2160"/>
      </w:tabs>
      <w:spacing w:after="720" w:line="360" w:lineRule="auto"/>
      <w:contextualSpacing/>
    </w:pPr>
    <w:rPr>
      <w:smallCaps/>
    </w:rPr>
  </w:style>
  <w:style w:type="paragraph" w:customStyle="1" w:styleId="PermissionDate">
    <w:name w:val="Permission Date"/>
    <w:basedOn w:val="Normal"/>
    <w:qFormat/>
    <w:rsid w:val="00497713"/>
    <w:pPr>
      <w:spacing w:before="240" w:after="960"/>
      <w:contextualSpacing/>
      <w:jc w:val="center"/>
    </w:pPr>
    <w:rPr>
      <w:smallCaps/>
      <w:sz w:val="40"/>
      <w:szCs w:val="40"/>
    </w:rPr>
  </w:style>
  <w:style w:type="paragraph" w:customStyle="1" w:styleId="PermissionTop">
    <w:name w:val="Permission Top"/>
    <w:basedOn w:val="Normal"/>
    <w:qFormat/>
    <w:rsid w:val="00497713"/>
    <w:pPr>
      <w:spacing w:before="1200"/>
      <w:jc w:val="center"/>
    </w:pPr>
    <w:rPr>
      <w:smallCaps/>
      <w:sz w:val="52"/>
      <w:szCs w:val="52"/>
    </w:rPr>
  </w:style>
  <w:style w:type="paragraph" w:customStyle="1" w:styleId="FrontText">
    <w:name w:val="Front Text"/>
    <w:basedOn w:val="Normal"/>
    <w:qFormat/>
    <w:rsid w:val="004A634C"/>
    <w:pPr>
      <w:jc w:val="both"/>
    </w:pPr>
  </w:style>
  <w:style w:type="paragraph" w:customStyle="1" w:styleId="PermissionBottom">
    <w:name w:val="Permission Bottom"/>
    <w:basedOn w:val="Normal"/>
    <w:qFormat/>
    <w:rsid w:val="004A634C"/>
    <w:pPr>
      <w:ind w:firstLine="720"/>
      <w:jc w:val="both"/>
    </w:pPr>
    <w:rPr>
      <w:smallCaps/>
    </w:rPr>
  </w:style>
  <w:style w:type="paragraph" w:customStyle="1" w:styleId="Dedication">
    <w:name w:val="Dedication"/>
    <w:basedOn w:val="Normal"/>
    <w:next w:val="Normal"/>
    <w:qFormat/>
    <w:rsid w:val="004A634C"/>
    <w:pPr>
      <w:spacing w:before="3600"/>
      <w:jc w:val="center"/>
    </w:pPr>
    <w:rPr>
      <w:i/>
    </w:rPr>
  </w:style>
  <w:style w:type="paragraph" w:customStyle="1" w:styleId="Body">
    <w:name w:val="Body"/>
    <w:basedOn w:val="Normal"/>
    <w:link w:val="BodyChar"/>
    <w:qFormat/>
    <w:rsid w:val="004A634C"/>
    <w:pPr>
      <w:spacing w:line="480" w:lineRule="auto"/>
      <w:ind w:firstLine="360"/>
      <w:jc w:val="both"/>
    </w:pPr>
  </w:style>
  <w:style w:type="paragraph" w:customStyle="1" w:styleId="BodyFirst">
    <w:name w:val="Body First"/>
    <w:basedOn w:val="Normal"/>
    <w:next w:val="Body"/>
    <w:qFormat/>
    <w:rsid w:val="004A634C"/>
    <w:pPr>
      <w:spacing w:line="480" w:lineRule="auto"/>
      <w:jc w:val="both"/>
    </w:pPr>
  </w:style>
  <w:style w:type="paragraph" w:customStyle="1" w:styleId="FrontHeading">
    <w:name w:val="Front Heading"/>
    <w:basedOn w:val="Normal"/>
    <w:qFormat/>
    <w:rsid w:val="000E3C4E"/>
    <w:pPr>
      <w:spacing w:before="1920" w:after="840"/>
    </w:pPr>
    <w:rPr>
      <w:sz w:val="56"/>
    </w:rPr>
  </w:style>
  <w:style w:type="paragraph" w:customStyle="1" w:styleId="FigureCaption">
    <w:name w:val="Figure Caption"/>
    <w:basedOn w:val="Body"/>
    <w:qFormat/>
    <w:rsid w:val="00A2537E"/>
    <w:pPr>
      <w:spacing w:before="240" w:after="480" w:line="240" w:lineRule="auto"/>
      <w:ind w:firstLine="0"/>
      <w:contextualSpacing/>
      <w:jc w:val="center"/>
    </w:pPr>
  </w:style>
  <w:style w:type="paragraph" w:styleId="TOC1">
    <w:name w:val="toc 1"/>
    <w:basedOn w:val="Normal"/>
    <w:next w:val="Normal"/>
    <w:autoRedefine/>
    <w:uiPriority w:val="39"/>
    <w:rsid w:val="0021534F"/>
    <w:pPr>
      <w:tabs>
        <w:tab w:val="right" w:leader="dot" w:pos="8630"/>
      </w:tabs>
      <w:spacing w:line="480" w:lineRule="auto"/>
      <w:pPrChange w:id="0" w:author="David Mattie" w:date="2019-08-18T20:38:00Z">
        <w:pPr>
          <w:spacing w:line="480" w:lineRule="auto"/>
        </w:pPr>
      </w:pPrChange>
    </w:pPr>
    <w:rPr>
      <w:b/>
      <w:rPrChange w:id="0" w:author="David Mattie" w:date="2019-08-18T20:38:00Z">
        <w:rPr>
          <w:b/>
          <w:sz w:val="24"/>
          <w:szCs w:val="24"/>
          <w:lang w:val="en-US" w:eastAsia="en-US" w:bidi="ar-SA"/>
        </w:rPr>
      </w:rPrChange>
    </w:rPr>
  </w:style>
  <w:style w:type="paragraph" w:styleId="TOC2">
    <w:name w:val="toc 2"/>
    <w:basedOn w:val="Normal"/>
    <w:next w:val="Normal"/>
    <w:autoRedefine/>
    <w:uiPriority w:val="39"/>
    <w:rsid w:val="009C4E21"/>
    <w:pPr>
      <w:spacing w:line="480" w:lineRule="auto"/>
      <w:ind w:left="245"/>
    </w:pPr>
  </w:style>
  <w:style w:type="paragraph" w:styleId="TOC3">
    <w:name w:val="toc 3"/>
    <w:basedOn w:val="Normal"/>
    <w:next w:val="Normal"/>
    <w:autoRedefine/>
    <w:uiPriority w:val="39"/>
    <w:rsid w:val="0021534F"/>
    <w:pPr>
      <w:tabs>
        <w:tab w:val="right" w:leader="dot" w:pos="8630"/>
      </w:tabs>
      <w:spacing w:line="480" w:lineRule="auto"/>
      <w:ind w:left="475"/>
      <w:pPrChange w:id="1" w:author="David Mattie" w:date="2019-08-18T20:38:00Z">
        <w:pPr>
          <w:spacing w:line="480" w:lineRule="auto"/>
          <w:ind w:left="475"/>
        </w:pPr>
      </w:pPrChange>
    </w:pPr>
    <w:rPr>
      <w:rPrChange w:id="1" w:author="David Mattie" w:date="2019-08-18T20:38:00Z">
        <w:rPr>
          <w:sz w:val="24"/>
          <w:szCs w:val="24"/>
          <w:lang w:val="en-US" w:eastAsia="en-US" w:bidi="ar-SA"/>
        </w:rPr>
      </w:rPrChange>
    </w:rPr>
  </w:style>
  <w:style w:type="paragraph" w:styleId="TOC4">
    <w:name w:val="toc 4"/>
    <w:basedOn w:val="Normal"/>
    <w:next w:val="Normal"/>
    <w:autoRedefine/>
    <w:uiPriority w:val="39"/>
    <w:rsid w:val="009C4E21"/>
    <w:pPr>
      <w:spacing w:line="480" w:lineRule="auto"/>
      <w:ind w:left="720"/>
    </w:pPr>
  </w:style>
  <w:style w:type="paragraph" w:styleId="Bibliography">
    <w:name w:val="Bibliography"/>
    <w:basedOn w:val="Normal"/>
    <w:qFormat/>
    <w:rsid w:val="00711B2F"/>
    <w:pPr>
      <w:spacing w:after="240" w:line="360" w:lineRule="auto"/>
      <w:jc w:val="both"/>
    </w:pPr>
  </w:style>
  <w:style w:type="paragraph" w:styleId="FootnoteText">
    <w:name w:val="footnote text"/>
    <w:basedOn w:val="Normal"/>
    <w:semiHidden/>
    <w:rsid w:val="009B3F8D"/>
    <w:pPr>
      <w:ind w:left="144" w:hanging="144"/>
      <w:jc w:val="both"/>
    </w:pPr>
    <w:rPr>
      <w:sz w:val="20"/>
      <w:szCs w:val="20"/>
    </w:rPr>
  </w:style>
  <w:style w:type="paragraph" w:styleId="Quote">
    <w:name w:val="Quote"/>
    <w:basedOn w:val="Normal"/>
    <w:qFormat/>
    <w:rsid w:val="00BD1162"/>
    <w:pPr>
      <w:spacing w:line="480" w:lineRule="auto"/>
      <w:ind w:left="720" w:right="720"/>
      <w:jc w:val="both"/>
    </w:pPr>
  </w:style>
  <w:style w:type="paragraph" w:styleId="BlockText">
    <w:name w:val="Block Text"/>
    <w:basedOn w:val="Normal"/>
    <w:qFormat/>
    <w:rsid w:val="00BD1162"/>
    <w:pPr>
      <w:spacing w:after="120"/>
      <w:ind w:left="1440" w:right="1440"/>
    </w:pPr>
  </w:style>
  <w:style w:type="paragraph" w:styleId="Header">
    <w:name w:val="header"/>
    <w:basedOn w:val="Normal"/>
    <w:rsid w:val="000602D3"/>
    <w:pPr>
      <w:tabs>
        <w:tab w:val="center" w:pos="4320"/>
        <w:tab w:val="right" w:pos="8640"/>
      </w:tabs>
    </w:pPr>
  </w:style>
  <w:style w:type="paragraph" w:styleId="Footer">
    <w:name w:val="footer"/>
    <w:basedOn w:val="Normal"/>
    <w:rsid w:val="000602D3"/>
    <w:pPr>
      <w:tabs>
        <w:tab w:val="center" w:pos="4320"/>
        <w:tab w:val="right" w:pos="8640"/>
      </w:tabs>
    </w:pPr>
  </w:style>
  <w:style w:type="paragraph" w:styleId="BalloonText">
    <w:name w:val="Balloon Text"/>
    <w:basedOn w:val="Normal"/>
    <w:link w:val="BalloonTextChar"/>
    <w:qFormat/>
    <w:rsid w:val="008B7A55"/>
    <w:rPr>
      <w:rFonts w:ascii="Segoe UI" w:hAnsi="Segoe UI" w:cs="Segoe UI"/>
      <w:sz w:val="18"/>
      <w:szCs w:val="18"/>
    </w:rPr>
  </w:style>
  <w:style w:type="paragraph" w:customStyle="1" w:styleId="msonormal0">
    <w:name w:val="msonormal"/>
    <w:basedOn w:val="Normal"/>
    <w:qFormat/>
    <w:rsid w:val="005E4D46"/>
    <w:pPr>
      <w:spacing w:beforeAutospacing="1" w:afterAutospacing="1"/>
    </w:pPr>
  </w:style>
  <w:style w:type="paragraph" w:customStyle="1" w:styleId="Chart-1">
    <w:name w:val="Chart-1"/>
    <w:basedOn w:val="Body"/>
    <w:qFormat/>
    <w:rsid w:val="005E2372"/>
    <w:pPr>
      <w:keepNext/>
      <w:tabs>
        <w:tab w:val="left" w:pos="450"/>
      </w:tabs>
      <w:ind w:firstLine="0"/>
    </w:pPr>
    <w:rPr>
      <w:b/>
      <w:color w:val="000000"/>
      <w:sz w:val="22"/>
      <w:szCs w:val="18"/>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table" w:styleId="TableGrid">
    <w:name w:val="Table Grid"/>
    <w:basedOn w:val="TableNormal"/>
    <w:rsid w:val="009B3F8D"/>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Theme">
    <w:name w:val="Table Theme"/>
    <w:basedOn w:val="TableNormal"/>
    <w:rsid w:val="007953D1"/>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Professional">
    <w:name w:val="Table Professional"/>
    <w:basedOn w:val="TableNormal"/>
    <w:rsid w:val="00DB0DF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PlainTable2">
    <w:name w:val="Plain Table 2"/>
    <w:basedOn w:val="TableNormal"/>
    <w:uiPriority w:val="42"/>
    <w:rsid w:val="001D37B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0D7870"/>
    <w:rPr>
      <w:color w:val="0563C1" w:themeColor="hyperlink"/>
      <w:u w:val="single"/>
    </w:rPr>
  </w:style>
  <w:style w:type="character" w:customStyle="1" w:styleId="BodyTextChar">
    <w:name w:val="Body Text Char"/>
    <w:basedOn w:val="DefaultParagraphFont"/>
    <w:link w:val="BodyText"/>
    <w:rsid w:val="005B1186"/>
    <w:rPr>
      <w:sz w:val="24"/>
      <w:szCs w:val="24"/>
      <w:lang w:eastAsia="en-US"/>
    </w:rPr>
  </w:style>
  <w:style w:type="character" w:styleId="CommentReference">
    <w:name w:val="annotation reference"/>
    <w:basedOn w:val="DefaultParagraphFont"/>
    <w:rsid w:val="00F210A6"/>
    <w:rPr>
      <w:sz w:val="16"/>
      <w:szCs w:val="16"/>
    </w:rPr>
  </w:style>
  <w:style w:type="paragraph" w:styleId="CommentText">
    <w:name w:val="annotation text"/>
    <w:basedOn w:val="Normal"/>
    <w:link w:val="CommentTextChar"/>
    <w:rsid w:val="00F210A6"/>
    <w:rPr>
      <w:sz w:val="20"/>
      <w:szCs w:val="20"/>
    </w:rPr>
  </w:style>
  <w:style w:type="character" w:customStyle="1" w:styleId="CommentTextChar">
    <w:name w:val="Comment Text Char"/>
    <w:basedOn w:val="DefaultParagraphFont"/>
    <w:link w:val="CommentText"/>
    <w:rsid w:val="00F210A6"/>
    <w:rPr>
      <w:lang w:eastAsia="en-US"/>
    </w:rPr>
  </w:style>
  <w:style w:type="paragraph" w:styleId="CommentSubject">
    <w:name w:val="annotation subject"/>
    <w:basedOn w:val="CommentText"/>
    <w:next w:val="CommentText"/>
    <w:link w:val="CommentSubjectChar"/>
    <w:rsid w:val="00F210A6"/>
    <w:rPr>
      <w:b/>
      <w:bCs/>
    </w:rPr>
  </w:style>
  <w:style w:type="character" w:customStyle="1" w:styleId="CommentSubjectChar">
    <w:name w:val="Comment Subject Char"/>
    <w:basedOn w:val="CommentTextChar"/>
    <w:link w:val="CommentSubject"/>
    <w:rsid w:val="00F210A6"/>
    <w:rPr>
      <w:b/>
      <w:bCs/>
      <w:lang w:eastAsia="en-US"/>
    </w:rPr>
  </w:style>
  <w:style w:type="character" w:customStyle="1" w:styleId="Heading1Char">
    <w:name w:val="Heading 1 Char"/>
    <w:basedOn w:val="DefaultParagraphFont"/>
    <w:link w:val="Heading1"/>
    <w:uiPriority w:val="9"/>
    <w:rsid w:val="00CF3E00"/>
    <w:rPr>
      <w:rFonts w:cs="Arial"/>
      <w:bCs/>
      <w:kern w:val="2"/>
      <w:sz w:val="56"/>
      <w:szCs w:val="32"/>
      <w:lang w:eastAsia="en-US"/>
    </w:rPr>
  </w:style>
  <w:style w:type="character" w:styleId="FootnoteReference">
    <w:name w:val="footnote reference"/>
    <w:basedOn w:val="DefaultParagraphFont"/>
    <w:rsid w:val="00AF366B"/>
    <w:rPr>
      <w:vertAlign w:val="superscript"/>
    </w:rPr>
  </w:style>
  <w:style w:type="character" w:styleId="PlaceholderText">
    <w:name w:val="Placeholder Text"/>
    <w:basedOn w:val="DefaultParagraphFont"/>
    <w:uiPriority w:val="99"/>
    <w:semiHidden/>
    <w:rsid w:val="0036780D"/>
    <w:rPr>
      <w:color w:val="808080"/>
    </w:rPr>
  </w:style>
  <w:style w:type="paragraph" w:styleId="EndnoteText">
    <w:name w:val="endnote text"/>
    <w:basedOn w:val="Normal"/>
    <w:link w:val="EndnoteTextChar"/>
    <w:rsid w:val="00EA3D8E"/>
    <w:rPr>
      <w:sz w:val="20"/>
      <w:szCs w:val="20"/>
    </w:rPr>
  </w:style>
  <w:style w:type="character" w:customStyle="1" w:styleId="EndnoteTextChar">
    <w:name w:val="Endnote Text Char"/>
    <w:basedOn w:val="DefaultParagraphFont"/>
    <w:link w:val="EndnoteText"/>
    <w:rsid w:val="00EA3D8E"/>
    <w:rPr>
      <w:lang w:eastAsia="en-US"/>
    </w:rPr>
  </w:style>
  <w:style w:type="character" w:styleId="EndnoteReference">
    <w:name w:val="endnote reference"/>
    <w:basedOn w:val="DefaultParagraphFont"/>
    <w:rsid w:val="00EA3D8E"/>
    <w:rPr>
      <w:vertAlign w:val="superscript"/>
    </w:rPr>
  </w:style>
  <w:style w:type="table" w:styleId="PlainTable3">
    <w:name w:val="Plain Table 3"/>
    <w:basedOn w:val="TableNormal"/>
    <w:uiPriority w:val="43"/>
    <w:rsid w:val="005C687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5C687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D265B0"/>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36110">
      <w:bodyDiv w:val="1"/>
      <w:marLeft w:val="0"/>
      <w:marRight w:val="0"/>
      <w:marTop w:val="0"/>
      <w:marBottom w:val="0"/>
      <w:divBdr>
        <w:top w:val="none" w:sz="0" w:space="0" w:color="auto"/>
        <w:left w:val="none" w:sz="0" w:space="0" w:color="auto"/>
        <w:bottom w:val="none" w:sz="0" w:space="0" w:color="auto"/>
        <w:right w:val="none" w:sz="0" w:space="0" w:color="auto"/>
      </w:divBdr>
    </w:div>
    <w:div w:id="15422756">
      <w:bodyDiv w:val="1"/>
      <w:marLeft w:val="0"/>
      <w:marRight w:val="0"/>
      <w:marTop w:val="0"/>
      <w:marBottom w:val="0"/>
      <w:divBdr>
        <w:top w:val="none" w:sz="0" w:space="0" w:color="auto"/>
        <w:left w:val="none" w:sz="0" w:space="0" w:color="auto"/>
        <w:bottom w:val="none" w:sz="0" w:space="0" w:color="auto"/>
        <w:right w:val="none" w:sz="0" w:space="0" w:color="auto"/>
      </w:divBdr>
    </w:div>
    <w:div w:id="17858183">
      <w:bodyDiv w:val="1"/>
      <w:marLeft w:val="0"/>
      <w:marRight w:val="0"/>
      <w:marTop w:val="0"/>
      <w:marBottom w:val="0"/>
      <w:divBdr>
        <w:top w:val="none" w:sz="0" w:space="0" w:color="auto"/>
        <w:left w:val="none" w:sz="0" w:space="0" w:color="auto"/>
        <w:bottom w:val="none" w:sz="0" w:space="0" w:color="auto"/>
        <w:right w:val="none" w:sz="0" w:space="0" w:color="auto"/>
      </w:divBdr>
    </w:div>
    <w:div w:id="39939120">
      <w:bodyDiv w:val="1"/>
      <w:marLeft w:val="0"/>
      <w:marRight w:val="0"/>
      <w:marTop w:val="0"/>
      <w:marBottom w:val="0"/>
      <w:divBdr>
        <w:top w:val="none" w:sz="0" w:space="0" w:color="auto"/>
        <w:left w:val="none" w:sz="0" w:space="0" w:color="auto"/>
        <w:bottom w:val="none" w:sz="0" w:space="0" w:color="auto"/>
        <w:right w:val="none" w:sz="0" w:space="0" w:color="auto"/>
      </w:divBdr>
    </w:div>
    <w:div w:id="95368012">
      <w:bodyDiv w:val="1"/>
      <w:marLeft w:val="0"/>
      <w:marRight w:val="0"/>
      <w:marTop w:val="0"/>
      <w:marBottom w:val="0"/>
      <w:divBdr>
        <w:top w:val="none" w:sz="0" w:space="0" w:color="auto"/>
        <w:left w:val="none" w:sz="0" w:space="0" w:color="auto"/>
        <w:bottom w:val="none" w:sz="0" w:space="0" w:color="auto"/>
        <w:right w:val="none" w:sz="0" w:space="0" w:color="auto"/>
      </w:divBdr>
    </w:div>
    <w:div w:id="97139658">
      <w:bodyDiv w:val="1"/>
      <w:marLeft w:val="0"/>
      <w:marRight w:val="0"/>
      <w:marTop w:val="0"/>
      <w:marBottom w:val="0"/>
      <w:divBdr>
        <w:top w:val="none" w:sz="0" w:space="0" w:color="auto"/>
        <w:left w:val="none" w:sz="0" w:space="0" w:color="auto"/>
        <w:bottom w:val="none" w:sz="0" w:space="0" w:color="auto"/>
        <w:right w:val="none" w:sz="0" w:space="0" w:color="auto"/>
      </w:divBdr>
    </w:div>
    <w:div w:id="102726221">
      <w:bodyDiv w:val="1"/>
      <w:marLeft w:val="0"/>
      <w:marRight w:val="0"/>
      <w:marTop w:val="0"/>
      <w:marBottom w:val="0"/>
      <w:divBdr>
        <w:top w:val="none" w:sz="0" w:space="0" w:color="auto"/>
        <w:left w:val="none" w:sz="0" w:space="0" w:color="auto"/>
        <w:bottom w:val="none" w:sz="0" w:space="0" w:color="auto"/>
        <w:right w:val="none" w:sz="0" w:space="0" w:color="auto"/>
      </w:divBdr>
    </w:div>
    <w:div w:id="161556235">
      <w:bodyDiv w:val="1"/>
      <w:marLeft w:val="0"/>
      <w:marRight w:val="0"/>
      <w:marTop w:val="0"/>
      <w:marBottom w:val="0"/>
      <w:divBdr>
        <w:top w:val="none" w:sz="0" w:space="0" w:color="auto"/>
        <w:left w:val="none" w:sz="0" w:space="0" w:color="auto"/>
        <w:bottom w:val="none" w:sz="0" w:space="0" w:color="auto"/>
        <w:right w:val="none" w:sz="0" w:space="0" w:color="auto"/>
      </w:divBdr>
    </w:div>
    <w:div w:id="168837272">
      <w:bodyDiv w:val="1"/>
      <w:marLeft w:val="0"/>
      <w:marRight w:val="0"/>
      <w:marTop w:val="0"/>
      <w:marBottom w:val="0"/>
      <w:divBdr>
        <w:top w:val="none" w:sz="0" w:space="0" w:color="auto"/>
        <w:left w:val="none" w:sz="0" w:space="0" w:color="auto"/>
        <w:bottom w:val="none" w:sz="0" w:space="0" w:color="auto"/>
        <w:right w:val="none" w:sz="0" w:space="0" w:color="auto"/>
      </w:divBdr>
    </w:div>
    <w:div w:id="179199830">
      <w:bodyDiv w:val="1"/>
      <w:marLeft w:val="0"/>
      <w:marRight w:val="0"/>
      <w:marTop w:val="0"/>
      <w:marBottom w:val="0"/>
      <w:divBdr>
        <w:top w:val="none" w:sz="0" w:space="0" w:color="auto"/>
        <w:left w:val="none" w:sz="0" w:space="0" w:color="auto"/>
        <w:bottom w:val="none" w:sz="0" w:space="0" w:color="auto"/>
        <w:right w:val="none" w:sz="0" w:space="0" w:color="auto"/>
      </w:divBdr>
    </w:div>
    <w:div w:id="201132069">
      <w:bodyDiv w:val="1"/>
      <w:marLeft w:val="0"/>
      <w:marRight w:val="0"/>
      <w:marTop w:val="0"/>
      <w:marBottom w:val="0"/>
      <w:divBdr>
        <w:top w:val="none" w:sz="0" w:space="0" w:color="auto"/>
        <w:left w:val="none" w:sz="0" w:space="0" w:color="auto"/>
        <w:bottom w:val="none" w:sz="0" w:space="0" w:color="auto"/>
        <w:right w:val="none" w:sz="0" w:space="0" w:color="auto"/>
      </w:divBdr>
    </w:div>
    <w:div w:id="242374253">
      <w:bodyDiv w:val="1"/>
      <w:marLeft w:val="0"/>
      <w:marRight w:val="0"/>
      <w:marTop w:val="0"/>
      <w:marBottom w:val="0"/>
      <w:divBdr>
        <w:top w:val="none" w:sz="0" w:space="0" w:color="auto"/>
        <w:left w:val="none" w:sz="0" w:space="0" w:color="auto"/>
        <w:bottom w:val="none" w:sz="0" w:space="0" w:color="auto"/>
        <w:right w:val="none" w:sz="0" w:space="0" w:color="auto"/>
      </w:divBdr>
    </w:div>
    <w:div w:id="244994978">
      <w:bodyDiv w:val="1"/>
      <w:marLeft w:val="0"/>
      <w:marRight w:val="0"/>
      <w:marTop w:val="0"/>
      <w:marBottom w:val="0"/>
      <w:divBdr>
        <w:top w:val="none" w:sz="0" w:space="0" w:color="auto"/>
        <w:left w:val="none" w:sz="0" w:space="0" w:color="auto"/>
        <w:bottom w:val="none" w:sz="0" w:space="0" w:color="auto"/>
        <w:right w:val="none" w:sz="0" w:space="0" w:color="auto"/>
      </w:divBdr>
    </w:div>
    <w:div w:id="251742184">
      <w:bodyDiv w:val="1"/>
      <w:marLeft w:val="0"/>
      <w:marRight w:val="0"/>
      <w:marTop w:val="0"/>
      <w:marBottom w:val="0"/>
      <w:divBdr>
        <w:top w:val="none" w:sz="0" w:space="0" w:color="auto"/>
        <w:left w:val="none" w:sz="0" w:space="0" w:color="auto"/>
        <w:bottom w:val="none" w:sz="0" w:space="0" w:color="auto"/>
        <w:right w:val="none" w:sz="0" w:space="0" w:color="auto"/>
      </w:divBdr>
    </w:div>
    <w:div w:id="253782690">
      <w:bodyDiv w:val="1"/>
      <w:marLeft w:val="0"/>
      <w:marRight w:val="0"/>
      <w:marTop w:val="0"/>
      <w:marBottom w:val="0"/>
      <w:divBdr>
        <w:top w:val="none" w:sz="0" w:space="0" w:color="auto"/>
        <w:left w:val="none" w:sz="0" w:space="0" w:color="auto"/>
        <w:bottom w:val="none" w:sz="0" w:space="0" w:color="auto"/>
        <w:right w:val="none" w:sz="0" w:space="0" w:color="auto"/>
      </w:divBdr>
    </w:div>
    <w:div w:id="258409437">
      <w:bodyDiv w:val="1"/>
      <w:marLeft w:val="0"/>
      <w:marRight w:val="0"/>
      <w:marTop w:val="0"/>
      <w:marBottom w:val="0"/>
      <w:divBdr>
        <w:top w:val="none" w:sz="0" w:space="0" w:color="auto"/>
        <w:left w:val="none" w:sz="0" w:space="0" w:color="auto"/>
        <w:bottom w:val="none" w:sz="0" w:space="0" w:color="auto"/>
        <w:right w:val="none" w:sz="0" w:space="0" w:color="auto"/>
      </w:divBdr>
    </w:div>
    <w:div w:id="260918946">
      <w:bodyDiv w:val="1"/>
      <w:marLeft w:val="0"/>
      <w:marRight w:val="0"/>
      <w:marTop w:val="0"/>
      <w:marBottom w:val="0"/>
      <w:divBdr>
        <w:top w:val="none" w:sz="0" w:space="0" w:color="auto"/>
        <w:left w:val="none" w:sz="0" w:space="0" w:color="auto"/>
        <w:bottom w:val="none" w:sz="0" w:space="0" w:color="auto"/>
        <w:right w:val="none" w:sz="0" w:space="0" w:color="auto"/>
      </w:divBdr>
    </w:div>
    <w:div w:id="260989406">
      <w:bodyDiv w:val="1"/>
      <w:marLeft w:val="0"/>
      <w:marRight w:val="0"/>
      <w:marTop w:val="0"/>
      <w:marBottom w:val="0"/>
      <w:divBdr>
        <w:top w:val="none" w:sz="0" w:space="0" w:color="auto"/>
        <w:left w:val="none" w:sz="0" w:space="0" w:color="auto"/>
        <w:bottom w:val="none" w:sz="0" w:space="0" w:color="auto"/>
        <w:right w:val="none" w:sz="0" w:space="0" w:color="auto"/>
      </w:divBdr>
    </w:div>
    <w:div w:id="336156326">
      <w:bodyDiv w:val="1"/>
      <w:marLeft w:val="0"/>
      <w:marRight w:val="0"/>
      <w:marTop w:val="0"/>
      <w:marBottom w:val="0"/>
      <w:divBdr>
        <w:top w:val="none" w:sz="0" w:space="0" w:color="auto"/>
        <w:left w:val="none" w:sz="0" w:space="0" w:color="auto"/>
        <w:bottom w:val="none" w:sz="0" w:space="0" w:color="auto"/>
        <w:right w:val="none" w:sz="0" w:space="0" w:color="auto"/>
      </w:divBdr>
    </w:div>
    <w:div w:id="336663635">
      <w:bodyDiv w:val="1"/>
      <w:marLeft w:val="0"/>
      <w:marRight w:val="0"/>
      <w:marTop w:val="0"/>
      <w:marBottom w:val="0"/>
      <w:divBdr>
        <w:top w:val="none" w:sz="0" w:space="0" w:color="auto"/>
        <w:left w:val="none" w:sz="0" w:space="0" w:color="auto"/>
        <w:bottom w:val="none" w:sz="0" w:space="0" w:color="auto"/>
        <w:right w:val="none" w:sz="0" w:space="0" w:color="auto"/>
      </w:divBdr>
    </w:div>
    <w:div w:id="359748124">
      <w:bodyDiv w:val="1"/>
      <w:marLeft w:val="0"/>
      <w:marRight w:val="0"/>
      <w:marTop w:val="0"/>
      <w:marBottom w:val="0"/>
      <w:divBdr>
        <w:top w:val="none" w:sz="0" w:space="0" w:color="auto"/>
        <w:left w:val="none" w:sz="0" w:space="0" w:color="auto"/>
        <w:bottom w:val="none" w:sz="0" w:space="0" w:color="auto"/>
        <w:right w:val="none" w:sz="0" w:space="0" w:color="auto"/>
      </w:divBdr>
    </w:div>
    <w:div w:id="360281680">
      <w:bodyDiv w:val="1"/>
      <w:marLeft w:val="0"/>
      <w:marRight w:val="0"/>
      <w:marTop w:val="0"/>
      <w:marBottom w:val="0"/>
      <w:divBdr>
        <w:top w:val="none" w:sz="0" w:space="0" w:color="auto"/>
        <w:left w:val="none" w:sz="0" w:space="0" w:color="auto"/>
        <w:bottom w:val="none" w:sz="0" w:space="0" w:color="auto"/>
        <w:right w:val="none" w:sz="0" w:space="0" w:color="auto"/>
      </w:divBdr>
    </w:div>
    <w:div w:id="392168610">
      <w:bodyDiv w:val="1"/>
      <w:marLeft w:val="0"/>
      <w:marRight w:val="0"/>
      <w:marTop w:val="0"/>
      <w:marBottom w:val="0"/>
      <w:divBdr>
        <w:top w:val="none" w:sz="0" w:space="0" w:color="auto"/>
        <w:left w:val="none" w:sz="0" w:space="0" w:color="auto"/>
        <w:bottom w:val="none" w:sz="0" w:space="0" w:color="auto"/>
        <w:right w:val="none" w:sz="0" w:space="0" w:color="auto"/>
      </w:divBdr>
    </w:div>
    <w:div w:id="421267912">
      <w:bodyDiv w:val="1"/>
      <w:marLeft w:val="0"/>
      <w:marRight w:val="0"/>
      <w:marTop w:val="0"/>
      <w:marBottom w:val="0"/>
      <w:divBdr>
        <w:top w:val="none" w:sz="0" w:space="0" w:color="auto"/>
        <w:left w:val="none" w:sz="0" w:space="0" w:color="auto"/>
        <w:bottom w:val="none" w:sz="0" w:space="0" w:color="auto"/>
        <w:right w:val="none" w:sz="0" w:space="0" w:color="auto"/>
      </w:divBdr>
    </w:div>
    <w:div w:id="424959678">
      <w:bodyDiv w:val="1"/>
      <w:marLeft w:val="0"/>
      <w:marRight w:val="0"/>
      <w:marTop w:val="0"/>
      <w:marBottom w:val="0"/>
      <w:divBdr>
        <w:top w:val="none" w:sz="0" w:space="0" w:color="auto"/>
        <w:left w:val="none" w:sz="0" w:space="0" w:color="auto"/>
        <w:bottom w:val="none" w:sz="0" w:space="0" w:color="auto"/>
        <w:right w:val="none" w:sz="0" w:space="0" w:color="auto"/>
      </w:divBdr>
    </w:div>
    <w:div w:id="465438400">
      <w:bodyDiv w:val="1"/>
      <w:marLeft w:val="0"/>
      <w:marRight w:val="0"/>
      <w:marTop w:val="0"/>
      <w:marBottom w:val="0"/>
      <w:divBdr>
        <w:top w:val="none" w:sz="0" w:space="0" w:color="auto"/>
        <w:left w:val="none" w:sz="0" w:space="0" w:color="auto"/>
        <w:bottom w:val="none" w:sz="0" w:space="0" w:color="auto"/>
        <w:right w:val="none" w:sz="0" w:space="0" w:color="auto"/>
      </w:divBdr>
    </w:div>
    <w:div w:id="482817122">
      <w:bodyDiv w:val="1"/>
      <w:marLeft w:val="0"/>
      <w:marRight w:val="0"/>
      <w:marTop w:val="0"/>
      <w:marBottom w:val="0"/>
      <w:divBdr>
        <w:top w:val="none" w:sz="0" w:space="0" w:color="auto"/>
        <w:left w:val="none" w:sz="0" w:space="0" w:color="auto"/>
        <w:bottom w:val="none" w:sz="0" w:space="0" w:color="auto"/>
        <w:right w:val="none" w:sz="0" w:space="0" w:color="auto"/>
      </w:divBdr>
    </w:div>
    <w:div w:id="505022560">
      <w:bodyDiv w:val="1"/>
      <w:marLeft w:val="0"/>
      <w:marRight w:val="0"/>
      <w:marTop w:val="0"/>
      <w:marBottom w:val="0"/>
      <w:divBdr>
        <w:top w:val="none" w:sz="0" w:space="0" w:color="auto"/>
        <w:left w:val="none" w:sz="0" w:space="0" w:color="auto"/>
        <w:bottom w:val="none" w:sz="0" w:space="0" w:color="auto"/>
        <w:right w:val="none" w:sz="0" w:space="0" w:color="auto"/>
      </w:divBdr>
    </w:div>
    <w:div w:id="524562237">
      <w:bodyDiv w:val="1"/>
      <w:marLeft w:val="0"/>
      <w:marRight w:val="0"/>
      <w:marTop w:val="0"/>
      <w:marBottom w:val="0"/>
      <w:divBdr>
        <w:top w:val="none" w:sz="0" w:space="0" w:color="auto"/>
        <w:left w:val="none" w:sz="0" w:space="0" w:color="auto"/>
        <w:bottom w:val="none" w:sz="0" w:space="0" w:color="auto"/>
        <w:right w:val="none" w:sz="0" w:space="0" w:color="auto"/>
      </w:divBdr>
    </w:div>
    <w:div w:id="542523363">
      <w:bodyDiv w:val="1"/>
      <w:marLeft w:val="0"/>
      <w:marRight w:val="0"/>
      <w:marTop w:val="0"/>
      <w:marBottom w:val="0"/>
      <w:divBdr>
        <w:top w:val="none" w:sz="0" w:space="0" w:color="auto"/>
        <w:left w:val="none" w:sz="0" w:space="0" w:color="auto"/>
        <w:bottom w:val="none" w:sz="0" w:space="0" w:color="auto"/>
        <w:right w:val="none" w:sz="0" w:space="0" w:color="auto"/>
      </w:divBdr>
    </w:div>
    <w:div w:id="563375421">
      <w:bodyDiv w:val="1"/>
      <w:marLeft w:val="0"/>
      <w:marRight w:val="0"/>
      <w:marTop w:val="0"/>
      <w:marBottom w:val="0"/>
      <w:divBdr>
        <w:top w:val="none" w:sz="0" w:space="0" w:color="auto"/>
        <w:left w:val="none" w:sz="0" w:space="0" w:color="auto"/>
        <w:bottom w:val="none" w:sz="0" w:space="0" w:color="auto"/>
        <w:right w:val="none" w:sz="0" w:space="0" w:color="auto"/>
      </w:divBdr>
    </w:div>
    <w:div w:id="579558015">
      <w:bodyDiv w:val="1"/>
      <w:marLeft w:val="0"/>
      <w:marRight w:val="0"/>
      <w:marTop w:val="0"/>
      <w:marBottom w:val="0"/>
      <w:divBdr>
        <w:top w:val="none" w:sz="0" w:space="0" w:color="auto"/>
        <w:left w:val="none" w:sz="0" w:space="0" w:color="auto"/>
        <w:bottom w:val="none" w:sz="0" w:space="0" w:color="auto"/>
        <w:right w:val="none" w:sz="0" w:space="0" w:color="auto"/>
      </w:divBdr>
    </w:div>
    <w:div w:id="600258420">
      <w:bodyDiv w:val="1"/>
      <w:marLeft w:val="0"/>
      <w:marRight w:val="0"/>
      <w:marTop w:val="0"/>
      <w:marBottom w:val="0"/>
      <w:divBdr>
        <w:top w:val="none" w:sz="0" w:space="0" w:color="auto"/>
        <w:left w:val="none" w:sz="0" w:space="0" w:color="auto"/>
        <w:bottom w:val="none" w:sz="0" w:space="0" w:color="auto"/>
        <w:right w:val="none" w:sz="0" w:space="0" w:color="auto"/>
      </w:divBdr>
    </w:div>
    <w:div w:id="604190794">
      <w:bodyDiv w:val="1"/>
      <w:marLeft w:val="0"/>
      <w:marRight w:val="0"/>
      <w:marTop w:val="0"/>
      <w:marBottom w:val="0"/>
      <w:divBdr>
        <w:top w:val="none" w:sz="0" w:space="0" w:color="auto"/>
        <w:left w:val="none" w:sz="0" w:space="0" w:color="auto"/>
        <w:bottom w:val="none" w:sz="0" w:space="0" w:color="auto"/>
        <w:right w:val="none" w:sz="0" w:space="0" w:color="auto"/>
      </w:divBdr>
    </w:div>
    <w:div w:id="620966015">
      <w:bodyDiv w:val="1"/>
      <w:marLeft w:val="0"/>
      <w:marRight w:val="0"/>
      <w:marTop w:val="0"/>
      <w:marBottom w:val="0"/>
      <w:divBdr>
        <w:top w:val="none" w:sz="0" w:space="0" w:color="auto"/>
        <w:left w:val="none" w:sz="0" w:space="0" w:color="auto"/>
        <w:bottom w:val="none" w:sz="0" w:space="0" w:color="auto"/>
        <w:right w:val="none" w:sz="0" w:space="0" w:color="auto"/>
      </w:divBdr>
    </w:div>
    <w:div w:id="635842365">
      <w:bodyDiv w:val="1"/>
      <w:marLeft w:val="0"/>
      <w:marRight w:val="0"/>
      <w:marTop w:val="0"/>
      <w:marBottom w:val="0"/>
      <w:divBdr>
        <w:top w:val="none" w:sz="0" w:space="0" w:color="auto"/>
        <w:left w:val="none" w:sz="0" w:space="0" w:color="auto"/>
        <w:bottom w:val="none" w:sz="0" w:space="0" w:color="auto"/>
        <w:right w:val="none" w:sz="0" w:space="0" w:color="auto"/>
      </w:divBdr>
    </w:div>
    <w:div w:id="664013031">
      <w:bodyDiv w:val="1"/>
      <w:marLeft w:val="0"/>
      <w:marRight w:val="0"/>
      <w:marTop w:val="0"/>
      <w:marBottom w:val="0"/>
      <w:divBdr>
        <w:top w:val="none" w:sz="0" w:space="0" w:color="auto"/>
        <w:left w:val="none" w:sz="0" w:space="0" w:color="auto"/>
        <w:bottom w:val="none" w:sz="0" w:space="0" w:color="auto"/>
        <w:right w:val="none" w:sz="0" w:space="0" w:color="auto"/>
      </w:divBdr>
    </w:div>
    <w:div w:id="679478227">
      <w:bodyDiv w:val="1"/>
      <w:marLeft w:val="0"/>
      <w:marRight w:val="0"/>
      <w:marTop w:val="0"/>
      <w:marBottom w:val="0"/>
      <w:divBdr>
        <w:top w:val="none" w:sz="0" w:space="0" w:color="auto"/>
        <w:left w:val="none" w:sz="0" w:space="0" w:color="auto"/>
        <w:bottom w:val="none" w:sz="0" w:space="0" w:color="auto"/>
        <w:right w:val="none" w:sz="0" w:space="0" w:color="auto"/>
      </w:divBdr>
    </w:div>
    <w:div w:id="705448158">
      <w:bodyDiv w:val="1"/>
      <w:marLeft w:val="0"/>
      <w:marRight w:val="0"/>
      <w:marTop w:val="0"/>
      <w:marBottom w:val="0"/>
      <w:divBdr>
        <w:top w:val="none" w:sz="0" w:space="0" w:color="auto"/>
        <w:left w:val="none" w:sz="0" w:space="0" w:color="auto"/>
        <w:bottom w:val="none" w:sz="0" w:space="0" w:color="auto"/>
        <w:right w:val="none" w:sz="0" w:space="0" w:color="auto"/>
      </w:divBdr>
    </w:div>
    <w:div w:id="749084524">
      <w:bodyDiv w:val="1"/>
      <w:marLeft w:val="0"/>
      <w:marRight w:val="0"/>
      <w:marTop w:val="0"/>
      <w:marBottom w:val="0"/>
      <w:divBdr>
        <w:top w:val="none" w:sz="0" w:space="0" w:color="auto"/>
        <w:left w:val="none" w:sz="0" w:space="0" w:color="auto"/>
        <w:bottom w:val="none" w:sz="0" w:space="0" w:color="auto"/>
        <w:right w:val="none" w:sz="0" w:space="0" w:color="auto"/>
      </w:divBdr>
    </w:div>
    <w:div w:id="782459003">
      <w:bodyDiv w:val="1"/>
      <w:marLeft w:val="0"/>
      <w:marRight w:val="0"/>
      <w:marTop w:val="0"/>
      <w:marBottom w:val="0"/>
      <w:divBdr>
        <w:top w:val="none" w:sz="0" w:space="0" w:color="auto"/>
        <w:left w:val="none" w:sz="0" w:space="0" w:color="auto"/>
        <w:bottom w:val="none" w:sz="0" w:space="0" w:color="auto"/>
        <w:right w:val="none" w:sz="0" w:space="0" w:color="auto"/>
      </w:divBdr>
    </w:div>
    <w:div w:id="808017471">
      <w:bodyDiv w:val="1"/>
      <w:marLeft w:val="0"/>
      <w:marRight w:val="0"/>
      <w:marTop w:val="0"/>
      <w:marBottom w:val="0"/>
      <w:divBdr>
        <w:top w:val="none" w:sz="0" w:space="0" w:color="auto"/>
        <w:left w:val="none" w:sz="0" w:space="0" w:color="auto"/>
        <w:bottom w:val="none" w:sz="0" w:space="0" w:color="auto"/>
        <w:right w:val="none" w:sz="0" w:space="0" w:color="auto"/>
      </w:divBdr>
    </w:div>
    <w:div w:id="840704248">
      <w:bodyDiv w:val="1"/>
      <w:marLeft w:val="0"/>
      <w:marRight w:val="0"/>
      <w:marTop w:val="0"/>
      <w:marBottom w:val="0"/>
      <w:divBdr>
        <w:top w:val="none" w:sz="0" w:space="0" w:color="auto"/>
        <w:left w:val="none" w:sz="0" w:space="0" w:color="auto"/>
        <w:bottom w:val="none" w:sz="0" w:space="0" w:color="auto"/>
        <w:right w:val="none" w:sz="0" w:space="0" w:color="auto"/>
      </w:divBdr>
    </w:div>
    <w:div w:id="861212526">
      <w:bodyDiv w:val="1"/>
      <w:marLeft w:val="0"/>
      <w:marRight w:val="0"/>
      <w:marTop w:val="0"/>
      <w:marBottom w:val="0"/>
      <w:divBdr>
        <w:top w:val="none" w:sz="0" w:space="0" w:color="auto"/>
        <w:left w:val="none" w:sz="0" w:space="0" w:color="auto"/>
        <w:bottom w:val="none" w:sz="0" w:space="0" w:color="auto"/>
        <w:right w:val="none" w:sz="0" w:space="0" w:color="auto"/>
      </w:divBdr>
    </w:div>
    <w:div w:id="863245292">
      <w:bodyDiv w:val="1"/>
      <w:marLeft w:val="0"/>
      <w:marRight w:val="0"/>
      <w:marTop w:val="0"/>
      <w:marBottom w:val="0"/>
      <w:divBdr>
        <w:top w:val="none" w:sz="0" w:space="0" w:color="auto"/>
        <w:left w:val="none" w:sz="0" w:space="0" w:color="auto"/>
        <w:bottom w:val="none" w:sz="0" w:space="0" w:color="auto"/>
        <w:right w:val="none" w:sz="0" w:space="0" w:color="auto"/>
      </w:divBdr>
    </w:div>
    <w:div w:id="863521317">
      <w:bodyDiv w:val="1"/>
      <w:marLeft w:val="0"/>
      <w:marRight w:val="0"/>
      <w:marTop w:val="0"/>
      <w:marBottom w:val="0"/>
      <w:divBdr>
        <w:top w:val="none" w:sz="0" w:space="0" w:color="auto"/>
        <w:left w:val="none" w:sz="0" w:space="0" w:color="auto"/>
        <w:bottom w:val="none" w:sz="0" w:space="0" w:color="auto"/>
        <w:right w:val="none" w:sz="0" w:space="0" w:color="auto"/>
      </w:divBdr>
    </w:div>
    <w:div w:id="874390589">
      <w:bodyDiv w:val="1"/>
      <w:marLeft w:val="0"/>
      <w:marRight w:val="0"/>
      <w:marTop w:val="0"/>
      <w:marBottom w:val="0"/>
      <w:divBdr>
        <w:top w:val="none" w:sz="0" w:space="0" w:color="auto"/>
        <w:left w:val="none" w:sz="0" w:space="0" w:color="auto"/>
        <w:bottom w:val="none" w:sz="0" w:space="0" w:color="auto"/>
        <w:right w:val="none" w:sz="0" w:space="0" w:color="auto"/>
      </w:divBdr>
    </w:div>
    <w:div w:id="880628476">
      <w:bodyDiv w:val="1"/>
      <w:marLeft w:val="0"/>
      <w:marRight w:val="0"/>
      <w:marTop w:val="0"/>
      <w:marBottom w:val="0"/>
      <w:divBdr>
        <w:top w:val="none" w:sz="0" w:space="0" w:color="auto"/>
        <w:left w:val="none" w:sz="0" w:space="0" w:color="auto"/>
        <w:bottom w:val="none" w:sz="0" w:space="0" w:color="auto"/>
        <w:right w:val="none" w:sz="0" w:space="0" w:color="auto"/>
      </w:divBdr>
    </w:div>
    <w:div w:id="886113893">
      <w:bodyDiv w:val="1"/>
      <w:marLeft w:val="0"/>
      <w:marRight w:val="0"/>
      <w:marTop w:val="0"/>
      <w:marBottom w:val="0"/>
      <w:divBdr>
        <w:top w:val="none" w:sz="0" w:space="0" w:color="auto"/>
        <w:left w:val="none" w:sz="0" w:space="0" w:color="auto"/>
        <w:bottom w:val="none" w:sz="0" w:space="0" w:color="auto"/>
        <w:right w:val="none" w:sz="0" w:space="0" w:color="auto"/>
      </w:divBdr>
    </w:div>
    <w:div w:id="895357702">
      <w:bodyDiv w:val="1"/>
      <w:marLeft w:val="0"/>
      <w:marRight w:val="0"/>
      <w:marTop w:val="0"/>
      <w:marBottom w:val="0"/>
      <w:divBdr>
        <w:top w:val="none" w:sz="0" w:space="0" w:color="auto"/>
        <w:left w:val="none" w:sz="0" w:space="0" w:color="auto"/>
        <w:bottom w:val="none" w:sz="0" w:space="0" w:color="auto"/>
        <w:right w:val="none" w:sz="0" w:space="0" w:color="auto"/>
      </w:divBdr>
    </w:div>
    <w:div w:id="908151581">
      <w:bodyDiv w:val="1"/>
      <w:marLeft w:val="0"/>
      <w:marRight w:val="0"/>
      <w:marTop w:val="0"/>
      <w:marBottom w:val="0"/>
      <w:divBdr>
        <w:top w:val="none" w:sz="0" w:space="0" w:color="auto"/>
        <w:left w:val="none" w:sz="0" w:space="0" w:color="auto"/>
        <w:bottom w:val="none" w:sz="0" w:space="0" w:color="auto"/>
        <w:right w:val="none" w:sz="0" w:space="0" w:color="auto"/>
      </w:divBdr>
    </w:div>
    <w:div w:id="920795841">
      <w:bodyDiv w:val="1"/>
      <w:marLeft w:val="0"/>
      <w:marRight w:val="0"/>
      <w:marTop w:val="0"/>
      <w:marBottom w:val="0"/>
      <w:divBdr>
        <w:top w:val="none" w:sz="0" w:space="0" w:color="auto"/>
        <w:left w:val="none" w:sz="0" w:space="0" w:color="auto"/>
        <w:bottom w:val="none" w:sz="0" w:space="0" w:color="auto"/>
        <w:right w:val="none" w:sz="0" w:space="0" w:color="auto"/>
      </w:divBdr>
    </w:div>
    <w:div w:id="921379112">
      <w:bodyDiv w:val="1"/>
      <w:marLeft w:val="0"/>
      <w:marRight w:val="0"/>
      <w:marTop w:val="0"/>
      <w:marBottom w:val="0"/>
      <w:divBdr>
        <w:top w:val="none" w:sz="0" w:space="0" w:color="auto"/>
        <w:left w:val="none" w:sz="0" w:space="0" w:color="auto"/>
        <w:bottom w:val="none" w:sz="0" w:space="0" w:color="auto"/>
        <w:right w:val="none" w:sz="0" w:space="0" w:color="auto"/>
      </w:divBdr>
    </w:div>
    <w:div w:id="929700859">
      <w:bodyDiv w:val="1"/>
      <w:marLeft w:val="0"/>
      <w:marRight w:val="0"/>
      <w:marTop w:val="0"/>
      <w:marBottom w:val="0"/>
      <w:divBdr>
        <w:top w:val="none" w:sz="0" w:space="0" w:color="auto"/>
        <w:left w:val="none" w:sz="0" w:space="0" w:color="auto"/>
        <w:bottom w:val="none" w:sz="0" w:space="0" w:color="auto"/>
        <w:right w:val="none" w:sz="0" w:space="0" w:color="auto"/>
      </w:divBdr>
    </w:div>
    <w:div w:id="939947475">
      <w:bodyDiv w:val="1"/>
      <w:marLeft w:val="0"/>
      <w:marRight w:val="0"/>
      <w:marTop w:val="0"/>
      <w:marBottom w:val="0"/>
      <w:divBdr>
        <w:top w:val="none" w:sz="0" w:space="0" w:color="auto"/>
        <w:left w:val="none" w:sz="0" w:space="0" w:color="auto"/>
        <w:bottom w:val="none" w:sz="0" w:space="0" w:color="auto"/>
        <w:right w:val="none" w:sz="0" w:space="0" w:color="auto"/>
      </w:divBdr>
    </w:div>
    <w:div w:id="961304892">
      <w:bodyDiv w:val="1"/>
      <w:marLeft w:val="0"/>
      <w:marRight w:val="0"/>
      <w:marTop w:val="0"/>
      <w:marBottom w:val="0"/>
      <w:divBdr>
        <w:top w:val="none" w:sz="0" w:space="0" w:color="auto"/>
        <w:left w:val="none" w:sz="0" w:space="0" w:color="auto"/>
        <w:bottom w:val="none" w:sz="0" w:space="0" w:color="auto"/>
        <w:right w:val="none" w:sz="0" w:space="0" w:color="auto"/>
      </w:divBdr>
    </w:div>
    <w:div w:id="964778802">
      <w:bodyDiv w:val="1"/>
      <w:marLeft w:val="0"/>
      <w:marRight w:val="0"/>
      <w:marTop w:val="0"/>
      <w:marBottom w:val="0"/>
      <w:divBdr>
        <w:top w:val="none" w:sz="0" w:space="0" w:color="auto"/>
        <w:left w:val="none" w:sz="0" w:space="0" w:color="auto"/>
        <w:bottom w:val="none" w:sz="0" w:space="0" w:color="auto"/>
        <w:right w:val="none" w:sz="0" w:space="0" w:color="auto"/>
      </w:divBdr>
    </w:div>
    <w:div w:id="985859790">
      <w:bodyDiv w:val="1"/>
      <w:marLeft w:val="0"/>
      <w:marRight w:val="0"/>
      <w:marTop w:val="0"/>
      <w:marBottom w:val="0"/>
      <w:divBdr>
        <w:top w:val="none" w:sz="0" w:space="0" w:color="auto"/>
        <w:left w:val="none" w:sz="0" w:space="0" w:color="auto"/>
        <w:bottom w:val="none" w:sz="0" w:space="0" w:color="auto"/>
        <w:right w:val="none" w:sz="0" w:space="0" w:color="auto"/>
      </w:divBdr>
    </w:div>
    <w:div w:id="994066381">
      <w:bodyDiv w:val="1"/>
      <w:marLeft w:val="0"/>
      <w:marRight w:val="0"/>
      <w:marTop w:val="0"/>
      <w:marBottom w:val="0"/>
      <w:divBdr>
        <w:top w:val="none" w:sz="0" w:space="0" w:color="auto"/>
        <w:left w:val="none" w:sz="0" w:space="0" w:color="auto"/>
        <w:bottom w:val="none" w:sz="0" w:space="0" w:color="auto"/>
        <w:right w:val="none" w:sz="0" w:space="0" w:color="auto"/>
      </w:divBdr>
    </w:div>
    <w:div w:id="1000505165">
      <w:bodyDiv w:val="1"/>
      <w:marLeft w:val="0"/>
      <w:marRight w:val="0"/>
      <w:marTop w:val="0"/>
      <w:marBottom w:val="0"/>
      <w:divBdr>
        <w:top w:val="none" w:sz="0" w:space="0" w:color="auto"/>
        <w:left w:val="none" w:sz="0" w:space="0" w:color="auto"/>
        <w:bottom w:val="none" w:sz="0" w:space="0" w:color="auto"/>
        <w:right w:val="none" w:sz="0" w:space="0" w:color="auto"/>
      </w:divBdr>
    </w:div>
    <w:div w:id="1004936266">
      <w:bodyDiv w:val="1"/>
      <w:marLeft w:val="0"/>
      <w:marRight w:val="0"/>
      <w:marTop w:val="0"/>
      <w:marBottom w:val="0"/>
      <w:divBdr>
        <w:top w:val="none" w:sz="0" w:space="0" w:color="auto"/>
        <w:left w:val="none" w:sz="0" w:space="0" w:color="auto"/>
        <w:bottom w:val="none" w:sz="0" w:space="0" w:color="auto"/>
        <w:right w:val="none" w:sz="0" w:space="0" w:color="auto"/>
      </w:divBdr>
    </w:div>
    <w:div w:id="1012800778">
      <w:bodyDiv w:val="1"/>
      <w:marLeft w:val="0"/>
      <w:marRight w:val="0"/>
      <w:marTop w:val="0"/>
      <w:marBottom w:val="0"/>
      <w:divBdr>
        <w:top w:val="none" w:sz="0" w:space="0" w:color="auto"/>
        <w:left w:val="none" w:sz="0" w:space="0" w:color="auto"/>
        <w:bottom w:val="none" w:sz="0" w:space="0" w:color="auto"/>
        <w:right w:val="none" w:sz="0" w:space="0" w:color="auto"/>
      </w:divBdr>
    </w:div>
    <w:div w:id="1025444289">
      <w:bodyDiv w:val="1"/>
      <w:marLeft w:val="0"/>
      <w:marRight w:val="0"/>
      <w:marTop w:val="0"/>
      <w:marBottom w:val="0"/>
      <w:divBdr>
        <w:top w:val="none" w:sz="0" w:space="0" w:color="auto"/>
        <w:left w:val="none" w:sz="0" w:space="0" w:color="auto"/>
        <w:bottom w:val="none" w:sz="0" w:space="0" w:color="auto"/>
        <w:right w:val="none" w:sz="0" w:space="0" w:color="auto"/>
      </w:divBdr>
    </w:div>
    <w:div w:id="1050153862">
      <w:bodyDiv w:val="1"/>
      <w:marLeft w:val="0"/>
      <w:marRight w:val="0"/>
      <w:marTop w:val="0"/>
      <w:marBottom w:val="0"/>
      <w:divBdr>
        <w:top w:val="none" w:sz="0" w:space="0" w:color="auto"/>
        <w:left w:val="none" w:sz="0" w:space="0" w:color="auto"/>
        <w:bottom w:val="none" w:sz="0" w:space="0" w:color="auto"/>
        <w:right w:val="none" w:sz="0" w:space="0" w:color="auto"/>
      </w:divBdr>
    </w:div>
    <w:div w:id="1091469022">
      <w:bodyDiv w:val="1"/>
      <w:marLeft w:val="0"/>
      <w:marRight w:val="0"/>
      <w:marTop w:val="0"/>
      <w:marBottom w:val="0"/>
      <w:divBdr>
        <w:top w:val="none" w:sz="0" w:space="0" w:color="auto"/>
        <w:left w:val="none" w:sz="0" w:space="0" w:color="auto"/>
        <w:bottom w:val="none" w:sz="0" w:space="0" w:color="auto"/>
        <w:right w:val="none" w:sz="0" w:space="0" w:color="auto"/>
      </w:divBdr>
      <w:divsChild>
        <w:div w:id="437071156">
          <w:marLeft w:val="0"/>
          <w:marRight w:val="0"/>
          <w:marTop w:val="0"/>
          <w:marBottom w:val="0"/>
          <w:divBdr>
            <w:top w:val="none" w:sz="0" w:space="0" w:color="auto"/>
            <w:left w:val="none" w:sz="0" w:space="0" w:color="auto"/>
            <w:bottom w:val="none" w:sz="0" w:space="0" w:color="auto"/>
            <w:right w:val="none" w:sz="0" w:space="0" w:color="auto"/>
          </w:divBdr>
        </w:div>
      </w:divsChild>
    </w:div>
    <w:div w:id="1096293198">
      <w:bodyDiv w:val="1"/>
      <w:marLeft w:val="0"/>
      <w:marRight w:val="0"/>
      <w:marTop w:val="0"/>
      <w:marBottom w:val="0"/>
      <w:divBdr>
        <w:top w:val="none" w:sz="0" w:space="0" w:color="auto"/>
        <w:left w:val="none" w:sz="0" w:space="0" w:color="auto"/>
        <w:bottom w:val="none" w:sz="0" w:space="0" w:color="auto"/>
        <w:right w:val="none" w:sz="0" w:space="0" w:color="auto"/>
      </w:divBdr>
    </w:div>
    <w:div w:id="1100906080">
      <w:bodyDiv w:val="1"/>
      <w:marLeft w:val="0"/>
      <w:marRight w:val="0"/>
      <w:marTop w:val="0"/>
      <w:marBottom w:val="0"/>
      <w:divBdr>
        <w:top w:val="none" w:sz="0" w:space="0" w:color="auto"/>
        <w:left w:val="none" w:sz="0" w:space="0" w:color="auto"/>
        <w:bottom w:val="none" w:sz="0" w:space="0" w:color="auto"/>
        <w:right w:val="none" w:sz="0" w:space="0" w:color="auto"/>
      </w:divBdr>
    </w:div>
    <w:div w:id="1105151487">
      <w:bodyDiv w:val="1"/>
      <w:marLeft w:val="0"/>
      <w:marRight w:val="0"/>
      <w:marTop w:val="0"/>
      <w:marBottom w:val="0"/>
      <w:divBdr>
        <w:top w:val="none" w:sz="0" w:space="0" w:color="auto"/>
        <w:left w:val="none" w:sz="0" w:space="0" w:color="auto"/>
        <w:bottom w:val="none" w:sz="0" w:space="0" w:color="auto"/>
        <w:right w:val="none" w:sz="0" w:space="0" w:color="auto"/>
      </w:divBdr>
    </w:div>
    <w:div w:id="1114638971">
      <w:bodyDiv w:val="1"/>
      <w:marLeft w:val="0"/>
      <w:marRight w:val="0"/>
      <w:marTop w:val="0"/>
      <w:marBottom w:val="0"/>
      <w:divBdr>
        <w:top w:val="none" w:sz="0" w:space="0" w:color="auto"/>
        <w:left w:val="none" w:sz="0" w:space="0" w:color="auto"/>
        <w:bottom w:val="none" w:sz="0" w:space="0" w:color="auto"/>
        <w:right w:val="none" w:sz="0" w:space="0" w:color="auto"/>
      </w:divBdr>
    </w:div>
    <w:div w:id="1130512153">
      <w:bodyDiv w:val="1"/>
      <w:marLeft w:val="0"/>
      <w:marRight w:val="0"/>
      <w:marTop w:val="0"/>
      <w:marBottom w:val="0"/>
      <w:divBdr>
        <w:top w:val="none" w:sz="0" w:space="0" w:color="auto"/>
        <w:left w:val="none" w:sz="0" w:space="0" w:color="auto"/>
        <w:bottom w:val="none" w:sz="0" w:space="0" w:color="auto"/>
        <w:right w:val="none" w:sz="0" w:space="0" w:color="auto"/>
      </w:divBdr>
    </w:div>
    <w:div w:id="1135101856">
      <w:bodyDiv w:val="1"/>
      <w:marLeft w:val="0"/>
      <w:marRight w:val="0"/>
      <w:marTop w:val="0"/>
      <w:marBottom w:val="0"/>
      <w:divBdr>
        <w:top w:val="none" w:sz="0" w:space="0" w:color="auto"/>
        <w:left w:val="none" w:sz="0" w:space="0" w:color="auto"/>
        <w:bottom w:val="none" w:sz="0" w:space="0" w:color="auto"/>
        <w:right w:val="none" w:sz="0" w:space="0" w:color="auto"/>
      </w:divBdr>
    </w:div>
    <w:div w:id="1136919866">
      <w:bodyDiv w:val="1"/>
      <w:marLeft w:val="0"/>
      <w:marRight w:val="0"/>
      <w:marTop w:val="0"/>
      <w:marBottom w:val="0"/>
      <w:divBdr>
        <w:top w:val="none" w:sz="0" w:space="0" w:color="auto"/>
        <w:left w:val="none" w:sz="0" w:space="0" w:color="auto"/>
        <w:bottom w:val="none" w:sz="0" w:space="0" w:color="auto"/>
        <w:right w:val="none" w:sz="0" w:space="0" w:color="auto"/>
      </w:divBdr>
    </w:div>
    <w:div w:id="1142229887">
      <w:bodyDiv w:val="1"/>
      <w:marLeft w:val="0"/>
      <w:marRight w:val="0"/>
      <w:marTop w:val="0"/>
      <w:marBottom w:val="0"/>
      <w:divBdr>
        <w:top w:val="none" w:sz="0" w:space="0" w:color="auto"/>
        <w:left w:val="none" w:sz="0" w:space="0" w:color="auto"/>
        <w:bottom w:val="none" w:sz="0" w:space="0" w:color="auto"/>
        <w:right w:val="none" w:sz="0" w:space="0" w:color="auto"/>
      </w:divBdr>
    </w:div>
    <w:div w:id="1201283564">
      <w:bodyDiv w:val="1"/>
      <w:marLeft w:val="0"/>
      <w:marRight w:val="0"/>
      <w:marTop w:val="0"/>
      <w:marBottom w:val="0"/>
      <w:divBdr>
        <w:top w:val="none" w:sz="0" w:space="0" w:color="auto"/>
        <w:left w:val="none" w:sz="0" w:space="0" w:color="auto"/>
        <w:bottom w:val="none" w:sz="0" w:space="0" w:color="auto"/>
        <w:right w:val="none" w:sz="0" w:space="0" w:color="auto"/>
      </w:divBdr>
    </w:div>
    <w:div w:id="1203010461">
      <w:bodyDiv w:val="1"/>
      <w:marLeft w:val="0"/>
      <w:marRight w:val="0"/>
      <w:marTop w:val="0"/>
      <w:marBottom w:val="0"/>
      <w:divBdr>
        <w:top w:val="none" w:sz="0" w:space="0" w:color="auto"/>
        <w:left w:val="none" w:sz="0" w:space="0" w:color="auto"/>
        <w:bottom w:val="none" w:sz="0" w:space="0" w:color="auto"/>
        <w:right w:val="none" w:sz="0" w:space="0" w:color="auto"/>
      </w:divBdr>
    </w:div>
    <w:div w:id="1207370870">
      <w:bodyDiv w:val="1"/>
      <w:marLeft w:val="0"/>
      <w:marRight w:val="0"/>
      <w:marTop w:val="0"/>
      <w:marBottom w:val="0"/>
      <w:divBdr>
        <w:top w:val="none" w:sz="0" w:space="0" w:color="auto"/>
        <w:left w:val="none" w:sz="0" w:space="0" w:color="auto"/>
        <w:bottom w:val="none" w:sz="0" w:space="0" w:color="auto"/>
        <w:right w:val="none" w:sz="0" w:space="0" w:color="auto"/>
      </w:divBdr>
    </w:div>
    <w:div w:id="1221556250">
      <w:bodyDiv w:val="1"/>
      <w:marLeft w:val="0"/>
      <w:marRight w:val="0"/>
      <w:marTop w:val="0"/>
      <w:marBottom w:val="0"/>
      <w:divBdr>
        <w:top w:val="none" w:sz="0" w:space="0" w:color="auto"/>
        <w:left w:val="none" w:sz="0" w:space="0" w:color="auto"/>
        <w:bottom w:val="none" w:sz="0" w:space="0" w:color="auto"/>
        <w:right w:val="none" w:sz="0" w:space="0" w:color="auto"/>
      </w:divBdr>
    </w:div>
    <w:div w:id="1229416864">
      <w:bodyDiv w:val="1"/>
      <w:marLeft w:val="0"/>
      <w:marRight w:val="0"/>
      <w:marTop w:val="0"/>
      <w:marBottom w:val="0"/>
      <w:divBdr>
        <w:top w:val="none" w:sz="0" w:space="0" w:color="auto"/>
        <w:left w:val="none" w:sz="0" w:space="0" w:color="auto"/>
        <w:bottom w:val="none" w:sz="0" w:space="0" w:color="auto"/>
        <w:right w:val="none" w:sz="0" w:space="0" w:color="auto"/>
      </w:divBdr>
    </w:div>
    <w:div w:id="1231576158">
      <w:bodyDiv w:val="1"/>
      <w:marLeft w:val="0"/>
      <w:marRight w:val="0"/>
      <w:marTop w:val="0"/>
      <w:marBottom w:val="0"/>
      <w:divBdr>
        <w:top w:val="none" w:sz="0" w:space="0" w:color="auto"/>
        <w:left w:val="none" w:sz="0" w:space="0" w:color="auto"/>
        <w:bottom w:val="none" w:sz="0" w:space="0" w:color="auto"/>
        <w:right w:val="none" w:sz="0" w:space="0" w:color="auto"/>
      </w:divBdr>
    </w:div>
    <w:div w:id="1258174320">
      <w:bodyDiv w:val="1"/>
      <w:marLeft w:val="0"/>
      <w:marRight w:val="0"/>
      <w:marTop w:val="0"/>
      <w:marBottom w:val="0"/>
      <w:divBdr>
        <w:top w:val="none" w:sz="0" w:space="0" w:color="auto"/>
        <w:left w:val="none" w:sz="0" w:space="0" w:color="auto"/>
        <w:bottom w:val="none" w:sz="0" w:space="0" w:color="auto"/>
        <w:right w:val="none" w:sz="0" w:space="0" w:color="auto"/>
      </w:divBdr>
    </w:div>
    <w:div w:id="1260479310">
      <w:bodyDiv w:val="1"/>
      <w:marLeft w:val="0"/>
      <w:marRight w:val="0"/>
      <w:marTop w:val="0"/>
      <w:marBottom w:val="0"/>
      <w:divBdr>
        <w:top w:val="none" w:sz="0" w:space="0" w:color="auto"/>
        <w:left w:val="none" w:sz="0" w:space="0" w:color="auto"/>
        <w:bottom w:val="none" w:sz="0" w:space="0" w:color="auto"/>
        <w:right w:val="none" w:sz="0" w:space="0" w:color="auto"/>
      </w:divBdr>
    </w:div>
    <w:div w:id="1284578329">
      <w:bodyDiv w:val="1"/>
      <w:marLeft w:val="0"/>
      <w:marRight w:val="0"/>
      <w:marTop w:val="0"/>
      <w:marBottom w:val="0"/>
      <w:divBdr>
        <w:top w:val="none" w:sz="0" w:space="0" w:color="auto"/>
        <w:left w:val="none" w:sz="0" w:space="0" w:color="auto"/>
        <w:bottom w:val="none" w:sz="0" w:space="0" w:color="auto"/>
        <w:right w:val="none" w:sz="0" w:space="0" w:color="auto"/>
      </w:divBdr>
    </w:div>
    <w:div w:id="1285312857">
      <w:bodyDiv w:val="1"/>
      <w:marLeft w:val="0"/>
      <w:marRight w:val="0"/>
      <w:marTop w:val="0"/>
      <w:marBottom w:val="0"/>
      <w:divBdr>
        <w:top w:val="none" w:sz="0" w:space="0" w:color="auto"/>
        <w:left w:val="none" w:sz="0" w:space="0" w:color="auto"/>
        <w:bottom w:val="none" w:sz="0" w:space="0" w:color="auto"/>
        <w:right w:val="none" w:sz="0" w:space="0" w:color="auto"/>
      </w:divBdr>
    </w:div>
    <w:div w:id="1319920659">
      <w:bodyDiv w:val="1"/>
      <w:marLeft w:val="0"/>
      <w:marRight w:val="0"/>
      <w:marTop w:val="0"/>
      <w:marBottom w:val="0"/>
      <w:divBdr>
        <w:top w:val="none" w:sz="0" w:space="0" w:color="auto"/>
        <w:left w:val="none" w:sz="0" w:space="0" w:color="auto"/>
        <w:bottom w:val="none" w:sz="0" w:space="0" w:color="auto"/>
        <w:right w:val="none" w:sz="0" w:space="0" w:color="auto"/>
      </w:divBdr>
    </w:div>
    <w:div w:id="1331517403">
      <w:bodyDiv w:val="1"/>
      <w:marLeft w:val="0"/>
      <w:marRight w:val="0"/>
      <w:marTop w:val="0"/>
      <w:marBottom w:val="0"/>
      <w:divBdr>
        <w:top w:val="none" w:sz="0" w:space="0" w:color="auto"/>
        <w:left w:val="none" w:sz="0" w:space="0" w:color="auto"/>
        <w:bottom w:val="none" w:sz="0" w:space="0" w:color="auto"/>
        <w:right w:val="none" w:sz="0" w:space="0" w:color="auto"/>
      </w:divBdr>
    </w:div>
    <w:div w:id="1332370227">
      <w:bodyDiv w:val="1"/>
      <w:marLeft w:val="0"/>
      <w:marRight w:val="0"/>
      <w:marTop w:val="0"/>
      <w:marBottom w:val="0"/>
      <w:divBdr>
        <w:top w:val="none" w:sz="0" w:space="0" w:color="auto"/>
        <w:left w:val="none" w:sz="0" w:space="0" w:color="auto"/>
        <w:bottom w:val="none" w:sz="0" w:space="0" w:color="auto"/>
        <w:right w:val="none" w:sz="0" w:space="0" w:color="auto"/>
      </w:divBdr>
    </w:div>
    <w:div w:id="1344940532">
      <w:bodyDiv w:val="1"/>
      <w:marLeft w:val="0"/>
      <w:marRight w:val="0"/>
      <w:marTop w:val="0"/>
      <w:marBottom w:val="0"/>
      <w:divBdr>
        <w:top w:val="none" w:sz="0" w:space="0" w:color="auto"/>
        <w:left w:val="none" w:sz="0" w:space="0" w:color="auto"/>
        <w:bottom w:val="none" w:sz="0" w:space="0" w:color="auto"/>
        <w:right w:val="none" w:sz="0" w:space="0" w:color="auto"/>
      </w:divBdr>
    </w:div>
    <w:div w:id="1350133527">
      <w:bodyDiv w:val="1"/>
      <w:marLeft w:val="0"/>
      <w:marRight w:val="0"/>
      <w:marTop w:val="0"/>
      <w:marBottom w:val="0"/>
      <w:divBdr>
        <w:top w:val="none" w:sz="0" w:space="0" w:color="auto"/>
        <w:left w:val="none" w:sz="0" w:space="0" w:color="auto"/>
        <w:bottom w:val="none" w:sz="0" w:space="0" w:color="auto"/>
        <w:right w:val="none" w:sz="0" w:space="0" w:color="auto"/>
      </w:divBdr>
    </w:div>
    <w:div w:id="1356808566">
      <w:bodyDiv w:val="1"/>
      <w:marLeft w:val="0"/>
      <w:marRight w:val="0"/>
      <w:marTop w:val="0"/>
      <w:marBottom w:val="0"/>
      <w:divBdr>
        <w:top w:val="none" w:sz="0" w:space="0" w:color="auto"/>
        <w:left w:val="none" w:sz="0" w:space="0" w:color="auto"/>
        <w:bottom w:val="none" w:sz="0" w:space="0" w:color="auto"/>
        <w:right w:val="none" w:sz="0" w:space="0" w:color="auto"/>
      </w:divBdr>
    </w:div>
    <w:div w:id="1367372689">
      <w:bodyDiv w:val="1"/>
      <w:marLeft w:val="0"/>
      <w:marRight w:val="0"/>
      <w:marTop w:val="0"/>
      <w:marBottom w:val="0"/>
      <w:divBdr>
        <w:top w:val="none" w:sz="0" w:space="0" w:color="auto"/>
        <w:left w:val="none" w:sz="0" w:space="0" w:color="auto"/>
        <w:bottom w:val="none" w:sz="0" w:space="0" w:color="auto"/>
        <w:right w:val="none" w:sz="0" w:space="0" w:color="auto"/>
      </w:divBdr>
    </w:div>
    <w:div w:id="1377240516">
      <w:bodyDiv w:val="1"/>
      <w:marLeft w:val="0"/>
      <w:marRight w:val="0"/>
      <w:marTop w:val="0"/>
      <w:marBottom w:val="0"/>
      <w:divBdr>
        <w:top w:val="none" w:sz="0" w:space="0" w:color="auto"/>
        <w:left w:val="none" w:sz="0" w:space="0" w:color="auto"/>
        <w:bottom w:val="none" w:sz="0" w:space="0" w:color="auto"/>
        <w:right w:val="none" w:sz="0" w:space="0" w:color="auto"/>
      </w:divBdr>
    </w:div>
    <w:div w:id="1383795745">
      <w:bodyDiv w:val="1"/>
      <w:marLeft w:val="0"/>
      <w:marRight w:val="0"/>
      <w:marTop w:val="0"/>
      <w:marBottom w:val="0"/>
      <w:divBdr>
        <w:top w:val="none" w:sz="0" w:space="0" w:color="auto"/>
        <w:left w:val="none" w:sz="0" w:space="0" w:color="auto"/>
        <w:bottom w:val="none" w:sz="0" w:space="0" w:color="auto"/>
        <w:right w:val="none" w:sz="0" w:space="0" w:color="auto"/>
      </w:divBdr>
    </w:div>
    <w:div w:id="1389304607">
      <w:bodyDiv w:val="1"/>
      <w:marLeft w:val="0"/>
      <w:marRight w:val="0"/>
      <w:marTop w:val="0"/>
      <w:marBottom w:val="0"/>
      <w:divBdr>
        <w:top w:val="none" w:sz="0" w:space="0" w:color="auto"/>
        <w:left w:val="none" w:sz="0" w:space="0" w:color="auto"/>
        <w:bottom w:val="none" w:sz="0" w:space="0" w:color="auto"/>
        <w:right w:val="none" w:sz="0" w:space="0" w:color="auto"/>
      </w:divBdr>
    </w:div>
    <w:div w:id="1391685340">
      <w:bodyDiv w:val="1"/>
      <w:marLeft w:val="0"/>
      <w:marRight w:val="0"/>
      <w:marTop w:val="0"/>
      <w:marBottom w:val="0"/>
      <w:divBdr>
        <w:top w:val="none" w:sz="0" w:space="0" w:color="auto"/>
        <w:left w:val="none" w:sz="0" w:space="0" w:color="auto"/>
        <w:bottom w:val="none" w:sz="0" w:space="0" w:color="auto"/>
        <w:right w:val="none" w:sz="0" w:space="0" w:color="auto"/>
      </w:divBdr>
    </w:div>
    <w:div w:id="1400519434">
      <w:bodyDiv w:val="1"/>
      <w:marLeft w:val="0"/>
      <w:marRight w:val="0"/>
      <w:marTop w:val="0"/>
      <w:marBottom w:val="0"/>
      <w:divBdr>
        <w:top w:val="none" w:sz="0" w:space="0" w:color="auto"/>
        <w:left w:val="none" w:sz="0" w:space="0" w:color="auto"/>
        <w:bottom w:val="none" w:sz="0" w:space="0" w:color="auto"/>
        <w:right w:val="none" w:sz="0" w:space="0" w:color="auto"/>
      </w:divBdr>
    </w:div>
    <w:div w:id="1431512179">
      <w:bodyDiv w:val="1"/>
      <w:marLeft w:val="0"/>
      <w:marRight w:val="0"/>
      <w:marTop w:val="0"/>
      <w:marBottom w:val="0"/>
      <w:divBdr>
        <w:top w:val="none" w:sz="0" w:space="0" w:color="auto"/>
        <w:left w:val="none" w:sz="0" w:space="0" w:color="auto"/>
        <w:bottom w:val="none" w:sz="0" w:space="0" w:color="auto"/>
        <w:right w:val="none" w:sz="0" w:space="0" w:color="auto"/>
      </w:divBdr>
    </w:div>
    <w:div w:id="1476070350">
      <w:bodyDiv w:val="1"/>
      <w:marLeft w:val="0"/>
      <w:marRight w:val="0"/>
      <w:marTop w:val="0"/>
      <w:marBottom w:val="0"/>
      <w:divBdr>
        <w:top w:val="none" w:sz="0" w:space="0" w:color="auto"/>
        <w:left w:val="none" w:sz="0" w:space="0" w:color="auto"/>
        <w:bottom w:val="none" w:sz="0" w:space="0" w:color="auto"/>
        <w:right w:val="none" w:sz="0" w:space="0" w:color="auto"/>
      </w:divBdr>
    </w:div>
    <w:div w:id="1484351119">
      <w:bodyDiv w:val="1"/>
      <w:marLeft w:val="0"/>
      <w:marRight w:val="0"/>
      <w:marTop w:val="0"/>
      <w:marBottom w:val="0"/>
      <w:divBdr>
        <w:top w:val="none" w:sz="0" w:space="0" w:color="auto"/>
        <w:left w:val="none" w:sz="0" w:space="0" w:color="auto"/>
        <w:bottom w:val="none" w:sz="0" w:space="0" w:color="auto"/>
        <w:right w:val="none" w:sz="0" w:space="0" w:color="auto"/>
      </w:divBdr>
    </w:div>
    <w:div w:id="1494569385">
      <w:bodyDiv w:val="1"/>
      <w:marLeft w:val="0"/>
      <w:marRight w:val="0"/>
      <w:marTop w:val="0"/>
      <w:marBottom w:val="0"/>
      <w:divBdr>
        <w:top w:val="none" w:sz="0" w:space="0" w:color="auto"/>
        <w:left w:val="none" w:sz="0" w:space="0" w:color="auto"/>
        <w:bottom w:val="none" w:sz="0" w:space="0" w:color="auto"/>
        <w:right w:val="none" w:sz="0" w:space="0" w:color="auto"/>
      </w:divBdr>
    </w:div>
    <w:div w:id="1523128745">
      <w:bodyDiv w:val="1"/>
      <w:marLeft w:val="0"/>
      <w:marRight w:val="0"/>
      <w:marTop w:val="0"/>
      <w:marBottom w:val="0"/>
      <w:divBdr>
        <w:top w:val="none" w:sz="0" w:space="0" w:color="auto"/>
        <w:left w:val="none" w:sz="0" w:space="0" w:color="auto"/>
        <w:bottom w:val="none" w:sz="0" w:space="0" w:color="auto"/>
        <w:right w:val="none" w:sz="0" w:space="0" w:color="auto"/>
      </w:divBdr>
    </w:div>
    <w:div w:id="1541815645">
      <w:bodyDiv w:val="1"/>
      <w:marLeft w:val="0"/>
      <w:marRight w:val="0"/>
      <w:marTop w:val="0"/>
      <w:marBottom w:val="0"/>
      <w:divBdr>
        <w:top w:val="none" w:sz="0" w:space="0" w:color="auto"/>
        <w:left w:val="none" w:sz="0" w:space="0" w:color="auto"/>
        <w:bottom w:val="none" w:sz="0" w:space="0" w:color="auto"/>
        <w:right w:val="none" w:sz="0" w:space="0" w:color="auto"/>
      </w:divBdr>
    </w:div>
    <w:div w:id="1564214333">
      <w:bodyDiv w:val="1"/>
      <w:marLeft w:val="0"/>
      <w:marRight w:val="0"/>
      <w:marTop w:val="0"/>
      <w:marBottom w:val="0"/>
      <w:divBdr>
        <w:top w:val="none" w:sz="0" w:space="0" w:color="auto"/>
        <w:left w:val="none" w:sz="0" w:space="0" w:color="auto"/>
        <w:bottom w:val="none" w:sz="0" w:space="0" w:color="auto"/>
        <w:right w:val="none" w:sz="0" w:space="0" w:color="auto"/>
      </w:divBdr>
    </w:div>
    <w:div w:id="1582566128">
      <w:bodyDiv w:val="1"/>
      <w:marLeft w:val="0"/>
      <w:marRight w:val="0"/>
      <w:marTop w:val="0"/>
      <w:marBottom w:val="0"/>
      <w:divBdr>
        <w:top w:val="none" w:sz="0" w:space="0" w:color="auto"/>
        <w:left w:val="none" w:sz="0" w:space="0" w:color="auto"/>
        <w:bottom w:val="none" w:sz="0" w:space="0" w:color="auto"/>
        <w:right w:val="none" w:sz="0" w:space="0" w:color="auto"/>
      </w:divBdr>
    </w:div>
    <w:div w:id="1600874919">
      <w:bodyDiv w:val="1"/>
      <w:marLeft w:val="0"/>
      <w:marRight w:val="0"/>
      <w:marTop w:val="0"/>
      <w:marBottom w:val="0"/>
      <w:divBdr>
        <w:top w:val="none" w:sz="0" w:space="0" w:color="auto"/>
        <w:left w:val="none" w:sz="0" w:space="0" w:color="auto"/>
        <w:bottom w:val="none" w:sz="0" w:space="0" w:color="auto"/>
        <w:right w:val="none" w:sz="0" w:space="0" w:color="auto"/>
      </w:divBdr>
    </w:div>
    <w:div w:id="1630437079">
      <w:bodyDiv w:val="1"/>
      <w:marLeft w:val="0"/>
      <w:marRight w:val="0"/>
      <w:marTop w:val="0"/>
      <w:marBottom w:val="0"/>
      <w:divBdr>
        <w:top w:val="none" w:sz="0" w:space="0" w:color="auto"/>
        <w:left w:val="none" w:sz="0" w:space="0" w:color="auto"/>
        <w:bottom w:val="none" w:sz="0" w:space="0" w:color="auto"/>
        <w:right w:val="none" w:sz="0" w:space="0" w:color="auto"/>
      </w:divBdr>
    </w:div>
    <w:div w:id="1632204813">
      <w:bodyDiv w:val="1"/>
      <w:marLeft w:val="0"/>
      <w:marRight w:val="0"/>
      <w:marTop w:val="0"/>
      <w:marBottom w:val="0"/>
      <w:divBdr>
        <w:top w:val="none" w:sz="0" w:space="0" w:color="auto"/>
        <w:left w:val="none" w:sz="0" w:space="0" w:color="auto"/>
        <w:bottom w:val="none" w:sz="0" w:space="0" w:color="auto"/>
        <w:right w:val="none" w:sz="0" w:space="0" w:color="auto"/>
      </w:divBdr>
    </w:div>
    <w:div w:id="1637757451">
      <w:bodyDiv w:val="1"/>
      <w:marLeft w:val="0"/>
      <w:marRight w:val="0"/>
      <w:marTop w:val="0"/>
      <w:marBottom w:val="0"/>
      <w:divBdr>
        <w:top w:val="none" w:sz="0" w:space="0" w:color="auto"/>
        <w:left w:val="none" w:sz="0" w:space="0" w:color="auto"/>
        <w:bottom w:val="none" w:sz="0" w:space="0" w:color="auto"/>
        <w:right w:val="none" w:sz="0" w:space="0" w:color="auto"/>
      </w:divBdr>
    </w:div>
    <w:div w:id="1644582165">
      <w:bodyDiv w:val="1"/>
      <w:marLeft w:val="0"/>
      <w:marRight w:val="0"/>
      <w:marTop w:val="0"/>
      <w:marBottom w:val="0"/>
      <w:divBdr>
        <w:top w:val="none" w:sz="0" w:space="0" w:color="auto"/>
        <w:left w:val="none" w:sz="0" w:space="0" w:color="auto"/>
        <w:bottom w:val="none" w:sz="0" w:space="0" w:color="auto"/>
        <w:right w:val="none" w:sz="0" w:space="0" w:color="auto"/>
      </w:divBdr>
    </w:div>
    <w:div w:id="1676029130">
      <w:bodyDiv w:val="1"/>
      <w:marLeft w:val="0"/>
      <w:marRight w:val="0"/>
      <w:marTop w:val="0"/>
      <w:marBottom w:val="0"/>
      <w:divBdr>
        <w:top w:val="none" w:sz="0" w:space="0" w:color="auto"/>
        <w:left w:val="none" w:sz="0" w:space="0" w:color="auto"/>
        <w:bottom w:val="none" w:sz="0" w:space="0" w:color="auto"/>
        <w:right w:val="none" w:sz="0" w:space="0" w:color="auto"/>
      </w:divBdr>
    </w:div>
    <w:div w:id="1700081711">
      <w:bodyDiv w:val="1"/>
      <w:marLeft w:val="0"/>
      <w:marRight w:val="0"/>
      <w:marTop w:val="0"/>
      <w:marBottom w:val="0"/>
      <w:divBdr>
        <w:top w:val="none" w:sz="0" w:space="0" w:color="auto"/>
        <w:left w:val="none" w:sz="0" w:space="0" w:color="auto"/>
        <w:bottom w:val="none" w:sz="0" w:space="0" w:color="auto"/>
        <w:right w:val="none" w:sz="0" w:space="0" w:color="auto"/>
      </w:divBdr>
      <w:divsChild>
        <w:div w:id="1570656061">
          <w:marLeft w:val="0"/>
          <w:marRight w:val="0"/>
          <w:marTop w:val="0"/>
          <w:marBottom w:val="0"/>
          <w:divBdr>
            <w:top w:val="none" w:sz="0" w:space="0" w:color="auto"/>
            <w:left w:val="none" w:sz="0" w:space="0" w:color="auto"/>
            <w:bottom w:val="none" w:sz="0" w:space="0" w:color="auto"/>
            <w:right w:val="none" w:sz="0" w:space="0" w:color="auto"/>
          </w:divBdr>
          <w:divsChild>
            <w:div w:id="1197353312">
              <w:marLeft w:val="0"/>
              <w:marRight w:val="0"/>
              <w:marTop w:val="0"/>
              <w:marBottom w:val="0"/>
              <w:divBdr>
                <w:top w:val="none" w:sz="0" w:space="0" w:color="auto"/>
                <w:left w:val="none" w:sz="0" w:space="0" w:color="auto"/>
                <w:bottom w:val="none" w:sz="0" w:space="0" w:color="auto"/>
                <w:right w:val="none" w:sz="0" w:space="0" w:color="auto"/>
              </w:divBdr>
            </w:div>
            <w:div w:id="1598488780">
              <w:marLeft w:val="0"/>
              <w:marRight w:val="0"/>
              <w:marTop w:val="0"/>
              <w:marBottom w:val="0"/>
              <w:divBdr>
                <w:top w:val="none" w:sz="0" w:space="0" w:color="auto"/>
                <w:left w:val="none" w:sz="0" w:space="0" w:color="auto"/>
                <w:bottom w:val="none" w:sz="0" w:space="0" w:color="auto"/>
                <w:right w:val="none" w:sz="0" w:space="0" w:color="auto"/>
              </w:divBdr>
            </w:div>
            <w:div w:id="426317519">
              <w:marLeft w:val="0"/>
              <w:marRight w:val="0"/>
              <w:marTop w:val="0"/>
              <w:marBottom w:val="0"/>
              <w:divBdr>
                <w:top w:val="none" w:sz="0" w:space="0" w:color="auto"/>
                <w:left w:val="none" w:sz="0" w:space="0" w:color="auto"/>
                <w:bottom w:val="none" w:sz="0" w:space="0" w:color="auto"/>
                <w:right w:val="none" w:sz="0" w:space="0" w:color="auto"/>
              </w:divBdr>
            </w:div>
            <w:div w:id="316347602">
              <w:marLeft w:val="0"/>
              <w:marRight w:val="0"/>
              <w:marTop w:val="0"/>
              <w:marBottom w:val="0"/>
              <w:divBdr>
                <w:top w:val="none" w:sz="0" w:space="0" w:color="auto"/>
                <w:left w:val="none" w:sz="0" w:space="0" w:color="auto"/>
                <w:bottom w:val="none" w:sz="0" w:space="0" w:color="auto"/>
                <w:right w:val="none" w:sz="0" w:space="0" w:color="auto"/>
              </w:divBdr>
            </w:div>
            <w:div w:id="1091703808">
              <w:marLeft w:val="0"/>
              <w:marRight w:val="0"/>
              <w:marTop w:val="0"/>
              <w:marBottom w:val="0"/>
              <w:divBdr>
                <w:top w:val="none" w:sz="0" w:space="0" w:color="auto"/>
                <w:left w:val="none" w:sz="0" w:space="0" w:color="auto"/>
                <w:bottom w:val="none" w:sz="0" w:space="0" w:color="auto"/>
                <w:right w:val="none" w:sz="0" w:space="0" w:color="auto"/>
              </w:divBdr>
            </w:div>
            <w:div w:id="1167747084">
              <w:marLeft w:val="0"/>
              <w:marRight w:val="0"/>
              <w:marTop w:val="0"/>
              <w:marBottom w:val="0"/>
              <w:divBdr>
                <w:top w:val="none" w:sz="0" w:space="0" w:color="auto"/>
                <w:left w:val="none" w:sz="0" w:space="0" w:color="auto"/>
                <w:bottom w:val="none" w:sz="0" w:space="0" w:color="auto"/>
                <w:right w:val="none" w:sz="0" w:space="0" w:color="auto"/>
              </w:divBdr>
            </w:div>
            <w:div w:id="824659900">
              <w:marLeft w:val="0"/>
              <w:marRight w:val="0"/>
              <w:marTop w:val="0"/>
              <w:marBottom w:val="0"/>
              <w:divBdr>
                <w:top w:val="none" w:sz="0" w:space="0" w:color="auto"/>
                <w:left w:val="none" w:sz="0" w:space="0" w:color="auto"/>
                <w:bottom w:val="none" w:sz="0" w:space="0" w:color="auto"/>
                <w:right w:val="none" w:sz="0" w:space="0" w:color="auto"/>
              </w:divBdr>
            </w:div>
            <w:div w:id="63382135">
              <w:marLeft w:val="0"/>
              <w:marRight w:val="0"/>
              <w:marTop w:val="0"/>
              <w:marBottom w:val="0"/>
              <w:divBdr>
                <w:top w:val="none" w:sz="0" w:space="0" w:color="auto"/>
                <w:left w:val="none" w:sz="0" w:space="0" w:color="auto"/>
                <w:bottom w:val="none" w:sz="0" w:space="0" w:color="auto"/>
                <w:right w:val="none" w:sz="0" w:space="0" w:color="auto"/>
              </w:divBdr>
            </w:div>
            <w:div w:id="975916093">
              <w:marLeft w:val="0"/>
              <w:marRight w:val="0"/>
              <w:marTop w:val="0"/>
              <w:marBottom w:val="0"/>
              <w:divBdr>
                <w:top w:val="none" w:sz="0" w:space="0" w:color="auto"/>
                <w:left w:val="none" w:sz="0" w:space="0" w:color="auto"/>
                <w:bottom w:val="none" w:sz="0" w:space="0" w:color="auto"/>
                <w:right w:val="none" w:sz="0" w:space="0" w:color="auto"/>
              </w:divBdr>
            </w:div>
            <w:div w:id="1477793318">
              <w:marLeft w:val="0"/>
              <w:marRight w:val="0"/>
              <w:marTop w:val="0"/>
              <w:marBottom w:val="0"/>
              <w:divBdr>
                <w:top w:val="none" w:sz="0" w:space="0" w:color="auto"/>
                <w:left w:val="none" w:sz="0" w:space="0" w:color="auto"/>
                <w:bottom w:val="none" w:sz="0" w:space="0" w:color="auto"/>
                <w:right w:val="none" w:sz="0" w:space="0" w:color="auto"/>
              </w:divBdr>
            </w:div>
            <w:div w:id="300697544">
              <w:marLeft w:val="0"/>
              <w:marRight w:val="0"/>
              <w:marTop w:val="0"/>
              <w:marBottom w:val="0"/>
              <w:divBdr>
                <w:top w:val="none" w:sz="0" w:space="0" w:color="auto"/>
                <w:left w:val="none" w:sz="0" w:space="0" w:color="auto"/>
                <w:bottom w:val="none" w:sz="0" w:space="0" w:color="auto"/>
                <w:right w:val="none" w:sz="0" w:space="0" w:color="auto"/>
              </w:divBdr>
            </w:div>
            <w:div w:id="1513488535">
              <w:marLeft w:val="0"/>
              <w:marRight w:val="0"/>
              <w:marTop w:val="0"/>
              <w:marBottom w:val="0"/>
              <w:divBdr>
                <w:top w:val="none" w:sz="0" w:space="0" w:color="auto"/>
                <w:left w:val="none" w:sz="0" w:space="0" w:color="auto"/>
                <w:bottom w:val="none" w:sz="0" w:space="0" w:color="auto"/>
                <w:right w:val="none" w:sz="0" w:space="0" w:color="auto"/>
              </w:divBdr>
            </w:div>
            <w:div w:id="909995674">
              <w:marLeft w:val="0"/>
              <w:marRight w:val="0"/>
              <w:marTop w:val="0"/>
              <w:marBottom w:val="0"/>
              <w:divBdr>
                <w:top w:val="none" w:sz="0" w:space="0" w:color="auto"/>
                <w:left w:val="none" w:sz="0" w:space="0" w:color="auto"/>
                <w:bottom w:val="none" w:sz="0" w:space="0" w:color="auto"/>
                <w:right w:val="none" w:sz="0" w:space="0" w:color="auto"/>
              </w:divBdr>
            </w:div>
            <w:div w:id="540049252">
              <w:marLeft w:val="0"/>
              <w:marRight w:val="0"/>
              <w:marTop w:val="0"/>
              <w:marBottom w:val="0"/>
              <w:divBdr>
                <w:top w:val="none" w:sz="0" w:space="0" w:color="auto"/>
                <w:left w:val="none" w:sz="0" w:space="0" w:color="auto"/>
                <w:bottom w:val="none" w:sz="0" w:space="0" w:color="auto"/>
                <w:right w:val="none" w:sz="0" w:space="0" w:color="auto"/>
              </w:divBdr>
            </w:div>
            <w:div w:id="1438211379">
              <w:marLeft w:val="0"/>
              <w:marRight w:val="0"/>
              <w:marTop w:val="0"/>
              <w:marBottom w:val="0"/>
              <w:divBdr>
                <w:top w:val="none" w:sz="0" w:space="0" w:color="auto"/>
                <w:left w:val="none" w:sz="0" w:space="0" w:color="auto"/>
                <w:bottom w:val="none" w:sz="0" w:space="0" w:color="auto"/>
                <w:right w:val="none" w:sz="0" w:space="0" w:color="auto"/>
              </w:divBdr>
            </w:div>
            <w:div w:id="287856353">
              <w:marLeft w:val="0"/>
              <w:marRight w:val="0"/>
              <w:marTop w:val="0"/>
              <w:marBottom w:val="0"/>
              <w:divBdr>
                <w:top w:val="none" w:sz="0" w:space="0" w:color="auto"/>
                <w:left w:val="none" w:sz="0" w:space="0" w:color="auto"/>
                <w:bottom w:val="none" w:sz="0" w:space="0" w:color="auto"/>
                <w:right w:val="none" w:sz="0" w:space="0" w:color="auto"/>
              </w:divBdr>
            </w:div>
            <w:div w:id="100804809">
              <w:marLeft w:val="0"/>
              <w:marRight w:val="0"/>
              <w:marTop w:val="0"/>
              <w:marBottom w:val="0"/>
              <w:divBdr>
                <w:top w:val="none" w:sz="0" w:space="0" w:color="auto"/>
                <w:left w:val="none" w:sz="0" w:space="0" w:color="auto"/>
                <w:bottom w:val="none" w:sz="0" w:space="0" w:color="auto"/>
                <w:right w:val="none" w:sz="0" w:space="0" w:color="auto"/>
              </w:divBdr>
            </w:div>
            <w:div w:id="709306067">
              <w:marLeft w:val="0"/>
              <w:marRight w:val="0"/>
              <w:marTop w:val="0"/>
              <w:marBottom w:val="0"/>
              <w:divBdr>
                <w:top w:val="none" w:sz="0" w:space="0" w:color="auto"/>
                <w:left w:val="none" w:sz="0" w:space="0" w:color="auto"/>
                <w:bottom w:val="none" w:sz="0" w:space="0" w:color="auto"/>
                <w:right w:val="none" w:sz="0" w:space="0" w:color="auto"/>
              </w:divBdr>
            </w:div>
            <w:div w:id="199775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60672">
      <w:bodyDiv w:val="1"/>
      <w:marLeft w:val="0"/>
      <w:marRight w:val="0"/>
      <w:marTop w:val="0"/>
      <w:marBottom w:val="0"/>
      <w:divBdr>
        <w:top w:val="none" w:sz="0" w:space="0" w:color="auto"/>
        <w:left w:val="none" w:sz="0" w:space="0" w:color="auto"/>
        <w:bottom w:val="none" w:sz="0" w:space="0" w:color="auto"/>
        <w:right w:val="none" w:sz="0" w:space="0" w:color="auto"/>
      </w:divBdr>
    </w:div>
    <w:div w:id="1742488060">
      <w:bodyDiv w:val="1"/>
      <w:marLeft w:val="0"/>
      <w:marRight w:val="0"/>
      <w:marTop w:val="0"/>
      <w:marBottom w:val="0"/>
      <w:divBdr>
        <w:top w:val="none" w:sz="0" w:space="0" w:color="auto"/>
        <w:left w:val="none" w:sz="0" w:space="0" w:color="auto"/>
        <w:bottom w:val="none" w:sz="0" w:space="0" w:color="auto"/>
        <w:right w:val="none" w:sz="0" w:space="0" w:color="auto"/>
      </w:divBdr>
    </w:div>
    <w:div w:id="1776171647">
      <w:bodyDiv w:val="1"/>
      <w:marLeft w:val="0"/>
      <w:marRight w:val="0"/>
      <w:marTop w:val="0"/>
      <w:marBottom w:val="0"/>
      <w:divBdr>
        <w:top w:val="none" w:sz="0" w:space="0" w:color="auto"/>
        <w:left w:val="none" w:sz="0" w:space="0" w:color="auto"/>
        <w:bottom w:val="none" w:sz="0" w:space="0" w:color="auto"/>
        <w:right w:val="none" w:sz="0" w:space="0" w:color="auto"/>
      </w:divBdr>
    </w:div>
    <w:div w:id="1783187426">
      <w:bodyDiv w:val="1"/>
      <w:marLeft w:val="0"/>
      <w:marRight w:val="0"/>
      <w:marTop w:val="0"/>
      <w:marBottom w:val="0"/>
      <w:divBdr>
        <w:top w:val="none" w:sz="0" w:space="0" w:color="auto"/>
        <w:left w:val="none" w:sz="0" w:space="0" w:color="auto"/>
        <w:bottom w:val="none" w:sz="0" w:space="0" w:color="auto"/>
        <w:right w:val="none" w:sz="0" w:space="0" w:color="auto"/>
      </w:divBdr>
    </w:div>
    <w:div w:id="1815173470">
      <w:bodyDiv w:val="1"/>
      <w:marLeft w:val="0"/>
      <w:marRight w:val="0"/>
      <w:marTop w:val="0"/>
      <w:marBottom w:val="0"/>
      <w:divBdr>
        <w:top w:val="none" w:sz="0" w:space="0" w:color="auto"/>
        <w:left w:val="none" w:sz="0" w:space="0" w:color="auto"/>
        <w:bottom w:val="none" w:sz="0" w:space="0" w:color="auto"/>
        <w:right w:val="none" w:sz="0" w:space="0" w:color="auto"/>
      </w:divBdr>
    </w:div>
    <w:div w:id="1822304719">
      <w:bodyDiv w:val="1"/>
      <w:marLeft w:val="0"/>
      <w:marRight w:val="0"/>
      <w:marTop w:val="0"/>
      <w:marBottom w:val="0"/>
      <w:divBdr>
        <w:top w:val="none" w:sz="0" w:space="0" w:color="auto"/>
        <w:left w:val="none" w:sz="0" w:space="0" w:color="auto"/>
        <w:bottom w:val="none" w:sz="0" w:space="0" w:color="auto"/>
        <w:right w:val="none" w:sz="0" w:space="0" w:color="auto"/>
      </w:divBdr>
    </w:div>
    <w:div w:id="1838225021">
      <w:bodyDiv w:val="1"/>
      <w:marLeft w:val="0"/>
      <w:marRight w:val="0"/>
      <w:marTop w:val="0"/>
      <w:marBottom w:val="0"/>
      <w:divBdr>
        <w:top w:val="none" w:sz="0" w:space="0" w:color="auto"/>
        <w:left w:val="none" w:sz="0" w:space="0" w:color="auto"/>
        <w:bottom w:val="none" w:sz="0" w:space="0" w:color="auto"/>
        <w:right w:val="none" w:sz="0" w:space="0" w:color="auto"/>
      </w:divBdr>
    </w:div>
    <w:div w:id="1848791338">
      <w:bodyDiv w:val="1"/>
      <w:marLeft w:val="0"/>
      <w:marRight w:val="0"/>
      <w:marTop w:val="0"/>
      <w:marBottom w:val="0"/>
      <w:divBdr>
        <w:top w:val="none" w:sz="0" w:space="0" w:color="auto"/>
        <w:left w:val="none" w:sz="0" w:space="0" w:color="auto"/>
        <w:bottom w:val="none" w:sz="0" w:space="0" w:color="auto"/>
        <w:right w:val="none" w:sz="0" w:space="0" w:color="auto"/>
      </w:divBdr>
    </w:div>
    <w:div w:id="1862088838">
      <w:bodyDiv w:val="1"/>
      <w:marLeft w:val="0"/>
      <w:marRight w:val="0"/>
      <w:marTop w:val="0"/>
      <w:marBottom w:val="0"/>
      <w:divBdr>
        <w:top w:val="none" w:sz="0" w:space="0" w:color="auto"/>
        <w:left w:val="none" w:sz="0" w:space="0" w:color="auto"/>
        <w:bottom w:val="none" w:sz="0" w:space="0" w:color="auto"/>
        <w:right w:val="none" w:sz="0" w:space="0" w:color="auto"/>
      </w:divBdr>
    </w:div>
    <w:div w:id="1863203320">
      <w:bodyDiv w:val="1"/>
      <w:marLeft w:val="0"/>
      <w:marRight w:val="0"/>
      <w:marTop w:val="0"/>
      <w:marBottom w:val="0"/>
      <w:divBdr>
        <w:top w:val="none" w:sz="0" w:space="0" w:color="auto"/>
        <w:left w:val="none" w:sz="0" w:space="0" w:color="auto"/>
        <w:bottom w:val="none" w:sz="0" w:space="0" w:color="auto"/>
        <w:right w:val="none" w:sz="0" w:space="0" w:color="auto"/>
      </w:divBdr>
    </w:div>
    <w:div w:id="1868909424">
      <w:bodyDiv w:val="1"/>
      <w:marLeft w:val="0"/>
      <w:marRight w:val="0"/>
      <w:marTop w:val="0"/>
      <w:marBottom w:val="0"/>
      <w:divBdr>
        <w:top w:val="none" w:sz="0" w:space="0" w:color="auto"/>
        <w:left w:val="none" w:sz="0" w:space="0" w:color="auto"/>
        <w:bottom w:val="none" w:sz="0" w:space="0" w:color="auto"/>
        <w:right w:val="none" w:sz="0" w:space="0" w:color="auto"/>
      </w:divBdr>
    </w:div>
    <w:div w:id="1883250387">
      <w:bodyDiv w:val="1"/>
      <w:marLeft w:val="0"/>
      <w:marRight w:val="0"/>
      <w:marTop w:val="0"/>
      <w:marBottom w:val="0"/>
      <w:divBdr>
        <w:top w:val="none" w:sz="0" w:space="0" w:color="auto"/>
        <w:left w:val="none" w:sz="0" w:space="0" w:color="auto"/>
        <w:bottom w:val="none" w:sz="0" w:space="0" w:color="auto"/>
        <w:right w:val="none" w:sz="0" w:space="0" w:color="auto"/>
      </w:divBdr>
    </w:div>
    <w:div w:id="1907761346">
      <w:bodyDiv w:val="1"/>
      <w:marLeft w:val="0"/>
      <w:marRight w:val="0"/>
      <w:marTop w:val="0"/>
      <w:marBottom w:val="0"/>
      <w:divBdr>
        <w:top w:val="none" w:sz="0" w:space="0" w:color="auto"/>
        <w:left w:val="none" w:sz="0" w:space="0" w:color="auto"/>
        <w:bottom w:val="none" w:sz="0" w:space="0" w:color="auto"/>
        <w:right w:val="none" w:sz="0" w:space="0" w:color="auto"/>
      </w:divBdr>
    </w:div>
    <w:div w:id="1908883638">
      <w:bodyDiv w:val="1"/>
      <w:marLeft w:val="0"/>
      <w:marRight w:val="0"/>
      <w:marTop w:val="0"/>
      <w:marBottom w:val="0"/>
      <w:divBdr>
        <w:top w:val="none" w:sz="0" w:space="0" w:color="auto"/>
        <w:left w:val="none" w:sz="0" w:space="0" w:color="auto"/>
        <w:bottom w:val="none" w:sz="0" w:space="0" w:color="auto"/>
        <w:right w:val="none" w:sz="0" w:space="0" w:color="auto"/>
      </w:divBdr>
    </w:div>
    <w:div w:id="1918779693">
      <w:bodyDiv w:val="1"/>
      <w:marLeft w:val="0"/>
      <w:marRight w:val="0"/>
      <w:marTop w:val="0"/>
      <w:marBottom w:val="0"/>
      <w:divBdr>
        <w:top w:val="none" w:sz="0" w:space="0" w:color="auto"/>
        <w:left w:val="none" w:sz="0" w:space="0" w:color="auto"/>
        <w:bottom w:val="none" w:sz="0" w:space="0" w:color="auto"/>
        <w:right w:val="none" w:sz="0" w:space="0" w:color="auto"/>
      </w:divBdr>
    </w:div>
    <w:div w:id="1920479606">
      <w:bodyDiv w:val="1"/>
      <w:marLeft w:val="0"/>
      <w:marRight w:val="0"/>
      <w:marTop w:val="0"/>
      <w:marBottom w:val="0"/>
      <w:divBdr>
        <w:top w:val="none" w:sz="0" w:space="0" w:color="auto"/>
        <w:left w:val="none" w:sz="0" w:space="0" w:color="auto"/>
        <w:bottom w:val="none" w:sz="0" w:space="0" w:color="auto"/>
        <w:right w:val="none" w:sz="0" w:space="0" w:color="auto"/>
      </w:divBdr>
    </w:div>
    <w:div w:id="1925331665">
      <w:bodyDiv w:val="1"/>
      <w:marLeft w:val="0"/>
      <w:marRight w:val="0"/>
      <w:marTop w:val="0"/>
      <w:marBottom w:val="0"/>
      <w:divBdr>
        <w:top w:val="none" w:sz="0" w:space="0" w:color="auto"/>
        <w:left w:val="none" w:sz="0" w:space="0" w:color="auto"/>
        <w:bottom w:val="none" w:sz="0" w:space="0" w:color="auto"/>
        <w:right w:val="none" w:sz="0" w:space="0" w:color="auto"/>
      </w:divBdr>
    </w:div>
    <w:div w:id="1930040343">
      <w:bodyDiv w:val="1"/>
      <w:marLeft w:val="0"/>
      <w:marRight w:val="0"/>
      <w:marTop w:val="0"/>
      <w:marBottom w:val="0"/>
      <w:divBdr>
        <w:top w:val="none" w:sz="0" w:space="0" w:color="auto"/>
        <w:left w:val="none" w:sz="0" w:space="0" w:color="auto"/>
        <w:bottom w:val="none" w:sz="0" w:space="0" w:color="auto"/>
        <w:right w:val="none" w:sz="0" w:space="0" w:color="auto"/>
      </w:divBdr>
    </w:div>
    <w:div w:id="1960255685">
      <w:bodyDiv w:val="1"/>
      <w:marLeft w:val="0"/>
      <w:marRight w:val="0"/>
      <w:marTop w:val="0"/>
      <w:marBottom w:val="0"/>
      <w:divBdr>
        <w:top w:val="none" w:sz="0" w:space="0" w:color="auto"/>
        <w:left w:val="none" w:sz="0" w:space="0" w:color="auto"/>
        <w:bottom w:val="none" w:sz="0" w:space="0" w:color="auto"/>
        <w:right w:val="none" w:sz="0" w:space="0" w:color="auto"/>
      </w:divBdr>
    </w:div>
    <w:div w:id="1978605050">
      <w:bodyDiv w:val="1"/>
      <w:marLeft w:val="0"/>
      <w:marRight w:val="0"/>
      <w:marTop w:val="0"/>
      <w:marBottom w:val="0"/>
      <w:divBdr>
        <w:top w:val="none" w:sz="0" w:space="0" w:color="auto"/>
        <w:left w:val="none" w:sz="0" w:space="0" w:color="auto"/>
        <w:bottom w:val="none" w:sz="0" w:space="0" w:color="auto"/>
        <w:right w:val="none" w:sz="0" w:space="0" w:color="auto"/>
      </w:divBdr>
    </w:div>
    <w:div w:id="1981615765">
      <w:bodyDiv w:val="1"/>
      <w:marLeft w:val="0"/>
      <w:marRight w:val="0"/>
      <w:marTop w:val="0"/>
      <w:marBottom w:val="0"/>
      <w:divBdr>
        <w:top w:val="none" w:sz="0" w:space="0" w:color="auto"/>
        <w:left w:val="none" w:sz="0" w:space="0" w:color="auto"/>
        <w:bottom w:val="none" w:sz="0" w:space="0" w:color="auto"/>
        <w:right w:val="none" w:sz="0" w:space="0" w:color="auto"/>
      </w:divBdr>
    </w:div>
    <w:div w:id="1982341833">
      <w:bodyDiv w:val="1"/>
      <w:marLeft w:val="0"/>
      <w:marRight w:val="0"/>
      <w:marTop w:val="0"/>
      <w:marBottom w:val="0"/>
      <w:divBdr>
        <w:top w:val="none" w:sz="0" w:space="0" w:color="auto"/>
        <w:left w:val="none" w:sz="0" w:space="0" w:color="auto"/>
        <w:bottom w:val="none" w:sz="0" w:space="0" w:color="auto"/>
        <w:right w:val="none" w:sz="0" w:space="0" w:color="auto"/>
      </w:divBdr>
    </w:div>
    <w:div w:id="1987974439">
      <w:bodyDiv w:val="1"/>
      <w:marLeft w:val="0"/>
      <w:marRight w:val="0"/>
      <w:marTop w:val="0"/>
      <w:marBottom w:val="0"/>
      <w:divBdr>
        <w:top w:val="none" w:sz="0" w:space="0" w:color="auto"/>
        <w:left w:val="none" w:sz="0" w:space="0" w:color="auto"/>
        <w:bottom w:val="none" w:sz="0" w:space="0" w:color="auto"/>
        <w:right w:val="none" w:sz="0" w:space="0" w:color="auto"/>
      </w:divBdr>
      <w:divsChild>
        <w:div w:id="565653841">
          <w:marLeft w:val="0"/>
          <w:marRight w:val="0"/>
          <w:marTop w:val="0"/>
          <w:marBottom w:val="0"/>
          <w:divBdr>
            <w:top w:val="none" w:sz="0" w:space="0" w:color="auto"/>
            <w:left w:val="none" w:sz="0" w:space="0" w:color="auto"/>
            <w:bottom w:val="none" w:sz="0" w:space="0" w:color="auto"/>
            <w:right w:val="none" w:sz="0" w:space="0" w:color="auto"/>
          </w:divBdr>
          <w:divsChild>
            <w:div w:id="1530100861">
              <w:marLeft w:val="0"/>
              <w:marRight w:val="0"/>
              <w:marTop w:val="0"/>
              <w:marBottom w:val="0"/>
              <w:divBdr>
                <w:top w:val="none" w:sz="0" w:space="0" w:color="auto"/>
                <w:left w:val="none" w:sz="0" w:space="0" w:color="auto"/>
                <w:bottom w:val="none" w:sz="0" w:space="0" w:color="auto"/>
                <w:right w:val="none" w:sz="0" w:space="0" w:color="auto"/>
              </w:divBdr>
            </w:div>
            <w:div w:id="85855910">
              <w:marLeft w:val="0"/>
              <w:marRight w:val="0"/>
              <w:marTop w:val="0"/>
              <w:marBottom w:val="0"/>
              <w:divBdr>
                <w:top w:val="none" w:sz="0" w:space="0" w:color="auto"/>
                <w:left w:val="none" w:sz="0" w:space="0" w:color="auto"/>
                <w:bottom w:val="none" w:sz="0" w:space="0" w:color="auto"/>
                <w:right w:val="none" w:sz="0" w:space="0" w:color="auto"/>
              </w:divBdr>
            </w:div>
            <w:div w:id="356736025">
              <w:marLeft w:val="0"/>
              <w:marRight w:val="0"/>
              <w:marTop w:val="0"/>
              <w:marBottom w:val="0"/>
              <w:divBdr>
                <w:top w:val="none" w:sz="0" w:space="0" w:color="auto"/>
                <w:left w:val="none" w:sz="0" w:space="0" w:color="auto"/>
                <w:bottom w:val="none" w:sz="0" w:space="0" w:color="auto"/>
                <w:right w:val="none" w:sz="0" w:space="0" w:color="auto"/>
              </w:divBdr>
            </w:div>
            <w:div w:id="1347714291">
              <w:marLeft w:val="0"/>
              <w:marRight w:val="0"/>
              <w:marTop w:val="0"/>
              <w:marBottom w:val="0"/>
              <w:divBdr>
                <w:top w:val="none" w:sz="0" w:space="0" w:color="auto"/>
                <w:left w:val="none" w:sz="0" w:space="0" w:color="auto"/>
                <w:bottom w:val="none" w:sz="0" w:space="0" w:color="auto"/>
                <w:right w:val="none" w:sz="0" w:space="0" w:color="auto"/>
              </w:divBdr>
            </w:div>
            <w:div w:id="592128784">
              <w:marLeft w:val="0"/>
              <w:marRight w:val="0"/>
              <w:marTop w:val="0"/>
              <w:marBottom w:val="0"/>
              <w:divBdr>
                <w:top w:val="none" w:sz="0" w:space="0" w:color="auto"/>
                <w:left w:val="none" w:sz="0" w:space="0" w:color="auto"/>
                <w:bottom w:val="none" w:sz="0" w:space="0" w:color="auto"/>
                <w:right w:val="none" w:sz="0" w:space="0" w:color="auto"/>
              </w:divBdr>
            </w:div>
            <w:div w:id="300815282">
              <w:marLeft w:val="0"/>
              <w:marRight w:val="0"/>
              <w:marTop w:val="0"/>
              <w:marBottom w:val="0"/>
              <w:divBdr>
                <w:top w:val="none" w:sz="0" w:space="0" w:color="auto"/>
                <w:left w:val="none" w:sz="0" w:space="0" w:color="auto"/>
                <w:bottom w:val="none" w:sz="0" w:space="0" w:color="auto"/>
                <w:right w:val="none" w:sz="0" w:space="0" w:color="auto"/>
              </w:divBdr>
            </w:div>
            <w:div w:id="378407830">
              <w:marLeft w:val="0"/>
              <w:marRight w:val="0"/>
              <w:marTop w:val="0"/>
              <w:marBottom w:val="0"/>
              <w:divBdr>
                <w:top w:val="none" w:sz="0" w:space="0" w:color="auto"/>
                <w:left w:val="none" w:sz="0" w:space="0" w:color="auto"/>
                <w:bottom w:val="none" w:sz="0" w:space="0" w:color="auto"/>
                <w:right w:val="none" w:sz="0" w:space="0" w:color="auto"/>
              </w:divBdr>
            </w:div>
            <w:div w:id="2065106637">
              <w:marLeft w:val="0"/>
              <w:marRight w:val="0"/>
              <w:marTop w:val="0"/>
              <w:marBottom w:val="0"/>
              <w:divBdr>
                <w:top w:val="none" w:sz="0" w:space="0" w:color="auto"/>
                <w:left w:val="none" w:sz="0" w:space="0" w:color="auto"/>
                <w:bottom w:val="none" w:sz="0" w:space="0" w:color="auto"/>
                <w:right w:val="none" w:sz="0" w:space="0" w:color="auto"/>
              </w:divBdr>
            </w:div>
            <w:div w:id="10301053">
              <w:marLeft w:val="0"/>
              <w:marRight w:val="0"/>
              <w:marTop w:val="0"/>
              <w:marBottom w:val="0"/>
              <w:divBdr>
                <w:top w:val="none" w:sz="0" w:space="0" w:color="auto"/>
                <w:left w:val="none" w:sz="0" w:space="0" w:color="auto"/>
                <w:bottom w:val="none" w:sz="0" w:space="0" w:color="auto"/>
                <w:right w:val="none" w:sz="0" w:space="0" w:color="auto"/>
              </w:divBdr>
            </w:div>
            <w:div w:id="184448103">
              <w:marLeft w:val="0"/>
              <w:marRight w:val="0"/>
              <w:marTop w:val="0"/>
              <w:marBottom w:val="0"/>
              <w:divBdr>
                <w:top w:val="none" w:sz="0" w:space="0" w:color="auto"/>
                <w:left w:val="none" w:sz="0" w:space="0" w:color="auto"/>
                <w:bottom w:val="none" w:sz="0" w:space="0" w:color="auto"/>
                <w:right w:val="none" w:sz="0" w:space="0" w:color="auto"/>
              </w:divBdr>
            </w:div>
            <w:div w:id="1020199238">
              <w:marLeft w:val="0"/>
              <w:marRight w:val="0"/>
              <w:marTop w:val="0"/>
              <w:marBottom w:val="0"/>
              <w:divBdr>
                <w:top w:val="none" w:sz="0" w:space="0" w:color="auto"/>
                <w:left w:val="none" w:sz="0" w:space="0" w:color="auto"/>
                <w:bottom w:val="none" w:sz="0" w:space="0" w:color="auto"/>
                <w:right w:val="none" w:sz="0" w:space="0" w:color="auto"/>
              </w:divBdr>
            </w:div>
            <w:div w:id="1875118391">
              <w:marLeft w:val="0"/>
              <w:marRight w:val="0"/>
              <w:marTop w:val="0"/>
              <w:marBottom w:val="0"/>
              <w:divBdr>
                <w:top w:val="none" w:sz="0" w:space="0" w:color="auto"/>
                <w:left w:val="none" w:sz="0" w:space="0" w:color="auto"/>
                <w:bottom w:val="none" w:sz="0" w:space="0" w:color="auto"/>
                <w:right w:val="none" w:sz="0" w:space="0" w:color="auto"/>
              </w:divBdr>
            </w:div>
            <w:div w:id="292297633">
              <w:marLeft w:val="0"/>
              <w:marRight w:val="0"/>
              <w:marTop w:val="0"/>
              <w:marBottom w:val="0"/>
              <w:divBdr>
                <w:top w:val="none" w:sz="0" w:space="0" w:color="auto"/>
                <w:left w:val="none" w:sz="0" w:space="0" w:color="auto"/>
                <w:bottom w:val="none" w:sz="0" w:space="0" w:color="auto"/>
                <w:right w:val="none" w:sz="0" w:space="0" w:color="auto"/>
              </w:divBdr>
            </w:div>
            <w:div w:id="1996449680">
              <w:marLeft w:val="0"/>
              <w:marRight w:val="0"/>
              <w:marTop w:val="0"/>
              <w:marBottom w:val="0"/>
              <w:divBdr>
                <w:top w:val="none" w:sz="0" w:space="0" w:color="auto"/>
                <w:left w:val="none" w:sz="0" w:space="0" w:color="auto"/>
                <w:bottom w:val="none" w:sz="0" w:space="0" w:color="auto"/>
                <w:right w:val="none" w:sz="0" w:space="0" w:color="auto"/>
              </w:divBdr>
            </w:div>
            <w:div w:id="444614854">
              <w:marLeft w:val="0"/>
              <w:marRight w:val="0"/>
              <w:marTop w:val="0"/>
              <w:marBottom w:val="0"/>
              <w:divBdr>
                <w:top w:val="none" w:sz="0" w:space="0" w:color="auto"/>
                <w:left w:val="none" w:sz="0" w:space="0" w:color="auto"/>
                <w:bottom w:val="none" w:sz="0" w:space="0" w:color="auto"/>
                <w:right w:val="none" w:sz="0" w:space="0" w:color="auto"/>
              </w:divBdr>
            </w:div>
            <w:div w:id="1931499067">
              <w:marLeft w:val="0"/>
              <w:marRight w:val="0"/>
              <w:marTop w:val="0"/>
              <w:marBottom w:val="0"/>
              <w:divBdr>
                <w:top w:val="none" w:sz="0" w:space="0" w:color="auto"/>
                <w:left w:val="none" w:sz="0" w:space="0" w:color="auto"/>
                <w:bottom w:val="none" w:sz="0" w:space="0" w:color="auto"/>
                <w:right w:val="none" w:sz="0" w:space="0" w:color="auto"/>
              </w:divBdr>
            </w:div>
            <w:div w:id="657225203">
              <w:marLeft w:val="0"/>
              <w:marRight w:val="0"/>
              <w:marTop w:val="0"/>
              <w:marBottom w:val="0"/>
              <w:divBdr>
                <w:top w:val="none" w:sz="0" w:space="0" w:color="auto"/>
                <w:left w:val="none" w:sz="0" w:space="0" w:color="auto"/>
                <w:bottom w:val="none" w:sz="0" w:space="0" w:color="auto"/>
                <w:right w:val="none" w:sz="0" w:space="0" w:color="auto"/>
              </w:divBdr>
            </w:div>
            <w:div w:id="305545934">
              <w:marLeft w:val="0"/>
              <w:marRight w:val="0"/>
              <w:marTop w:val="0"/>
              <w:marBottom w:val="0"/>
              <w:divBdr>
                <w:top w:val="none" w:sz="0" w:space="0" w:color="auto"/>
                <w:left w:val="none" w:sz="0" w:space="0" w:color="auto"/>
                <w:bottom w:val="none" w:sz="0" w:space="0" w:color="auto"/>
                <w:right w:val="none" w:sz="0" w:space="0" w:color="auto"/>
              </w:divBdr>
            </w:div>
            <w:div w:id="1692798185">
              <w:marLeft w:val="0"/>
              <w:marRight w:val="0"/>
              <w:marTop w:val="0"/>
              <w:marBottom w:val="0"/>
              <w:divBdr>
                <w:top w:val="none" w:sz="0" w:space="0" w:color="auto"/>
                <w:left w:val="none" w:sz="0" w:space="0" w:color="auto"/>
                <w:bottom w:val="none" w:sz="0" w:space="0" w:color="auto"/>
                <w:right w:val="none" w:sz="0" w:space="0" w:color="auto"/>
              </w:divBdr>
            </w:div>
            <w:div w:id="125837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94724">
      <w:bodyDiv w:val="1"/>
      <w:marLeft w:val="0"/>
      <w:marRight w:val="0"/>
      <w:marTop w:val="0"/>
      <w:marBottom w:val="0"/>
      <w:divBdr>
        <w:top w:val="none" w:sz="0" w:space="0" w:color="auto"/>
        <w:left w:val="none" w:sz="0" w:space="0" w:color="auto"/>
        <w:bottom w:val="none" w:sz="0" w:space="0" w:color="auto"/>
        <w:right w:val="none" w:sz="0" w:space="0" w:color="auto"/>
      </w:divBdr>
    </w:div>
    <w:div w:id="2020573086">
      <w:bodyDiv w:val="1"/>
      <w:marLeft w:val="0"/>
      <w:marRight w:val="0"/>
      <w:marTop w:val="0"/>
      <w:marBottom w:val="0"/>
      <w:divBdr>
        <w:top w:val="none" w:sz="0" w:space="0" w:color="auto"/>
        <w:left w:val="none" w:sz="0" w:space="0" w:color="auto"/>
        <w:bottom w:val="none" w:sz="0" w:space="0" w:color="auto"/>
        <w:right w:val="none" w:sz="0" w:space="0" w:color="auto"/>
      </w:divBdr>
    </w:div>
    <w:div w:id="2034190275">
      <w:bodyDiv w:val="1"/>
      <w:marLeft w:val="0"/>
      <w:marRight w:val="0"/>
      <w:marTop w:val="0"/>
      <w:marBottom w:val="0"/>
      <w:divBdr>
        <w:top w:val="none" w:sz="0" w:space="0" w:color="auto"/>
        <w:left w:val="none" w:sz="0" w:space="0" w:color="auto"/>
        <w:bottom w:val="none" w:sz="0" w:space="0" w:color="auto"/>
        <w:right w:val="none" w:sz="0" w:space="0" w:color="auto"/>
      </w:divBdr>
    </w:div>
    <w:div w:id="2036039039">
      <w:bodyDiv w:val="1"/>
      <w:marLeft w:val="0"/>
      <w:marRight w:val="0"/>
      <w:marTop w:val="0"/>
      <w:marBottom w:val="0"/>
      <w:divBdr>
        <w:top w:val="none" w:sz="0" w:space="0" w:color="auto"/>
        <w:left w:val="none" w:sz="0" w:space="0" w:color="auto"/>
        <w:bottom w:val="none" w:sz="0" w:space="0" w:color="auto"/>
        <w:right w:val="none" w:sz="0" w:space="0" w:color="auto"/>
      </w:divBdr>
    </w:div>
    <w:div w:id="2042977204">
      <w:bodyDiv w:val="1"/>
      <w:marLeft w:val="0"/>
      <w:marRight w:val="0"/>
      <w:marTop w:val="0"/>
      <w:marBottom w:val="0"/>
      <w:divBdr>
        <w:top w:val="none" w:sz="0" w:space="0" w:color="auto"/>
        <w:left w:val="none" w:sz="0" w:space="0" w:color="auto"/>
        <w:bottom w:val="none" w:sz="0" w:space="0" w:color="auto"/>
        <w:right w:val="none" w:sz="0" w:space="0" w:color="auto"/>
      </w:divBdr>
    </w:div>
    <w:div w:id="2052611101">
      <w:bodyDiv w:val="1"/>
      <w:marLeft w:val="0"/>
      <w:marRight w:val="0"/>
      <w:marTop w:val="0"/>
      <w:marBottom w:val="0"/>
      <w:divBdr>
        <w:top w:val="none" w:sz="0" w:space="0" w:color="auto"/>
        <w:left w:val="none" w:sz="0" w:space="0" w:color="auto"/>
        <w:bottom w:val="none" w:sz="0" w:space="0" w:color="auto"/>
        <w:right w:val="none" w:sz="0" w:space="0" w:color="auto"/>
      </w:divBdr>
    </w:div>
    <w:div w:id="2061782251">
      <w:bodyDiv w:val="1"/>
      <w:marLeft w:val="0"/>
      <w:marRight w:val="0"/>
      <w:marTop w:val="0"/>
      <w:marBottom w:val="0"/>
      <w:divBdr>
        <w:top w:val="none" w:sz="0" w:space="0" w:color="auto"/>
        <w:left w:val="none" w:sz="0" w:space="0" w:color="auto"/>
        <w:bottom w:val="none" w:sz="0" w:space="0" w:color="auto"/>
        <w:right w:val="none" w:sz="0" w:space="0" w:color="auto"/>
      </w:divBdr>
    </w:div>
    <w:div w:id="2064324988">
      <w:bodyDiv w:val="1"/>
      <w:marLeft w:val="0"/>
      <w:marRight w:val="0"/>
      <w:marTop w:val="0"/>
      <w:marBottom w:val="0"/>
      <w:divBdr>
        <w:top w:val="none" w:sz="0" w:space="0" w:color="auto"/>
        <w:left w:val="none" w:sz="0" w:space="0" w:color="auto"/>
        <w:bottom w:val="none" w:sz="0" w:space="0" w:color="auto"/>
        <w:right w:val="none" w:sz="0" w:space="0" w:color="auto"/>
      </w:divBdr>
    </w:div>
    <w:div w:id="2103647166">
      <w:bodyDiv w:val="1"/>
      <w:marLeft w:val="0"/>
      <w:marRight w:val="0"/>
      <w:marTop w:val="0"/>
      <w:marBottom w:val="0"/>
      <w:divBdr>
        <w:top w:val="none" w:sz="0" w:space="0" w:color="auto"/>
        <w:left w:val="none" w:sz="0" w:space="0" w:color="auto"/>
        <w:bottom w:val="none" w:sz="0" w:space="0" w:color="auto"/>
        <w:right w:val="none" w:sz="0" w:space="0" w:color="auto"/>
      </w:divBdr>
    </w:div>
    <w:div w:id="2112358288">
      <w:bodyDiv w:val="1"/>
      <w:marLeft w:val="0"/>
      <w:marRight w:val="0"/>
      <w:marTop w:val="0"/>
      <w:marBottom w:val="0"/>
      <w:divBdr>
        <w:top w:val="none" w:sz="0" w:space="0" w:color="auto"/>
        <w:left w:val="none" w:sz="0" w:space="0" w:color="auto"/>
        <w:bottom w:val="none" w:sz="0" w:space="0" w:color="auto"/>
        <w:right w:val="none" w:sz="0" w:space="0" w:color="auto"/>
      </w:divBdr>
    </w:div>
    <w:div w:id="2131632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emf"/><Relationship Id="rId62"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3.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wmf"/><Relationship Id="rId17" Type="http://schemas.openxmlformats.org/officeDocument/2006/relationships/image" Target="media/image6.png"/><Relationship Id="rId25" Type="http://schemas.openxmlformats.org/officeDocument/2006/relationships/footer" Target="footer2.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Smi04</b:Tag>
    <b:SourceType>JournalArticle</b:SourceType>
    <b:Guid>{062623A2-1433-4FEF-91BA-339259AAD3FD}</b:Guid>
    <b:Title>Advances in functional and structural MR image analysis and implementation as FSL</b:Title>
    <b:Year>2004</b:Year>
    <b:Pages>23 (Suppl. 1), S208-S219</b:Pages>
    <b:Author>
      <b:Author>
        <b:NameList>
          <b:Person>
            <b:Last>Smith</b:Last>
            <b:First>S.</b:First>
            <b:Middle>M., Jenkinson, M., Woolrich, M. W., Beckmann, C. F., Behrens, T. E., Johansen-Berg, H., et al.</b:Middle>
          </b:Person>
        </b:NameList>
      </b:Author>
    </b:Author>
    <b:JournalName>Neuroimage</b:JournalName>
    <b:RefOrder>36</b:RefOrder>
  </b:Source>
  <b:Source>
    <b:Tag>Wed08</b:Tag>
    <b:SourceType>JournalArticle</b:SourceType>
    <b:Guid>{D596A1D3-66B1-43D3-A4AA-46C4F80A3CF6}</b:Guid>
    <b:Author>
      <b:Author>
        <b:NameList>
          <b:Person>
            <b:Last>Wedeen</b:Last>
            <b:First>V.</b:First>
            <b:Middle>J., Wang, R. P., Schmahmann, J. D., Benner, T., Tseng, W. Y., Dai, G., et al.</b:Middle>
          </b:Person>
        </b:NameList>
      </b:Author>
    </b:Author>
    <b:Title>Diffusion spectrum magnetic resonance imaging (DSI) tractography of crossing fibers</b:Title>
    <b:JournalName>Neuroimage</b:JournalName>
    <b:Year>2008</b:Year>
    <b:Pages>41, 1267–1277</b:Pages>
    <b:RefOrder>37</b:RefOrder>
  </b:Source>
  <b:Source>
    <b:Tag>Bra98</b:Tag>
    <b:SourceType>Book</b:SourceType>
    <b:Guid>{DF239080-0870-4AA2-A715-1E6AEC8A550C}</b:Guid>
    <b:Author>
      <b:Author>
        <b:NameList>
          <b:Person>
            <b:Last>Braitenberg</b:Last>
            <b:First>V.,</b:First>
            <b:Middle>and Schu¨ z, A.</b:Middle>
          </b:Person>
        </b:NameList>
      </b:Author>
    </b:Author>
    <b:Title>Statistics and Geometry of Neuronal Connectivity (Second Edition)</b:Title>
    <b:Year>1998</b:Year>
    <b:City>Berlin</b:City>
    <b:Publisher>Springer-Verlag</b:Publisher>
    <b:RefOrder>7</b:RefOrder>
  </b:Source>
  <b:Source>
    <b:Tag>Sot131</b:Tag>
    <b:SourceType>JournalArticle</b:SourceType>
    <b:Guid>{194542D6-5843-4BC2-9566-3BC025169ED3}</b:Guid>
    <b:Title>Advances in diffusion mri acquisition and processing in the human connectome project.</b:Title>
    <b:Year>2013</b:Year>
    <b:Author>
      <b:Author>
        <b:NameList>
          <b:Person>
            <b:Last>Sotiropoulos</b:Last>
            <b:Middle>N.</b:Middle>
            <b:First>S.</b:First>
          </b:Person>
          <b:Person>
            <b:Last>Jbabdi</b:Last>
            <b:First>S.</b:First>
          </b:Person>
          <b:Person>
            <b:Last>Xu</b:Last>
            <b:First>J.</b:First>
          </b:Person>
          <b:Person>
            <b:Last>Andersson</b:Last>
            <b:Middle>L.</b:Middle>
            <b:First>J.</b:First>
          </b:Person>
          <b:Person>
            <b:Last>Moeller</b:Last>
            <b:First>S.</b:First>
          </b:Person>
          <b:Person>
            <b:Last>Auerbach</b:Last>
            <b:Middle>J.</b:Middle>
            <b:First>E.</b:First>
          </b:Person>
        </b:NameList>
      </b:Author>
    </b:Author>
    <b:JournalName>NeuroImage</b:JournalName>
    <b:Pages>125-143</b:Pages>
    <b:RefOrder>8</b:RefOrder>
  </b:Source>
  <b:Source>
    <b:Tag>Cha18</b:Tag>
    <b:SourceType>BookSection</b:SourceType>
    <b:Guid>{B620CA6B-E173-45D6-85E9-79E81103FB6C}</b:Guid>
    <b:Title>Obtaining Representative Core Streamlines for White Matter Tractometry of the Human Brain</b:Title>
    <b:Year>2018</b:Year>
    <b:Author>
      <b:Author>
        <b:NameList>
          <b:Person>
            <b:Last>Chamberland</b:Last>
            <b:First>Maxime &amp; St-Jean</b:First>
          </b:Person>
          <b:Person>
            <b:Last>Samuel &amp; Tax</b:Last>
          </b:Person>
          <b:Person>
            <b:Last>Chantal &amp; K Jones</b:Last>
          </b:Person>
          <b:Person>
            <b:Last>Derek</b:Last>
          </b:Person>
        </b:NameList>
      </b:Author>
      <b:BookAuthor>
        <b:NameList>
          <b:Person>
            <b:Last>Bonet-Carne E.</b:Last>
            <b:First>Grussu</b:First>
            <b:Middle>F., Ning L., Sepehrband F., Tax C. (eds)</b:Middle>
          </b:Person>
        </b:NameList>
      </b:BookAuthor>
    </b:Author>
    <b:Publisher>Springer, Cham</b:Publisher>
    <b:BookTitle>Computational Diffusion MRI Mathematics and Visualization</b:BookTitle>
    <b:RefOrder>38</b:RefOrder>
  </b:Source>
  <b:Source>
    <b:Tag>Zol17</b:Tag>
    <b:SourceType>ConferenceProceedings</b:SourceType>
    <b:Guid>{9C7E7B4C-29A1-4081-A20F-7FB2E44BF6CF}</b:Guid>
    <b:Title>FreeSurfer image processing pipeline for infant clinical MRI images</b:Title>
    <b:Year>2017</b:Year>
    <b:City>Vancouver, BC</b:City>
    <b:JournalName>Proceedings of the Organization for Human Brain Mapping Conference</b:JournalName>
    <b:Author>
      <b:Author>
        <b:NameList>
          <b:Person>
            <b:Last>Zollei</b:Last>
            <b:First>L.</b:First>
          </b:Person>
          <b:Person>
            <b:Last>Ou</b:Last>
            <b:First>Y.</b:First>
          </b:Person>
          <b:Person>
            <b:Last>Iglesias</b:Last>
            <b:First>J.</b:First>
          </b:Person>
          <b:Person>
            <b:Last>Grant</b:Last>
            <b:Middle>E.</b:Middle>
            <b:First>P.</b:First>
          </b:Person>
          <b:Person>
            <b:Last>Fischl</b:Last>
            <b:First>B.</b:First>
          </b:Person>
        </b:NameList>
      </b:Author>
    </b:Author>
    <b:RefOrder>34</b:RefOrder>
  </b:Source>
  <b:Source>
    <b:Tag>deM15</b:Tag>
    <b:SourceType>JournalArticle</b:SourceType>
    <b:Guid>{15E0F926-DC64-4B01-91F7-A6358784B0F0}</b:Guid>
    <b:Title>A FreeSurfer-compliant consistent manual segmentation of infant brains spanning the 0–2 year age range</b:Title>
    <b:Pages>21</b:Pages>
    <b:Year>2015</b:Year>
    <b:JournalName>Frontiers in Human Neuroscienc</b:JournalName>
    <b:Author>
      <b:Author>
        <b:NameList>
          <b:Person>
            <b:Last>de Macedo Rodrigues</b:Last>
            <b:First>Katyucia</b:First>
          </b:Person>
          <b:Person>
            <b:Last>Ben-Avi</b:Last>
            <b:First>Emma</b:First>
          </b:Person>
          <b:Person>
            <b:Last>Sliva</b:Last>
            <b:Middle>D.</b:Middle>
            <b:First>Danielle</b:First>
          </b:Person>
          <b:Person>
            <b:Last>Choe</b:Last>
            <b:First>Myong-sun</b:First>
          </b:Person>
          <b:Person>
            <b:Last>Drottar</b:Last>
            <b:First>Marie</b:First>
          </b:Person>
          <b:Person>
            <b:Last>Wang</b:Last>
            <b:First>Ruopeng</b:First>
          </b:Person>
          <b:Person>
            <b:Last>Fischl</b:Last>
            <b:First>Bruce</b:First>
          </b:Person>
          <b:Person>
            <b:Last>Grant</b:Last>
            <b:Middle>E.</b:Middle>
            <b:First>Patricia</b:First>
          </b:Person>
          <b:Person>
            <b:Last>Zöllei</b:Last>
            <b:First>Lilla</b:First>
          </b:Person>
        </b:NameList>
      </b:Author>
    </b:Author>
    <b:RefOrder>35</b:RefOrder>
  </b:Source>
  <b:Source>
    <b:Tag>Gon11</b:Tag>
    <b:SourceType>JournalArticle</b:SourceType>
    <b:Guid>{2A8E7498-0721-49C7-A8DA-B594E057A03F}</b:Guid>
    <b:Title>Brain Connectivity: Gender Makes a Difference</b:Title>
    <b:JournalName>The Neuroscientist</b:JournalName>
    <b:Year>2011</b:Year>
    <b:Pages>575-591</b:Pages>
    <b:Author>
      <b:Author>
        <b:NameList>
          <b:Person>
            <b:Last>Gong</b:Last>
            <b:First>G.</b:First>
          </b:Person>
          <b:Person>
            <b:Last>He</b:Last>
            <b:First>Y.</b:First>
          </b:Person>
          <b:Person>
            <b:Last>Evans</b:Last>
            <b:Middle>C.</b:Middle>
            <b:First>A.</b:First>
          </b:Person>
        </b:NameList>
      </b:Author>
    </b:Author>
    <b:RefOrder>33</b:RefOrder>
  </b:Source>
  <b:Source>
    <b:Tag>Jba111</b:Tag>
    <b:SourceType>JournalArticle</b:SourceType>
    <b:Guid>{A889BA11-3EC4-43FD-9DF7-6198BB612D83}</b:Guid>
    <b:Title>Tractography: Where do we go from here?</b:Title>
    <b:JournalName>Brain Connect</b:JournalName>
    <b:Year>2011</b:Year>
    <b:Pages>169-183</b:Pages>
    <b:Author>
      <b:Author>
        <b:NameList>
          <b:Person>
            <b:Last>Jbabdi</b:Last>
            <b:First>Saad</b:First>
          </b:Person>
          <b:Person>
            <b:Last>Johansen-Berg</b:Last>
            <b:First>Heidi</b:First>
          </b:Person>
        </b:NameList>
      </b:Author>
    </b:Author>
    <b:RefOrder>1</b:RefOrder>
  </b:Source>
  <b:Source>
    <b:Tag>Joh111</b:Tag>
    <b:SourceType>JournalArticle</b:SourceType>
    <b:Guid>{A491EC91-95FE-4BAC-B806-8839FEDDD462}</b:Guid>
    <b:Title>Just pretty pictures? what diffusion tractography can add in clinical neuroscience</b:Title>
    <b:JournalName>Current Opinions in Neurology</b:JournalName>
    <b:Year>2011</b:Year>
    <b:Pages>379-385</b:Pages>
    <b:Author>
      <b:Author>
        <b:NameList>
          <b:Person>
            <b:Last>Johansen-Berg</b:Last>
            <b:First>Heidi</b:First>
          </b:Person>
          <b:Person>
            <b:Last>Behrens.</b:Last>
            <b:Middle>E. J. </b:Middle>
            <b:First>Timothy</b:First>
          </b:Person>
        </b:NameList>
      </b:Author>
    </b:Author>
    <b:RefOrder>2</b:RefOrder>
  </b:Source>
  <b:Source>
    <b:Tag>Gar181</b:Tag>
    <b:SourceType>JournalArticle</b:SourceType>
    <b:Guid>{89D7378E-B7C4-40A5-B8EB-8FA9366CA095}</b:Guid>
    <b:Title>Recognition of white matter bundles using local and global streamlinebased</b:Title>
    <b:JournalName>NeuroImage</b:JournalName>
    <b:Year>2018</b:Year>
    <b:Pages>283-295</b:Pages>
    <b:Author>
      <b:Author>
        <b:NameList>
          <b:Person>
            <b:Last>Garyfallidis</b:Last>
            <b:First>Eleftherios</b:First>
          </b:Person>
          <b:Person>
            <b:Last>Cote</b:Last>
            <b:First>Mark-Alexandre</b:First>
          </b:Person>
          <b:Person>
            <b:Last>Rehault</b:Last>
            <b:First>Francis</b:First>
          </b:Person>
          <b:Person>
            <b:Last>Sidhu</b:Last>
            <b:First>Jasmine</b:First>
          </b:Person>
          <b:Person>
            <b:Last>Hau</b:Last>
            <b:First>Janice</b:First>
          </b:Person>
          <b:Person>
            <b:Last>Petit</b:Last>
            <b:First>Laurent</b:First>
          </b:Person>
          <b:Person>
            <b:Last>Fortin</b:Last>
            <b:First>David</b:First>
          </b:Person>
          <b:Person>
            <b:Last>Cunanne</b:Last>
            <b:First>Stephen</b:First>
          </b:Person>
          <b:Person>
            <b:Last>Descoteaux</b:Last>
            <b:First>Maxime</b:First>
          </b:Person>
        </b:NameList>
      </b:Author>
    </b:Author>
    <b:RefOrder>5</b:RefOrder>
  </b:Source>
  <b:Source>
    <b:Tag>Kre171</b:Tag>
    <b:SourceType>JournalArticle</b:SourceType>
    <b:Guid>{61C34A1B-F94E-4BD8-8550-BDBA7B72181D}</b:Guid>
    <b:Title>Automated tractography in patients with temporal lobe epilepsy using tracts constrained by underlying anatomy (tracula).</b:Title>
    <b:JournalName>NeuroImage</b:JournalName>
    <b:Year>2017</b:Year>
    <b:Pages>67-76</b:Pages>
    <b:Author>
      <b:Author>
        <b:NameList>
          <b:Person>
            <b:Last>Kreilkamp</b:Last>
            <b:Middle>A.K.</b:Middle>
            <b:First>Barbara</b:First>
          </b:Person>
          <b:Person>
            <b:Last>Webber</b:Last>
            <b:First>Bernd</b:First>
          </b:Person>
          <b:Person>
            <b:Last>Richardson</b:Last>
            <b:Middle>P.</b:Middle>
            <b:First>Mark</b:First>
          </b:Person>
          <b:Person>
            <b:Last>Keller</b:Last>
            <b:Middle>S.</b:Middle>
            <b:First>Simon</b:First>
          </b:Person>
        </b:NameList>
      </b:Author>
    </b:Author>
    <b:RefOrder>3</b:RefOrder>
  </b:Source>
  <b:Source>
    <b:Tag>Bis101</b:Tag>
    <b:SourceType>JournalArticle</b:SourceType>
    <b:Guid>{92F21659-7E27-40D9-A31B-42C078443D33}</b:Guid>
    <b:Title>Toward discovery science of human brain functions</b:Title>
    <b:JournalName>PNAS</b:JournalName>
    <b:Year>2010</b:Year>
    <b:Pages>4734-4739</b:Pages>
    <b:Author>
      <b:Author>
        <b:NameList>
          <b:Person>
            <b:Last>Biswal</b:Last>
            <b:Middle>B.</b:Middle>
            <b:First>Bharat</b:First>
          </b:Person>
        </b:NameList>
      </b:Author>
    </b:Author>
    <b:RefOrder>15</b:RefOrder>
  </b:Source>
  <b:Source>
    <b:Tag>Tah151</b:Tag>
    <b:SourceType>JournalArticle</b:SourceType>
    <b:Guid>{66CF91DE-CBE6-4D72-946C-88D3D77D50B4}</b:Guid>
    <b:Title>Metrics for evaluating 3d medical image segmentation: analysis, selection, and tool</b:Title>
    <b:JournalName>BMC medical Imaging</b:JournalName>
    <b:Year>2015</b:Year>
    <b:Pages>15-29</b:Pages>
    <b:Author>
      <b:Author>
        <b:NameList>
          <b:Person>
            <b:Last>Taha</b:Last>
            <b:Middle>Aziz</b:Middle>
            <b:First>Abdel</b:First>
          </b:Person>
          <b:Person>
            <b:Last>Hanbury</b:Last>
            <b:First>Allan</b:First>
          </b:Person>
        </b:NameList>
      </b:Author>
    </b:Author>
    <b:RefOrder>4</b:RefOrder>
  </b:Source>
  <b:Source>
    <b:Tag>ODo071</b:Tag>
    <b:SourceType>JournalArticle</b:SourceType>
    <b:Guid>{A5BEDA49-E881-4EB5-83A1-8652442676FE}</b:Guid>
    <b:Title>Automatic tractography segmentation using a high-dimensional white matter atlas.</b:Title>
    <b:JournalName>IEEE Transactions on Medical Imaging</b:JournalName>
    <b:Year>2007</b:Year>
    <b:Pages>1562-1575</b:Pages>
    <b:Author>
      <b:Author>
        <b:NameList>
          <b:Person>
            <b:Last>O'Donnell</b:Last>
            <b:Middle>J.</b:Middle>
            <b:First>Lauren</b:First>
          </b:Person>
          <b:Person>
            <b:Last>Westin</b:Last>
            <b:First>Carl-Frederik</b:First>
          </b:Person>
        </b:NameList>
      </b:Author>
    </b:Author>
    <b:RefOrder>6</b:RefOrder>
  </b:Source>
  <b:Source>
    <b:Tag>Zha091</b:Tag>
    <b:SourceType>JournalArticle</b:SourceType>
    <b:Guid>{59C00E56-6D3E-4F06-BB6A-D7C956B0B5E4}</b:Guid>
    <b:Title>Noninvasive functional and structural connectivity mapping of the human thalamocortical system</b:Title>
    <b:JournalName>Creebral Cortex</b:JournalName>
    <b:Year>2009</b:Year>
    <b:Pages>1187-1194</b:Pages>
    <b:Author>
      <b:Author>
        <b:NameList>
          <b:Person>
            <b:Last>Zhang</b:Last>
            <b:First>Dongyang</b:First>
          </b:Person>
          <b:Person>
            <b:Last>Snyder</b:Last>
            <b:Middle>Z.</b:Middle>
            <b:First>Abraham</b:First>
          </b:Person>
          <b:Person>
            <b:Last>Shimony</b:Last>
            <b:Middle>S.</b:Middle>
            <b:First>Joshua</b:First>
          </b:Person>
          <b:Person>
            <b:Last>Fox</b:Last>
            <b:Middle>D.</b:Middle>
            <b:First>Michael</b:First>
          </b:Person>
          <b:Person>
            <b:Last>Raichle</b:Last>
            <b:Middle>E.</b:Middle>
            <b:First>Marcus</b:First>
          </b:Person>
        </b:NameList>
      </b:Author>
    </b:Author>
    <b:RefOrder>9</b:RefOrder>
  </b:Source>
  <b:Source>
    <b:Tag>Far13</b:Tag>
    <b:SourceType>JournalArticle</b:SourceType>
    <b:Guid>{C540DBFA-C780-4229-BC77-194D505E7BD6}</b:Guid>
    <b:Title>White matter fiber tractography: why we need to move beyond dti.</b:Title>
    <b:JournalName>Journal of Neurosurgery</b:JournalName>
    <b:Year>2013</b:Year>
    <b:Author>
      <b:Author>
        <b:NameList>
          <b:Person>
            <b:Last>Farquharson</b:Last>
            <b:First>S.</b:First>
          </b:Person>
          <b:Person>
            <b:Last>Tournier</b:Last>
            <b:First>JD</b:First>
          </b:Person>
          <b:Person>
            <b:Last>Calamante</b:Last>
            <b:First>F</b:First>
          </b:Person>
          <b:Person>
            <b:Last>Fabinyi</b:Last>
            <b:First>G</b:First>
          </b:Person>
          <b:Person>
            <b:Last>Schneider-Kolksy</b:Last>
            <b:First>M</b:First>
          </b:Person>
          <b:Person>
            <b:Last>Jackson</b:Last>
            <b:First>GD</b:First>
          </b:Person>
          <b:Person>
            <b:Last>Connelly</b:Last>
            <b:First>A</b:First>
          </b:Person>
        </b:NameList>
      </b:Author>
    </b:Author>
    <b:RefOrder>10</b:RefOrder>
  </b:Source>
  <b:Source>
    <b:Tag>Was161</b:Tag>
    <b:SourceType>JournalArticle</b:SourceType>
    <b:Guid>{8F93B1DF-F983-4F02-930E-B463B43DEF98}</b:Guid>
    <b:Title>The white matter query language: a novel approach for describing human white matter anatomy.</b:Title>
    <b:JournalName>Brain Structures and Function</b:JournalName>
    <b:Year>2016</b:Year>
    <b:Pages>4705-4721</b:Pages>
    <b:Author>
      <b:Author>
        <b:NameList>
          <b:Person>
            <b:Last>Wasserman</b:Last>
            <b:First>Demian</b:First>
          </b:Person>
          <b:Person>
            <b:Last>Makris</b:Last>
            <b:First>Nikos</b:First>
          </b:Person>
          <b:Person>
            <b:Last>Rathi</b:Last>
            <b:First>Yohesh</b:First>
          </b:Person>
          <b:Person>
            <b:Last>Shenton</b:Last>
            <b:First>Martha</b:First>
          </b:Person>
          <b:Person>
            <b:Last>Kikinis</b:Last>
            <b:First>Ron</b:First>
          </b:Person>
          <b:Person>
            <b:Last>Kubicki</b:Last>
            <b:First>Marek</b:First>
          </b:Person>
          <b:Person>
            <b:Last>Westin</b:Last>
            <b:First>Carl-Frederik</b:First>
          </b:Person>
        </b:NameList>
      </b:Author>
    </b:Author>
    <b:RefOrder>11</b:RefOrder>
  </b:Source>
  <b:Source>
    <b:Tag>Was162</b:Tag>
    <b:SourceType>JournalArticle</b:SourceType>
    <b:Guid>{0C6885AB-6A5F-4661-B76D-A3C414938E27}</b:Guid>
    <b:Title>Tractseg - fast and accurate white matter tract segmentation</b:Title>
    <b:JournalName>NeuroImage</b:JournalName>
    <b:Year>2016</b:Year>
    <b:Pages>239-253</b:Pages>
    <b:Author>
      <b:Author>
        <b:NameList>
          <b:Person>
            <b:Last>Wasserthal</b:Last>
            <b:First>Jakob</b:First>
          </b:Person>
          <b:Person>
            <b:Last>Neher</b:Last>
            <b:First>Peter</b:First>
          </b:Person>
          <b:Person>
            <b:Last>Maier-Hein</b:Last>
            <b:Middle>H.</b:Middle>
            <b:First>Klaus</b:First>
          </b:Person>
        </b:NameList>
      </b:Author>
    </b:Author>
    <b:RefOrder>12</b:RefOrder>
  </b:Source>
  <b:Source>
    <b:Tag>Van13</b:Tag>
    <b:SourceType>JournalArticle</b:SourceType>
    <b:Guid>{A27F3344-89C6-4F91-84F3-595D29E23547}</b:Guid>
    <b:Title>The wu-minn human connectome project:  An overview.</b:Title>
    <b:JournalName>NeuroImage</b:JournalName>
    <b:Year>2013</b:Year>
    <b:Pages>62-79</b:Pages>
    <b:Author>
      <b:Author>
        <b:NameList>
          <b:Person>
            <b:Last>Van Essen</b:Last>
            <b:Middle>C</b:Middle>
            <b:First>David</b:First>
          </b:Person>
          <b:Person>
            <b:Last>Smith</b:Last>
            <b:Middle>M</b:Middle>
            <b:First>Stephen</b:First>
          </b:Person>
          <b:Person>
            <b:Last>Barch</b:Last>
            <b:Middle>M</b:Middle>
            <b:First>Deanna</b:First>
          </b:Person>
          <b:Person>
            <b:Last>Behrens</b:Last>
            <b:Middle>E.J.</b:Middle>
            <b:First>Timothy</b:First>
          </b:Person>
          <b:Person>
            <b:Last>Yacoub</b:Last>
            <b:First>Essa</b:First>
          </b:Person>
          <b:Person>
            <b:Last>Ugurbil</b:Last>
            <b:First>Kamil</b:First>
          </b:Person>
        </b:NameList>
      </b:Author>
    </b:Author>
    <b:RefOrder>13</b:RefOrder>
  </b:Source>
  <b:Source>
    <b:Tag>Spo05</b:Tag>
    <b:SourceType>JournalArticle</b:SourceType>
    <b:Guid>{BD0D6E68-CD47-4EE8-8663-0FFB5CD0F6F2}</b:Guid>
    <b:Title>The human connectome:  A structural description of the human brain</b:Title>
    <b:JournalName>PLoS Comput Biol</b:JournalName>
    <b:Year>2005</b:Year>
    <b:Author>
      <b:Author>
        <b:NameList>
          <b:Person>
            <b:Last>Sporns</b:Last>
            <b:First>Olaf</b:First>
          </b:Person>
          <b:Person>
            <b:Last>Tononi</b:Last>
            <b:First>Giulio</b:First>
          </b:Person>
          <b:Person>
            <b:Last>Kötter</b:Last>
            <b:First>Rolf</b:First>
          </b:Person>
        </b:NameList>
      </b:Author>
    </b:Author>
    <b:RefOrder>14</b:RefOrder>
  </b:Source>
  <b:Source>
    <b:Tag>Sal141</b:Tag>
    <b:SourceType>JournalArticle</b:SourceType>
    <b:Guid>{C879415B-8184-47AE-B67E-41C6F8108575}</b:Guid>
    <b:Title>Machine learning on brain MRI data for differential diagnosis of parkinson's disease and progressive supranuclear palsy.</b:Title>
    <b:JournalName>Clinical Neuroscience</b:JournalName>
    <b:Year>2014</b:Year>
    <b:Pages>230-237</b:Pages>
    <b:Author>
      <b:Author>
        <b:NameList>
          <b:Person>
            <b:Last>Salvatore</b:Last>
            <b:First>C.</b:First>
          </b:Person>
          <b:Person>
            <b:Last>Cerasa</b:Last>
            <b:First>A.</b:First>
          </b:Person>
          <b:Person>
            <b:Last>Castiglioni</b:Last>
            <b:First>I</b:First>
          </b:Person>
          <b:Person>
            <b:Last>Gallivanone</b:Last>
            <b:First>F.</b:First>
          </b:Person>
          <b:Person>
            <b:Last>Augimeri</b:Last>
            <b:First>A.</b:First>
          </b:Person>
          <b:Person>
            <b:Last>Lopez</b:Last>
            <b:First>Mm</b:First>
          </b:Person>
          <b:Person>
            <b:Last>Arabia</b:Last>
            <b:First>G.</b:First>
          </b:Person>
          <b:Person>
            <b:Last>Morelli</b:Last>
            <b:First>M.</b:First>
          </b:Person>
          <b:Person>
            <b:Last>Gilardi</b:Last>
            <b:Middle>C.</b:Middle>
            <b:First>M.</b:First>
          </b:Person>
          <b:Person>
            <b:Last>Quatrone</b:Last>
            <b:First>A.</b:First>
          </b:Person>
        </b:NameList>
      </b:Author>
    </b:Author>
    <b:RefOrder>39</b:RefOrder>
  </b:Source>
  <b:Source>
    <b:Tag>Daf</b:Tag>
    <b:SourceType>JournalArticle</b:SourceType>
    <b:Guid>{1A811EC8-2EB3-4BA9-9305-34DB6F5478D0}</b:Guid>
    <b:Title>Neurobiology of language.</b:Title>
    <b:Pages>129-137</b:Pages>
    <b:Author>
      <b:Author>
        <b:NameList>
          <b:Person>
            <b:Last>Daffau</b:Last>
            <b:First>Hafues</b:First>
          </b:Person>
        </b:NameList>
      </b:Author>
    </b:Author>
    <b:Year>2016</b:Year>
    <b:RefOrder>27</b:RefOrder>
  </b:Source>
  <b:Source>
    <b:Tag>Lev18</b:Tag>
    <b:SourceType>JournalArticle</b:SourceType>
    <b:Guid>{BEAAC48A-50A3-43A0-8656-3FD2F26AA758}</b:Guid>
    <b:Title>Asymmetric insula connectomics in a pediatric population: A clinical diffusion magnetic resonance imaging analysis of healthy development</b:Title>
    <b:JournalName>In review at Brain Connectivity</b:JournalName>
    <b:Year>2018</b:Year>
    <b:Author>
      <b:Author>
        <b:NameList>
          <b:Person>
            <b:Last>Levman</b:Last>
            <b:First>Jacob</b:First>
          </b:Person>
          <b:Person>
            <b:Last>Fang</b:Last>
            <b:First>Zihang</b:First>
          </b:Person>
          <b:Person>
            <b:Last>Zumwalt</b:Last>
            <b:First>Katarina</b:First>
          </b:Person>
          <b:Person>
            <b:Last>Cogger</b:Last>
            <b:First>Liam</b:First>
          </b:Person>
          <b:Person>
            <b:Last>Vasung</b:Last>
            <b:First>Lana</b:First>
          </b:Person>
          <b:Person>
            <b:Last>MacDonald</b:Last>
            <b:First>Patrick</b:First>
          </b:Person>
          <b:Person>
            <b:Last>Lim</b:Last>
            <b:First>Ashley</b:First>
          </b:Person>
          <b:Person>
            <b:Last>Takahashi</b:Last>
            <b:First>Emi</b:First>
          </b:Person>
        </b:NameList>
      </b:Author>
    </b:Author>
    <b:RefOrder>28</b:RefOrder>
  </b:Source>
  <b:Source>
    <b:Tag>Pie45</b:Tag>
    <b:SourceType>ConferenceProceedings</b:SourceType>
    <b:Guid>{FDE4DA69-4E50-4213-B32E-9C92CDE63712}</b:Guid>
    <b:Title>ChRIS: real-time web-based MRI data collection analysis, and sharing.</b:Title>
    <b:Year>2014</b:Year>
    <b:ConferenceName>20th Annual Meeting of the Organization for Human Brain Mapping</b:ConferenceName>
    <b:Author>
      <b:Author>
        <b:NameList>
          <b:Person>
            <b:Last>Pienaar</b:Last>
            <b:First>R</b:First>
          </b:Person>
          <b:Person>
            <b:Last>Rannou</b:Last>
            <b:First>N</b:First>
          </b:Person>
          <b:Person>
            <b:Last>Haehn</b:Last>
            <b:First>D</b:First>
          </b:Person>
          <b:Person>
            <b:Last>Grant</b:Last>
            <b:First>PE</b:First>
          </b:Person>
        </b:NameList>
      </b:Author>
    </b:Author>
    <b:RefOrder>32</b:RefOrder>
  </b:Source>
  <b:Source>
    <b:Tag>Che18</b:Tag>
    <b:SourceType>JournalArticle</b:SourceType>
    <b:Guid>{37DC7AB6-0DD5-415E-A1E3-54EF1F392DF3}</b:Guid>
    <b:Title>Unsupervised Detection of Lesions in Brain MRI using adversarial auto-encoders</b:Title>
    <b:Pages>arXiv:1806.04972</b:Pages>
    <b:Year>2018</b:Year>
    <b:JournalName>arXiv e-prints</b:JournalName>
    <b:Author>
      <b:Author>
        <b:NameList>
          <b:Person>
            <b:Last>Chen</b:Last>
            <b:First>Xiaoran</b:First>
          </b:Person>
          <b:Person>
            <b:Last>Konukoglu</b:Last>
            <b:First>Ender</b:First>
          </b:Person>
        </b:NameList>
      </b:Author>
    </b:Author>
    <b:RefOrder>16</b:RefOrder>
  </b:Source>
  <b:Source>
    <b:Tag>VuM</b:Tag>
    <b:SourceType>JournalArticle</b:SourceType>
    <b:Guid>{9646816E-E9D8-4F95-B756-5FA14AA5A208}</b:Guid>
    <b:Title>A Shared Vision for Machine Learning in Neuroscience</b:Title>
    <b:Author>
      <b:Author>
        <b:NameList>
          <b:Person>
            <b:Last>Vu</b:Last>
            <b:Middle>T.</b:Middle>
            <b:First>Mai-Anh</b:First>
          </b:Person>
          <b:Person>
            <b:Last>Tülay</b:Last>
            <b:First>Adali</b:First>
          </b:Person>
          <b:Person>
            <b:Last>Ba</b:Last>
            <b:First>Demba</b:First>
          </b:Person>
          <b:Person>
            <b:Last>Buzsáki</b:Last>
            <b:First>György</b:First>
          </b:Person>
          <b:Person>
            <b:Last>Carlson</b:Last>
            <b:First>David</b:First>
          </b:Person>
          <b:Person>
            <b:Last>Heller</b:Last>
            <b:First>Katherine</b:First>
          </b:Person>
          <b:Person>
            <b:Last>Liston</b:Last>
            <b:First>Conor</b:First>
          </b:Person>
          <b:Person>
            <b:Last>Rudin</b:Last>
            <b:First>Cynthia</b:First>
          </b:Person>
          <b:Person>
            <b:Last>Sohal</b:Last>
            <b:Middle>S.</b:Middle>
            <b:First>Vikaas</b:First>
          </b:Person>
          <b:Person>
            <b:Last>Widge</b:Last>
            <b:Middle>S.</b:Middle>
            <b:First>Alik</b:First>
          </b:Person>
          <b:Person>
            <b:Last>Mayberg</b:Last>
            <b:Middle>S.</b:Middle>
            <b:First>Helen</b:First>
          </b:Person>
          <b:Person>
            <b:Last>Sapiro</b:Last>
            <b:First>Guillermo</b:First>
          </b:Person>
          <b:Person>
            <b:Last>Dzirasa</b:Last>
            <b:First>Kafui</b:First>
          </b:Person>
        </b:NameList>
      </b:Author>
    </b:Author>
    <b:JournalName>Journal of Neuroscience</b:JournalName>
    <b:Year>2018</b:Year>
    <b:Pages>1601-1607</b:Pages>
    <b:RefOrder>17</b:RefOrder>
  </b:Source>
  <b:Source>
    <b:Tag>Car18</b:Tag>
    <b:SourceType>JournalArticle</b:SourceType>
    <b:Guid>{90E1463D-5546-496A-B2DD-E12DB8E57469}</b:Guid>
    <b:Title>Ghosts in machine learning for cognitive neuroscience: Moving from data to theory</b:Title>
    <b:JournalName>NeuroImage</b:JournalName>
    <b:Year>2018</b:Year>
    <b:Pages>88-100</b:Pages>
    <b:Author>
      <b:Author>
        <b:NameList>
          <b:Person>
            <b:Last>Carlson</b:Last>
            <b:First>Thomas</b:First>
          </b:Person>
          <b:Person>
            <b:Last>Goddard</b:Last>
            <b:First>Erin</b:First>
          </b:Person>
          <b:Person>
            <b:Last>Kaplan</b:Last>
            <b:Middle>M</b:Middle>
            <b:First>David</b:First>
          </b:Person>
          <b:Person>
            <b:Last>Klein</b:Last>
            <b:First>Colin</b:First>
          </b:Person>
          <b:Person>
            <b:Last>Ritchie</b:Last>
            <b:Middle>B.</b:Middle>
            <b:First>J.</b:First>
          </b:Person>
        </b:NameList>
      </b:Author>
    </b:Author>
    <b:RefOrder>18</b:RefOrder>
  </b:Source>
  <b:Source>
    <b:Tag>Dyr15</b:Tag>
    <b:SourceType>JournalArticle</b:SourceType>
    <b:Guid>{D851A310-BD39-414A-8553-63F3EC264458}</b:Guid>
    <b:Title>Predicting Prodromal Alzheimer's Disease in Subjects with Mild Cognitive Impairment Using Machine Learning Classification of Multimodal Multicenter Diffusion-Tensor and Magnetic Resonance Imaging Data</b:Title>
    <b:JournalName>Journal of Neuroimaging</b:JournalName>
    <b:Year>2015</b:Year>
    <b:Author>
      <b:Author>
        <b:NameList>
          <b:Person>
            <b:Last>Dyrba</b:Last>
            <b:First>Martin</b:First>
          </b:Person>
          <b:Person>
            <b:Last>Barkhof</b:Last>
            <b:First>Frederik</b:First>
          </b:Person>
          <b:Person>
            <b:Last>Fellgiebel</b:Last>
            <b:First>Andreas</b:First>
          </b:Person>
          <b:Person>
            <b:Last>Filippi</b:Last>
            <b:First>Massimo</b:First>
          </b:Person>
          <b:Person>
            <b:Last>Hausner</b:Last>
            <b:First>Lucrezia</b:First>
          </b:Person>
          <b:Person>
            <b:Last>Hauenstein</b:Last>
            <b:First>Karlheinz</b:First>
          </b:Person>
          <b:Person>
            <b:Last>Kirste</b:Last>
            <b:First>Thomas</b:First>
          </b:Person>
          <b:Person>
            <b:Last>Teipel</b:Last>
            <b:Middle>J.</b:Middle>
            <b:First>Stefan</b:First>
          </b:Person>
        </b:NameList>
      </b:Author>
    </b:Author>
    <b:RefOrder>19</b:RefOrder>
  </b:Source>
  <b:Source>
    <b:Tag>Lan10</b:Tag>
    <b:SourceType>JournalArticle</b:SourceType>
    <b:Guid>{95783003-BD12-49F3-9A56-FA3F2B18BBEE}</b:Guid>
    <b:Title>Atypical diffusion tensor hemispheric asymmetry in autism</b:Title>
    <b:JournalName>Autism Research</b:JournalName>
    <b:Year>2010</b:Year>
    <b:Author>
      <b:Author>
        <b:NameList>
          <b:Person>
            <b:Last>Lange</b:Last>
            <b:First>Nicholas</b:First>
          </b:Person>
          <b:Person>
            <b:Last>DuBray</b:Last>
            <b:Middle>B.</b:Middle>
            <b:First>Molly</b:First>
          </b:Person>
          <b:Person>
            <b:Last>Lee</b:Last>
            <b:First>Jee Eun</b:First>
          </b:Person>
          <b:Person>
            <b:Last>Froimowitz</b:Last>
            <b:Middle>P.</b:Middle>
            <b:First>Michael</b:First>
          </b:Person>
          <b:Person>
            <b:Last>Froehlich</b:Last>
            <b:First>Alyson</b:First>
          </b:Person>
          <b:Person>
            <b:Last>Adluru</b:Last>
            <b:First>Nagesh</b:First>
          </b:Person>
          <b:Person>
            <b:Last>Wright</b:Last>
            <b:First>Brad</b:First>
          </b:Person>
          <b:Person>
            <b:Last>Ravichandran</b:Last>
            <b:First>Caitlin</b:First>
          </b:Person>
          <b:Person>
            <b:Last>Fletcher</b:Last>
            <b:Middle>Thomas</b:Middle>
            <b:First>P.</b:First>
          </b:Person>
          <b:Person>
            <b:Last>Bigler</b:Last>
            <b:First>Erin</b:First>
          </b:Person>
          <b:Person>
            <b:Last>Alexander</b:Last>
            <b:Middle>L.</b:Middle>
            <b:First>Andrew</b:First>
          </b:Person>
          <b:Person>
            <b:Last>Lainhard</b:Last>
            <b:Middle>E.</b:Middle>
            <b:First>Janet</b:First>
          </b:Person>
        </b:NameList>
      </b:Author>
    </b:Author>
    <b:RefOrder>22</b:RefOrder>
  </b:Source>
  <b:Source>
    <b:Tag>Gra11</b:Tag>
    <b:SourceType>JournalArticle</b:SourceType>
    <b:Guid>{B995473D-358E-4F53-9E12-5CF7A35737A3}</b:Guid>
    <b:Title>Computer Aided Diagnosis system for Alzheimer Disease using brain Diffusion Tensor Imaging features selected by Pearson's correlation</b:Title>
    <b:JournalName>Neuroscience Letters</b:JournalName>
    <b:Year>2011</b:Year>
    <b:Pages>225-229</b:Pages>
    <b:Author>
      <b:Author>
        <b:NameList>
          <b:Person>
            <b:Last>Graña</b:Last>
            <b:First>M.</b:First>
          </b:Person>
          <b:Person>
            <b:Last>Termenon</b:Last>
            <b:First>M</b:First>
          </b:Person>
          <b:Person>
            <b:Last>Savio</b:Last>
            <b:First>A.</b:First>
          </b:Person>
          <b:Person>
            <b:Last>Gonzalez-Pinto</b:Last>
            <b:First>A</b:First>
          </b:Person>
          <b:Person>
            <b:Last>Echeveste</b:Last>
            <b:First>J.</b:First>
          </b:Person>
          <b:Person>
            <b:Last>Pérez</b:Last>
            <b:Middle>M.</b:Middle>
            <b:First>J.</b:First>
          </b:Person>
          <b:Person>
            <b:Last>Besga</b:Last>
            <b:First>A.</b:First>
          </b:Person>
        </b:NameList>
      </b:Author>
    </b:Author>
    <b:RefOrder>20</b:RefOrder>
  </b:Source>
  <b:Source>
    <b:Tag>Sal142</b:Tag>
    <b:SourceType>JournalArticle</b:SourceType>
    <b:Guid>{8FF4C5EA-768D-477E-9857-230B22270669}</b:Guid>
    <b:Title>Machine learning on brain MRI data for differential diagnosis of Parkinson's disease and Progressive Supranuclear Palsy</b:Title>
    <b:JournalName>Journal of Neuroscience Methods</b:JournalName>
    <b:Year>2014</b:Year>
    <b:Pages>230-237</b:Pages>
    <b:Author>
      <b:Author>
        <b:NameList>
          <b:Person>
            <b:Last>Salvatore</b:Last>
            <b:First>C.</b:First>
          </b:Person>
          <b:Person>
            <b:Last>Cerasa</b:Last>
            <b:First>A.</b:First>
          </b:Person>
          <b:Person>
            <b:Last>Castiglioni</b:Last>
            <b:First>I.</b:First>
          </b:Person>
          <b:Person>
            <b:Last>Gallivanone</b:Last>
            <b:First>F.</b:First>
          </b:Person>
          <b:Person>
            <b:Last>Augimeri</b:Last>
            <b:First>A.</b:First>
          </b:Person>
          <b:Person>
            <b:Last>Lopez</b:Last>
            <b:First>M.</b:First>
          </b:Person>
          <b:Person>
            <b:Last>Arabia</b:Last>
            <b:First>G.</b:First>
          </b:Person>
          <b:Person>
            <b:Last>Morelli</b:Last>
            <b:First>M.</b:First>
          </b:Person>
          <b:Person>
            <b:Last>Gilardi</b:Last>
            <b:First>M.C.</b:First>
          </b:Person>
          <b:Person>
            <b:Last>Quattrone</b:Last>
            <b:First>A.</b:First>
          </b:Person>
        </b:NameList>
      </b:Author>
    </b:Author>
    <b:RefOrder>21</b:RefOrder>
  </b:Source>
  <b:Source>
    <b:Tag>Est19</b:Tag>
    <b:SourceType>JournalArticle</b:SourceType>
    <b:Guid>{2789DF5D-99E5-45A4-BE9A-5838E6FB8EB6}</b:Guid>
    <b:Title>A guide to deep learning in healthcare</b:Title>
    <b:JournalName>Nature Medicine</b:JournalName>
    <b:Year>2019</b:Year>
    <b:Pages>24-29</b:Pages>
    <b:Author>
      <b:Author>
        <b:NameList>
          <b:Person>
            <b:Last>Esteva</b:Last>
            <b:First>Andrew</b:First>
          </b:Person>
          <b:Person>
            <b:Last>Robicquet</b:Last>
            <b:First>Alexandre</b:First>
          </b:Person>
          <b:Person>
            <b:Last>Ramsundar</b:Last>
            <b:First>Bharath</b:First>
          </b:Person>
          <b:Person>
            <b:Last>Kuleshov</b:Last>
            <b:First>Volodymry</b:First>
          </b:Person>
          <b:Person>
            <b:Last>DePresto</b:Last>
            <b:First>Mark</b:First>
          </b:Person>
          <b:Person>
            <b:Last>Chou</b:Last>
            <b:First>Katherine</b:First>
          </b:Person>
          <b:Person>
            <b:Last>Cui</b:Last>
            <b:First>Claire</b:First>
          </b:Person>
          <b:Person>
            <b:Last>Corrado</b:Last>
            <b:First>Greg</b:First>
          </b:Person>
          <b:Person>
            <b:Last>Thrun</b:Last>
            <b:First>Sebastian</b:First>
          </b:Person>
          <b:Person>
            <b:Last>Dean</b:Last>
            <b:First>Jeff</b:First>
          </b:Person>
        </b:NameList>
      </b:Author>
    </b:Author>
    <b:RefOrder>23</b:RefOrder>
  </b:Source>
  <b:Source>
    <b:Tag>Pay19</b:Tag>
    <b:SourceType>JournalArticle</b:SourceType>
    <b:Guid>{97BA56F6-D61B-449F-BED7-F812F805E67C}</b:Guid>
    <b:Title>Diffusion tensor tractography in children with sensory processing disorder:  Potentials for devising machine learning classifiers</b:Title>
    <b:JournalName>NeuroImage: Clinical</b:JournalName>
    <b:Year>2019</b:Year>
    <b:Author>
      <b:Author>
        <b:NameList>
          <b:Person>
            <b:Last>Payabvash</b:Last>
            <b:First>Seyedmehdi</b:First>
          </b:Person>
          <b:Person>
            <b:Last>Palacios</b:Last>
            <b:Middle>M.</b:Middle>
            <b:First>Eva</b:First>
          </b:Person>
          <b:Person>
            <b:Last>Owen</b:Last>
            <b:Middle>P.</b:Middle>
            <b:First>Julia</b:First>
          </b:Person>
          <b:Person>
            <b:Last>Wang</b:Last>
            <b:Middle>B.</b:Middle>
            <b:First>Maxwell</b:First>
          </b:Person>
          <b:Person>
            <b:Last>Tavassoldi</b:Last>
            <b:First>Teresa</b:First>
          </b:Person>
          <b:Person>
            <b:Last>Gerdes</b:Last>
            <b:First>Molly</b:First>
          </b:Person>
          <b:Person>
            <b:Last>Brandes-Aitken</b:Last>
            <b:First>Anne</b:First>
          </b:Person>
          <b:Person>
            <b:Last>Marco</b:Last>
            <b:Middle>J.</b:Middle>
            <b:First>Elysa</b:First>
          </b:Person>
          <b:Person>
            <b:Last>Mukherjee</b:Last>
            <b:First>Pratik</b:First>
          </b:Person>
        </b:NameList>
      </b:Author>
    </b:Author>
    <b:RefOrder>24</b:RefOrder>
  </b:Source>
  <b:Source>
    <b:Tag>Jen01</b:Tag>
    <b:SourceType>JournalArticle</b:SourceType>
    <b:Guid>{23D4E7DB-57B7-4A66-B226-D76AACC29F12}</b:Guid>
    <b:Title>A global optimisation method for robust affine registration of brain images</b:Title>
    <b:JournalName>Medical Image Analysis</b:JournalName>
    <b:Year>2001</b:Year>
    <b:Pages>143-156</b:Pages>
    <b:Author>
      <b:Author>
        <b:NameList>
          <b:Person>
            <b:Last>Jenkinson</b:Last>
            <b:First>Mark</b:First>
          </b:Person>
          <b:Person>
            <b:Last>Smith</b:Last>
            <b:First>Stephen</b:First>
          </b:Person>
        </b:NameList>
      </b:Author>
    </b:Author>
    <b:RefOrder>29</b:RefOrder>
  </b:Source>
  <b:Source>
    <b:Tag>Fis12</b:Tag>
    <b:SourceType>JournalArticle</b:SourceType>
    <b:Guid>{899B6405-02D9-467A-8F4A-AE331F7ED64F}</b:Guid>
    <b:Title>FreeSurfer</b:Title>
    <b:JournalName>NeuroImage</b:JournalName>
    <b:Year>2012</b:Year>
    <b:Pages>774-781</b:Pages>
    <b:Author>
      <b:Author>
        <b:NameList>
          <b:Person>
            <b:Last>Fischl</b:Last>
            <b:First>Bruce</b:First>
          </b:Person>
        </b:NameList>
      </b:Author>
    </b:Author>
    <b:RefOrder>30</b:RefOrder>
  </b:Source>
  <b:Source>
    <b:Tag>Wed081</b:Tag>
    <b:SourceType>JournalArticle</b:SourceType>
    <b:Guid>{1E9350CB-51C4-4318-9001-305A73926FEE}</b:Guid>
    <b:Title>Diffusion spectrum magnetic resonance imaging (DSI) tractography of crossing fibers</b:Title>
    <b:JournalName>NeuroImage</b:JournalName>
    <b:Year>2008</b:Year>
    <b:Pages>1267-1277</b:Pages>
    <b:Author>
      <b:Author>
        <b:NameList>
          <b:Person>
            <b:Last>Wedeen</b:Last>
            <b:Middle>J.</b:Middle>
            <b:First>V.</b:First>
          </b:Person>
          <b:Person>
            <b:Last>Wang</b:Last>
            <b:Middle>P.</b:Middle>
            <b:First>R.</b:First>
          </b:Person>
          <b:Person>
            <b:Last>Schmahmann</b:Last>
            <b:Middle>D.</b:Middle>
            <b:First>J.</b:First>
          </b:Person>
          <b:Person>
            <b:Last>Benner</b:Last>
            <b:First>T.</b:First>
          </b:Person>
          <b:Person>
            <b:Last>Tseng</b:Last>
            <b:First>W.Y.I.</b:First>
          </b:Person>
          <b:Person>
            <b:Last>Dai</b:Last>
            <b:First>G.</b:First>
          </b:Person>
          <b:Person>
            <b:Last>Pandya</b:Last>
            <b:Middle>N.</b:Middle>
            <b:First>D.</b:First>
          </b:Person>
          <b:Person>
            <b:Last>Hagmann</b:Last>
            <b:First>P.</b:First>
          </b:Person>
          <b:Person>
            <b:Last>D'Arceuil</b:Last>
            <b:First>H.</b:First>
          </b:Person>
          <b:Person>
            <b:Last>de Crespingy</b:Last>
            <b:First>A.J.</b:First>
          </b:Person>
        </b:NameList>
      </b:Author>
    </b:Author>
    <b:RefOrder>31</b:RefOrder>
  </b:Source>
  <b:Source>
    <b:Tag>Pal18</b:Tag>
    <b:SourceType>JournalArticle</b:SourceType>
    <b:Guid>{E60CC609-63E4-44C1-96F8-4F220BA85906}</b:Guid>
    <b:Title>The Evolution of White Matter Changes After Mild Tramatic Brain Injury: A DTI and NODDI Study</b:Title>
    <b:JournalName>bioRxiv</b:JournalName>
    <b:Year>2018</b:Year>
    <b:Author>
      <b:Author>
        <b:NameList>
          <b:Person>
            <b:Last>Palacios</b:Last>
            <b:Middle>M.</b:Middle>
            <b:First>Eva</b:First>
          </b:Person>
          <b:Person>
            <b:Last>Owen</b:Last>
            <b:Middle>P.</b:Middle>
            <b:First>Julia</b:First>
          </b:Person>
          <b:Person>
            <b:Last>Yuh</b:Last>
            <b:Middle>L.</b:Middle>
            <b:First>Esther</b:First>
          </b:Person>
          <b:Person>
            <b:Last>Wang</b:Last>
            <b:Middle>B.</b:Middle>
            <b:First>Maxwell</b:First>
          </b:Person>
          <b:Person>
            <b:Last>Vassar</b:Last>
            <b:Middle>J.</b:Middle>
            <b:First>Mary</b:First>
          </b:Person>
          <b:Person>
            <b:Last>Ferguson</b:Last>
            <b:Middle>R.</b:Middle>
            <b:First>Adam</b:First>
          </b:Person>
          <b:Person>
            <b:Last>Diaz-Arrastia</b:Last>
            <b:First>Ramon</b:First>
          </b:Person>
          <b:Person>
            <b:Last>Giacino</b:Last>
            <b:Middle>T.</b:Middle>
            <b:First>Joseph</b:First>
          </b:Person>
          <b:Person>
            <b:Last>Okonkwo</b:Last>
            <b:Middle>O.</b:Middle>
            <b:First>David</b:First>
          </b:Person>
          <b:Person>
            <b:Last>Robertson</b:Last>
            <b:Middle>S.</b:Middle>
            <b:First>Claudia</b:First>
          </b:Person>
          <b:Person>
            <b:Last>Stein</b:Last>
            <b:Middle>B.</b:Middle>
            <b:First>Murray</b:First>
          </b:Person>
          <b:Person>
            <b:Last>Temkin</b:Last>
            <b:First>Nancy</b:First>
          </b:Person>
          <b:Person>
            <b:Last>Jain</b:Last>
            <b:First>Sonia</b:First>
          </b:Person>
          <b:Person>
            <b:Last>McCrea</b:Last>
            <b:First>Michael</b:First>
          </b:Person>
          <b:Person>
            <b:Last>MacDonald</b:Last>
            <b:Middle>L.</b:Middle>
            <b:First>Christine</b:First>
          </b:Person>
          <b:Person>
            <b:Last>Levin</b:Last>
            <b:Middle>S.</b:Middle>
            <b:First>Harvey</b:First>
          </b:Person>
          <b:Person>
            <b:Last>Manley</b:Last>
            <b:Middle>T.</b:Middle>
            <b:First>Geoffrey</b:First>
          </b:Person>
          <b:Person>
            <b:Last>Mukherjee</b:Last>
            <b:First>Pratik</b:First>
          </b:Person>
        </b:NameList>
      </b:Author>
    </b:Author>
    <b:RefOrder>25</b:RefOrder>
  </b:Source>
  <b:Source>
    <b:Tag>Mik18</b:Tag>
    <b:SourceType>JournalArticle</b:SourceType>
    <b:Guid>{AF4AC787-DC92-4B6E-9B1E-0FE3D19EBF81}</b:Guid>
    <b:Title>Machine learning classification of first-episode schizophrenia spectrum disorders and controls using whole brain white matter fractional anisotropy</b:Title>
    <b:JournalName>BMC Psychiatry</b:JournalName>
    <b:Year>2018</b:Year>
    <b:Author>
      <b:Author>
        <b:NameList>
          <b:Person>
            <b:Last>Mikolas</b:Last>
            <b:First>Pavol</b:First>
          </b:Person>
          <b:Person>
            <b:Last>Hlinka</b:Last>
            <b:First>Jaroslav</b:First>
          </b:Person>
          <b:Person>
            <b:Last>Skoch</b:Last>
            <b:First>Antonin</b:First>
          </b:Person>
          <b:Person>
            <b:Last>Pitra</b:Last>
            <b:First>Zbynek</b:First>
          </b:Person>
          <b:Person>
            <b:Last>Frodl</b:Last>
            <b:First>Thomas</b:First>
          </b:Person>
          <b:Person>
            <b:Last>Spaniel</b:Last>
            <b:First>Filip</b:First>
          </b:Person>
          <b:Person>
            <b:Last>Hajek</b:Last>
            <b:First>Tomas</b:First>
          </b:Person>
        </b:NameList>
      </b:Author>
    </b:Author>
    <b:RefOrder>26</b:RefOrder>
  </b:Source>
</b:Sources>
</file>

<file path=customXml/itemProps1.xml><?xml version="1.0" encoding="utf-8"?>
<ds:datastoreItem xmlns:ds="http://schemas.openxmlformats.org/officeDocument/2006/customXml" ds:itemID="{EA58C4D0-3785-4520-9A91-4A0AB78B2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1678</TotalTime>
  <Pages>1</Pages>
  <Words>29099</Words>
  <Characters>165866</Characters>
  <Application>Microsoft Office Word</Application>
  <DocSecurity>0</DocSecurity>
  <Lines>1382</Lines>
  <Paragraphs>389</Paragraphs>
  <ScaleCrop>false</ScaleCrop>
  <HeadingPairs>
    <vt:vector size="2" baseType="variant">
      <vt:variant>
        <vt:lpstr>Title</vt:lpstr>
      </vt:variant>
      <vt:variant>
        <vt:i4>1</vt:i4>
      </vt:variant>
    </vt:vector>
  </HeadingPairs>
  <TitlesOfParts>
    <vt:vector size="1" baseType="lpstr">
      <vt:lpstr>THIS IS A SAMPLE THESIS</vt:lpstr>
    </vt:vector>
  </TitlesOfParts>
  <Company>TSG</Company>
  <LinksUpToDate>false</LinksUpToDate>
  <CharactersWithSpaces>194576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A SAMPLE THESIS</dc:title>
  <dc:subject/>
  <dc:creator>Martin van Bommel</dc:creator>
  <dc:description/>
  <cp:lastModifiedBy>David Mattie</cp:lastModifiedBy>
  <cp:revision>5</cp:revision>
  <cp:lastPrinted>2019-08-19T11:44:00Z</cp:lastPrinted>
  <dcterms:created xsi:type="dcterms:W3CDTF">2019-08-19T17:00:00Z</dcterms:created>
  <dcterms:modified xsi:type="dcterms:W3CDTF">2019-08-26T16:36:00Z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TSG</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